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271E08" w14:textId="0F35F906" w:rsidR="001D584F" w:rsidRPr="007A684E" w:rsidRDefault="005D6919" w:rsidP="007A684E">
      <w:pPr>
        <w:pStyle w:val="Title"/>
      </w:pPr>
      <w:r w:rsidRPr="007A684E">
        <w:t xml:space="preserve">Review of 2030 Proposed Revised Water Thresholds - Gnangara </w:t>
      </w:r>
      <w:r w:rsidR="007A684E" w:rsidRPr="007A684E">
        <w:t>Groundwater System</w:t>
      </w:r>
    </w:p>
    <w:p w14:paraId="26271E09" w14:textId="77777777" w:rsidR="001D584F" w:rsidRPr="003B09F5" w:rsidRDefault="005D6919">
      <w:pPr>
        <w:pStyle w:val="Author"/>
        <w:rPr>
          <w:rFonts w:ascii="Times New Roman" w:hAnsi="Times New Roman" w:cs="Times New Roman"/>
        </w:rPr>
      </w:pPr>
      <w:r w:rsidRPr="003B09F5">
        <w:rPr>
          <w:rFonts w:ascii="Times New Roman" w:hAnsi="Times New Roman" w:cs="Times New Roman"/>
        </w:rPr>
        <w:t>Christopher Kavazos, Grant Buller, Pierre Horwitz, Ray Froend</w:t>
      </w:r>
    </w:p>
    <w:p w14:paraId="26271E0A" w14:textId="31035C2C" w:rsidR="001D584F" w:rsidRPr="003B09F5" w:rsidRDefault="005E446E">
      <w:pPr>
        <w:pStyle w:val="Date"/>
        <w:rPr>
          <w:rFonts w:ascii="Times New Roman" w:hAnsi="Times New Roman" w:cs="Times New Roman"/>
        </w:rPr>
      </w:pPr>
      <w:r>
        <w:rPr>
          <w:rFonts w:ascii="Times New Roman" w:hAnsi="Times New Roman" w:cs="Times New Roman"/>
        </w:rPr>
        <w:t>7</w:t>
      </w:r>
      <w:r w:rsidR="0029098A" w:rsidRPr="003B09F5">
        <w:rPr>
          <w:rFonts w:ascii="Times New Roman" w:hAnsi="Times New Roman" w:cs="Times New Roman"/>
        </w:rPr>
        <w:t xml:space="preserve"> </w:t>
      </w:r>
      <w:r w:rsidR="0029098A">
        <w:rPr>
          <w:rFonts w:ascii="Times New Roman" w:hAnsi="Times New Roman" w:cs="Times New Roman"/>
        </w:rPr>
        <w:t>January</w:t>
      </w:r>
      <w:r w:rsidR="005D6919" w:rsidRPr="003B09F5">
        <w:rPr>
          <w:rFonts w:ascii="Times New Roman" w:hAnsi="Times New Roman" w:cs="Times New Roman"/>
        </w:rPr>
        <w:t>, 20</w:t>
      </w:r>
      <w:r w:rsidR="0029098A">
        <w:rPr>
          <w:rFonts w:ascii="Times New Roman" w:hAnsi="Times New Roman" w:cs="Times New Roman"/>
        </w:rPr>
        <w:t>20</w:t>
      </w:r>
    </w:p>
    <w:p w14:paraId="7BF01C04" w14:textId="77777777" w:rsidR="009A07B3" w:rsidRDefault="009A07B3" w:rsidP="008E597C">
      <w:pPr>
        <w:pStyle w:val="Heading1"/>
        <w:rPr>
          <w:rFonts w:cs="Times New Roman"/>
        </w:rPr>
        <w:sectPr w:rsidR="009A07B3" w:rsidSect="009A07B3">
          <w:footerReference w:type="default" r:id="rId8"/>
          <w:pgSz w:w="12240" w:h="15840"/>
          <w:pgMar w:top="1440" w:right="1440" w:bottom="1440" w:left="1440" w:header="720" w:footer="720" w:gutter="0"/>
          <w:pgNumType w:fmt="lowerRoman" w:start="1"/>
          <w:cols w:space="720"/>
        </w:sectPr>
      </w:pPr>
      <w:bookmarkStart w:id="0" w:name="executive-summary"/>
    </w:p>
    <w:p w14:paraId="5E9CA2DC" w14:textId="3FF382DD" w:rsidR="000966A6" w:rsidRDefault="005D6919" w:rsidP="008E597C">
      <w:pPr>
        <w:pStyle w:val="Heading1"/>
        <w:rPr>
          <w:rFonts w:cs="Times New Roman"/>
        </w:rPr>
      </w:pPr>
      <w:bookmarkStart w:id="1" w:name="_Toc29410570"/>
      <w:r w:rsidRPr="003B09F5">
        <w:rPr>
          <w:rFonts w:cs="Times New Roman"/>
        </w:rPr>
        <w:lastRenderedPageBreak/>
        <w:t>Executive Summary</w:t>
      </w:r>
      <w:bookmarkEnd w:id="0"/>
      <w:bookmarkEnd w:id="1"/>
    </w:p>
    <w:p w14:paraId="383AF2BC" w14:textId="77777777" w:rsidR="008E597C" w:rsidRDefault="008E597C" w:rsidP="008E597C">
      <w:pPr>
        <w:pStyle w:val="BodyText"/>
        <w:sectPr w:rsidR="008E597C" w:rsidSect="009A07B3">
          <w:pgSz w:w="12240" w:h="15840"/>
          <w:pgMar w:top="1440" w:right="1440" w:bottom="1440" w:left="1440" w:header="720" w:footer="720" w:gutter="0"/>
          <w:pgNumType w:fmt="lowerRoman" w:start="1"/>
          <w:cols w:space="720"/>
        </w:sectPr>
      </w:pPr>
    </w:p>
    <w:p w14:paraId="0F75EF5F" w14:textId="1999B17E" w:rsidR="008E597C" w:rsidRPr="008E597C" w:rsidRDefault="008E597C" w:rsidP="008E597C">
      <w:pPr>
        <w:pStyle w:val="BodyText"/>
      </w:pPr>
    </w:p>
    <w:sdt>
      <w:sdtPr>
        <w:rPr>
          <w:rFonts w:ascii="Times New Roman" w:eastAsiaTheme="minorHAnsi" w:hAnsi="Times New Roman" w:cs="Times New Roman"/>
          <w:color w:val="auto"/>
          <w:sz w:val="24"/>
          <w:szCs w:val="24"/>
        </w:rPr>
        <w:id w:val="1520036758"/>
        <w:docPartObj>
          <w:docPartGallery w:val="Table of Contents"/>
          <w:docPartUnique/>
        </w:docPartObj>
      </w:sdtPr>
      <w:sdtEndPr>
        <w:rPr>
          <w:b/>
          <w:bCs/>
          <w:noProof/>
        </w:rPr>
      </w:sdtEndPr>
      <w:sdtContent>
        <w:p w14:paraId="43B30C36" w14:textId="65D8128E" w:rsidR="002C5DE1" w:rsidRPr="003B09F5" w:rsidRDefault="002C5DE1">
          <w:pPr>
            <w:pStyle w:val="TOCHeading"/>
            <w:rPr>
              <w:rFonts w:ascii="Times New Roman" w:hAnsi="Times New Roman" w:cs="Times New Roman"/>
              <w:color w:val="auto"/>
            </w:rPr>
          </w:pPr>
          <w:r w:rsidRPr="003B09F5">
            <w:rPr>
              <w:rFonts w:ascii="Times New Roman" w:hAnsi="Times New Roman" w:cs="Times New Roman"/>
              <w:color w:val="auto"/>
            </w:rPr>
            <w:t>Contents</w:t>
          </w:r>
        </w:p>
        <w:p w14:paraId="55752882" w14:textId="397DF0FE" w:rsidR="00B2551B" w:rsidRDefault="002C5DE1">
          <w:pPr>
            <w:pStyle w:val="TOC1"/>
            <w:tabs>
              <w:tab w:val="right" w:leader="dot" w:pos="9350"/>
            </w:tabs>
            <w:rPr>
              <w:rFonts w:eastAsiaTheme="minorEastAsia"/>
              <w:noProof/>
              <w:sz w:val="22"/>
              <w:szCs w:val="22"/>
              <w:lang w:val="en-AU" w:eastAsia="en-AU"/>
            </w:rPr>
          </w:pPr>
          <w:r w:rsidRPr="003B09F5">
            <w:rPr>
              <w:rFonts w:ascii="Times New Roman" w:hAnsi="Times New Roman" w:cs="Times New Roman"/>
            </w:rPr>
            <w:fldChar w:fldCharType="begin"/>
          </w:r>
          <w:r w:rsidRPr="003B09F5">
            <w:rPr>
              <w:rFonts w:ascii="Times New Roman" w:hAnsi="Times New Roman" w:cs="Times New Roman"/>
            </w:rPr>
            <w:instrText xml:space="preserve"> TOC \o "1-3" \h \z \u </w:instrText>
          </w:r>
          <w:r w:rsidRPr="003B09F5">
            <w:rPr>
              <w:rFonts w:ascii="Times New Roman" w:hAnsi="Times New Roman" w:cs="Times New Roman"/>
            </w:rPr>
            <w:fldChar w:fldCharType="separate"/>
          </w:r>
          <w:hyperlink w:anchor="_Toc29410570" w:history="1">
            <w:r w:rsidR="00B2551B" w:rsidRPr="00A276F2">
              <w:rPr>
                <w:rStyle w:val="Hyperlink"/>
                <w:rFonts w:cs="Times New Roman"/>
                <w:noProof/>
              </w:rPr>
              <w:t>Executive Summary</w:t>
            </w:r>
            <w:r w:rsidR="00B2551B">
              <w:rPr>
                <w:noProof/>
                <w:webHidden/>
              </w:rPr>
              <w:tab/>
            </w:r>
            <w:r w:rsidR="00B2551B">
              <w:rPr>
                <w:noProof/>
                <w:webHidden/>
              </w:rPr>
              <w:fldChar w:fldCharType="begin"/>
            </w:r>
            <w:r w:rsidR="00B2551B">
              <w:rPr>
                <w:noProof/>
                <w:webHidden/>
              </w:rPr>
              <w:instrText xml:space="preserve"> PAGEREF _Toc29410570 \h </w:instrText>
            </w:r>
            <w:r w:rsidR="00B2551B">
              <w:rPr>
                <w:noProof/>
                <w:webHidden/>
              </w:rPr>
            </w:r>
            <w:r w:rsidR="00B2551B">
              <w:rPr>
                <w:noProof/>
                <w:webHidden/>
              </w:rPr>
              <w:fldChar w:fldCharType="separate"/>
            </w:r>
            <w:r w:rsidR="00B2551B">
              <w:rPr>
                <w:noProof/>
                <w:webHidden/>
              </w:rPr>
              <w:t>i</w:t>
            </w:r>
            <w:r w:rsidR="00B2551B">
              <w:rPr>
                <w:noProof/>
                <w:webHidden/>
              </w:rPr>
              <w:fldChar w:fldCharType="end"/>
            </w:r>
          </w:hyperlink>
        </w:p>
        <w:p w14:paraId="0A9FE4DD" w14:textId="2EDA5284" w:rsidR="00B2551B" w:rsidRDefault="00A200FB">
          <w:pPr>
            <w:pStyle w:val="TOC1"/>
            <w:tabs>
              <w:tab w:val="right" w:leader="dot" w:pos="9350"/>
            </w:tabs>
            <w:rPr>
              <w:rFonts w:eastAsiaTheme="minorEastAsia"/>
              <w:noProof/>
              <w:sz w:val="22"/>
              <w:szCs w:val="22"/>
              <w:lang w:val="en-AU" w:eastAsia="en-AU"/>
            </w:rPr>
          </w:pPr>
          <w:hyperlink w:anchor="_Toc29410571" w:history="1">
            <w:r w:rsidR="00B2551B" w:rsidRPr="00A276F2">
              <w:rPr>
                <w:rStyle w:val="Hyperlink"/>
                <w:rFonts w:cs="Times New Roman"/>
                <w:noProof/>
              </w:rPr>
              <w:t>Introduction</w:t>
            </w:r>
            <w:r w:rsidR="00B2551B">
              <w:rPr>
                <w:noProof/>
                <w:webHidden/>
              </w:rPr>
              <w:tab/>
            </w:r>
            <w:r w:rsidR="00B2551B">
              <w:rPr>
                <w:noProof/>
                <w:webHidden/>
              </w:rPr>
              <w:fldChar w:fldCharType="begin"/>
            </w:r>
            <w:r w:rsidR="00B2551B">
              <w:rPr>
                <w:noProof/>
                <w:webHidden/>
              </w:rPr>
              <w:instrText xml:space="preserve"> PAGEREF _Toc29410571 \h </w:instrText>
            </w:r>
            <w:r w:rsidR="00B2551B">
              <w:rPr>
                <w:noProof/>
                <w:webHidden/>
              </w:rPr>
            </w:r>
            <w:r w:rsidR="00B2551B">
              <w:rPr>
                <w:noProof/>
                <w:webHidden/>
              </w:rPr>
              <w:fldChar w:fldCharType="separate"/>
            </w:r>
            <w:r w:rsidR="00B2551B">
              <w:rPr>
                <w:noProof/>
                <w:webHidden/>
              </w:rPr>
              <w:t>1</w:t>
            </w:r>
            <w:r w:rsidR="00B2551B">
              <w:rPr>
                <w:noProof/>
                <w:webHidden/>
              </w:rPr>
              <w:fldChar w:fldCharType="end"/>
            </w:r>
          </w:hyperlink>
        </w:p>
        <w:p w14:paraId="331B9966" w14:textId="5C4130C7" w:rsidR="00B2551B" w:rsidRDefault="00A200FB">
          <w:pPr>
            <w:pStyle w:val="TOC2"/>
            <w:tabs>
              <w:tab w:val="right" w:leader="dot" w:pos="9350"/>
            </w:tabs>
            <w:rPr>
              <w:rFonts w:eastAsiaTheme="minorEastAsia"/>
              <w:noProof/>
              <w:sz w:val="22"/>
              <w:szCs w:val="22"/>
              <w:lang w:val="en-AU" w:eastAsia="en-AU"/>
            </w:rPr>
          </w:pPr>
          <w:hyperlink w:anchor="_Toc29410572" w:history="1">
            <w:r w:rsidR="00B2551B" w:rsidRPr="00A276F2">
              <w:rPr>
                <w:rStyle w:val="Hyperlink"/>
                <w:rFonts w:cs="Times New Roman"/>
                <w:noProof/>
              </w:rPr>
              <w:t>Scope of study</w:t>
            </w:r>
            <w:r w:rsidR="00B2551B">
              <w:rPr>
                <w:noProof/>
                <w:webHidden/>
              </w:rPr>
              <w:tab/>
            </w:r>
            <w:r w:rsidR="00B2551B">
              <w:rPr>
                <w:noProof/>
                <w:webHidden/>
              </w:rPr>
              <w:fldChar w:fldCharType="begin"/>
            </w:r>
            <w:r w:rsidR="00B2551B">
              <w:rPr>
                <w:noProof/>
                <w:webHidden/>
              </w:rPr>
              <w:instrText xml:space="preserve"> PAGEREF _Toc29410572 \h </w:instrText>
            </w:r>
            <w:r w:rsidR="00B2551B">
              <w:rPr>
                <w:noProof/>
                <w:webHidden/>
              </w:rPr>
            </w:r>
            <w:r w:rsidR="00B2551B">
              <w:rPr>
                <w:noProof/>
                <w:webHidden/>
              </w:rPr>
              <w:fldChar w:fldCharType="separate"/>
            </w:r>
            <w:r w:rsidR="00B2551B">
              <w:rPr>
                <w:noProof/>
                <w:webHidden/>
              </w:rPr>
              <w:t>1</w:t>
            </w:r>
            <w:r w:rsidR="00B2551B">
              <w:rPr>
                <w:noProof/>
                <w:webHidden/>
              </w:rPr>
              <w:fldChar w:fldCharType="end"/>
            </w:r>
          </w:hyperlink>
        </w:p>
        <w:p w14:paraId="44D8B0DA" w14:textId="71190785" w:rsidR="00B2551B" w:rsidRDefault="00A200FB">
          <w:pPr>
            <w:pStyle w:val="TOC2"/>
            <w:tabs>
              <w:tab w:val="right" w:leader="dot" w:pos="9350"/>
            </w:tabs>
            <w:rPr>
              <w:rFonts w:eastAsiaTheme="minorEastAsia"/>
              <w:noProof/>
              <w:sz w:val="22"/>
              <w:szCs w:val="22"/>
              <w:lang w:val="en-AU" w:eastAsia="en-AU"/>
            </w:rPr>
          </w:pPr>
          <w:hyperlink w:anchor="_Toc29410573" w:history="1">
            <w:r w:rsidR="00B2551B" w:rsidRPr="00A276F2">
              <w:rPr>
                <w:rStyle w:val="Hyperlink"/>
                <w:rFonts w:cs="Times New Roman"/>
                <w:noProof/>
              </w:rPr>
              <w:t>Structure of report</w:t>
            </w:r>
            <w:r w:rsidR="00B2551B">
              <w:rPr>
                <w:noProof/>
                <w:webHidden/>
              </w:rPr>
              <w:tab/>
            </w:r>
            <w:r w:rsidR="00B2551B">
              <w:rPr>
                <w:noProof/>
                <w:webHidden/>
              </w:rPr>
              <w:fldChar w:fldCharType="begin"/>
            </w:r>
            <w:r w:rsidR="00B2551B">
              <w:rPr>
                <w:noProof/>
                <w:webHidden/>
              </w:rPr>
              <w:instrText xml:space="preserve"> PAGEREF _Toc29410573 \h </w:instrText>
            </w:r>
            <w:r w:rsidR="00B2551B">
              <w:rPr>
                <w:noProof/>
                <w:webHidden/>
              </w:rPr>
            </w:r>
            <w:r w:rsidR="00B2551B">
              <w:rPr>
                <w:noProof/>
                <w:webHidden/>
              </w:rPr>
              <w:fldChar w:fldCharType="separate"/>
            </w:r>
            <w:r w:rsidR="00B2551B">
              <w:rPr>
                <w:noProof/>
                <w:webHidden/>
              </w:rPr>
              <w:t>2</w:t>
            </w:r>
            <w:r w:rsidR="00B2551B">
              <w:rPr>
                <w:noProof/>
                <w:webHidden/>
              </w:rPr>
              <w:fldChar w:fldCharType="end"/>
            </w:r>
          </w:hyperlink>
        </w:p>
        <w:p w14:paraId="48056A05" w14:textId="65965692" w:rsidR="00B2551B" w:rsidRDefault="00A200FB">
          <w:pPr>
            <w:pStyle w:val="TOC1"/>
            <w:tabs>
              <w:tab w:val="right" w:leader="dot" w:pos="9350"/>
            </w:tabs>
            <w:rPr>
              <w:rFonts w:eastAsiaTheme="minorEastAsia"/>
              <w:noProof/>
              <w:sz w:val="22"/>
              <w:szCs w:val="22"/>
              <w:lang w:val="en-AU" w:eastAsia="en-AU"/>
            </w:rPr>
          </w:pPr>
          <w:hyperlink w:anchor="_Toc29410574" w:history="1">
            <w:r w:rsidR="00B2551B" w:rsidRPr="00A276F2">
              <w:rPr>
                <w:rStyle w:val="Hyperlink"/>
                <w:rFonts w:cs="Times New Roman"/>
                <w:noProof/>
              </w:rPr>
              <w:t>Methodology</w:t>
            </w:r>
            <w:r w:rsidR="00B2551B">
              <w:rPr>
                <w:noProof/>
                <w:webHidden/>
              </w:rPr>
              <w:tab/>
            </w:r>
            <w:r w:rsidR="00B2551B">
              <w:rPr>
                <w:noProof/>
                <w:webHidden/>
              </w:rPr>
              <w:fldChar w:fldCharType="begin"/>
            </w:r>
            <w:r w:rsidR="00B2551B">
              <w:rPr>
                <w:noProof/>
                <w:webHidden/>
              </w:rPr>
              <w:instrText xml:space="preserve"> PAGEREF _Toc29410574 \h </w:instrText>
            </w:r>
            <w:r w:rsidR="00B2551B">
              <w:rPr>
                <w:noProof/>
                <w:webHidden/>
              </w:rPr>
            </w:r>
            <w:r w:rsidR="00B2551B">
              <w:rPr>
                <w:noProof/>
                <w:webHidden/>
              </w:rPr>
              <w:fldChar w:fldCharType="separate"/>
            </w:r>
            <w:r w:rsidR="00B2551B">
              <w:rPr>
                <w:noProof/>
                <w:webHidden/>
              </w:rPr>
              <w:t>5</w:t>
            </w:r>
            <w:r w:rsidR="00B2551B">
              <w:rPr>
                <w:noProof/>
                <w:webHidden/>
              </w:rPr>
              <w:fldChar w:fldCharType="end"/>
            </w:r>
          </w:hyperlink>
        </w:p>
        <w:p w14:paraId="12C11EF5" w14:textId="1C978385" w:rsidR="00B2551B" w:rsidRDefault="00A200FB">
          <w:pPr>
            <w:pStyle w:val="TOC2"/>
            <w:tabs>
              <w:tab w:val="right" w:leader="dot" w:pos="9350"/>
            </w:tabs>
            <w:rPr>
              <w:rFonts w:eastAsiaTheme="minorEastAsia"/>
              <w:noProof/>
              <w:sz w:val="22"/>
              <w:szCs w:val="22"/>
              <w:lang w:val="en-AU" w:eastAsia="en-AU"/>
            </w:rPr>
          </w:pPr>
          <w:hyperlink w:anchor="_Toc29410575" w:history="1">
            <w:r w:rsidR="00B2551B" w:rsidRPr="00A276F2">
              <w:rPr>
                <w:rStyle w:val="Hyperlink"/>
                <w:rFonts w:cs="Times New Roman"/>
                <w:noProof/>
              </w:rPr>
              <w:t>Vegetation monitoring</w:t>
            </w:r>
            <w:r w:rsidR="00B2551B">
              <w:rPr>
                <w:noProof/>
                <w:webHidden/>
              </w:rPr>
              <w:tab/>
            </w:r>
            <w:r w:rsidR="00B2551B">
              <w:rPr>
                <w:noProof/>
                <w:webHidden/>
              </w:rPr>
              <w:fldChar w:fldCharType="begin"/>
            </w:r>
            <w:r w:rsidR="00B2551B">
              <w:rPr>
                <w:noProof/>
                <w:webHidden/>
              </w:rPr>
              <w:instrText xml:space="preserve"> PAGEREF _Toc29410575 \h </w:instrText>
            </w:r>
            <w:r w:rsidR="00B2551B">
              <w:rPr>
                <w:noProof/>
                <w:webHidden/>
              </w:rPr>
            </w:r>
            <w:r w:rsidR="00B2551B">
              <w:rPr>
                <w:noProof/>
                <w:webHidden/>
              </w:rPr>
              <w:fldChar w:fldCharType="separate"/>
            </w:r>
            <w:r w:rsidR="00B2551B">
              <w:rPr>
                <w:noProof/>
                <w:webHidden/>
              </w:rPr>
              <w:t>8</w:t>
            </w:r>
            <w:r w:rsidR="00B2551B">
              <w:rPr>
                <w:noProof/>
                <w:webHidden/>
              </w:rPr>
              <w:fldChar w:fldCharType="end"/>
            </w:r>
          </w:hyperlink>
        </w:p>
        <w:p w14:paraId="15CD4804" w14:textId="5F8005F6" w:rsidR="00B2551B" w:rsidRDefault="00A200FB">
          <w:pPr>
            <w:pStyle w:val="TOC2"/>
            <w:tabs>
              <w:tab w:val="right" w:leader="dot" w:pos="9350"/>
            </w:tabs>
            <w:rPr>
              <w:rFonts w:eastAsiaTheme="minorEastAsia"/>
              <w:noProof/>
              <w:sz w:val="22"/>
              <w:szCs w:val="22"/>
              <w:lang w:val="en-AU" w:eastAsia="en-AU"/>
            </w:rPr>
          </w:pPr>
          <w:hyperlink w:anchor="_Toc29410576" w:history="1">
            <w:r w:rsidR="00B2551B" w:rsidRPr="00A276F2">
              <w:rPr>
                <w:rStyle w:val="Hyperlink"/>
                <w:rFonts w:cs="Times New Roman"/>
                <w:noProof/>
              </w:rPr>
              <w:t>Aquatic invertebrate monitoring</w:t>
            </w:r>
            <w:r w:rsidR="00B2551B">
              <w:rPr>
                <w:noProof/>
                <w:webHidden/>
              </w:rPr>
              <w:tab/>
            </w:r>
            <w:r w:rsidR="00B2551B">
              <w:rPr>
                <w:noProof/>
                <w:webHidden/>
              </w:rPr>
              <w:fldChar w:fldCharType="begin"/>
            </w:r>
            <w:r w:rsidR="00B2551B">
              <w:rPr>
                <w:noProof/>
                <w:webHidden/>
              </w:rPr>
              <w:instrText xml:space="preserve"> PAGEREF _Toc29410576 \h </w:instrText>
            </w:r>
            <w:r w:rsidR="00B2551B">
              <w:rPr>
                <w:noProof/>
                <w:webHidden/>
              </w:rPr>
            </w:r>
            <w:r w:rsidR="00B2551B">
              <w:rPr>
                <w:noProof/>
                <w:webHidden/>
              </w:rPr>
              <w:fldChar w:fldCharType="separate"/>
            </w:r>
            <w:r w:rsidR="00B2551B">
              <w:rPr>
                <w:noProof/>
                <w:webHidden/>
              </w:rPr>
              <w:t>9</w:t>
            </w:r>
            <w:r w:rsidR="00B2551B">
              <w:rPr>
                <w:noProof/>
                <w:webHidden/>
              </w:rPr>
              <w:fldChar w:fldCharType="end"/>
            </w:r>
          </w:hyperlink>
        </w:p>
        <w:p w14:paraId="7F507EF7" w14:textId="1071B50F" w:rsidR="00B2551B" w:rsidRDefault="00A200FB">
          <w:pPr>
            <w:pStyle w:val="TOC2"/>
            <w:tabs>
              <w:tab w:val="right" w:leader="dot" w:pos="9350"/>
            </w:tabs>
            <w:rPr>
              <w:rFonts w:eastAsiaTheme="minorEastAsia"/>
              <w:noProof/>
              <w:sz w:val="22"/>
              <w:szCs w:val="22"/>
              <w:lang w:val="en-AU" w:eastAsia="en-AU"/>
            </w:rPr>
          </w:pPr>
          <w:hyperlink w:anchor="_Toc29410577" w:history="1">
            <w:r w:rsidR="00B2551B" w:rsidRPr="00A276F2">
              <w:rPr>
                <w:rStyle w:val="Hyperlink"/>
                <w:rFonts w:cs="Times New Roman"/>
                <w:noProof/>
              </w:rPr>
              <w:t>Statistical analyses</w:t>
            </w:r>
            <w:r w:rsidR="00B2551B">
              <w:rPr>
                <w:noProof/>
                <w:webHidden/>
              </w:rPr>
              <w:tab/>
            </w:r>
            <w:r w:rsidR="00B2551B">
              <w:rPr>
                <w:noProof/>
                <w:webHidden/>
              </w:rPr>
              <w:fldChar w:fldCharType="begin"/>
            </w:r>
            <w:r w:rsidR="00B2551B">
              <w:rPr>
                <w:noProof/>
                <w:webHidden/>
              </w:rPr>
              <w:instrText xml:space="preserve"> PAGEREF _Toc29410577 \h </w:instrText>
            </w:r>
            <w:r w:rsidR="00B2551B">
              <w:rPr>
                <w:noProof/>
                <w:webHidden/>
              </w:rPr>
            </w:r>
            <w:r w:rsidR="00B2551B">
              <w:rPr>
                <w:noProof/>
                <w:webHidden/>
              </w:rPr>
              <w:fldChar w:fldCharType="separate"/>
            </w:r>
            <w:r w:rsidR="00B2551B">
              <w:rPr>
                <w:noProof/>
                <w:webHidden/>
              </w:rPr>
              <w:t>9</w:t>
            </w:r>
            <w:r w:rsidR="00B2551B">
              <w:rPr>
                <w:noProof/>
                <w:webHidden/>
              </w:rPr>
              <w:fldChar w:fldCharType="end"/>
            </w:r>
          </w:hyperlink>
        </w:p>
        <w:p w14:paraId="4E23CECD" w14:textId="6F3C20B5" w:rsidR="00B2551B" w:rsidRDefault="00A200FB">
          <w:pPr>
            <w:pStyle w:val="TOC2"/>
            <w:tabs>
              <w:tab w:val="right" w:leader="dot" w:pos="9350"/>
            </w:tabs>
            <w:rPr>
              <w:rFonts w:eastAsiaTheme="minorEastAsia"/>
              <w:noProof/>
              <w:sz w:val="22"/>
              <w:szCs w:val="22"/>
              <w:lang w:val="en-AU" w:eastAsia="en-AU"/>
            </w:rPr>
          </w:pPr>
          <w:hyperlink w:anchor="_Toc29410578" w:history="1">
            <w:r w:rsidR="00B2551B" w:rsidRPr="00A276F2">
              <w:rPr>
                <w:rStyle w:val="Hyperlink"/>
                <w:rFonts w:cs="Times New Roman"/>
                <w:noProof/>
              </w:rPr>
              <w:t>Water quality monitoring</w:t>
            </w:r>
            <w:r w:rsidR="00B2551B">
              <w:rPr>
                <w:noProof/>
                <w:webHidden/>
              </w:rPr>
              <w:tab/>
            </w:r>
            <w:r w:rsidR="00B2551B">
              <w:rPr>
                <w:noProof/>
                <w:webHidden/>
              </w:rPr>
              <w:fldChar w:fldCharType="begin"/>
            </w:r>
            <w:r w:rsidR="00B2551B">
              <w:rPr>
                <w:noProof/>
                <w:webHidden/>
              </w:rPr>
              <w:instrText xml:space="preserve"> PAGEREF _Toc29410578 \h </w:instrText>
            </w:r>
            <w:r w:rsidR="00B2551B">
              <w:rPr>
                <w:noProof/>
                <w:webHidden/>
              </w:rPr>
            </w:r>
            <w:r w:rsidR="00B2551B">
              <w:rPr>
                <w:noProof/>
                <w:webHidden/>
              </w:rPr>
              <w:fldChar w:fldCharType="separate"/>
            </w:r>
            <w:r w:rsidR="00B2551B">
              <w:rPr>
                <w:noProof/>
                <w:webHidden/>
              </w:rPr>
              <w:t>10</w:t>
            </w:r>
            <w:r w:rsidR="00B2551B">
              <w:rPr>
                <w:noProof/>
                <w:webHidden/>
              </w:rPr>
              <w:fldChar w:fldCharType="end"/>
            </w:r>
          </w:hyperlink>
        </w:p>
        <w:p w14:paraId="4EC17F17" w14:textId="6D1BE925" w:rsidR="00B2551B" w:rsidRDefault="00A200FB">
          <w:pPr>
            <w:pStyle w:val="TOC1"/>
            <w:tabs>
              <w:tab w:val="right" w:leader="dot" w:pos="9350"/>
            </w:tabs>
            <w:rPr>
              <w:rFonts w:eastAsiaTheme="minorEastAsia"/>
              <w:noProof/>
              <w:sz w:val="22"/>
              <w:szCs w:val="22"/>
              <w:lang w:val="en-AU" w:eastAsia="en-AU"/>
            </w:rPr>
          </w:pPr>
          <w:hyperlink w:anchor="_Toc29410579" w:history="1">
            <w:r w:rsidR="00B2551B" w:rsidRPr="00A276F2">
              <w:rPr>
                <w:rStyle w:val="Hyperlink"/>
                <w:rFonts w:cs="Times New Roman"/>
                <w:noProof/>
              </w:rPr>
              <w:t>Individual wetland descriptions</w:t>
            </w:r>
            <w:r w:rsidR="00B2551B">
              <w:rPr>
                <w:noProof/>
                <w:webHidden/>
              </w:rPr>
              <w:tab/>
            </w:r>
            <w:r w:rsidR="00B2551B">
              <w:rPr>
                <w:noProof/>
                <w:webHidden/>
              </w:rPr>
              <w:fldChar w:fldCharType="begin"/>
            </w:r>
            <w:r w:rsidR="00B2551B">
              <w:rPr>
                <w:noProof/>
                <w:webHidden/>
              </w:rPr>
              <w:instrText xml:space="preserve"> PAGEREF _Toc29410579 \h </w:instrText>
            </w:r>
            <w:r w:rsidR="00B2551B">
              <w:rPr>
                <w:noProof/>
                <w:webHidden/>
              </w:rPr>
            </w:r>
            <w:r w:rsidR="00B2551B">
              <w:rPr>
                <w:noProof/>
                <w:webHidden/>
              </w:rPr>
              <w:fldChar w:fldCharType="separate"/>
            </w:r>
            <w:r w:rsidR="00B2551B">
              <w:rPr>
                <w:noProof/>
                <w:webHidden/>
              </w:rPr>
              <w:t>11</w:t>
            </w:r>
            <w:r w:rsidR="00B2551B">
              <w:rPr>
                <w:noProof/>
                <w:webHidden/>
              </w:rPr>
              <w:fldChar w:fldCharType="end"/>
            </w:r>
          </w:hyperlink>
        </w:p>
        <w:p w14:paraId="70356F6B" w14:textId="42AF7A22" w:rsidR="00B2551B" w:rsidRDefault="00A200FB">
          <w:pPr>
            <w:pStyle w:val="TOC2"/>
            <w:tabs>
              <w:tab w:val="right" w:leader="dot" w:pos="9350"/>
            </w:tabs>
            <w:rPr>
              <w:rFonts w:eastAsiaTheme="minorEastAsia"/>
              <w:noProof/>
              <w:sz w:val="22"/>
              <w:szCs w:val="22"/>
              <w:lang w:val="en-AU" w:eastAsia="en-AU"/>
            </w:rPr>
          </w:pPr>
          <w:hyperlink w:anchor="_Toc29410580" w:history="1">
            <w:r w:rsidR="00B2551B" w:rsidRPr="00A276F2">
              <w:rPr>
                <w:rStyle w:val="Hyperlink"/>
                <w:rFonts w:cs="Times New Roman"/>
                <w:noProof/>
              </w:rPr>
              <w:t>Lake Goollelal</w:t>
            </w:r>
            <w:r w:rsidR="00B2551B">
              <w:rPr>
                <w:noProof/>
                <w:webHidden/>
              </w:rPr>
              <w:tab/>
            </w:r>
            <w:r w:rsidR="00B2551B">
              <w:rPr>
                <w:noProof/>
                <w:webHidden/>
              </w:rPr>
              <w:fldChar w:fldCharType="begin"/>
            </w:r>
            <w:r w:rsidR="00B2551B">
              <w:rPr>
                <w:noProof/>
                <w:webHidden/>
              </w:rPr>
              <w:instrText xml:space="preserve"> PAGEREF _Toc29410580 \h </w:instrText>
            </w:r>
            <w:r w:rsidR="00B2551B">
              <w:rPr>
                <w:noProof/>
                <w:webHidden/>
              </w:rPr>
            </w:r>
            <w:r w:rsidR="00B2551B">
              <w:rPr>
                <w:noProof/>
                <w:webHidden/>
              </w:rPr>
              <w:fldChar w:fldCharType="separate"/>
            </w:r>
            <w:r w:rsidR="00B2551B">
              <w:rPr>
                <w:noProof/>
                <w:webHidden/>
              </w:rPr>
              <w:t>11</w:t>
            </w:r>
            <w:r w:rsidR="00B2551B">
              <w:rPr>
                <w:noProof/>
                <w:webHidden/>
              </w:rPr>
              <w:fldChar w:fldCharType="end"/>
            </w:r>
          </w:hyperlink>
        </w:p>
        <w:p w14:paraId="4D004273" w14:textId="330053FB" w:rsidR="00B2551B" w:rsidRDefault="00A200FB">
          <w:pPr>
            <w:pStyle w:val="TOC3"/>
            <w:tabs>
              <w:tab w:val="right" w:leader="dot" w:pos="9350"/>
            </w:tabs>
            <w:rPr>
              <w:rFonts w:eastAsiaTheme="minorEastAsia"/>
              <w:noProof/>
              <w:sz w:val="22"/>
              <w:szCs w:val="22"/>
              <w:lang w:val="en-AU" w:eastAsia="en-AU"/>
            </w:rPr>
          </w:pPr>
          <w:hyperlink w:anchor="_Toc29410581" w:history="1">
            <w:r w:rsidR="00B2551B" w:rsidRPr="00A276F2">
              <w:rPr>
                <w:rStyle w:val="Hyperlink"/>
                <w:rFonts w:cs="Times New Roman"/>
                <w:noProof/>
              </w:rPr>
              <w:t>Current hydrological regime</w:t>
            </w:r>
            <w:r w:rsidR="00B2551B">
              <w:rPr>
                <w:noProof/>
                <w:webHidden/>
              </w:rPr>
              <w:tab/>
            </w:r>
            <w:r w:rsidR="00B2551B">
              <w:rPr>
                <w:noProof/>
                <w:webHidden/>
              </w:rPr>
              <w:fldChar w:fldCharType="begin"/>
            </w:r>
            <w:r w:rsidR="00B2551B">
              <w:rPr>
                <w:noProof/>
                <w:webHidden/>
              </w:rPr>
              <w:instrText xml:space="preserve"> PAGEREF _Toc29410581 \h </w:instrText>
            </w:r>
            <w:r w:rsidR="00B2551B">
              <w:rPr>
                <w:noProof/>
                <w:webHidden/>
              </w:rPr>
            </w:r>
            <w:r w:rsidR="00B2551B">
              <w:rPr>
                <w:noProof/>
                <w:webHidden/>
              </w:rPr>
              <w:fldChar w:fldCharType="separate"/>
            </w:r>
            <w:r w:rsidR="00B2551B">
              <w:rPr>
                <w:noProof/>
                <w:webHidden/>
              </w:rPr>
              <w:t>11</w:t>
            </w:r>
            <w:r w:rsidR="00B2551B">
              <w:rPr>
                <w:noProof/>
                <w:webHidden/>
              </w:rPr>
              <w:fldChar w:fldCharType="end"/>
            </w:r>
          </w:hyperlink>
        </w:p>
        <w:p w14:paraId="1E0202E2" w14:textId="7BCA34BF" w:rsidR="00B2551B" w:rsidRDefault="00A200FB">
          <w:pPr>
            <w:pStyle w:val="TOC3"/>
            <w:tabs>
              <w:tab w:val="right" w:leader="dot" w:pos="9350"/>
            </w:tabs>
            <w:rPr>
              <w:rFonts w:eastAsiaTheme="minorEastAsia"/>
              <w:noProof/>
              <w:sz w:val="22"/>
              <w:szCs w:val="22"/>
              <w:lang w:val="en-AU" w:eastAsia="en-AU"/>
            </w:rPr>
          </w:pPr>
          <w:hyperlink w:anchor="_Toc29410582" w:history="1">
            <w:r w:rsidR="00B2551B" w:rsidRPr="00A276F2">
              <w:rPr>
                <w:rStyle w:val="Hyperlink"/>
                <w:rFonts w:cs="Times New Roman"/>
                <w:noProof/>
              </w:rPr>
              <w:t>Site summary</w:t>
            </w:r>
            <w:r w:rsidR="00B2551B">
              <w:rPr>
                <w:noProof/>
                <w:webHidden/>
              </w:rPr>
              <w:tab/>
            </w:r>
            <w:r w:rsidR="00B2551B">
              <w:rPr>
                <w:noProof/>
                <w:webHidden/>
              </w:rPr>
              <w:fldChar w:fldCharType="begin"/>
            </w:r>
            <w:r w:rsidR="00B2551B">
              <w:rPr>
                <w:noProof/>
                <w:webHidden/>
              </w:rPr>
              <w:instrText xml:space="preserve"> PAGEREF _Toc29410582 \h </w:instrText>
            </w:r>
            <w:r w:rsidR="00B2551B">
              <w:rPr>
                <w:noProof/>
                <w:webHidden/>
              </w:rPr>
            </w:r>
            <w:r w:rsidR="00B2551B">
              <w:rPr>
                <w:noProof/>
                <w:webHidden/>
              </w:rPr>
              <w:fldChar w:fldCharType="separate"/>
            </w:r>
            <w:r w:rsidR="00B2551B">
              <w:rPr>
                <w:noProof/>
                <w:webHidden/>
              </w:rPr>
              <w:t>12</w:t>
            </w:r>
            <w:r w:rsidR="00B2551B">
              <w:rPr>
                <w:noProof/>
                <w:webHidden/>
              </w:rPr>
              <w:fldChar w:fldCharType="end"/>
            </w:r>
          </w:hyperlink>
        </w:p>
        <w:p w14:paraId="4E35480E" w14:textId="47E01279" w:rsidR="00B2551B" w:rsidRDefault="00A200FB">
          <w:pPr>
            <w:pStyle w:val="TOC2"/>
            <w:tabs>
              <w:tab w:val="right" w:leader="dot" w:pos="9350"/>
            </w:tabs>
            <w:rPr>
              <w:rFonts w:eastAsiaTheme="minorEastAsia"/>
              <w:noProof/>
              <w:sz w:val="22"/>
              <w:szCs w:val="22"/>
              <w:lang w:val="en-AU" w:eastAsia="en-AU"/>
            </w:rPr>
          </w:pPr>
          <w:hyperlink w:anchor="_Toc29410583" w:history="1">
            <w:r w:rsidR="00B2551B" w:rsidRPr="00A276F2">
              <w:rPr>
                <w:rStyle w:val="Hyperlink"/>
                <w:rFonts w:cs="Times New Roman"/>
                <w:noProof/>
              </w:rPr>
              <w:t>Loch McNess</w:t>
            </w:r>
            <w:r w:rsidR="00B2551B">
              <w:rPr>
                <w:noProof/>
                <w:webHidden/>
              </w:rPr>
              <w:tab/>
            </w:r>
            <w:r w:rsidR="00B2551B">
              <w:rPr>
                <w:noProof/>
                <w:webHidden/>
              </w:rPr>
              <w:fldChar w:fldCharType="begin"/>
            </w:r>
            <w:r w:rsidR="00B2551B">
              <w:rPr>
                <w:noProof/>
                <w:webHidden/>
              </w:rPr>
              <w:instrText xml:space="preserve"> PAGEREF _Toc29410583 \h </w:instrText>
            </w:r>
            <w:r w:rsidR="00B2551B">
              <w:rPr>
                <w:noProof/>
                <w:webHidden/>
              </w:rPr>
            </w:r>
            <w:r w:rsidR="00B2551B">
              <w:rPr>
                <w:noProof/>
                <w:webHidden/>
              </w:rPr>
              <w:fldChar w:fldCharType="separate"/>
            </w:r>
            <w:r w:rsidR="00B2551B">
              <w:rPr>
                <w:noProof/>
                <w:webHidden/>
              </w:rPr>
              <w:t>15</w:t>
            </w:r>
            <w:r w:rsidR="00B2551B">
              <w:rPr>
                <w:noProof/>
                <w:webHidden/>
              </w:rPr>
              <w:fldChar w:fldCharType="end"/>
            </w:r>
          </w:hyperlink>
        </w:p>
        <w:p w14:paraId="6D1A2483" w14:textId="1D3AE3F0" w:rsidR="00B2551B" w:rsidRDefault="00A200FB">
          <w:pPr>
            <w:pStyle w:val="TOC3"/>
            <w:tabs>
              <w:tab w:val="right" w:leader="dot" w:pos="9350"/>
            </w:tabs>
            <w:rPr>
              <w:rFonts w:eastAsiaTheme="minorEastAsia"/>
              <w:noProof/>
              <w:sz w:val="22"/>
              <w:szCs w:val="22"/>
              <w:lang w:val="en-AU" w:eastAsia="en-AU"/>
            </w:rPr>
          </w:pPr>
          <w:hyperlink w:anchor="_Toc29410584" w:history="1">
            <w:r w:rsidR="00B2551B" w:rsidRPr="00A276F2">
              <w:rPr>
                <w:rStyle w:val="Hyperlink"/>
                <w:rFonts w:cs="Times New Roman"/>
                <w:noProof/>
              </w:rPr>
              <w:t>Hydrology</w:t>
            </w:r>
            <w:r w:rsidR="00B2551B">
              <w:rPr>
                <w:noProof/>
                <w:webHidden/>
              </w:rPr>
              <w:tab/>
            </w:r>
            <w:r w:rsidR="00B2551B">
              <w:rPr>
                <w:noProof/>
                <w:webHidden/>
              </w:rPr>
              <w:fldChar w:fldCharType="begin"/>
            </w:r>
            <w:r w:rsidR="00B2551B">
              <w:rPr>
                <w:noProof/>
                <w:webHidden/>
              </w:rPr>
              <w:instrText xml:space="preserve"> PAGEREF _Toc29410584 \h </w:instrText>
            </w:r>
            <w:r w:rsidR="00B2551B">
              <w:rPr>
                <w:noProof/>
                <w:webHidden/>
              </w:rPr>
            </w:r>
            <w:r w:rsidR="00B2551B">
              <w:rPr>
                <w:noProof/>
                <w:webHidden/>
              </w:rPr>
              <w:fldChar w:fldCharType="separate"/>
            </w:r>
            <w:r w:rsidR="00B2551B">
              <w:rPr>
                <w:noProof/>
                <w:webHidden/>
              </w:rPr>
              <w:t>15</w:t>
            </w:r>
            <w:r w:rsidR="00B2551B">
              <w:rPr>
                <w:noProof/>
                <w:webHidden/>
              </w:rPr>
              <w:fldChar w:fldCharType="end"/>
            </w:r>
          </w:hyperlink>
        </w:p>
        <w:p w14:paraId="1EF7B738" w14:textId="4AE51017" w:rsidR="00B2551B" w:rsidRDefault="00A200FB">
          <w:pPr>
            <w:pStyle w:val="TOC3"/>
            <w:tabs>
              <w:tab w:val="right" w:leader="dot" w:pos="9350"/>
            </w:tabs>
            <w:rPr>
              <w:rFonts w:eastAsiaTheme="minorEastAsia"/>
              <w:noProof/>
              <w:sz w:val="22"/>
              <w:szCs w:val="22"/>
              <w:lang w:val="en-AU" w:eastAsia="en-AU"/>
            </w:rPr>
          </w:pPr>
          <w:hyperlink w:anchor="_Toc29410585" w:history="1">
            <w:r w:rsidR="00B2551B" w:rsidRPr="00A276F2">
              <w:rPr>
                <w:rStyle w:val="Hyperlink"/>
                <w:rFonts w:cs="Times New Roman"/>
                <w:noProof/>
              </w:rPr>
              <w:t>Site summary</w:t>
            </w:r>
            <w:r w:rsidR="00B2551B">
              <w:rPr>
                <w:noProof/>
                <w:webHidden/>
              </w:rPr>
              <w:tab/>
            </w:r>
            <w:r w:rsidR="00B2551B">
              <w:rPr>
                <w:noProof/>
                <w:webHidden/>
              </w:rPr>
              <w:fldChar w:fldCharType="begin"/>
            </w:r>
            <w:r w:rsidR="00B2551B">
              <w:rPr>
                <w:noProof/>
                <w:webHidden/>
              </w:rPr>
              <w:instrText xml:space="preserve"> PAGEREF _Toc29410585 \h </w:instrText>
            </w:r>
            <w:r w:rsidR="00B2551B">
              <w:rPr>
                <w:noProof/>
                <w:webHidden/>
              </w:rPr>
            </w:r>
            <w:r w:rsidR="00B2551B">
              <w:rPr>
                <w:noProof/>
                <w:webHidden/>
              </w:rPr>
              <w:fldChar w:fldCharType="separate"/>
            </w:r>
            <w:r w:rsidR="00B2551B">
              <w:rPr>
                <w:noProof/>
                <w:webHidden/>
              </w:rPr>
              <w:t>17</w:t>
            </w:r>
            <w:r w:rsidR="00B2551B">
              <w:rPr>
                <w:noProof/>
                <w:webHidden/>
              </w:rPr>
              <w:fldChar w:fldCharType="end"/>
            </w:r>
          </w:hyperlink>
        </w:p>
        <w:p w14:paraId="203C9C1D" w14:textId="003A698B" w:rsidR="00B2551B" w:rsidRDefault="00A200FB">
          <w:pPr>
            <w:pStyle w:val="TOC2"/>
            <w:tabs>
              <w:tab w:val="right" w:leader="dot" w:pos="9350"/>
            </w:tabs>
            <w:rPr>
              <w:rFonts w:eastAsiaTheme="minorEastAsia"/>
              <w:noProof/>
              <w:sz w:val="22"/>
              <w:szCs w:val="22"/>
              <w:lang w:val="en-AU" w:eastAsia="en-AU"/>
            </w:rPr>
          </w:pPr>
          <w:hyperlink w:anchor="_Toc29410586" w:history="1">
            <w:r w:rsidR="00B2551B" w:rsidRPr="00A276F2">
              <w:rPr>
                <w:rStyle w:val="Hyperlink"/>
                <w:rFonts w:cs="Times New Roman"/>
                <w:noProof/>
              </w:rPr>
              <w:t>Lake Yonderup</w:t>
            </w:r>
            <w:r w:rsidR="00B2551B">
              <w:rPr>
                <w:noProof/>
                <w:webHidden/>
              </w:rPr>
              <w:tab/>
            </w:r>
            <w:r w:rsidR="00B2551B">
              <w:rPr>
                <w:noProof/>
                <w:webHidden/>
              </w:rPr>
              <w:fldChar w:fldCharType="begin"/>
            </w:r>
            <w:r w:rsidR="00B2551B">
              <w:rPr>
                <w:noProof/>
                <w:webHidden/>
              </w:rPr>
              <w:instrText xml:space="preserve"> PAGEREF _Toc29410586 \h </w:instrText>
            </w:r>
            <w:r w:rsidR="00B2551B">
              <w:rPr>
                <w:noProof/>
                <w:webHidden/>
              </w:rPr>
            </w:r>
            <w:r w:rsidR="00B2551B">
              <w:rPr>
                <w:noProof/>
                <w:webHidden/>
              </w:rPr>
              <w:fldChar w:fldCharType="separate"/>
            </w:r>
            <w:r w:rsidR="00B2551B">
              <w:rPr>
                <w:noProof/>
                <w:webHidden/>
              </w:rPr>
              <w:t>21</w:t>
            </w:r>
            <w:r w:rsidR="00B2551B">
              <w:rPr>
                <w:noProof/>
                <w:webHidden/>
              </w:rPr>
              <w:fldChar w:fldCharType="end"/>
            </w:r>
          </w:hyperlink>
        </w:p>
        <w:p w14:paraId="503DC3ED" w14:textId="4D8A8E2A" w:rsidR="00B2551B" w:rsidRDefault="00A200FB">
          <w:pPr>
            <w:pStyle w:val="TOC3"/>
            <w:tabs>
              <w:tab w:val="right" w:leader="dot" w:pos="9350"/>
            </w:tabs>
            <w:rPr>
              <w:rFonts w:eastAsiaTheme="minorEastAsia"/>
              <w:noProof/>
              <w:sz w:val="22"/>
              <w:szCs w:val="22"/>
              <w:lang w:val="en-AU" w:eastAsia="en-AU"/>
            </w:rPr>
          </w:pPr>
          <w:hyperlink w:anchor="_Toc29410587" w:history="1">
            <w:r w:rsidR="00B2551B" w:rsidRPr="00A276F2">
              <w:rPr>
                <w:rStyle w:val="Hyperlink"/>
                <w:rFonts w:cs="Times New Roman"/>
                <w:noProof/>
              </w:rPr>
              <w:t>Hydrology</w:t>
            </w:r>
            <w:r w:rsidR="00B2551B">
              <w:rPr>
                <w:noProof/>
                <w:webHidden/>
              </w:rPr>
              <w:tab/>
            </w:r>
            <w:r w:rsidR="00B2551B">
              <w:rPr>
                <w:noProof/>
                <w:webHidden/>
              </w:rPr>
              <w:fldChar w:fldCharType="begin"/>
            </w:r>
            <w:r w:rsidR="00B2551B">
              <w:rPr>
                <w:noProof/>
                <w:webHidden/>
              </w:rPr>
              <w:instrText xml:space="preserve"> PAGEREF _Toc29410587 \h </w:instrText>
            </w:r>
            <w:r w:rsidR="00B2551B">
              <w:rPr>
                <w:noProof/>
                <w:webHidden/>
              </w:rPr>
            </w:r>
            <w:r w:rsidR="00B2551B">
              <w:rPr>
                <w:noProof/>
                <w:webHidden/>
              </w:rPr>
              <w:fldChar w:fldCharType="separate"/>
            </w:r>
            <w:r w:rsidR="00B2551B">
              <w:rPr>
                <w:noProof/>
                <w:webHidden/>
              </w:rPr>
              <w:t>21</w:t>
            </w:r>
            <w:r w:rsidR="00B2551B">
              <w:rPr>
                <w:noProof/>
                <w:webHidden/>
              </w:rPr>
              <w:fldChar w:fldCharType="end"/>
            </w:r>
          </w:hyperlink>
        </w:p>
        <w:p w14:paraId="6C922832" w14:textId="2A82C71E" w:rsidR="00B2551B" w:rsidRDefault="00A200FB">
          <w:pPr>
            <w:pStyle w:val="TOC3"/>
            <w:tabs>
              <w:tab w:val="right" w:leader="dot" w:pos="9350"/>
            </w:tabs>
            <w:rPr>
              <w:rFonts w:eastAsiaTheme="minorEastAsia"/>
              <w:noProof/>
              <w:sz w:val="22"/>
              <w:szCs w:val="22"/>
              <w:lang w:val="en-AU" w:eastAsia="en-AU"/>
            </w:rPr>
          </w:pPr>
          <w:hyperlink w:anchor="_Toc29410588" w:history="1">
            <w:r w:rsidR="00B2551B" w:rsidRPr="00A276F2">
              <w:rPr>
                <w:rStyle w:val="Hyperlink"/>
                <w:rFonts w:cs="Times New Roman"/>
                <w:noProof/>
              </w:rPr>
              <w:t>Site summary</w:t>
            </w:r>
            <w:r w:rsidR="00B2551B">
              <w:rPr>
                <w:noProof/>
                <w:webHidden/>
              </w:rPr>
              <w:tab/>
            </w:r>
            <w:r w:rsidR="00B2551B">
              <w:rPr>
                <w:noProof/>
                <w:webHidden/>
              </w:rPr>
              <w:fldChar w:fldCharType="begin"/>
            </w:r>
            <w:r w:rsidR="00B2551B">
              <w:rPr>
                <w:noProof/>
                <w:webHidden/>
              </w:rPr>
              <w:instrText xml:space="preserve"> PAGEREF _Toc29410588 \h </w:instrText>
            </w:r>
            <w:r w:rsidR="00B2551B">
              <w:rPr>
                <w:noProof/>
                <w:webHidden/>
              </w:rPr>
            </w:r>
            <w:r w:rsidR="00B2551B">
              <w:rPr>
                <w:noProof/>
                <w:webHidden/>
              </w:rPr>
              <w:fldChar w:fldCharType="separate"/>
            </w:r>
            <w:r w:rsidR="00B2551B">
              <w:rPr>
                <w:noProof/>
                <w:webHidden/>
              </w:rPr>
              <w:t>22</w:t>
            </w:r>
            <w:r w:rsidR="00B2551B">
              <w:rPr>
                <w:noProof/>
                <w:webHidden/>
              </w:rPr>
              <w:fldChar w:fldCharType="end"/>
            </w:r>
          </w:hyperlink>
        </w:p>
        <w:p w14:paraId="3E1D02D8" w14:textId="48F7C1E8" w:rsidR="00B2551B" w:rsidRDefault="00A200FB">
          <w:pPr>
            <w:pStyle w:val="TOC2"/>
            <w:tabs>
              <w:tab w:val="right" w:leader="dot" w:pos="9350"/>
            </w:tabs>
            <w:rPr>
              <w:rFonts w:eastAsiaTheme="minorEastAsia"/>
              <w:noProof/>
              <w:sz w:val="22"/>
              <w:szCs w:val="22"/>
              <w:lang w:val="en-AU" w:eastAsia="en-AU"/>
            </w:rPr>
          </w:pPr>
          <w:hyperlink w:anchor="_Toc29410589" w:history="1">
            <w:r w:rsidR="00B2551B" w:rsidRPr="00A276F2">
              <w:rPr>
                <w:rStyle w:val="Hyperlink"/>
                <w:rFonts w:cs="Times New Roman"/>
                <w:noProof/>
              </w:rPr>
              <w:t>Lake Joondalup</w:t>
            </w:r>
            <w:r w:rsidR="00B2551B">
              <w:rPr>
                <w:noProof/>
                <w:webHidden/>
              </w:rPr>
              <w:tab/>
            </w:r>
            <w:r w:rsidR="00B2551B">
              <w:rPr>
                <w:noProof/>
                <w:webHidden/>
              </w:rPr>
              <w:fldChar w:fldCharType="begin"/>
            </w:r>
            <w:r w:rsidR="00B2551B">
              <w:rPr>
                <w:noProof/>
                <w:webHidden/>
              </w:rPr>
              <w:instrText xml:space="preserve"> PAGEREF _Toc29410589 \h </w:instrText>
            </w:r>
            <w:r w:rsidR="00B2551B">
              <w:rPr>
                <w:noProof/>
                <w:webHidden/>
              </w:rPr>
            </w:r>
            <w:r w:rsidR="00B2551B">
              <w:rPr>
                <w:noProof/>
                <w:webHidden/>
              </w:rPr>
              <w:fldChar w:fldCharType="separate"/>
            </w:r>
            <w:r w:rsidR="00B2551B">
              <w:rPr>
                <w:noProof/>
                <w:webHidden/>
              </w:rPr>
              <w:t>26</w:t>
            </w:r>
            <w:r w:rsidR="00B2551B">
              <w:rPr>
                <w:noProof/>
                <w:webHidden/>
              </w:rPr>
              <w:fldChar w:fldCharType="end"/>
            </w:r>
          </w:hyperlink>
        </w:p>
        <w:p w14:paraId="7A02FBE5" w14:textId="0FEF41FC" w:rsidR="00B2551B" w:rsidRDefault="00A200FB">
          <w:pPr>
            <w:pStyle w:val="TOC3"/>
            <w:tabs>
              <w:tab w:val="right" w:leader="dot" w:pos="9350"/>
            </w:tabs>
            <w:rPr>
              <w:rFonts w:eastAsiaTheme="minorEastAsia"/>
              <w:noProof/>
              <w:sz w:val="22"/>
              <w:szCs w:val="22"/>
              <w:lang w:val="en-AU" w:eastAsia="en-AU"/>
            </w:rPr>
          </w:pPr>
          <w:hyperlink w:anchor="_Toc29410590" w:history="1">
            <w:r w:rsidR="00B2551B" w:rsidRPr="00A276F2">
              <w:rPr>
                <w:rStyle w:val="Hyperlink"/>
                <w:rFonts w:cs="Times New Roman"/>
                <w:noProof/>
              </w:rPr>
              <w:t>Hydrology</w:t>
            </w:r>
            <w:r w:rsidR="00B2551B">
              <w:rPr>
                <w:noProof/>
                <w:webHidden/>
              </w:rPr>
              <w:tab/>
            </w:r>
            <w:r w:rsidR="00B2551B">
              <w:rPr>
                <w:noProof/>
                <w:webHidden/>
              </w:rPr>
              <w:fldChar w:fldCharType="begin"/>
            </w:r>
            <w:r w:rsidR="00B2551B">
              <w:rPr>
                <w:noProof/>
                <w:webHidden/>
              </w:rPr>
              <w:instrText xml:space="preserve"> PAGEREF _Toc29410590 \h </w:instrText>
            </w:r>
            <w:r w:rsidR="00B2551B">
              <w:rPr>
                <w:noProof/>
                <w:webHidden/>
              </w:rPr>
            </w:r>
            <w:r w:rsidR="00B2551B">
              <w:rPr>
                <w:noProof/>
                <w:webHidden/>
              </w:rPr>
              <w:fldChar w:fldCharType="separate"/>
            </w:r>
            <w:r w:rsidR="00B2551B">
              <w:rPr>
                <w:noProof/>
                <w:webHidden/>
              </w:rPr>
              <w:t>26</w:t>
            </w:r>
            <w:r w:rsidR="00B2551B">
              <w:rPr>
                <w:noProof/>
                <w:webHidden/>
              </w:rPr>
              <w:fldChar w:fldCharType="end"/>
            </w:r>
          </w:hyperlink>
        </w:p>
        <w:p w14:paraId="5F8681D1" w14:textId="317863D9" w:rsidR="00B2551B" w:rsidRDefault="00A200FB">
          <w:pPr>
            <w:pStyle w:val="TOC3"/>
            <w:tabs>
              <w:tab w:val="right" w:leader="dot" w:pos="9350"/>
            </w:tabs>
            <w:rPr>
              <w:rFonts w:eastAsiaTheme="minorEastAsia"/>
              <w:noProof/>
              <w:sz w:val="22"/>
              <w:szCs w:val="22"/>
              <w:lang w:val="en-AU" w:eastAsia="en-AU"/>
            </w:rPr>
          </w:pPr>
          <w:hyperlink w:anchor="_Toc29410591" w:history="1">
            <w:r w:rsidR="00B2551B" w:rsidRPr="00A276F2">
              <w:rPr>
                <w:rStyle w:val="Hyperlink"/>
                <w:rFonts w:cs="Times New Roman"/>
                <w:noProof/>
              </w:rPr>
              <w:t>Site summary</w:t>
            </w:r>
            <w:r w:rsidR="00B2551B">
              <w:rPr>
                <w:noProof/>
                <w:webHidden/>
              </w:rPr>
              <w:tab/>
            </w:r>
            <w:r w:rsidR="00B2551B">
              <w:rPr>
                <w:noProof/>
                <w:webHidden/>
              </w:rPr>
              <w:fldChar w:fldCharType="begin"/>
            </w:r>
            <w:r w:rsidR="00B2551B">
              <w:rPr>
                <w:noProof/>
                <w:webHidden/>
              </w:rPr>
              <w:instrText xml:space="preserve"> PAGEREF _Toc29410591 \h </w:instrText>
            </w:r>
            <w:r w:rsidR="00B2551B">
              <w:rPr>
                <w:noProof/>
                <w:webHidden/>
              </w:rPr>
            </w:r>
            <w:r w:rsidR="00B2551B">
              <w:rPr>
                <w:noProof/>
                <w:webHidden/>
              </w:rPr>
              <w:fldChar w:fldCharType="separate"/>
            </w:r>
            <w:r w:rsidR="00B2551B">
              <w:rPr>
                <w:noProof/>
                <w:webHidden/>
              </w:rPr>
              <w:t>27</w:t>
            </w:r>
            <w:r w:rsidR="00B2551B">
              <w:rPr>
                <w:noProof/>
                <w:webHidden/>
              </w:rPr>
              <w:fldChar w:fldCharType="end"/>
            </w:r>
          </w:hyperlink>
        </w:p>
        <w:p w14:paraId="462F120E" w14:textId="52F0C47F" w:rsidR="00B2551B" w:rsidRDefault="00A200FB">
          <w:pPr>
            <w:pStyle w:val="TOC2"/>
            <w:tabs>
              <w:tab w:val="right" w:leader="dot" w:pos="9350"/>
            </w:tabs>
            <w:rPr>
              <w:rFonts w:eastAsiaTheme="minorEastAsia"/>
              <w:noProof/>
              <w:sz w:val="22"/>
              <w:szCs w:val="22"/>
              <w:lang w:val="en-AU" w:eastAsia="en-AU"/>
            </w:rPr>
          </w:pPr>
          <w:hyperlink w:anchor="_Toc29410592" w:history="1">
            <w:r w:rsidR="00B2551B" w:rsidRPr="00A276F2">
              <w:rPr>
                <w:rStyle w:val="Hyperlink"/>
                <w:rFonts w:cs="Times New Roman"/>
                <w:noProof/>
              </w:rPr>
              <w:t>Lake Mariginiup</w:t>
            </w:r>
            <w:r w:rsidR="00B2551B">
              <w:rPr>
                <w:noProof/>
                <w:webHidden/>
              </w:rPr>
              <w:tab/>
            </w:r>
            <w:r w:rsidR="00B2551B">
              <w:rPr>
                <w:noProof/>
                <w:webHidden/>
              </w:rPr>
              <w:fldChar w:fldCharType="begin"/>
            </w:r>
            <w:r w:rsidR="00B2551B">
              <w:rPr>
                <w:noProof/>
                <w:webHidden/>
              </w:rPr>
              <w:instrText xml:space="preserve"> PAGEREF _Toc29410592 \h </w:instrText>
            </w:r>
            <w:r w:rsidR="00B2551B">
              <w:rPr>
                <w:noProof/>
                <w:webHidden/>
              </w:rPr>
            </w:r>
            <w:r w:rsidR="00B2551B">
              <w:rPr>
                <w:noProof/>
                <w:webHidden/>
              </w:rPr>
              <w:fldChar w:fldCharType="separate"/>
            </w:r>
            <w:r w:rsidR="00B2551B">
              <w:rPr>
                <w:noProof/>
                <w:webHidden/>
              </w:rPr>
              <w:t>30</w:t>
            </w:r>
            <w:r w:rsidR="00B2551B">
              <w:rPr>
                <w:noProof/>
                <w:webHidden/>
              </w:rPr>
              <w:fldChar w:fldCharType="end"/>
            </w:r>
          </w:hyperlink>
        </w:p>
        <w:p w14:paraId="16D488D7" w14:textId="1699B6D5" w:rsidR="00B2551B" w:rsidRDefault="00A200FB">
          <w:pPr>
            <w:pStyle w:val="TOC3"/>
            <w:tabs>
              <w:tab w:val="right" w:leader="dot" w:pos="9350"/>
            </w:tabs>
            <w:rPr>
              <w:rFonts w:eastAsiaTheme="minorEastAsia"/>
              <w:noProof/>
              <w:sz w:val="22"/>
              <w:szCs w:val="22"/>
              <w:lang w:val="en-AU" w:eastAsia="en-AU"/>
            </w:rPr>
          </w:pPr>
          <w:hyperlink w:anchor="_Toc29410593" w:history="1">
            <w:r w:rsidR="00B2551B" w:rsidRPr="00A276F2">
              <w:rPr>
                <w:rStyle w:val="Hyperlink"/>
                <w:rFonts w:cs="Times New Roman"/>
                <w:noProof/>
              </w:rPr>
              <w:t>Hydrology</w:t>
            </w:r>
            <w:r w:rsidR="00B2551B">
              <w:rPr>
                <w:noProof/>
                <w:webHidden/>
              </w:rPr>
              <w:tab/>
            </w:r>
            <w:r w:rsidR="00B2551B">
              <w:rPr>
                <w:noProof/>
                <w:webHidden/>
              </w:rPr>
              <w:fldChar w:fldCharType="begin"/>
            </w:r>
            <w:r w:rsidR="00B2551B">
              <w:rPr>
                <w:noProof/>
                <w:webHidden/>
              </w:rPr>
              <w:instrText xml:space="preserve"> PAGEREF _Toc29410593 \h </w:instrText>
            </w:r>
            <w:r w:rsidR="00B2551B">
              <w:rPr>
                <w:noProof/>
                <w:webHidden/>
              </w:rPr>
            </w:r>
            <w:r w:rsidR="00B2551B">
              <w:rPr>
                <w:noProof/>
                <w:webHidden/>
              </w:rPr>
              <w:fldChar w:fldCharType="separate"/>
            </w:r>
            <w:r w:rsidR="00B2551B">
              <w:rPr>
                <w:noProof/>
                <w:webHidden/>
              </w:rPr>
              <w:t>30</w:t>
            </w:r>
            <w:r w:rsidR="00B2551B">
              <w:rPr>
                <w:noProof/>
                <w:webHidden/>
              </w:rPr>
              <w:fldChar w:fldCharType="end"/>
            </w:r>
          </w:hyperlink>
        </w:p>
        <w:p w14:paraId="72926D34" w14:textId="2997468F" w:rsidR="00B2551B" w:rsidRDefault="00A200FB">
          <w:pPr>
            <w:pStyle w:val="TOC3"/>
            <w:tabs>
              <w:tab w:val="right" w:leader="dot" w:pos="9350"/>
            </w:tabs>
            <w:rPr>
              <w:rFonts w:eastAsiaTheme="minorEastAsia"/>
              <w:noProof/>
              <w:sz w:val="22"/>
              <w:szCs w:val="22"/>
              <w:lang w:val="en-AU" w:eastAsia="en-AU"/>
            </w:rPr>
          </w:pPr>
          <w:hyperlink w:anchor="_Toc29410594" w:history="1">
            <w:r w:rsidR="00B2551B" w:rsidRPr="00A276F2">
              <w:rPr>
                <w:rStyle w:val="Hyperlink"/>
                <w:rFonts w:cs="Times New Roman"/>
                <w:noProof/>
              </w:rPr>
              <w:t>Site summary</w:t>
            </w:r>
            <w:r w:rsidR="00B2551B">
              <w:rPr>
                <w:noProof/>
                <w:webHidden/>
              </w:rPr>
              <w:tab/>
            </w:r>
            <w:r w:rsidR="00B2551B">
              <w:rPr>
                <w:noProof/>
                <w:webHidden/>
              </w:rPr>
              <w:fldChar w:fldCharType="begin"/>
            </w:r>
            <w:r w:rsidR="00B2551B">
              <w:rPr>
                <w:noProof/>
                <w:webHidden/>
              </w:rPr>
              <w:instrText xml:space="preserve"> PAGEREF _Toc29410594 \h </w:instrText>
            </w:r>
            <w:r w:rsidR="00B2551B">
              <w:rPr>
                <w:noProof/>
                <w:webHidden/>
              </w:rPr>
            </w:r>
            <w:r w:rsidR="00B2551B">
              <w:rPr>
                <w:noProof/>
                <w:webHidden/>
              </w:rPr>
              <w:fldChar w:fldCharType="separate"/>
            </w:r>
            <w:r w:rsidR="00B2551B">
              <w:rPr>
                <w:noProof/>
                <w:webHidden/>
              </w:rPr>
              <w:t>31</w:t>
            </w:r>
            <w:r w:rsidR="00B2551B">
              <w:rPr>
                <w:noProof/>
                <w:webHidden/>
              </w:rPr>
              <w:fldChar w:fldCharType="end"/>
            </w:r>
          </w:hyperlink>
        </w:p>
        <w:p w14:paraId="76746091" w14:textId="32E8DD38" w:rsidR="00B2551B" w:rsidRDefault="00A200FB">
          <w:pPr>
            <w:pStyle w:val="TOC2"/>
            <w:tabs>
              <w:tab w:val="right" w:leader="dot" w:pos="9350"/>
            </w:tabs>
            <w:rPr>
              <w:rFonts w:eastAsiaTheme="minorEastAsia"/>
              <w:noProof/>
              <w:sz w:val="22"/>
              <w:szCs w:val="22"/>
              <w:lang w:val="en-AU" w:eastAsia="en-AU"/>
            </w:rPr>
          </w:pPr>
          <w:hyperlink w:anchor="_Toc29410595" w:history="1">
            <w:r w:rsidR="00B2551B" w:rsidRPr="00A276F2">
              <w:rPr>
                <w:rStyle w:val="Hyperlink"/>
                <w:rFonts w:cs="Times New Roman"/>
                <w:noProof/>
              </w:rPr>
              <w:t>Lake Jandabup</w:t>
            </w:r>
            <w:r w:rsidR="00B2551B">
              <w:rPr>
                <w:noProof/>
                <w:webHidden/>
              </w:rPr>
              <w:tab/>
            </w:r>
            <w:r w:rsidR="00B2551B">
              <w:rPr>
                <w:noProof/>
                <w:webHidden/>
              </w:rPr>
              <w:fldChar w:fldCharType="begin"/>
            </w:r>
            <w:r w:rsidR="00B2551B">
              <w:rPr>
                <w:noProof/>
                <w:webHidden/>
              </w:rPr>
              <w:instrText xml:space="preserve"> PAGEREF _Toc29410595 \h </w:instrText>
            </w:r>
            <w:r w:rsidR="00B2551B">
              <w:rPr>
                <w:noProof/>
                <w:webHidden/>
              </w:rPr>
            </w:r>
            <w:r w:rsidR="00B2551B">
              <w:rPr>
                <w:noProof/>
                <w:webHidden/>
              </w:rPr>
              <w:fldChar w:fldCharType="separate"/>
            </w:r>
            <w:r w:rsidR="00B2551B">
              <w:rPr>
                <w:noProof/>
                <w:webHidden/>
              </w:rPr>
              <w:t>35</w:t>
            </w:r>
            <w:r w:rsidR="00B2551B">
              <w:rPr>
                <w:noProof/>
                <w:webHidden/>
              </w:rPr>
              <w:fldChar w:fldCharType="end"/>
            </w:r>
          </w:hyperlink>
        </w:p>
        <w:p w14:paraId="69A9A477" w14:textId="44BD5C3C" w:rsidR="00B2551B" w:rsidRDefault="00A200FB">
          <w:pPr>
            <w:pStyle w:val="TOC3"/>
            <w:tabs>
              <w:tab w:val="right" w:leader="dot" w:pos="9350"/>
            </w:tabs>
            <w:rPr>
              <w:rFonts w:eastAsiaTheme="minorEastAsia"/>
              <w:noProof/>
              <w:sz w:val="22"/>
              <w:szCs w:val="22"/>
              <w:lang w:val="en-AU" w:eastAsia="en-AU"/>
            </w:rPr>
          </w:pPr>
          <w:hyperlink w:anchor="_Toc29410596" w:history="1">
            <w:r w:rsidR="00B2551B" w:rsidRPr="00A276F2">
              <w:rPr>
                <w:rStyle w:val="Hyperlink"/>
                <w:rFonts w:cs="Times New Roman"/>
                <w:noProof/>
              </w:rPr>
              <w:t>Hydrology</w:t>
            </w:r>
            <w:r w:rsidR="00B2551B">
              <w:rPr>
                <w:noProof/>
                <w:webHidden/>
              </w:rPr>
              <w:tab/>
            </w:r>
            <w:r w:rsidR="00B2551B">
              <w:rPr>
                <w:noProof/>
                <w:webHidden/>
              </w:rPr>
              <w:fldChar w:fldCharType="begin"/>
            </w:r>
            <w:r w:rsidR="00B2551B">
              <w:rPr>
                <w:noProof/>
                <w:webHidden/>
              </w:rPr>
              <w:instrText xml:space="preserve"> PAGEREF _Toc29410596 \h </w:instrText>
            </w:r>
            <w:r w:rsidR="00B2551B">
              <w:rPr>
                <w:noProof/>
                <w:webHidden/>
              </w:rPr>
            </w:r>
            <w:r w:rsidR="00B2551B">
              <w:rPr>
                <w:noProof/>
                <w:webHidden/>
              </w:rPr>
              <w:fldChar w:fldCharType="separate"/>
            </w:r>
            <w:r w:rsidR="00B2551B">
              <w:rPr>
                <w:noProof/>
                <w:webHidden/>
              </w:rPr>
              <w:t>35</w:t>
            </w:r>
            <w:r w:rsidR="00B2551B">
              <w:rPr>
                <w:noProof/>
                <w:webHidden/>
              </w:rPr>
              <w:fldChar w:fldCharType="end"/>
            </w:r>
          </w:hyperlink>
        </w:p>
        <w:p w14:paraId="2C176AEF" w14:textId="6A9E44A6" w:rsidR="00B2551B" w:rsidRDefault="00A200FB">
          <w:pPr>
            <w:pStyle w:val="TOC3"/>
            <w:tabs>
              <w:tab w:val="right" w:leader="dot" w:pos="9350"/>
            </w:tabs>
            <w:rPr>
              <w:rFonts w:eastAsiaTheme="minorEastAsia"/>
              <w:noProof/>
              <w:sz w:val="22"/>
              <w:szCs w:val="22"/>
              <w:lang w:val="en-AU" w:eastAsia="en-AU"/>
            </w:rPr>
          </w:pPr>
          <w:hyperlink w:anchor="_Toc29410597" w:history="1">
            <w:r w:rsidR="00B2551B" w:rsidRPr="00A276F2">
              <w:rPr>
                <w:rStyle w:val="Hyperlink"/>
                <w:noProof/>
              </w:rPr>
              <w:t>Site summary</w:t>
            </w:r>
            <w:r w:rsidR="00B2551B">
              <w:rPr>
                <w:noProof/>
                <w:webHidden/>
              </w:rPr>
              <w:tab/>
            </w:r>
            <w:r w:rsidR="00B2551B">
              <w:rPr>
                <w:noProof/>
                <w:webHidden/>
              </w:rPr>
              <w:fldChar w:fldCharType="begin"/>
            </w:r>
            <w:r w:rsidR="00B2551B">
              <w:rPr>
                <w:noProof/>
                <w:webHidden/>
              </w:rPr>
              <w:instrText xml:space="preserve"> PAGEREF _Toc29410597 \h </w:instrText>
            </w:r>
            <w:r w:rsidR="00B2551B">
              <w:rPr>
                <w:noProof/>
                <w:webHidden/>
              </w:rPr>
            </w:r>
            <w:r w:rsidR="00B2551B">
              <w:rPr>
                <w:noProof/>
                <w:webHidden/>
              </w:rPr>
              <w:fldChar w:fldCharType="separate"/>
            </w:r>
            <w:r w:rsidR="00B2551B">
              <w:rPr>
                <w:noProof/>
                <w:webHidden/>
              </w:rPr>
              <w:t>36</w:t>
            </w:r>
            <w:r w:rsidR="00B2551B">
              <w:rPr>
                <w:noProof/>
                <w:webHidden/>
              </w:rPr>
              <w:fldChar w:fldCharType="end"/>
            </w:r>
          </w:hyperlink>
        </w:p>
        <w:p w14:paraId="196E166A" w14:textId="684CA8BD" w:rsidR="00B2551B" w:rsidRDefault="00A200FB">
          <w:pPr>
            <w:pStyle w:val="TOC2"/>
            <w:tabs>
              <w:tab w:val="right" w:leader="dot" w:pos="9350"/>
            </w:tabs>
            <w:rPr>
              <w:rFonts w:eastAsiaTheme="minorEastAsia"/>
              <w:noProof/>
              <w:sz w:val="22"/>
              <w:szCs w:val="22"/>
              <w:lang w:val="en-AU" w:eastAsia="en-AU"/>
            </w:rPr>
          </w:pPr>
          <w:hyperlink w:anchor="_Toc29410598" w:history="1">
            <w:r w:rsidR="00B2551B" w:rsidRPr="00A276F2">
              <w:rPr>
                <w:rStyle w:val="Hyperlink"/>
                <w:rFonts w:cs="Times New Roman"/>
                <w:noProof/>
              </w:rPr>
              <w:t>Lake Nowergup</w:t>
            </w:r>
            <w:r w:rsidR="00B2551B">
              <w:rPr>
                <w:noProof/>
                <w:webHidden/>
              </w:rPr>
              <w:tab/>
            </w:r>
            <w:r w:rsidR="00B2551B">
              <w:rPr>
                <w:noProof/>
                <w:webHidden/>
              </w:rPr>
              <w:fldChar w:fldCharType="begin"/>
            </w:r>
            <w:r w:rsidR="00B2551B">
              <w:rPr>
                <w:noProof/>
                <w:webHidden/>
              </w:rPr>
              <w:instrText xml:space="preserve"> PAGEREF _Toc29410598 \h </w:instrText>
            </w:r>
            <w:r w:rsidR="00B2551B">
              <w:rPr>
                <w:noProof/>
                <w:webHidden/>
              </w:rPr>
            </w:r>
            <w:r w:rsidR="00B2551B">
              <w:rPr>
                <w:noProof/>
                <w:webHidden/>
              </w:rPr>
              <w:fldChar w:fldCharType="separate"/>
            </w:r>
            <w:r w:rsidR="00B2551B">
              <w:rPr>
                <w:noProof/>
                <w:webHidden/>
              </w:rPr>
              <w:t>41</w:t>
            </w:r>
            <w:r w:rsidR="00B2551B">
              <w:rPr>
                <w:noProof/>
                <w:webHidden/>
              </w:rPr>
              <w:fldChar w:fldCharType="end"/>
            </w:r>
          </w:hyperlink>
        </w:p>
        <w:p w14:paraId="2F5E8DD7" w14:textId="3F6922DC" w:rsidR="00B2551B" w:rsidRDefault="00A200FB">
          <w:pPr>
            <w:pStyle w:val="TOC3"/>
            <w:tabs>
              <w:tab w:val="right" w:leader="dot" w:pos="9350"/>
            </w:tabs>
            <w:rPr>
              <w:rFonts w:eastAsiaTheme="minorEastAsia"/>
              <w:noProof/>
              <w:sz w:val="22"/>
              <w:szCs w:val="22"/>
              <w:lang w:val="en-AU" w:eastAsia="en-AU"/>
            </w:rPr>
          </w:pPr>
          <w:hyperlink w:anchor="_Toc29410599" w:history="1">
            <w:r w:rsidR="00B2551B" w:rsidRPr="00A276F2">
              <w:rPr>
                <w:rStyle w:val="Hyperlink"/>
                <w:rFonts w:cs="Times New Roman"/>
                <w:noProof/>
              </w:rPr>
              <w:t>Hydrology</w:t>
            </w:r>
            <w:r w:rsidR="00B2551B">
              <w:rPr>
                <w:noProof/>
                <w:webHidden/>
              </w:rPr>
              <w:tab/>
            </w:r>
            <w:r w:rsidR="00B2551B">
              <w:rPr>
                <w:noProof/>
                <w:webHidden/>
              </w:rPr>
              <w:fldChar w:fldCharType="begin"/>
            </w:r>
            <w:r w:rsidR="00B2551B">
              <w:rPr>
                <w:noProof/>
                <w:webHidden/>
              </w:rPr>
              <w:instrText xml:space="preserve"> PAGEREF _Toc29410599 \h </w:instrText>
            </w:r>
            <w:r w:rsidR="00B2551B">
              <w:rPr>
                <w:noProof/>
                <w:webHidden/>
              </w:rPr>
            </w:r>
            <w:r w:rsidR="00B2551B">
              <w:rPr>
                <w:noProof/>
                <w:webHidden/>
              </w:rPr>
              <w:fldChar w:fldCharType="separate"/>
            </w:r>
            <w:r w:rsidR="00B2551B">
              <w:rPr>
                <w:noProof/>
                <w:webHidden/>
              </w:rPr>
              <w:t>41</w:t>
            </w:r>
            <w:r w:rsidR="00B2551B">
              <w:rPr>
                <w:noProof/>
                <w:webHidden/>
              </w:rPr>
              <w:fldChar w:fldCharType="end"/>
            </w:r>
          </w:hyperlink>
        </w:p>
        <w:p w14:paraId="597446D2" w14:textId="7F18A647" w:rsidR="00B2551B" w:rsidRDefault="00A200FB">
          <w:pPr>
            <w:pStyle w:val="TOC3"/>
            <w:tabs>
              <w:tab w:val="right" w:leader="dot" w:pos="9350"/>
            </w:tabs>
            <w:rPr>
              <w:rFonts w:eastAsiaTheme="minorEastAsia"/>
              <w:noProof/>
              <w:sz w:val="22"/>
              <w:szCs w:val="22"/>
              <w:lang w:val="en-AU" w:eastAsia="en-AU"/>
            </w:rPr>
          </w:pPr>
          <w:hyperlink w:anchor="_Toc29410600" w:history="1">
            <w:r w:rsidR="00B2551B" w:rsidRPr="00A276F2">
              <w:rPr>
                <w:rStyle w:val="Hyperlink"/>
                <w:rFonts w:cs="Times New Roman"/>
                <w:noProof/>
              </w:rPr>
              <w:t>Site summary</w:t>
            </w:r>
            <w:r w:rsidR="00B2551B">
              <w:rPr>
                <w:noProof/>
                <w:webHidden/>
              </w:rPr>
              <w:tab/>
            </w:r>
            <w:r w:rsidR="00B2551B">
              <w:rPr>
                <w:noProof/>
                <w:webHidden/>
              </w:rPr>
              <w:fldChar w:fldCharType="begin"/>
            </w:r>
            <w:r w:rsidR="00B2551B">
              <w:rPr>
                <w:noProof/>
                <w:webHidden/>
              </w:rPr>
              <w:instrText xml:space="preserve"> PAGEREF _Toc29410600 \h </w:instrText>
            </w:r>
            <w:r w:rsidR="00B2551B">
              <w:rPr>
                <w:noProof/>
                <w:webHidden/>
              </w:rPr>
            </w:r>
            <w:r w:rsidR="00B2551B">
              <w:rPr>
                <w:noProof/>
                <w:webHidden/>
              </w:rPr>
              <w:fldChar w:fldCharType="separate"/>
            </w:r>
            <w:r w:rsidR="00B2551B">
              <w:rPr>
                <w:noProof/>
                <w:webHidden/>
              </w:rPr>
              <w:t>42</w:t>
            </w:r>
            <w:r w:rsidR="00B2551B">
              <w:rPr>
                <w:noProof/>
                <w:webHidden/>
              </w:rPr>
              <w:fldChar w:fldCharType="end"/>
            </w:r>
          </w:hyperlink>
        </w:p>
        <w:p w14:paraId="5CCDDEB3" w14:textId="63FB66E9" w:rsidR="00B2551B" w:rsidRDefault="00A200FB">
          <w:pPr>
            <w:pStyle w:val="TOC2"/>
            <w:tabs>
              <w:tab w:val="right" w:leader="dot" w:pos="9350"/>
            </w:tabs>
            <w:rPr>
              <w:rFonts w:eastAsiaTheme="minorEastAsia"/>
              <w:noProof/>
              <w:sz w:val="22"/>
              <w:szCs w:val="22"/>
              <w:lang w:val="en-AU" w:eastAsia="en-AU"/>
            </w:rPr>
          </w:pPr>
          <w:hyperlink w:anchor="_Toc29410601" w:history="1">
            <w:r w:rsidR="00B2551B" w:rsidRPr="00A276F2">
              <w:rPr>
                <w:rStyle w:val="Hyperlink"/>
                <w:rFonts w:cs="Times New Roman"/>
                <w:noProof/>
              </w:rPr>
              <w:t>Lake Wilgarup</w:t>
            </w:r>
            <w:r w:rsidR="00B2551B">
              <w:rPr>
                <w:noProof/>
                <w:webHidden/>
              </w:rPr>
              <w:tab/>
            </w:r>
            <w:r w:rsidR="00B2551B">
              <w:rPr>
                <w:noProof/>
                <w:webHidden/>
              </w:rPr>
              <w:fldChar w:fldCharType="begin"/>
            </w:r>
            <w:r w:rsidR="00B2551B">
              <w:rPr>
                <w:noProof/>
                <w:webHidden/>
              </w:rPr>
              <w:instrText xml:space="preserve"> PAGEREF _Toc29410601 \h </w:instrText>
            </w:r>
            <w:r w:rsidR="00B2551B">
              <w:rPr>
                <w:noProof/>
                <w:webHidden/>
              </w:rPr>
            </w:r>
            <w:r w:rsidR="00B2551B">
              <w:rPr>
                <w:noProof/>
                <w:webHidden/>
              </w:rPr>
              <w:fldChar w:fldCharType="separate"/>
            </w:r>
            <w:r w:rsidR="00B2551B">
              <w:rPr>
                <w:noProof/>
                <w:webHidden/>
              </w:rPr>
              <w:t>46</w:t>
            </w:r>
            <w:r w:rsidR="00B2551B">
              <w:rPr>
                <w:noProof/>
                <w:webHidden/>
              </w:rPr>
              <w:fldChar w:fldCharType="end"/>
            </w:r>
          </w:hyperlink>
        </w:p>
        <w:p w14:paraId="60E54EE5" w14:textId="62847BEC" w:rsidR="00B2551B" w:rsidRDefault="00A200FB">
          <w:pPr>
            <w:pStyle w:val="TOC3"/>
            <w:tabs>
              <w:tab w:val="right" w:leader="dot" w:pos="9350"/>
            </w:tabs>
            <w:rPr>
              <w:rFonts w:eastAsiaTheme="minorEastAsia"/>
              <w:noProof/>
              <w:sz w:val="22"/>
              <w:szCs w:val="22"/>
              <w:lang w:val="en-AU" w:eastAsia="en-AU"/>
            </w:rPr>
          </w:pPr>
          <w:hyperlink w:anchor="_Toc29410602" w:history="1">
            <w:r w:rsidR="00B2551B" w:rsidRPr="00A276F2">
              <w:rPr>
                <w:rStyle w:val="Hyperlink"/>
                <w:rFonts w:cs="Times New Roman"/>
                <w:noProof/>
              </w:rPr>
              <w:t>Hydrology</w:t>
            </w:r>
            <w:r w:rsidR="00B2551B">
              <w:rPr>
                <w:noProof/>
                <w:webHidden/>
              </w:rPr>
              <w:tab/>
            </w:r>
            <w:r w:rsidR="00B2551B">
              <w:rPr>
                <w:noProof/>
                <w:webHidden/>
              </w:rPr>
              <w:fldChar w:fldCharType="begin"/>
            </w:r>
            <w:r w:rsidR="00B2551B">
              <w:rPr>
                <w:noProof/>
                <w:webHidden/>
              </w:rPr>
              <w:instrText xml:space="preserve"> PAGEREF _Toc29410602 \h </w:instrText>
            </w:r>
            <w:r w:rsidR="00B2551B">
              <w:rPr>
                <w:noProof/>
                <w:webHidden/>
              </w:rPr>
            </w:r>
            <w:r w:rsidR="00B2551B">
              <w:rPr>
                <w:noProof/>
                <w:webHidden/>
              </w:rPr>
              <w:fldChar w:fldCharType="separate"/>
            </w:r>
            <w:r w:rsidR="00B2551B">
              <w:rPr>
                <w:noProof/>
                <w:webHidden/>
              </w:rPr>
              <w:t>46</w:t>
            </w:r>
            <w:r w:rsidR="00B2551B">
              <w:rPr>
                <w:noProof/>
                <w:webHidden/>
              </w:rPr>
              <w:fldChar w:fldCharType="end"/>
            </w:r>
          </w:hyperlink>
        </w:p>
        <w:p w14:paraId="5810872C" w14:textId="2571CA24" w:rsidR="00B2551B" w:rsidRDefault="00A200FB">
          <w:pPr>
            <w:pStyle w:val="TOC3"/>
            <w:tabs>
              <w:tab w:val="right" w:leader="dot" w:pos="9350"/>
            </w:tabs>
            <w:rPr>
              <w:rFonts w:eastAsiaTheme="minorEastAsia"/>
              <w:noProof/>
              <w:sz w:val="22"/>
              <w:szCs w:val="22"/>
              <w:lang w:val="en-AU" w:eastAsia="en-AU"/>
            </w:rPr>
          </w:pPr>
          <w:hyperlink w:anchor="_Toc29410603" w:history="1">
            <w:r w:rsidR="00B2551B" w:rsidRPr="00A276F2">
              <w:rPr>
                <w:rStyle w:val="Hyperlink"/>
                <w:noProof/>
              </w:rPr>
              <w:t>Site summary</w:t>
            </w:r>
            <w:r w:rsidR="00B2551B">
              <w:rPr>
                <w:noProof/>
                <w:webHidden/>
              </w:rPr>
              <w:tab/>
            </w:r>
            <w:r w:rsidR="00B2551B">
              <w:rPr>
                <w:noProof/>
                <w:webHidden/>
              </w:rPr>
              <w:fldChar w:fldCharType="begin"/>
            </w:r>
            <w:r w:rsidR="00B2551B">
              <w:rPr>
                <w:noProof/>
                <w:webHidden/>
              </w:rPr>
              <w:instrText xml:space="preserve"> PAGEREF _Toc29410603 \h </w:instrText>
            </w:r>
            <w:r w:rsidR="00B2551B">
              <w:rPr>
                <w:noProof/>
                <w:webHidden/>
              </w:rPr>
            </w:r>
            <w:r w:rsidR="00B2551B">
              <w:rPr>
                <w:noProof/>
                <w:webHidden/>
              </w:rPr>
              <w:fldChar w:fldCharType="separate"/>
            </w:r>
            <w:r w:rsidR="00B2551B">
              <w:rPr>
                <w:noProof/>
                <w:webHidden/>
              </w:rPr>
              <w:t>47</w:t>
            </w:r>
            <w:r w:rsidR="00B2551B">
              <w:rPr>
                <w:noProof/>
                <w:webHidden/>
              </w:rPr>
              <w:fldChar w:fldCharType="end"/>
            </w:r>
          </w:hyperlink>
        </w:p>
        <w:p w14:paraId="0D1E96FA" w14:textId="483F9F87" w:rsidR="00B2551B" w:rsidRDefault="00A200FB">
          <w:pPr>
            <w:pStyle w:val="TOC2"/>
            <w:tabs>
              <w:tab w:val="right" w:leader="dot" w:pos="9350"/>
            </w:tabs>
            <w:rPr>
              <w:rFonts w:eastAsiaTheme="minorEastAsia"/>
              <w:noProof/>
              <w:sz w:val="22"/>
              <w:szCs w:val="22"/>
              <w:lang w:val="en-AU" w:eastAsia="en-AU"/>
            </w:rPr>
          </w:pPr>
          <w:hyperlink w:anchor="_Toc29410604" w:history="1">
            <w:r w:rsidR="00B2551B" w:rsidRPr="00A276F2">
              <w:rPr>
                <w:rStyle w:val="Hyperlink"/>
                <w:rFonts w:cs="Times New Roman"/>
                <w:noProof/>
              </w:rPr>
              <w:t>Pipidinny Swamp</w:t>
            </w:r>
            <w:r w:rsidR="00B2551B">
              <w:rPr>
                <w:noProof/>
                <w:webHidden/>
              </w:rPr>
              <w:tab/>
            </w:r>
            <w:r w:rsidR="00B2551B">
              <w:rPr>
                <w:noProof/>
                <w:webHidden/>
              </w:rPr>
              <w:fldChar w:fldCharType="begin"/>
            </w:r>
            <w:r w:rsidR="00B2551B">
              <w:rPr>
                <w:noProof/>
                <w:webHidden/>
              </w:rPr>
              <w:instrText xml:space="preserve"> PAGEREF _Toc29410604 \h </w:instrText>
            </w:r>
            <w:r w:rsidR="00B2551B">
              <w:rPr>
                <w:noProof/>
                <w:webHidden/>
              </w:rPr>
            </w:r>
            <w:r w:rsidR="00B2551B">
              <w:rPr>
                <w:noProof/>
                <w:webHidden/>
              </w:rPr>
              <w:fldChar w:fldCharType="separate"/>
            </w:r>
            <w:r w:rsidR="00B2551B">
              <w:rPr>
                <w:noProof/>
                <w:webHidden/>
              </w:rPr>
              <w:t>49</w:t>
            </w:r>
            <w:r w:rsidR="00B2551B">
              <w:rPr>
                <w:noProof/>
                <w:webHidden/>
              </w:rPr>
              <w:fldChar w:fldCharType="end"/>
            </w:r>
          </w:hyperlink>
        </w:p>
        <w:p w14:paraId="6992AF30" w14:textId="0B685B8E" w:rsidR="00B2551B" w:rsidRDefault="00A200FB">
          <w:pPr>
            <w:pStyle w:val="TOC3"/>
            <w:tabs>
              <w:tab w:val="right" w:leader="dot" w:pos="9350"/>
            </w:tabs>
            <w:rPr>
              <w:rFonts w:eastAsiaTheme="minorEastAsia"/>
              <w:noProof/>
              <w:sz w:val="22"/>
              <w:szCs w:val="22"/>
              <w:lang w:val="en-AU" w:eastAsia="en-AU"/>
            </w:rPr>
          </w:pPr>
          <w:hyperlink w:anchor="_Toc29410605" w:history="1">
            <w:r w:rsidR="00B2551B" w:rsidRPr="00A276F2">
              <w:rPr>
                <w:rStyle w:val="Hyperlink"/>
                <w:rFonts w:cs="Times New Roman"/>
                <w:noProof/>
              </w:rPr>
              <w:t>Hydrology</w:t>
            </w:r>
            <w:r w:rsidR="00B2551B">
              <w:rPr>
                <w:noProof/>
                <w:webHidden/>
              </w:rPr>
              <w:tab/>
            </w:r>
            <w:r w:rsidR="00B2551B">
              <w:rPr>
                <w:noProof/>
                <w:webHidden/>
              </w:rPr>
              <w:fldChar w:fldCharType="begin"/>
            </w:r>
            <w:r w:rsidR="00B2551B">
              <w:rPr>
                <w:noProof/>
                <w:webHidden/>
              </w:rPr>
              <w:instrText xml:space="preserve"> PAGEREF _Toc29410605 \h </w:instrText>
            </w:r>
            <w:r w:rsidR="00B2551B">
              <w:rPr>
                <w:noProof/>
                <w:webHidden/>
              </w:rPr>
            </w:r>
            <w:r w:rsidR="00B2551B">
              <w:rPr>
                <w:noProof/>
                <w:webHidden/>
              </w:rPr>
              <w:fldChar w:fldCharType="separate"/>
            </w:r>
            <w:r w:rsidR="00B2551B">
              <w:rPr>
                <w:noProof/>
                <w:webHidden/>
              </w:rPr>
              <w:t>49</w:t>
            </w:r>
            <w:r w:rsidR="00B2551B">
              <w:rPr>
                <w:noProof/>
                <w:webHidden/>
              </w:rPr>
              <w:fldChar w:fldCharType="end"/>
            </w:r>
          </w:hyperlink>
        </w:p>
        <w:p w14:paraId="3B57B162" w14:textId="3F640F2D" w:rsidR="00B2551B" w:rsidRDefault="00A200FB">
          <w:pPr>
            <w:pStyle w:val="TOC3"/>
            <w:tabs>
              <w:tab w:val="right" w:leader="dot" w:pos="9350"/>
            </w:tabs>
            <w:rPr>
              <w:rFonts w:eastAsiaTheme="minorEastAsia"/>
              <w:noProof/>
              <w:sz w:val="22"/>
              <w:szCs w:val="22"/>
              <w:lang w:val="en-AU" w:eastAsia="en-AU"/>
            </w:rPr>
          </w:pPr>
          <w:hyperlink w:anchor="_Toc29410606" w:history="1">
            <w:r w:rsidR="00B2551B" w:rsidRPr="00A276F2">
              <w:rPr>
                <w:rStyle w:val="Hyperlink"/>
                <w:rFonts w:cs="Times New Roman"/>
                <w:noProof/>
              </w:rPr>
              <w:t>Site summary</w:t>
            </w:r>
            <w:r w:rsidR="00B2551B">
              <w:rPr>
                <w:noProof/>
                <w:webHidden/>
              </w:rPr>
              <w:tab/>
            </w:r>
            <w:r w:rsidR="00B2551B">
              <w:rPr>
                <w:noProof/>
                <w:webHidden/>
              </w:rPr>
              <w:fldChar w:fldCharType="begin"/>
            </w:r>
            <w:r w:rsidR="00B2551B">
              <w:rPr>
                <w:noProof/>
                <w:webHidden/>
              </w:rPr>
              <w:instrText xml:space="preserve"> PAGEREF _Toc29410606 \h </w:instrText>
            </w:r>
            <w:r w:rsidR="00B2551B">
              <w:rPr>
                <w:noProof/>
                <w:webHidden/>
              </w:rPr>
            </w:r>
            <w:r w:rsidR="00B2551B">
              <w:rPr>
                <w:noProof/>
                <w:webHidden/>
              </w:rPr>
              <w:fldChar w:fldCharType="separate"/>
            </w:r>
            <w:r w:rsidR="00B2551B">
              <w:rPr>
                <w:noProof/>
                <w:webHidden/>
              </w:rPr>
              <w:t>50</w:t>
            </w:r>
            <w:r w:rsidR="00B2551B">
              <w:rPr>
                <w:noProof/>
                <w:webHidden/>
              </w:rPr>
              <w:fldChar w:fldCharType="end"/>
            </w:r>
          </w:hyperlink>
        </w:p>
        <w:p w14:paraId="2E3CDA7D" w14:textId="6D9705E3" w:rsidR="00B2551B" w:rsidRDefault="00A200FB">
          <w:pPr>
            <w:pStyle w:val="TOC2"/>
            <w:tabs>
              <w:tab w:val="right" w:leader="dot" w:pos="9350"/>
            </w:tabs>
            <w:rPr>
              <w:rFonts w:eastAsiaTheme="minorEastAsia"/>
              <w:noProof/>
              <w:sz w:val="22"/>
              <w:szCs w:val="22"/>
              <w:lang w:val="en-AU" w:eastAsia="en-AU"/>
            </w:rPr>
          </w:pPr>
          <w:hyperlink w:anchor="_Toc29410607" w:history="1">
            <w:r w:rsidR="00B2551B" w:rsidRPr="00A276F2">
              <w:rPr>
                <w:rStyle w:val="Hyperlink"/>
                <w:rFonts w:cs="Times New Roman"/>
                <w:noProof/>
              </w:rPr>
              <w:t>Lexia 186</w:t>
            </w:r>
            <w:r w:rsidR="00B2551B">
              <w:rPr>
                <w:noProof/>
                <w:webHidden/>
              </w:rPr>
              <w:tab/>
            </w:r>
            <w:r w:rsidR="00B2551B">
              <w:rPr>
                <w:noProof/>
                <w:webHidden/>
              </w:rPr>
              <w:fldChar w:fldCharType="begin"/>
            </w:r>
            <w:r w:rsidR="00B2551B">
              <w:rPr>
                <w:noProof/>
                <w:webHidden/>
              </w:rPr>
              <w:instrText xml:space="preserve"> PAGEREF _Toc29410607 \h </w:instrText>
            </w:r>
            <w:r w:rsidR="00B2551B">
              <w:rPr>
                <w:noProof/>
                <w:webHidden/>
              </w:rPr>
            </w:r>
            <w:r w:rsidR="00B2551B">
              <w:rPr>
                <w:noProof/>
                <w:webHidden/>
              </w:rPr>
              <w:fldChar w:fldCharType="separate"/>
            </w:r>
            <w:r w:rsidR="00B2551B">
              <w:rPr>
                <w:noProof/>
                <w:webHidden/>
              </w:rPr>
              <w:t>52</w:t>
            </w:r>
            <w:r w:rsidR="00B2551B">
              <w:rPr>
                <w:noProof/>
                <w:webHidden/>
              </w:rPr>
              <w:fldChar w:fldCharType="end"/>
            </w:r>
          </w:hyperlink>
        </w:p>
        <w:p w14:paraId="6F96B7BD" w14:textId="427FE602" w:rsidR="00B2551B" w:rsidRDefault="00A200FB">
          <w:pPr>
            <w:pStyle w:val="TOC3"/>
            <w:tabs>
              <w:tab w:val="right" w:leader="dot" w:pos="9350"/>
            </w:tabs>
            <w:rPr>
              <w:rFonts w:eastAsiaTheme="minorEastAsia"/>
              <w:noProof/>
              <w:sz w:val="22"/>
              <w:szCs w:val="22"/>
              <w:lang w:val="en-AU" w:eastAsia="en-AU"/>
            </w:rPr>
          </w:pPr>
          <w:hyperlink w:anchor="_Toc29410608" w:history="1">
            <w:r w:rsidR="00B2551B" w:rsidRPr="00A276F2">
              <w:rPr>
                <w:rStyle w:val="Hyperlink"/>
                <w:rFonts w:cs="Times New Roman"/>
                <w:noProof/>
              </w:rPr>
              <w:t>Hydrology</w:t>
            </w:r>
            <w:r w:rsidR="00B2551B">
              <w:rPr>
                <w:noProof/>
                <w:webHidden/>
              </w:rPr>
              <w:tab/>
            </w:r>
            <w:r w:rsidR="00B2551B">
              <w:rPr>
                <w:noProof/>
                <w:webHidden/>
              </w:rPr>
              <w:fldChar w:fldCharType="begin"/>
            </w:r>
            <w:r w:rsidR="00B2551B">
              <w:rPr>
                <w:noProof/>
                <w:webHidden/>
              </w:rPr>
              <w:instrText xml:space="preserve"> PAGEREF _Toc29410608 \h </w:instrText>
            </w:r>
            <w:r w:rsidR="00B2551B">
              <w:rPr>
                <w:noProof/>
                <w:webHidden/>
              </w:rPr>
            </w:r>
            <w:r w:rsidR="00B2551B">
              <w:rPr>
                <w:noProof/>
                <w:webHidden/>
              </w:rPr>
              <w:fldChar w:fldCharType="separate"/>
            </w:r>
            <w:r w:rsidR="00B2551B">
              <w:rPr>
                <w:noProof/>
                <w:webHidden/>
              </w:rPr>
              <w:t>52</w:t>
            </w:r>
            <w:r w:rsidR="00B2551B">
              <w:rPr>
                <w:noProof/>
                <w:webHidden/>
              </w:rPr>
              <w:fldChar w:fldCharType="end"/>
            </w:r>
          </w:hyperlink>
        </w:p>
        <w:p w14:paraId="0413AEB2" w14:textId="3C7D65D2" w:rsidR="00B2551B" w:rsidRDefault="00A200FB">
          <w:pPr>
            <w:pStyle w:val="TOC3"/>
            <w:tabs>
              <w:tab w:val="right" w:leader="dot" w:pos="9350"/>
            </w:tabs>
            <w:rPr>
              <w:rFonts w:eastAsiaTheme="minorEastAsia"/>
              <w:noProof/>
              <w:sz w:val="22"/>
              <w:szCs w:val="22"/>
              <w:lang w:val="en-AU" w:eastAsia="en-AU"/>
            </w:rPr>
          </w:pPr>
          <w:hyperlink w:anchor="_Toc29410609" w:history="1">
            <w:r w:rsidR="00B2551B" w:rsidRPr="00A276F2">
              <w:rPr>
                <w:rStyle w:val="Hyperlink"/>
                <w:rFonts w:cs="Times New Roman"/>
                <w:noProof/>
              </w:rPr>
              <w:t>Site summary</w:t>
            </w:r>
            <w:r w:rsidR="00B2551B">
              <w:rPr>
                <w:noProof/>
                <w:webHidden/>
              </w:rPr>
              <w:tab/>
            </w:r>
            <w:r w:rsidR="00B2551B">
              <w:rPr>
                <w:noProof/>
                <w:webHidden/>
              </w:rPr>
              <w:fldChar w:fldCharType="begin"/>
            </w:r>
            <w:r w:rsidR="00B2551B">
              <w:rPr>
                <w:noProof/>
                <w:webHidden/>
              </w:rPr>
              <w:instrText xml:space="preserve"> PAGEREF _Toc29410609 \h </w:instrText>
            </w:r>
            <w:r w:rsidR="00B2551B">
              <w:rPr>
                <w:noProof/>
                <w:webHidden/>
              </w:rPr>
            </w:r>
            <w:r w:rsidR="00B2551B">
              <w:rPr>
                <w:noProof/>
                <w:webHidden/>
              </w:rPr>
              <w:fldChar w:fldCharType="separate"/>
            </w:r>
            <w:r w:rsidR="00B2551B">
              <w:rPr>
                <w:noProof/>
                <w:webHidden/>
              </w:rPr>
              <w:t>53</w:t>
            </w:r>
            <w:r w:rsidR="00B2551B">
              <w:rPr>
                <w:noProof/>
                <w:webHidden/>
              </w:rPr>
              <w:fldChar w:fldCharType="end"/>
            </w:r>
          </w:hyperlink>
        </w:p>
        <w:p w14:paraId="02219ED6" w14:textId="035C5545" w:rsidR="00B2551B" w:rsidRDefault="00A200FB">
          <w:pPr>
            <w:pStyle w:val="TOC2"/>
            <w:tabs>
              <w:tab w:val="right" w:leader="dot" w:pos="9350"/>
            </w:tabs>
            <w:rPr>
              <w:rFonts w:eastAsiaTheme="minorEastAsia"/>
              <w:noProof/>
              <w:sz w:val="22"/>
              <w:szCs w:val="22"/>
              <w:lang w:val="en-AU" w:eastAsia="en-AU"/>
            </w:rPr>
          </w:pPr>
          <w:hyperlink w:anchor="_Toc29410610" w:history="1">
            <w:r w:rsidR="00B2551B" w:rsidRPr="00A276F2">
              <w:rPr>
                <w:rStyle w:val="Hyperlink"/>
                <w:rFonts w:cs="Times New Roman"/>
                <w:noProof/>
              </w:rPr>
              <w:t>Melaleuca Park 173</w:t>
            </w:r>
            <w:r w:rsidR="00B2551B">
              <w:rPr>
                <w:noProof/>
                <w:webHidden/>
              </w:rPr>
              <w:tab/>
            </w:r>
            <w:r w:rsidR="00B2551B">
              <w:rPr>
                <w:noProof/>
                <w:webHidden/>
              </w:rPr>
              <w:fldChar w:fldCharType="begin"/>
            </w:r>
            <w:r w:rsidR="00B2551B">
              <w:rPr>
                <w:noProof/>
                <w:webHidden/>
              </w:rPr>
              <w:instrText xml:space="preserve"> PAGEREF _Toc29410610 \h </w:instrText>
            </w:r>
            <w:r w:rsidR="00B2551B">
              <w:rPr>
                <w:noProof/>
                <w:webHidden/>
              </w:rPr>
            </w:r>
            <w:r w:rsidR="00B2551B">
              <w:rPr>
                <w:noProof/>
                <w:webHidden/>
              </w:rPr>
              <w:fldChar w:fldCharType="separate"/>
            </w:r>
            <w:r w:rsidR="00B2551B">
              <w:rPr>
                <w:noProof/>
                <w:webHidden/>
              </w:rPr>
              <w:t>56</w:t>
            </w:r>
            <w:r w:rsidR="00B2551B">
              <w:rPr>
                <w:noProof/>
                <w:webHidden/>
              </w:rPr>
              <w:fldChar w:fldCharType="end"/>
            </w:r>
          </w:hyperlink>
        </w:p>
        <w:p w14:paraId="5ED725BF" w14:textId="648A3EE4" w:rsidR="00B2551B" w:rsidRDefault="00A200FB">
          <w:pPr>
            <w:pStyle w:val="TOC3"/>
            <w:tabs>
              <w:tab w:val="right" w:leader="dot" w:pos="9350"/>
            </w:tabs>
            <w:rPr>
              <w:rFonts w:eastAsiaTheme="minorEastAsia"/>
              <w:noProof/>
              <w:sz w:val="22"/>
              <w:szCs w:val="22"/>
              <w:lang w:val="en-AU" w:eastAsia="en-AU"/>
            </w:rPr>
          </w:pPr>
          <w:hyperlink w:anchor="_Toc29410611" w:history="1">
            <w:r w:rsidR="00B2551B" w:rsidRPr="00A276F2">
              <w:rPr>
                <w:rStyle w:val="Hyperlink"/>
                <w:rFonts w:cs="Times New Roman"/>
                <w:noProof/>
              </w:rPr>
              <w:t>Hydrology</w:t>
            </w:r>
            <w:r w:rsidR="00B2551B">
              <w:rPr>
                <w:noProof/>
                <w:webHidden/>
              </w:rPr>
              <w:tab/>
            </w:r>
            <w:r w:rsidR="00B2551B">
              <w:rPr>
                <w:noProof/>
                <w:webHidden/>
              </w:rPr>
              <w:fldChar w:fldCharType="begin"/>
            </w:r>
            <w:r w:rsidR="00B2551B">
              <w:rPr>
                <w:noProof/>
                <w:webHidden/>
              </w:rPr>
              <w:instrText xml:space="preserve"> PAGEREF _Toc29410611 \h </w:instrText>
            </w:r>
            <w:r w:rsidR="00B2551B">
              <w:rPr>
                <w:noProof/>
                <w:webHidden/>
              </w:rPr>
            </w:r>
            <w:r w:rsidR="00B2551B">
              <w:rPr>
                <w:noProof/>
                <w:webHidden/>
              </w:rPr>
              <w:fldChar w:fldCharType="separate"/>
            </w:r>
            <w:r w:rsidR="00B2551B">
              <w:rPr>
                <w:noProof/>
                <w:webHidden/>
              </w:rPr>
              <w:t>56</w:t>
            </w:r>
            <w:r w:rsidR="00B2551B">
              <w:rPr>
                <w:noProof/>
                <w:webHidden/>
              </w:rPr>
              <w:fldChar w:fldCharType="end"/>
            </w:r>
          </w:hyperlink>
        </w:p>
        <w:p w14:paraId="7ECFFE75" w14:textId="587F1E6E" w:rsidR="00B2551B" w:rsidRDefault="00A200FB">
          <w:pPr>
            <w:pStyle w:val="TOC3"/>
            <w:tabs>
              <w:tab w:val="right" w:leader="dot" w:pos="9350"/>
            </w:tabs>
            <w:rPr>
              <w:rFonts w:eastAsiaTheme="minorEastAsia"/>
              <w:noProof/>
              <w:sz w:val="22"/>
              <w:szCs w:val="22"/>
              <w:lang w:val="en-AU" w:eastAsia="en-AU"/>
            </w:rPr>
          </w:pPr>
          <w:hyperlink w:anchor="_Toc29410612" w:history="1">
            <w:r w:rsidR="00B2551B" w:rsidRPr="00A276F2">
              <w:rPr>
                <w:rStyle w:val="Hyperlink"/>
                <w:rFonts w:cs="Times New Roman"/>
                <w:noProof/>
              </w:rPr>
              <w:t>Site summary</w:t>
            </w:r>
            <w:r w:rsidR="00B2551B">
              <w:rPr>
                <w:noProof/>
                <w:webHidden/>
              </w:rPr>
              <w:tab/>
            </w:r>
            <w:r w:rsidR="00B2551B">
              <w:rPr>
                <w:noProof/>
                <w:webHidden/>
              </w:rPr>
              <w:fldChar w:fldCharType="begin"/>
            </w:r>
            <w:r w:rsidR="00B2551B">
              <w:rPr>
                <w:noProof/>
                <w:webHidden/>
              </w:rPr>
              <w:instrText xml:space="preserve"> PAGEREF _Toc29410612 \h </w:instrText>
            </w:r>
            <w:r w:rsidR="00B2551B">
              <w:rPr>
                <w:noProof/>
                <w:webHidden/>
              </w:rPr>
            </w:r>
            <w:r w:rsidR="00B2551B">
              <w:rPr>
                <w:noProof/>
                <w:webHidden/>
              </w:rPr>
              <w:fldChar w:fldCharType="separate"/>
            </w:r>
            <w:r w:rsidR="00B2551B">
              <w:rPr>
                <w:noProof/>
                <w:webHidden/>
              </w:rPr>
              <w:t>57</w:t>
            </w:r>
            <w:r w:rsidR="00B2551B">
              <w:rPr>
                <w:noProof/>
                <w:webHidden/>
              </w:rPr>
              <w:fldChar w:fldCharType="end"/>
            </w:r>
          </w:hyperlink>
        </w:p>
        <w:p w14:paraId="0C61B8D5" w14:textId="506F2367" w:rsidR="00B2551B" w:rsidRDefault="00A200FB">
          <w:pPr>
            <w:pStyle w:val="TOC2"/>
            <w:tabs>
              <w:tab w:val="right" w:leader="dot" w:pos="9350"/>
            </w:tabs>
            <w:rPr>
              <w:rFonts w:eastAsiaTheme="minorEastAsia"/>
              <w:noProof/>
              <w:sz w:val="22"/>
              <w:szCs w:val="22"/>
              <w:lang w:val="en-AU" w:eastAsia="en-AU"/>
            </w:rPr>
          </w:pPr>
          <w:hyperlink w:anchor="_Toc29410613" w:history="1">
            <w:r w:rsidR="00B2551B" w:rsidRPr="00A276F2">
              <w:rPr>
                <w:rStyle w:val="Hyperlink"/>
                <w:rFonts w:cs="Times New Roman"/>
                <w:noProof/>
              </w:rPr>
              <w:t>Melaleuca Park 78</w:t>
            </w:r>
            <w:r w:rsidR="00B2551B">
              <w:rPr>
                <w:noProof/>
                <w:webHidden/>
              </w:rPr>
              <w:tab/>
            </w:r>
            <w:r w:rsidR="00B2551B">
              <w:rPr>
                <w:noProof/>
                <w:webHidden/>
              </w:rPr>
              <w:fldChar w:fldCharType="begin"/>
            </w:r>
            <w:r w:rsidR="00B2551B">
              <w:rPr>
                <w:noProof/>
                <w:webHidden/>
              </w:rPr>
              <w:instrText xml:space="preserve"> PAGEREF _Toc29410613 \h </w:instrText>
            </w:r>
            <w:r w:rsidR="00B2551B">
              <w:rPr>
                <w:noProof/>
                <w:webHidden/>
              </w:rPr>
            </w:r>
            <w:r w:rsidR="00B2551B">
              <w:rPr>
                <w:noProof/>
                <w:webHidden/>
              </w:rPr>
              <w:fldChar w:fldCharType="separate"/>
            </w:r>
            <w:r w:rsidR="00B2551B">
              <w:rPr>
                <w:noProof/>
                <w:webHidden/>
              </w:rPr>
              <w:t>59</w:t>
            </w:r>
            <w:r w:rsidR="00B2551B">
              <w:rPr>
                <w:noProof/>
                <w:webHidden/>
              </w:rPr>
              <w:fldChar w:fldCharType="end"/>
            </w:r>
          </w:hyperlink>
        </w:p>
        <w:p w14:paraId="1BFC6D44" w14:textId="559CFEC5" w:rsidR="00B2551B" w:rsidRDefault="00A200FB">
          <w:pPr>
            <w:pStyle w:val="TOC3"/>
            <w:tabs>
              <w:tab w:val="right" w:leader="dot" w:pos="9350"/>
            </w:tabs>
            <w:rPr>
              <w:rFonts w:eastAsiaTheme="minorEastAsia"/>
              <w:noProof/>
              <w:sz w:val="22"/>
              <w:szCs w:val="22"/>
              <w:lang w:val="en-AU" w:eastAsia="en-AU"/>
            </w:rPr>
          </w:pPr>
          <w:hyperlink w:anchor="_Toc29410614" w:history="1">
            <w:r w:rsidR="00B2551B" w:rsidRPr="00A276F2">
              <w:rPr>
                <w:rStyle w:val="Hyperlink"/>
                <w:rFonts w:cs="Times New Roman"/>
                <w:noProof/>
              </w:rPr>
              <w:t>Hydrology</w:t>
            </w:r>
            <w:r w:rsidR="00B2551B">
              <w:rPr>
                <w:noProof/>
                <w:webHidden/>
              </w:rPr>
              <w:tab/>
            </w:r>
            <w:r w:rsidR="00B2551B">
              <w:rPr>
                <w:noProof/>
                <w:webHidden/>
              </w:rPr>
              <w:fldChar w:fldCharType="begin"/>
            </w:r>
            <w:r w:rsidR="00B2551B">
              <w:rPr>
                <w:noProof/>
                <w:webHidden/>
              </w:rPr>
              <w:instrText xml:space="preserve"> PAGEREF _Toc29410614 \h </w:instrText>
            </w:r>
            <w:r w:rsidR="00B2551B">
              <w:rPr>
                <w:noProof/>
                <w:webHidden/>
              </w:rPr>
            </w:r>
            <w:r w:rsidR="00B2551B">
              <w:rPr>
                <w:noProof/>
                <w:webHidden/>
              </w:rPr>
              <w:fldChar w:fldCharType="separate"/>
            </w:r>
            <w:r w:rsidR="00B2551B">
              <w:rPr>
                <w:noProof/>
                <w:webHidden/>
              </w:rPr>
              <w:t>59</w:t>
            </w:r>
            <w:r w:rsidR="00B2551B">
              <w:rPr>
                <w:noProof/>
                <w:webHidden/>
              </w:rPr>
              <w:fldChar w:fldCharType="end"/>
            </w:r>
          </w:hyperlink>
        </w:p>
        <w:p w14:paraId="3DF891C9" w14:textId="655094F4" w:rsidR="00B2551B" w:rsidRDefault="00A200FB">
          <w:pPr>
            <w:pStyle w:val="TOC3"/>
            <w:tabs>
              <w:tab w:val="right" w:leader="dot" w:pos="9350"/>
            </w:tabs>
            <w:rPr>
              <w:rFonts w:eastAsiaTheme="minorEastAsia"/>
              <w:noProof/>
              <w:sz w:val="22"/>
              <w:szCs w:val="22"/>
              <w:lang w:val="en-AU" w:eastAsia="en-AU"/>
            </w:rPr>
          </w:pPr>
          <w:hyperlink w:anchor="_Toc29410615" w:history="1">
            <w:r w:rsidR="00B2551B" w:rsidRPr="00A276F2">
              <w:rPr>
                <w:rStyle w:val="Hyperlink"/>
                <w:rFonts w:cs="Times New Roman"/>
                <w:noProof/>
              </w:rPr>
              <w:t>Site summary</w:t>
            </w:r>
            <w:r w:rsidR="00B2551B">
              <w:rPr>
                <w:noProof/>
                <w:webHidden/>
              </w:rPr>
              <w:tab/>
            </w:r>
            <w:r w:rsidR="00B2551B">
              <w:rPr>
                <w:noProof/>
                <w:webHidden/>
              </w:rPr>
              <w:fldChar w:fldCharType="begin"/>
            </w:r>
            <w:r w:rsidR="00B2551B">
              <w:rPr>
                <w:noProof/>
                <w:webHidden/>
              </w:rPr>
              <w:instrText xml:space="preserve"> PAGEREF _Toc29410615 \h </w:instrText>
            </w:r>
            <w:r w:rsidR="00B2551B">
              <w:rPr>
                <w:noProof/>
                <w:webHidden/>
              </w:rPr>
            </w:r>
            <w:r w:rsidR="00B2551B">
              <w:rPr>
                <w:noProof/>
                <w:webHidden/>
              </w:rPr>
              <w:fldChar w:fldCharType="separate"/>
            </w:r>
            <w:r w:rsidR="00B2551B">
              <w:rPr>
                <w:noProof/>
                <w:webHidden/>
              </w:rPr>
              <w:t>60</w:t>
            </w:r>
            <w:r w:rsidR="00B2551B">
              <w:rPr>
                <w:noProof/>
                <w:webHidden/>
              </w:rPr>
              <w:fldChar w:fldCharType="end"/>
            </w:r>
          </w:hyperlink>
        </w:p>
        <w:p w14:paraId="03FD9BD2" w14:textId="44DE291D" w:rsidR="00B2551B" w:rsidRDefault="00A200FB">
          <w:pPr>
            <w:pStyle w:val="TOC2"/>
            <w:tabs>
              <w:tab w:val="right" w:leader="dot" w:pos="9350"/>
            </w:tabs>
            <w:rPr>
              <w:rFonts w:eastAsiaTheme="minorEastAsia"/>
              <w:noProof/>
              <w:sz w:val="22"/>
              <w:szCs w:val="22"/>
              <w:lang w:val="en-AU" w:eastAsia="en-AU"/>
            </w:rPr>
          </w:pPr>
          <w:hyperlink w:anchor="_Toc29410616" w:history="1">
            <w:r w:rsidR="00B2551B" w:rsidRPr="00A276F2">
              <w:rPr>
                <w:rStyle w:val="Hyperlink"/>
                <w:rFonts w:cs="Times New Roman"/>
                <w:noProof/>
              </w:rPr>
              <w:t>MM59B - Whiteman Park East</w:t>
            </w:r>
            <w:r w:rsidR="00B2551B">
              <w:rPr>
                <w:noProof/>
                <w:webHidden/>
              </w:rPr>
              <w:tab/>
            </w:r>
            <w:r w:rsidR="00B2551B">
              <w:rPr>
                <w:noProof/>
                <w:webHidden/>
              </w:rPr>
              <w:fldChar w:fldCharType="begin"/>
            </w:r>
            <w:r w:rsidR="00B2551B">
              <w:rPr>
                <w:noProof/>
                <w:webHidden/>
              </w:rPr>
              <w:instrText xml:space="preserve"> PAGEREF _Toc29410616 \h </w:instrText>
            </w:r>
            <w:r w:rsidR="00B2551B">
              <w:rPr>
                <w:noProof/>
                <w:webHidden/>
              </w:rPr>
            </w:r>
            <w:r w:rsidR="00B2551B">
              <w:rPr>
                <w:noProof/>
                <w:webHidden/>
              </w:rPr>
              <w:fldChar w:fldCharType="separate"/>
            </w:r>
            <w:r w:rsidR="00B2551B">
              <w:rPr>
                <w:noProof/>
                <w:webHidden/>
              </w:rPr>
              <w:t>62</w:t>
            </w:r>
            <w:r w:rsidR="00B2551B">
              <w:rPr>
                <w:noProof/>
                <w:webHidden/>
              </w:rPr>
              <w:fldChar w:fldCharType="end"/>
            </w:r>
          </w:hyperlink>
        </w:p>
        <w:p w14:paraId="334F8BED" w14:textId="57FAE826" w:rsidR="00B2551B" w:rsidRDefault="00A200FB">
          <w:pPr>
            <w:pStyle w:val="TOC3"/>
            <w:tabs>
              <w:tab w:val="right" w:leader="dot" w:pos="9350"/>
            </w:tabs>
            <w:rPr>
              <w:rFonts w:eastAsiaTheme="minorEastAsia"/>
              <w:noProof/>
              <w:sz w:val="22"/>
              <w:szCs w:val="22"/>
              <w:lang w:val="en-AU" w:eastAsia="en-AU"/>
            </w:rPr>
          </w:pPr>
          <w:hyperlink w:anchor="_Toc29410617" w:history="1">
            <w:r w:rsidR="00B2551B" w:rsidRPr="00A276F2">
              <w:rPr>
                <w:rStyle w:val="Hyperlink"/>
                <w:rFonts w:cs="Times New Roman"/>
                <w:noProof/>
              </w:rPr>
              <w:t>Hydrology</w:t>
            </w:r>
            <w:r w:rsidR="00B2551B">
              <w:rPr>
                <w:noProof/>
                <w:webHidden/>
              </w:rPr>
              <w:tab/>
            </w:r>
            <w:r w:rsidR="00B2551B">
              <w:rPr>
                <w:noProof/>
                <w:webHidden/>
              </w:rPr>
              <w:fldChar w:fldCharType="begin"/>
            </w:r>
            <w:r w:rsidR="00B2551B">
              <w:rPr>
                <w:noProof/>
                <w:webHidden/>
              </w:rPr>
              <w:instrText xml:space="preserve"> PAGEREF _Toc29410617 \h </w:instrText>
            </w:r>
            <w:r w:rsidR="00B2551B">
              <w:rPr>
                <w:noProof/>
                <w:webHidden/>
              </w:rPr>
            </w:r>
            <w:r w:rsidR="00B2551B">
              <w:rPr>
                <w:noProof/>
                <w:webHidden/>
              </w:rPr>
              <w:fldChar w:fldCharType="separate"/>
            </w:r>
            <w:r w:rsidR="00B2551B">
              <w:rPr>
                <w:noProof/>
                <w:webHidden/>
              </w:rPr>
              <w:t>62</w:t>
            </w:r>
            <w:r w:rsidR="00B2551B">
              <w:rPr>
                <w:noProof/>
                <w:webHidden/>
              </w:rPr>
              <w:fldChar w:fldCharType="end"/>
            </w:r>
          </w:hyperlink>
        </w:p>
        <w:p w14:paraId="0DB7C543" w14:textId="06C7F9C9" w:rsidR="00B2551B" w:rsidRDefault="00A200FB">
          <w:pPr>
            <w:pStyle w:val="TOC3"/>
            <w:tabs>
              <w:tab w:val="right" w:leader="dot" w:pos="9350"/>
            </w:tabs>
            <w:rPr>
              <w:rFonts w:eastAsiaTheme="minorEastAsia"/>
              <w:noProof/>
              <w:sz w:val="22"/>
              <w:szCs w:val="22"/>
              <w:lang w:val="en-AU" w:eastAsia="en-AU"/>
            </w:rPr>
          </w:pPr>
          <w:hyperlink w:anchor="_Toc29410618" w:history="1">
            <w:r w:rsidR="00B2551B" w:rsidRPr="00A276F2">
              <w:rPr>
                <w:rStyle w:val="Hyperlink"/>
                <w:rFonts w:cs="Times New Roman"/>
                <w:noProof/>
              </w:rPr>
              <w:t>Site summary</w:t>
            </w:r>
            <w:r w:rsidR="00B2551B">
              <w:rPr>
                <w:noProof/>
                <w:webHidden/>
              </w:rPr>
              <w:tab/>
            </w:r>
            <w:r w:rsidR="00B2551B">
              <w:rPr>
                <w:noProof/>
                <w:webHidden/>
              </w:rPr>
              <w:fldChar w:fldCharType="begin"/>
            </w:r>
            <w:r w:rsidR="00B2551B">
              <w:rPr>
                <w:noProof/>
                <w:webHidden/>
              </w:rPr>
              <w:instrText xml:space="preserve"> PAGEREF _Toc29410618 \h </w:instrText>
            </w:r>
            <w:r w:rsidR="00B2551B">
              <w:rPr>
                <w:noProof/>
                <w:webHidden/>
              </w:rPr>
            </w:r>
            <w:r w:rsidR="00B2551B">
              <w:rPr>
                <w:noProof/>
                <w:webHidden/>
              </w:rPr>
              <w:fldChar w:fldCharType="separate"/>
            </w:r>
            <w:r w:rsidR="00B2551B">
              <w:rPr>
                <w:noProof/>
                <w:webHidden/>
              </w:rPr>
              <w:t>63</w:t>
            </w:r>
            <w:r w:rsidR="00B2551B">
              <w:rPr>
                <w:noProof/>
                <w:webHidden/>
              </w:rPr>
              <w:fldChar w:fldCharType="end"/>
            </w:r>
          </w:hyperlink>
        </w:p>
        <w:p w14:paraId="5E175DBA" w14:textId="7359B5AF" w:rsidR="00B2551B" w:rsidRDefault="00A200FB">
          <w:pPr>
            <w:pStyle w:val="TOC2"/>
            <w:tabs>
              <w:tab w:val="right" w:leader="dot" w:pos="9350"/>
            </w:tabs>
            <w:rPr>
              <w:rFonts w:eastAsiaTheme="minorEastAsia"/>
              <w:noProof/>
              <w:sz w:val="22"/>
              <w:szCs w:val="22"/>
              <w:lang w:val="en-AU" w:eastAsia="en-AU"/>
            </w:rPr>
          </w:pPr>
          <w:hyperlink w:anchor="_Toc29410619" w:history="1">
            <w:r w:rsidR="00B2551B" w:rsidRPr="00A276F2">
              <w:rPr>
                <w:rStyle w:val="Hyperlink"/>
                <w:rFonts w:cs="Times New Roman"/>
                <w:noProof/>
              </w:rPr>
              <w:t>PM9 - Pinjar North</w:t>
            </w:r>
            <w:r w:rsidR="00B2551B">
              <w:rPr>
                <w:noProof/>
                <w:webHidden/>
              </w:rPr>
              <w:tab/>
            </w:r>
            <w:r w:rsidR="00B2551B">
              <w:rPr>
                <w:noProof/>
                <w:webHidden/>
              </w:rPr>
              <w:fldChar w:fldCharType="begin"/>
            </w:r>
            <w:r w:rsidR="00B2551B">
              <w:rPr>
                <w:noProof/>
                <w:webHidden/>
              </w:rPr>
              <w:instrText xml:space="preserve"> PAGEREF _Toc29410619 \h </w:instrText>
            </w:r>
            <w:r w:rsidR="00B2551B">
              <w:rPr>
                <w:noProof/>
                <w:webHidden/>
              </w:rPr>
            </w:r>
            <w:r w:rsidR="00B2551B">
              <w:rPr>
                <w:noProof/>
                <w:webHidden/>
              </w:rPr>
              <w:fldChar w:fldCharType="separate"/>
            </w:r>
            <w:r w:rsidR="00B2551B">
              <w:rPr>
                <w:noProof/>
                <w:webHidden/>
              </w:rPr>
              <w:t>65</w:t>
            </w:r>
            <w:r w:rsidR="00B2551B">
              <w:rPr>
                <w:noProof/>
                <w:webHidden/>
              </w:rPr>
              <w:fldChar w:fldCharType="end"/>
            </w:r>
          </w:hyperlink>
        </w:p>
        <w:p w14:paraId="41737FDD" w14:textId="3EA062E8" w:rsidR="00B2551B" w:rsidRDefault="00A200FB">
          <w:pPr>
            <w:pStyle w:val="TOC3"/>
            <w:tabs>
              <w:tab w:val="right" w:leader="dot" w:pos="9350"/>
            </w:tabs>
            <w:rPr>
              <w:rFonts w:eastAsiaTheme="minorEastAsia"/>
              <w:noProof/>
              <w:sz w:val="22"/>
              <w:szCs w:val="22"/>
              <w:lang w:val="en-AU" w:eastAsia="en-AU"/>
            </w:rPr>
          </w:pPr>
          <w:hyperlink w:anchor="_Toc29410620" w:history="1">
            <w:r w:rsidR="00B2551B" w:rsidRPr="00A276F2">
              <w:rPr>
                <w:rStyle w:val="Hyperlink"/>
                <w:rFonts w:cs="Times New Roman"/>
                <w:noProof/>
              </w:rPr>
              <w:t>Hydrology</w:t>
            </w:r>
            <w:r w:rsidR="00B2551B">
              <w:rPr>
                <w:noProof/>
                <w:webHidden/>
              </w:rPr>
              <w:tab/>
            </w:r>
            <w:r w:rsidR="00B2551B">
              <w:rPr>
                <w:noProof/>
                <w:webHidden/>
              </w:rPr>
              <w:fldChar w:fldCharType="begin"/>
            </w:r>
            <w:r w:rsidR="00B2551B">
              <w:rPr>
                <w:noProof/>
                <w:webHidden/>
              </w:rPr>
              <w:instrText xml:space="preserve"> PAGEREF _Toc29410620 \h </w:instrText>
            </w:r>
            <w:r w:rsidR="00B2551B">
              <w:rPr>
                <w:noProof/>
                <w:webHidden/>
              </w:rPr>
            </w:r>
            <w:r w:rsidR="00B2551B">
              <w:rPr>
                <w:noProof/>
                <w:webHidden/>
              </w:rPr>
              <w:fldChar w:fldCharType="separate"/>
            </w:r>
            <w:r w:rsidR="00B2551B">
              <w:rPr>
                <w:noProof/>
                <w:webHidden/>
              </w:rPr>
              <w:t>65</w:t>
            </w:r>
            <w:r w:rsidR="00B2551B">
              <w:rPr>
                <w:noProof/>
                <w:webHidden/>
              </w:rPr>
              <w:fldChar w:fldCharType="end"/>
            </w:r>
          </w:hyperlink>
        </w:p>
        <w:p w14:paraId="06FD0C38" w14:textId="416C4401" w:rsidR="00B2551B" w:rsidRDefault="00A200FB">
          <w:pPr>
            <w:pStyle w:val="TOC3"/>
            <w:tabs>
              <w:tab w:val="right" w:leader="dot" w:pos="9350"/>
            </w:tabs>
            <w:rPr>
              <w:rFonts w:eastAsiaTheme="minorEastAsia"/>
              <w:noProof/>
              <w:sz w:val="22"/>
              <w:szCs w:val="22"/>
              <w:lang w:val="en-AU" w:eastAsia="en-AU"/>
            </w:rPr>
          </w:pPr>
          <w:hyperlink w:anchor="_Toc29410621" w:history="1">
            <w:r w:rsidR="00B2551B" w:rsidRPr="00A276F2">
              <w:rPr>
                <w:rStyle w:val="Hyperlink"/>
                <w:rFonts w:cs="Times New Roman"/>
                <w:noProof/>
              </w:rPr>
              <w:t>Site summary</w:t>
            </w:r>
            <w:r w:rsidR="00B2551B">
              <w:rPr>
                <w:noProof/>
                <w:webHidden/>
              </w:rPr>
              <w:tab/>
            </w:r>
            <w:r w:rsidR="00B2551B">
              <w:rPr>
                <w:noProof/>
                <w:webHidden/>
              </w:rPr>
              <w:fldChar w:fldCharType="begin"/>
            </w:r>
            <w:r w:rsidR="00B2551B">
              <w:rPr>
                <w:noProof/>
                <w:webHidden/>
              </w:rPr>
              <w:instrText xml:space="preserve"> PAGEREF _Toc29410621 \h </w:instrText>
            </w:r>
            <w:r w:rsidR="00B2551B">
              <w:rPr>
                <w:noProof/>
                <w:webHidden/>
              </w:rPr>
            </w:r>
            <w:r w:rsidR="00B2551B">
              <w:rPr>
                <w:noProof/>
                <w:webHidden/>
              </w:rPr>
              <w:fldChar w:fldCharType="separate"/>
            </w:r>
            <w:r w:rsidR="00B2551B">
              <w:rPr>
                <w:noProof/>
                <w:webHidden/>
              </w:rPr>
              <w:t>66</w:t>
            </w:r>
            <w:r w:rsidR="00B2551B">
              <w:rPr>
                <w:noProof/>
                <w:webHidden/>
              </w:rPr>
              <w:fldChar w:fldCharType="end"/>
            </w:r>
          </w:hyperlink>
        </w:p>
        <w:p w14:paraId="34CA6609" w14:textId="5309A5A3" w:rsidR="00B2551B" w:rsidRDefault="00A200FB">
          <w:pPr>
            <w:pStyle w:val="TOC2"/>
            <w:tabs>
              <w:tab w:val="right" w:leader="dot" w:pos="9350"/>
            </w:tabs>
            <w:rPr>
              <w:rFonts w:eastAsiaTheme="minorEastAsia"/>
              <w:noProof/>
              <w:sz w:val="22"/>
              <w:szCs w:val="22"/>
              <w:lang w:val="en-AU" w:eastAsia="en-AU"/>
            </w:rPr>
          </w:pPr>
          <w:hyperlink w:anchor="_Toc29410622" w:history="1">
            <w:r w:rsidR="00B2551B" w:rsidRPr="00A276F2">
              <w:rPr>
                <w:rStyle w:val="Hyperlink"/>
                <w:rFonts w:cs="Times New Roman"/>
                <w:noProof/>
              </w:rPr>
              <w:t>WM1 - Pinjar</w:t>
            </w:r>
            <w:r w:rsidR="00B2551B">
              <w:rPr>
                <w:noProof/>
                <w:webHidden/>
              </w:rPr>
              <w:tab/>
            </w:r>
            <w:r w:rsidR="00B2551B">
              <w:rPr>
                <w:noProof/>
                <w:webHidden/>
              </w:rPr>
              <w:fldChar w:fldCharType="begin"/>
            </w:r>
            <w:r w:rsidR="00B2551B">
              <w:rPr>
                <w:noProof/>
                <w:webHidden/>
              </w:rPr>
              <w:instrText xml:space="preserve"> PAGEREF _Toc29410622 \h </w:instrText>
            </w:r>
            <w:r w:rsidR="00B2551B">
              <w:rPr>
                <w:noProof/>
                <w:webHidden/>
              </w:rPr>
            </w:r>
            <w:r w:rsidR="00B2551B">
              <w:rPr>
                <w:noProof/>
                <w:webHidden/>
              </w:rPr>
              <w:fldChar w:fldCharType="separate"/>
            </w:r>
            <w:r w:rsidR="00B2551B">
              <w:rPr>
                <w:noProof/>
                <w:webHidden/>
              </w:rPr>
              <w:t>67</w:t>
            </w:r>
            <w:r w:rsidR="00B2551B">
              <w:rPr>
                <w:noProof/>
                <w:webHidden/>
              </w:rPr>
              <w:fldChar w:fldCharType="end"/>
            </w:r>
          </w:hyperlink>
        </w:p>
        <w:p w14:paraId="53B928C2" w14:textId="531EE5C1" w:rsidR="00B2551B" w:rsidRDefault="00A200FB">
          <w:pPr>
            <w:pStyle w:val="TOC3"/>
            <w:tabs>
              <w:tab w:val="right" w:leader="dot" w:pos="9350"/>
            </w:tabs>
            <w:rPr>
              <w:rFonts w:eastAsiaTheme="minorEastAsia"/>
              <w:noProof/>
              <w:sz w:val="22"/>
              <w:szCs w:val="22"/>
              <w:lang w:val="en-AU" w:eastAsia="en-AU"/>
            </w:rPr>
          </w:pPr>
          <w:hyperlink w:anchor="_Toc29410623" w:history="1">
            <w:r w:rsidR="00B2551B" w:rsidRPr="00A276F2">
              <w:rPr>
                <w:rStyle w:val="Hyperlink"/>
                <w:rFonts w:cs="Times New Roman"/>
                <w:noProof/>
              </w:rPr>
              <w:t>Hydrology</w:t>
            </w:r>
            <w:r w:rsidR="00B2551B">
              <w:rPr>
                <w:noProof/>
                <w:webHidden/>
              </w:rPr>
              <w:tab/>
            </w:r>
            <w:r w:rsidR="00B2551B">
              <w:rPr>
                <w:noProof/>
                <w:webHidden/>
              </w:rPr>
              <w:fldChar w:fldCharType="begin"/>
            </w:r>
            <w:r w:rsidR="00B2551B">
              <w:rPr>
                <w:noProof/>
                <w:webHidden/>
              </w:rPr>
              <w:instrText xml:space="preserve"> PAGEREF _Toc29410623 \h </w:instrText>
            </w:r>
            <w:r w:rsidR="00B2551B">
              <w:rPr>
                <w:noProof/>
                <w:webHidden/>
              </w:rPr>
            </w:r>
            <w:r w:rsidR="00B2551B">
              <w:rPr>
                <w:noProof/>
                <w:webHidden/>
              </w:rPr>
              <w:fldChar w:fldCharType="separate"/>
            </w:r>
            <w:r w:rsidR="00B2551B">
              <w:rPr>
                <w:noProof/>
                <w:webHidden/>
              </w:rPr>
              <w:t>67</w:t>
            </w:r>
            <w:r w:rsidR="00B2551B">
              <w:rPr>
                <w:noProof/>
                <w:webHidden/>
              </w:rPr>
              <w:fldChar w:fldCharType="end"/>
            </w:r>
          </w:hyperlink>
        </w:p>
        <w:p w14:paraId="015D6AE1" w14:textId="0FBBCE9F" w:rsidR="00B2551B" w:rsidRDefault="00A200FB">
          <w:pPr>
            <w:pStyle w:val="TOC3"/>
            <w:tabs>
              <w:tab w:val="right" w:leader="dot" w:pos="9350"/>
            </w:tabs>
            <w:rPr>
              <w:rFonts w:eastAsiaTheme="minorEastAsia"/>
              <w:noProof/>
              <w:sz w:val="22"/>
              <w:szCs w:val="22"/>
              <w:lang w:val="en-AU" w:eastAsia="en-AU"/>
            </w:rPr>
          </w:pPr>
          <w:hyperlink w:anchor="_Toc29410624" w:history="1">
            <w:r w:rsidR="00B2551B" w:rsidRPr="00A276F2">
              <w:rPr>
                <w:rStyle w:val="Hyperlink"/>
                <w:rFonts w:cs="Times New Roman"/>
                <w:noProof/>
              </w:rPr>
              <w:t>Site summary</w:t>
            </w:r>
            <w:r w:rsidR="00B2551B">
              <w:rPr>
                <w:noProof/>
                <w:webHidden/>
              </w:rPr>
              <w:tab/>
            </w:r>
            <w:r w:rsidR="00B2551B">
              <w:rPr>
                <w:noProof/>
                <w:webHidden/>
              </w:rPr>
              <w:fldChar w:fldCharType="begin"/>
            </w:r>
            <w:r w:rsidR="00B2551B">
              <w:rPr>
                <w:noProof/>
                <w:webHidden/>
              </w:rPr>
              <w:instrText xml:space="preserve"> PAGEREF _Toc29410624 \h </w:instrText>
            </w:r>
            <w:r w:rsidR="00B2551B">
              <w:rPr>
                <w:noProof/>
                <w:webHidden/>
              </w:rPr>
            </w:r>
            <w:r w:rsidR="00B2551B">
              <w:rPr>
                <w:noProof/>
                <w:webHidden/>
              </w:rPr>
              <w:fldChar w:fldCharType="separate"/>
            </w:r>
            <w:r w:rsidR="00B2551B">
              <w:rPr>
                <w:noProof/>
                <w:webHidden/>
              </w:rPr>
              <w:t>68</w:t>
            </w:r>
            <w:r w:rsidR="00B2551B">
              <w:rPr>
                <w:noProof/>
                <w:webHidden/>
              </w:rPr>
              <w:fldChar w:fldCharType="end"/>
            </w:r>
          </w:hyperlink>
        </w:p>
        <w:p w14:paraId="77D9E964" w14:textId="63AB08C6" w:rsidR="00B2551B" w:rsidRDefault="00A200FB">
          <w:pPr>
            <w:pStyle w:val="TOC2"/>
            <w:tabs>
              <w:tab w:val="right" w:leader="dot" w:pos="9350"/>
            </w:tabs>
            <w:rPr>
              <w:rFonts w:eastAsiaTheme="minorEastAsia"/>
              <w:noProof/>
              <w:sz w:val="22"/>
              <w:szCs w:val="22"/>
              <w:lang w:val="en-AU" w:eastAsia="en-AU"/>
            </w:rPr>
          </w:pPr>
          <w:hyperlink w:anchor="_Toc29410625" w:history="1">
            <w:r w:rsidR="00B2551B" w:rsidRPr="00A276F2">
              <w:rPr>
                <w:rStyle w:val="Hyperlink"/>
                <w:rFonts w:cs="Times New Roman"/>
                <w:noProof/>
              </w:rPr>
              <w:t>WM2 - Melaleuca Park North</w:t>
            </w:r>
            <w:r w:rsidR="00B2551B">
              <w:rPr>
                <w:noProof/>
                <w:webHidden/>
              </w:rPr>
              <w:tab/>
            </w:r>
            <w:r w:rsidR="00B2551B">
              <w:rPr>
                <w:noProof/>
                <w:webHidden/>
              </w:rPr>
              <w:fldChar w:fldCharType="begin"/>
            </w:r>
            <w:r w:rsidR="00B2551B">
              <w:rPr>
                <w:noProof/>
                <w:webHidden/>
              </w:rPr>
              <w:instrText xml:space="preserve"> PAGEREF _Toc29410625 \h </w:instrText>
            </w:r>
            <w:r w:rsidR="00B2551B">
              <w:rPr>
                <w:noProof/>
                <w:webHidden/>
              </w:rPr>
            </w:r>
            <w:r w:rsidR="00B2551B">
              <w:rPr>
                <w:noProof/>
                <w:webHidden/>
              </w:rPr>
              <w:fldChar w:fldCharType="separate"/>
            </w:r>
            <w:r w:rsidR="00B2551B">
              <w:rPr>
                <w:noProof/>
                <w:webHidden/>
              </w:rPr>
              <w:t>70</w:t>
            </w:r>
            <w:r w:rsidR="00B2551B">
              <w:rPr>
                <w:noProof/>
                <w:webHidden/>
              </w:rPr>
              <w:fldChar w:fldCharType="end"/>
            </w:r>
          </w:hyperlink>
        </w:p>
        <w:p w14:paraId="7DDB8F3F" w14:textId="706DF42F" w:rsidR="00B2551B" w:rsidRDefault="00A200FB">
          <w:pPr>
            <w:pStyle w:val="TOC3"/>
            <w:tabs>
              <w:tab w:val="right" w:leader="dot" w:pos="9350"/>
            </w:tabs>
            <w:rPr>
              <w:rFonts w:eastAsiaTheme="minorEastAsia"/>
              <w:noProof/>
              <w:sz w:val="22"/>
              <w:szCs w:val="22"/>
              <w:lang w:val="en-AU" w:eastAsia="en-AU"/>
            </w:rPr>
          </w:pPr>
          <w:hyperlink w:anchor="_Toc29410626" w:history="1">
            <w:r w:rsidR="00B2551B" w:rsidRPr="00A276F2">
              <w:rPr>
                <w:rStyle w:val="Hyperlink"/>
                <w:rFonts w:cs="Times New Roman"/>
                <w:noProof/>
              </w:rPr>
              <w:t>Hydrology</w:t>
            </w:r>
            <w:r w:rsidR="00B2551B">
              <w:rPr>
                <w:noProof/>
                <w:webHidden/>
              </w:rPr>
              <w:tab/>
            </w:r>
            <w:r w:rsidR="00B2551B">
              <w:rPr>
                <w:noProof/>
                <w:webHidden/>
              </w:rPr>
              <w:fldChar w:fldCharType="begin"/>
            </w:r>
            <w:r w:rsidR="00B2551B">
              <w:rPr>
                <w:noProof/>
                <w:webHidden/>
              </w:rPr>
              <w:instrText xml:space="preserve"> PAGEREF _Toc29410626 \h </w:instrText>
            </w:r>
            <w:r w:rsidR="00B2551B">
              <w:rPr>
                <w:noProof/>
                <w:webHidden/>
              </w:rPr>
            </w:r>
            <w:r w:rsidR="00B2551B">
              <w:rPr>
                <w:noProof/>
                <w:webHidden/>
              </w:rPr>
              <w:fldChar w:fldCharType="separate"/>
            </w:r>
            <w:r w:rsidR="00B2551B">
              <w:rPr>
                <w:noProof/>
                <w:webHidden/>
              </w:rPr>
              <w:t>70</w:t>
            </w:r>
            <w:r w:rsidR="00B2551B">
              <w:rPr>
                <w:noProof/>
                <w:webHidden/>
              </w:rPr>
              <w:fldChar w:fldCharType="end"/>
            </w:r>
          </w:hyperlink>
        </w:p>
        <w:p w14:paraId="6B135B3F" w14:textId="30717D77" w:rsidR="00B2551B" w:rsidRDefault="00A200FB">
          <w:pPr>
            <w:pStyle w:val="TOC3"/>
            <w:tabs>
              <w:tab w:val="right" w:leader="dot" w:pos="9350"/>
            </w:tabs>
            <w:rPr>
              <w:rFonts w:eastAsiaTheme="minorEastAsia"/>
              <w:noProof/>
              <w:sz w:val="22"/>
              <w:szCs w:val="22"/>
              <w:lang w:val="en-AU" w:eastAsia="en-AU"/>
            </w:rPr>
          </w:pPr>
          <w:hyperlink w:anchor="_Toc29410627" w:history="1">
            <w:r w:rsidR="00B2551B" w:rsidRPr="00A276F2">
              <w:rPr>
                <w:rStyle w:val="Hyperlink"/>
                <w:rFonts w:cs="Times New Roman"/>
                <w:noProof/>
              </w:rPr>
              <w:t>Site summary</w:t>
            </w:r>
            <w:r w:rsidR="00B2551B">
              <w:rPr>
                <w:noProof/>
                <w:webHidden/>
              </w:rPr>
              <w:tab/>
            </w:r>
            <w:r w:rsidR="00B2551B">
              <w:rPr>
                <w:noProof/>
                <w:webHidden/>
              </w:rPr>
              <w:fldChar w:fldCharType="begin"/>
            </w:r>
            <w:r w:rsidR="00B2551B">
              <w:rPr>
                <w:noProof/>
                <w:webHidden/>
              </w:rPr>
              <w:instrText xml:space="preserve"> PAGEREF _Toc29410627 \h </w:instrText>
            </w:r>
            <w:r w:rsidR="00B2551B">
              <w:rPr>
                <w:noProof/>
                <w:webHidden/>
              </w:rPr>
            </w:r>
            <w:r w:rsidR="00B2551B">
              <w:rPr>
                <w:noProof/>
                <w:webHidden/>
              </w:rPr>
              <w:fldChar w:fldCharType="separate"/>
            </w:r>
            <w:r w:rsidR="00B2551B">
              <w:rPr>
                <w:noProof/>
                <w:webHidden/>
              </w:rPr>
              <w:t>71</w:t>
            </w:r>
            <w:r w:rsidR="00B2551B">
              <w:rPr>
                <w:noProof/>
                <w:webHidden/>
              </w:rPr>
              <w:fldChar w:fldCharType="end"/>
            </w:r>
          </w:hyperlink>
        </w:p>
        <w:p w14:paraId="60A0675C" w14:textId="622CA491" w:rsidR="00B2551B" w:rsidRDefault="00A200FB">
          <w:pPr>
            <w:pStyle w:val="TOC2"/>
            <w:tabs>
              <w:tab w:val="right" w:leader="dot" w:pos="9350"/>
            </w:tabs>
            <w:rPr>
              <w:rFonts w:eastAsiaTheme="minorEastAsia"/>
              <w:noProof/>
              <w:sz w:val="22"/>
              <w:szCs w:val="22"/>
              <w:lang w:val="en-AU" w:eastAsia="en-AU"/>
            </w:rPr>
          </w:pPr>
          <w:hyperlink w:anchor="_Toc29410628" w:history="1">
            <w:r w:rsidR="00B2551B" w:rsidRPr="00A276F2">
              <w:rPr>
                <w:rStyle w:val="Hyperlink"/>
                <w:rFonts w:cs="Times New Roman"/>
                <w:noProof/>
              </w:rPr>
              <w:t>WM8 - Melaleuca Park</w:t>
            </w:r>
            <w:r w:rsidR="00B2551B">
              <w:rPr>
                <w:noProof/>
                <w:webHidden/>
              </w:rPr>
              <w:tab/>
            </w:r>
            <w:r w:rsidR="00B2551B">
              <w:rPr>
                <w:noProof/>
                <w:webHidden/>
              </w:rPr>
              <w:fldChar w:fldCharType="begin"/>
            </w:r>
            <w:r w:rsidR="00B2551B">
              <w:rPr>
                <w:noProof/>
                <w:webHidden/>
              </w:rPr>
              <w:instrText xml:space="preserve"> PAGEREF _Toc29410628 \h </w:instrText>
            </w:r>
            <w:r w:rsidR="00B2551B">
              <w:rPr>
                <w:noProof/>
                <w:webHidden/>
              </w:rPr>
            </w:r>
            <w:r w:rsidR="00B2551B">
              <w:rPr>
                <w:noProof/>
                <w:webHidden/>
              </w:rPr>
              <w:fldChar w:fldCharType="separate"/>
            </w:r>
            <w:r w:rsidR="00B2551B">
              <w:rPr>
                <w:noProof/>
                <w:webHidden/>
              </w:rPr>
              <w:t>73</w:t>
            </w:r>
            <w:r w:rsidR="00B2551B">
              <w:rPr>
                <w:noProof/>
                <w:webHidden/>
              </w:rPr>
              <w:fldChar w:fldCharType="end"/>
            </w:r>
          </w:hyperlink>
        </w:p>
        <w:p w14:paraId="04AA2EC9" w14:textId="374CCFDE" w:rsidR="00B2551B" w:rsidRDefault="00A200FB">
          <w:pPr>
            <w:pStyle w:val="TOC3"/>
            <w:tabs>
              <w:tab w:val="right" w:leader="dot" w:pos="9350"/>
            </w:tabs>
            <w:rPr>
              <w:rFonts w:eastAsiaTheme="minorEastAsia"/>
              <w:noProof/>
              <w:sz w:val="22"/>
              <w:szCs w:val="22"/>
              <w:lang w:val="en-AU" w:eastAsia="en-AU"/>
            </w:rPr>
          </w:pPr>
          <w:hyperlink w:anchor="_Toc29410629" w:history="1">
            <w:r w:rsidR="00B2551B" w:rsidRPr="00A276F2">
              <w:rPr>
                <w:rStyle w:val="Hyperlink"/>
                <w:rFonts w:cs="Times New Roman"/>
                <w:noProof/>
              </w:rPr>
              <w:t>Hydrology</w:t>
            </w:r>
            <w:r w:rsidR="00B2551B">
              <w:rPr>
                <w:noProof/>
                <w:webHidden/>
              </w:rPr>
              <w:tab/>
            </w:r>
            <w:r w:rsidR="00B2551B">
              <w:rPr>
                <w:noProof/>
                <w:webHidden/>
              </w:rPr>
              <w:fldChar w:fldCharType="begin"/>
            </w:r>
            <w:r w:rsidR="00B2551B">
              <w:rPr>
                <w:noProof/>
                <w:webHidden/>
              </w:rPr>
              <w:instrText xml:space="preserve"> PAGEREF _Toc29410629 \h </w:instrText>
            </w:r>
            <w:r w:rsidR="00B2551B">
              <w:rPr>
                <w:noProof/>
                <w:webHidden/>
              </w:rPr>
            </w:r>
            <w:r w:rsidR="00B2551B">
              <w:rPr>
                <w:noProof/>
                <w:webHidden/>
              </w:rPr>
              <w:fldChar w:fldCharType="separate"/>
            </w:r>
            <w:r w:rsidR="00B2551B">
              <w:rPr>
                <w:noProof/>
                <w:webHidden/>
              </w:rPr>
              <w:t>73</w:t>
            </w:r>
            <w:r w:rsidR="00B2551B">
              <w:rPr>
                <w:noProof/>
                <w:webHidden/>
              </w:rPr>
              <w:fldChar w:fldCharType="end"/>
            </w:r>
          </w:hyperlink>
        </w:p>
        <w:p w14:paraId="0FD179E3" w14:textId="59C9690B" w:rsidR="00B2551B" w:rsidRDefault="00A200FB">
          <w:pPr>
            <w:pStyle w:val="TOC3"/>
            <w:tabs>
              <w:tab w:val="right" w:leader="dot" w:pos="9350"/>
            </w:tabs>
            <w:rPr>
              <w:rFonts w:eastAsiaTheme="minorEastAsia"/>
              <w:noProof/>
              <w:sz w:val="22"/>
              <w:szCs w:val="22"/>
              <w:lang w:val="en-AU" w:eastAsia="en-AU"/>
            </w:rPr>
          </w:pPr>
          <w:hyperlink w:anchor="_Toc29410630" w:history="1">
            <w:r w:rsidR="00B2551B" w:rsidRPr="00A276F2">
              <w:rPr>
                <w:rStyle w:val="Hyperlink"/>
                <w:rFonts w:cs="Times New Roman"/>
                <w:noProof/>
              </w:rPr>
              <w:t>Site summary</w:t>
            </w:r>
            <w:r w:rsidR="00B2551B">
              <w:rPr>
                <w:noProof/>
                <w:webHidden/>
              </w:rPr>
              <w:tab/>
            </w:r>
            <w:r w:rsidR="00B2551B">
              <w:rPr>
                <w:noProof/>
                <w:webHidden/>
              </w:rPr>
              <w:fldChar w:fldCharType="begin"/>
            </w:r>
            <w:r w:rsidR="00B2551B">
              <w:rPr>
                <w:noProof/>
                <w:webHidden/>
              </w:rPr>
              <w:instrText xml:space="preserve"> PAGEREF _Toc29410630 \h </w:instrText>
            </w:r>
            <w:r w:rsidR="00B2551B">
              <w:rPr>
                <w:noProof/>
                <w:webHidden/>
              </w:rPr>
            </w:r>
            <w:r w:rsidR="00B2551B">
              <w:rPr>
                <w:noProof/>
                <w:webHidden/>
              </w:rPr>
              <w:fldChar w:fldCharType="separate"/>
            </w:r>
            <w:r w:rsidR="00B2551B">
              <w:rPr>
                <w:noProof/>
                <w:webHidden/>
              </w:rPr>
              <w:t>74</w:t>
            </w:r>
            <w:r w:rsidR="00B2551B">
              <w:rPr>
                <w:noProof/>
                <w:webHidden/>
              </w:rPr>
              <w:fldChar w:fldCharType="end"/>
            </w:r>
          </w:hyperlink>
        </w:p>
        <w:p w14:paraId="723DBB06" w14:textId="1565D006" w:rsidR="00B2551B" w:rsidRDefault="00A200FB">
          <w:pPr>
            <w:pStyle w:val="TOC2"/>
            <w:tabs>
              <w:tab w:val="right" w:leader="dot" w:pos="9350"/>
            </w:tabs>
            <w:rPr>
              <w:rFonts w:eastAsiaTheme="minorEastAsia"/>
              <w:noProof/>
              <w:sz w:val="22"/>
              <w:szCs w:val="22"/>
              <w:lang w:val="en-AU" w:eastAsia="en-AU"/>
            </w:rPr>
          </w:pPr>
          <w:hyperlink w:anchor="_Toc29410631" w:history="1">
            <w:r w:rsidR="00B2551B" w:rsidRPr="00A276F2">
              <w:rPr>
                <w:rStyle w:val="Hyperlink"/>
                <w:rFonts w:cs="Times New Roman"/>
                <w:noProof/>
              </w:rPr>
              <w:t>Lake Gwelup</w:t>
            </w:r>
            <w:r w:rsidR="00B2551B">
              <w:rPr>
                <w:noProof/>
                <w:webHidden/>
              </w:rPr>
              <w:tab/>
            </w:r>
            <w:r w:rsidR="00B2551B">
              <w:rPr>
                <w:noProof/>
                <w:webHidden/>
              </w:rPr>
              <w:fldChar w:fldCharType="begin"/>
            </w:r>
            <w:r w:rsidR="00B2551B">
              <w:rPr>
                <w:noProof/>
                <w:webHidden/>
              </w:rPr>
              <w:instrText xml:space="preserve"> PAGEREF _Toc29410631 \h </w:instrText>
            </w:r>
            <w:r w:rsidR="00B2551B">
              <w:rPr>
                <w:noProof/>
                <w:webHidden/>
              </w:rPr>
            </w:r>
            <w:r w:rsidR="00B2551B">
              <w:rPr>
                <w:noProof/>
                <w:webHidden/>
              </w:rPr>
              <w:fldChar w:fldCharType="separate"/>
            </w:r>
            <w:r w:rsidR="00B2551B">
              <w:rPr>
                <w:noProof/>
                <w:webHidden/>
              </w:rPr>
              <w:t>76</w:t>
            </w:r>
            <w:r w:rsidR="00B2551B">
              <w:rPr>
                <w:noProof/>
                <w:webHidden/>
              </w:rPr>
              <w:fldChar w:fldCharType="end"/>
            </w:r>
          </w:hyperlink>
        </w:p>
        <w:p w14:paraId="453CD2E9" w14:textId="4BB3746E" w:rsidR="00B2551B" w:rsidRDefault="00A200FB">
          <w:pPr>
            <w:pStyle w:val="TOC3"/>
            <w:tabs>
              <w:tab w:val="right" w:leader="dot" w:pos="9350"/>
            </w:tabs>
            <w:rPr>
              <w:rFonts w:eastAsiaTheme="minorEastAsia"/>
              <w:noProof/>
              <w:sz w:val="22"/>
              <w:szCs w:val="22"/>
              <w:lang w:val="en-AU" w:eastAsia="en-AU"/>
            </w:rPr>
          </w:pPr>
          <w:hyperlink w:anchor="_Toc29410632" w:history="1">
            <w:r w:rsidR="00B2551B" w:rsidRPr="00A276F2">
              <w:rPr>
                <w:rStyle w:val="Hyperlink"/>
                <w:rFonts w:cs="Times New Roman"/>
                <w:noProof/>
              </w:rPr>
              <w:t>Hydrology</w:t>
            </w:r>
            <w:r w:rsidR="00B2551B">
              <w:rPr>
                <w:noProof/>
                <w:webHidden/>
              </w:rPr>
              <w:tab/>
            </w:r>
            <w:r w:rsidR="00B2551B">
              <w:rPr>
                <w:noProof/>
                <w:webHidden/>
              </w:rPr>
              <w:fldChar w:fldCharType="begin"/>
            </w:r>
            <w:r w:rsidR="00B2551B">
              <w:rPr>
                <w:noProof/>
                <w:webHidden/>
              </w:rPr>
              <w:instrText xml:space="preserve"> PAGEREF _Toc29410632 \h </w:instrText>
            </w:r>
            <w:r w:rsidR="00B2551B">
              <w:rPr>
                <w:noProof/>
                <w:webHidden/>
              </w:rPr>
            </w:r>
            <w:r w:rsidR="00B2551B">
              <w:rPr>
                <w:noProof/>
                <w:webHidden/>
              </w:rPr>
              <w:fldChar w:fldCharType="separate"/>
            </w:r>
            <w:r w:rsidR="00B2551B">
              <w:rPr>
                <w:noProof/>
                <w:webHidden/>
              </w:rPr>
              <w:t>76</w:t>
            </w:r>
            <w:r w:rsidR="00B2551B">
              <w:rPr>
                <w:noProof/>
                <w:webHidden/>
              </w:rPr>
              <w:fldChar w:fldCharType="end"/>
            </w:r>
          </w:hyperlink>
        </w:p>
        <w:p w14:paraId="497406B1" w14:textId="57378FCE" w:rsidR="00B2551B" w:rsidRDefault="00A200FB">
          <w:pPr>
            <w:pStyle w:val="TOC3"/>
            <w:tabs>
              <w:tab w:val="right" w:leader="dot" w:pos="9350"/>
            </w:tabs>
            <w:rPr>
              <w:rFonts w:eastAsiaTheme="minorEastAsia"/>
              <w:noProof/>
              <w:sz w:val="22"/>
              <w:szCs w:val="22"/>
              <w:lang w:val="en-AU" w:eastAsia="en-AU"/>
            </w:rPr>
          </w:pPr>
          <w:hyperlink w:anchor="_Toc29410633" w:history="1">
            <w:r w:rsidR="00B2551B" w:rsidRPr="00A276F2">
              <w:rPr>
                <w:rStyle w:val="Hyperlink"/>
                <w:rFonts w:cs="Times New Roman"/>
                <w:noProof/>
              </w:rPr>
              <w:t>Site summary</w:t>
            </w:r>
            <w:r w:rsidR="00B2551B">
              <w:rPr>
                <w:noProof/>
                <w:webHidden/>
              </w:rPr>
              <w:tab/>
            </w:r>
            <w:r w:rsidR="00B2551B">
              <w:rPr>
                <w:noProof/>
                <w:webHidden/>
              </w:rPr>
              <w:fldChar w:fldCharType="begin"/>
            </w:r>
            <w:r w:rsidR="00B2551B">
              <w:rPr>
                <w:noProof/>
                <w:webHidden/>
              </w:rPr>
              <w:instrText xml:space="preserve"> PAGEREF _Toc29410633 \h </w:instrText>
            </w:r>
            <w:r w:rsidR="00B2551B">
              <w:rPr>
                <w:noProof/>
                <w:webHidden/>
              </w:rPr>
            </w:r>
            <w:r w:rsidR="00B2551B">
              <w:rPr>
                <w:noProof/>
                <w:webHidden/>
              </w:rPr>
              <w:fldChar w:fldCharType="separate"/>
            </w:r>
            <w:r w:rsidR="00B2551B">
              <w:rPr>
                <w:noProof/>
                <w:webHidden/>
              </w:rPr>
              <w:t>77</w:t>
            </w:r>
            <w:r w:rsidR="00B2551B">
              <w:rPr>
                <w:noProof/>
                <w:webHidden/>
              </w:rPr>
              <w:fldChar w:fldCharType="end"/>
            </w:r>
          </w:hyperlink>
        </w:p>
        <w:p w14:paraId="03318A2C" w14:textId="7DCF63B0" w:rsidR="00B2551B" w:rsidRDefault="00A200FB">
          <w:pPr>
            <w:pStyle w:val="TOC3"/>
            <w:tabs>
              <w:tab w:val="right" w:leader="dot" w:pos="9350"/>
            </w:tabs>
            <w:rPr>
              <w:rFonts w:eastAsiaTheme="minorEastAsia"/>
              <w:noProof/>
              <w:sz w:val="22"/>
              <w:szCs w:val="22"/>
              <w:lang w:val="en-AU" w:eastAsia="en-AU"/>
            </w:rPr>
          </w:pPr>
          <w:hyperlink w:anchor="_Toc29410634" w:history="1">
            <w:r w:rsidR="00B2551B" w:rsidRPr="00A276F2">
              <w:rPr>
                <w:rStyle w:val="Hyperlink"/>
                <w:rFonts w:cs="Times New Roman"/>
                <w:noProof/>
              </w:rPr>
              <w:t>Vegetation dynamics</w:t>
            </w:r>
            <w:r w:rsidR="00B2551B">
              <w:rPr>
                <w:noProof/>
                <w:webHidden/>
              </w:rPr>
              <w:tab/>
            </w:r>
            <w:r w:rsidR="00B2551B">
              <w:rPr>
                <w:noProof/>
                <w:webHidden/>
              </w:rPr>
              <w:fldChar w:fldCharType="begin"/>
            </w:r>
            <w:r w:rsidR="00B2551B">
              <w:rPr>
                <w:noProof/>
                <w:webHidden/>
              </w:rPr>
              <w:instrText xml:space="preserve"> PAGEREF _Toc29410634 \h </w:instrText>
            </w:r>
            <w:r w:rsidR="00B2551B">
              <w:rPr>
                <w:noProof/>
                <w:webHidden/>
              </w:rPr>
            </w:r>
            <w:r w:rsidR="00B2551B">
              <w:rPr>
                <w:noProof/>
                <w:webHidden/>
              </w:rPr>
              <w:fldChar w:fldCharType="separate"/>
            </w:r>
            <w:r w:rsidR="00B2551B">
              <w:rPr>
                <w:noProof/>
                <w:webHidden/>
              </w:rPr>
              <w:t>79</w:t>
            </w:r>
            <w:r w:rsidR="00B2551B">
              <w:rPr>
                <w:noProof/>
                <w:webHidden/>
              </w:rPr>
              <w:fldChar w:fldCharType="end"/>
            </w:r>
          </w:hyperlink>
        </w:p>
        <w:p w14:paraId="1E8E739B" w14:textId="2DE38B95" w:rsidR="00B2551B" w:rsidRDefault="00A200FB">
          <w:pPr>
            <w:pStyle w:val="TOC2"/>
            <w:tabs>
              <w:tab w:val="right" w:leader="dot" w:pos="9350"/>
            </w:tabs>
            <w:rPr>
              <w:rFonts w:eastAsiaTheme="minorEastAsia"/>
              <w:noProof/>
              <w:sz w:val="22"/>
              <w:szCs w:val="22"/>
              <w:lang w:val="en-AU" w:eastAsia="en-AU"/>
            </w:rPr>
          </w:pPr>
          <w:hyperlink w:anchor="_Toc29410635" w:history="1">
            <w:r w:rsidR="00B2551B" w:rsidRPr="00A276F2">
              <w:rPr>
                <w:rStyle w:val="Hyperlink"/>
                <w:rFonts w:cs="Times New Roman"/>
                <w:noProof/>
              </w:rPr>
              <w:t>Quin Brook</w:t>
            </w:r>
            <w:r w:rsidR="00B2551B">
              <w:rPr>
                <w:noProof/>
                <w:webHidden/>
              </w:rPr>
              <w:tab/>
            </w:r>
            <w:r w:rsidR="00B2551B">
              <w:rPr>
                <w:noProof/>
                <w:webHidden/>
              </w:rPr>
              <w:fldChar w:fldCharType="begin"/>
            </w:r>
            <w:r w:rsidR="00B2551B">
              <w:rPr>
                <w:noProof/>
                <w:webHidden/>
              </w:rPr>
              <w:instrText xml:space="preserve"> PAGEREF _Toc29410635 \h </w:instrText>
            </w:r>
            <w:r w:rsidR="00B2551B">
              <w:rPr>
                <w:noProof/>
                <w:webHidden/>
              </w:rPr>
            </w:r>
            <w:r w:rsidR="00B2551B">
              <w:rPr>
                <w:noProof/>
                <w:webHidden/>
              </w:rPr>
              <w:fldChar w:fldCharType="separate"/>
            </w:r>
            <w:r w:rsidR="00B2551B">
              <w:rPr>
                <w:noProof/>
                <w:webHidden/>
              </w:rPr>
              <w:t>81</w:t>
            </w:r>
            <w:r w:rsidR="00B2551B">
              <w:rPr>
                <w:noProof/>
                <w:webHidden/>
              </w:rPr>
              <w:fldChar w:fldCharType="end"/>
            </w:r>
          </w:hyperlink>
        </w:p>
        <w:p w14:paraId="59F5CEEF" w14:textId="71727CC9" w:rsidR="00B2551B" w:rsidRDefault="00A200FB">
          <w:pPr>
            <w:pStyle w:val="TOC3"/>
            <w:tabs>
              <w:tab w:val="right" w:leader="dot" w:pos="9350"/>
            </w:tabs>
            <w:rPr>
              <w:rFonts w:eastAsiaTheme="minorEastAsia"/>
              <w:noProof/>
              <w:sz w:val="22"/>
              <w:szCs w:val="22"/>
              <w:lang w:val="en-AU" w:eastAsia="en-AU"/>
            </w:rPr>
          </w:pPr>
          <w:hyperlink w:anchor="_Toc29410636" w:history="1">
            <w:r w:rsidR="00B2551B" w:rsidRPr="00A276F2">
              <w:rPr>
                <w:rStyle w:val="Hyperlink"/>
                <w:rFonts w:cs="Times New Roman"/>
                <w:noProof/>
              </w:rPr>
              <w:t>Hydrology</w:t>
            </w:r>
            <w:r w:rsidR="00B2551B">
              <w:rPr>
                <w:noProof/>
                <w:webHidden/>
              </w:rPr>
              <w:tab/>
            </w:r>
            <w:r w:rsidR="00B2551B">
              <w:rPr>
                <w:noProof/>
                <w:webHidden/>
              </w:rPr>
              <w:fldChar w:fldCharType="begin"/>
            </w:r>
            <w:r w:rsidR="00B2551B">
              <w:rPr>
                <w:noProof/>
                <w:webHidden/>
              </w:rPr>
              <w:instrText xml:space="preserve"> PAGEREF _Toc29410636 \h </w:instrText>
            </w:r>
            <w:r w:rsidR="00B2551B">
              <w:rPr>
                <w:noProof/>
                <w:webHidden/>
              </w:rPr>
            </w:r>
            <w:r w:rsidR="00B2551B">
              <w:rPr>
                <w:noProof/>
                <w:webHidden/>
              </w:rPr>
              <w:fldChar w:fldCharType="separate"/>
            </w:r>
            <w:r w:rsidR="00B2551B">
              <w:rPr>
                <w:noProof/>
                <w:webHidden/>
              </w:rPr>
              <w:t>81</w:t>
            </w:r>
            <w:r w:rsidR="00B2551B">
              <w:rPr>
                <w:noProof/>
                <w:webHidden/>
              </w:rPr>
              <w:fldChar w:fldCharType="end"/>
            </w:r>
          </w:hyperlink>
        </w:p>
        <w:p w14:paraId="46109E8F" w14:textId="10DF2AEF" w:rsidR="00B2551B" w:rsidRDefault="00A200FB">
          <w:pPr>
            <w:pStyle w:val="TOC3"/>
            <w:tabs>
              <w:tab w:val="right" w:leader="dot" w:pos="9350"/>
            </w:tabs>
            <w:rPr>
              <w:rFonts w:eastAsiaTheme="minorEastAsia"/>
              <w:noProof/>
              <w:sz w:val="22"/>
              <w:szCs w:val="22"/>
              <w:lang w:val="en-AU" w:eastAsia="en-AU"/>
            </w:rPr>
          </w:pPr>
          <w:hyperlink w:anchor="_Toc29410637" w:history="1">
            <w:r w:rsidR="00B2551B" w:rsidRPr="00A276F2">
              <w:rPr>
                <w:rStyle w:val="Hyperlink"/>
                <w:rFonts w:cs="Times New Roman"/>
                <w:noProof/>
              </w:rPr>
              <w:t>Site summary</w:t>
            </w:r>
            <w:r w:rsidR="00B2551B">
              <w:rPr>
                <w:noProof/>
                <w:webHidden/>
              </w:rPr>
              <w:tab/>
            </w:r>
            <w:r w:rsidR="00B2551B">
              <w:rPr>
                <w:noProof/>
                <w:webHidden/>
              </w:rPr>
              <w:fldChar w:fldCharType="begin"/>
            </w:r>
            <w:r w:rsidR="00B2551B">
              <w:rPr>
                <w:noProof/>
                <w:webHidden/>
              </w:rPr>
              <w:instrText xml:space="preserve"> PAGEREF _Toc29410637 \h </w:instrText>
            </w:r>
            <w:r w:rsidR="00B2551B">
              <w:rPr>
                <w:noProof/>
                <w:webHidden/>
              </w:rPr>
            </w:r>
            <w:r w:rsidR="00B2551B">
              <w:rPr>
                <w:noProof/>
                <w:webHidden/>
              </w:rPr>
              <w:fldChar w:fldCharType="separate"/>
            </w:r>
            <w:r w:rsidR="00B2551B">
              <w:rPr>
                <w:noProof/>
                <w:webHidden/>
              </w:rPr>
              <w:t>82</w:t>
            </w:r>
            <w:r w:rsidR="00B2551B">
              <w:rPr>
                <w:noProof/>
                <w:webHidden/>
              </w:rPr>
              <w:fldChar w:fldCharType="end"/>
            </w:r>
          </w:hyperlink>
        </w:p>
        <w:p w14:paraId="069FB7D5" w14:textId="675EF53B" w:rsidR="00B2551B" w:rsidRDefault="00A200FB">
          <w:pPr>
            <w:pStyle w:val="TOC2"/>
            <w:tabs>
              <w:tab w:val="right" w:leader="dot" w:pos="9350"/>
            </w:tabs>
            <w:rPr>
              <w:rFonts w:eastAsiaTheme="minorEastAsia"/>
              <w:noProof/>
              <w:sz w:val="22"/>
              <w:szCs w:val="22"/>
              <w:lang w:val="en-AU" w:eastAsia="en-AU"/>
            </w:rPr>
          </w:pPr>
          <w:hyperlink w:anchor="_Toc29410638" w:history="1">
            <w:r w:rsidR="00B2551B" w:rsidRPr="00A276F2">
              <w:rPr>
                <w:rStyle w:val="Hyperlink"/>
                <w:rFonts w:cs="Times New Roman"/>
                <w:noProof/>
              </w:rPr>
              <w:t>Gingin Brook</w:t>
            </w:r>
            <w:r w:rsidR="00B2551B">
              <w:rPr>
                <w:noProof/>
                <w:webHidden/>
              </w:rPr>
              <w:tab/>
            </w:r>
            <w:r w:rsidR="00B2551B">
              <w:rPr>
                <w:noProof/>
                <w:webHidden/>
              </w:rPr>
              <w:fldChar w:fldCharType="begin"/>
            </w:r>
            <w:r w:rsidR="00B2551B">
              <w:rPr>
                <w:noProof/>
                <w:webHidden/>
              </w:rPr>
              <w:instrText xml:space="preserve"> PAGEREF _Toc29410638 \h </w:instrText>
            </w:r>
            <w:r w:rsidR="00B2551B">
              <w:rPr>
                <w:noProof/>
                <w:webHidden/>
              </w:rPr>
            </w:r>
            <w:r w:rsidR="00B2551B">
              <w:rPr>
                <w:noProof/>
                <w:webHidden/>
              </w:rPr>
              <w:fldChar w:fldCharType="separate"/>
            </w:r>
            <w:r w:rsidR="00B2551B">
              <w:rPr>
                <w:noProof/>
                <w:webHidden/>
              </w:rPr>
              <w:t>82</w:t>
            </w:r>
            <w:r w:rsidR="00B2551B">
              <w:rPr>
                <w:noProof/>
                <w:webHidden/>
              </w:rPr>
              <w:fldChar w:fldCharType="end"/>
            </w:r>
          </w:hyperlink>
        </w:p>
        <w:p w14:paraId="385C1EBA" w14:textId="51A86B07" w:rsidR="00B2551B" w:rsidRDefault="00A200FB">
          <w:pPr>
            <w:pStyle w:val="TOC3"/>
            <w:tabs>
              <w:tab w:val="right" w:leader="dot" w:pos="9350"/>
            </w:tabs>
            <w:rPr>
              <w:rFonts w:eastAsiaTheme="minorEastAsia"/>
              <w:noProof/>
              <w:sz w:val="22"/>
              <w:szCs w:val="22"/>
              <w:lang w:val="en-AU" w:eastAsia="en-AU"/>
            </w:rPr>
          </w:pPr>
          <w:hyperlink w:anchor="_Toc29410639" w:history="1">
            <w:r w:rsidR="00B2551B" w:rsidRPr="00A276F2">
              <w:rPr>
                <w:rStyle w:val="Hyperlink"/>
                <w:rFonts w:cs="Times New Roman"/>
                <w:noProof/>
              </w:rPr>
              <w:t>Hydrology</w:t>
            </w:r>
            <w:r w:rsidR="00B2551B">
              <w:rPr>
                <w:noProof/>
                <w:webHidden/>
              </w:rPr>
              <w:tab/>
            </w:r>
            <w:r w:rsidR="00B2551B">
              <w:rPr>
                <w:noProof/>
                <w:webHidden/>
              </w:rPr>
              <w:fldChar w:fldCharType="begin"/>
            </w:r>
            <w:r w:rsidR="00B2551B">
              <w:rPr>
                <w:noProof/>
                <w:webHidden/>
              </w:rPr>
              <w:instrText xml:space="preserve"> PAGEREF _Toc29410639 \h </w:instrText>
            </w:r>
            <w:r w:rsidR="00B2551B">
              <w:rPr>
                <w:noProof/>
                <w:webHidden/>
              </w:rPr>
            </w:r>
            <w:r w:rsidR="00B2551B">
              <w:rPr>
                <w:noProof/>
                <w:webHidden/>
              </w:rPr>
              <w:fldChar w:fldCharType="separate"/>
            </w:r>
            <w:r w:rsidR="00B2551B">
              <w:rPr>
                <w:noProof/>
                <w:webHidden/>
              </w:rPr>
              <w:t>82</w:t>
            </w:r>
            <w:r w:rsidR="00B2551B">
              <w:rPr>
                <w:noProof/>
                <w:webHidden/>
              </w:rPr>
              <w:fldChar w:fldCharType="end"/>
            </w:r>
          </w:hyperlink>
        </w:p>
        <w:p w14:paraId="41138FD3" w14:textId="746D0658" w:rsidR="00B2551B" w:rsidRDefault="00A200FB">
          <w:pPr>
            <w:pStyle w:val="TOC3"/>
            <w:tabs>
              <w:tab w:val="right" w:leader="dot" w:pos="9350"/>
            </w:tabs>
            <w:rPr>
              <w:rFonts w:eastAsiaTheme="minorEastAsia"/>
              <w:noProof/>
              <w:sz w:val="22"/>
              <w:szCs w:val="22"/>
              <w:lang w:val="en-AU" w:eastAsia="en-AU"/>
            </w:rPr>
          </w:pPr>
          <w:hyperlink w:anchor="_Toc29410640" w:history="1">
            <w:r w:rsidR="00B2551B" w:rsidRPr="00A276F2">
              <w:rPr>
                <w:rStyle w:val="Hyperlink"/>
                <w:rFonts w:cs="Times New Roman"/>
                <w:noProof/>
              </w:rPr>
              <w:t>Site summary</w:t>
            </w:r>
            <w:r w:rsidR="00B2551B">
              <w:rPr>
                <w:noProof/>
                <w:webHidden/>
              </w:rPr>
              <w:tab/>
            </w:r>
            <w:r w:rsidR="00B2551B">
              <w:rPr>
                <w:noProof/>
                <w:webHidden/>
              </w:rPr>
              <w:fldChar w:fldCharType="begin"/>
            </w:r>
            <w:r w:rsidR="00B2551B">
              <w:rPr>
                <w:noProof/>
                <w:webHidden/>
              </w:rPr>
              <w:instrText xml:space="preserve"> PAGEREF _Toc29410640 \h </w:instrText>
            </w:r>
            <w:r w:rsidR="00B2551B">
              <w:rPr>
                <w:noProof/>
                <w:webHidden/>
              </w:rPr>
            </w:r>
            <w:r w:rsidR="00B2551B">
              <w:rPr>
                <w:noProof/>
                <w:webHidden/>
              </w:rPr>
              <w:fldChar w:fldCharType="separate"/>
            </w:r>
            <w:r w:rsidR="00B2551B">
              <w:rPr>
                <w:noProof/>
                <w:webHidden/>
              </w:rPr>
              <w:t>83</w:t>
            </w:r>
            <w:r w:rsidR="00B2551B">
              <w:rPr>
                <w:noProof/>
                <w:webHidden/>
              </w:rPr>
              <w:fldChar w:fldCharType="end"/>
            </w:r>
          </w:hyperlink>
        </w:p>
        <w:p w14:paraId="26816BB8" w14:textId="0F814617" w:rsidR="00B2551B" w:rsidRDefault="00A200FB">
          <w:pPr>
            <w:pStyle w:val="TOC1"/>
            <w:tabs>
              <w:tab w:val="right" w:leader="dot" w:pos="9350"/>
            </w:tabs>
            <w:rPr>
              <w:rFonts w:eastAsiaTheme="minorEastAsia"/>
              <w:noProof/>
              <w:sz w:val="22"/>
              <w:szCs w:val="22"/>
              <w:lang w:val="en-AU" w:eastAsia="en-AU"/>
            </w:rPr>
          </w:pPr>
          <w:hyperlink w:anchor="_Toc29410641" w:history="1">
            <w:r w:rsidR="00B2551B" w:rsidRPr="00A276F2">
              <w:rPr>
                <w:rStyle w:val="Hyperlink"/>
                <w:rFonts w:cs="Times New Roman"/>
                <w:noProof/>
              </w:rPr>
              <w:t>Trends across wetlands on the Gnangara Mound</w:t>
            </w:r>
            <w:r w:rsidR="00B2551B">
              <w:rPr>
                <w:noProof/>
                <w:webHidden/>
              </w:rPr>
              <w:tab/>
            </w:r>
            <w:r w:rsidR="00B2551B">
              <w:rPr>
                <w:noProof/>
                <w:webHidden/>
              </w:rPr>
              <w:fldChar w:fldCharType="begin"/>
            </w:r>
            <w:r w:rsidR="00B2551B">
              <w:rPr>
                <w:noProof/>
                <w:webHidden/>
              </w:rPr>
              <w:instrText xml:space="preserve"> PAGEREF _Toc29410641 \h </w:instrText>
            </w:r>
            <w:r w:rsidR="00B2551B">
              <w:rPr>
                <w:noProof/>
                <w:webHidden/>
              </w:rPr>
            </w:r>
            <w:r w:rsidR="00B2551B">
              <w:rPr>
                <w:noProof/>
                <w:webHidden/>
              </w:rPr>
              <w:fldChar w:fldCharType="separate"/>
            </w:r>
            <w:r w:rsidR="00B2551B">
              <w:rPr>
                <w:noProof/>
                <w:webHidden/>
              </w:rPr>
              <w:t>84</w:t>
            </w:r>
            <w:r w:rsidR="00B2551B">
              <w:rPr>
                <w:noProof/>
                <w:webHidden/>
              </w:rPr>
              <w:fldChar w:fldCharType="end"/>
            </w:r>
          </w:hyperlink>
        </w:p>
        <w:p w14:paraId="4E0E320F" w14:textId="057B48D0" w:rsidR="00B2551B" w:rsidRDefault="00A200FB">
          <w:pPr>
            <w:pStyle w:val="TOC1"/>
            <w:tabs>
              <w:tab w:val="right" w:leader="dot" w:pos="9350"/>
            </w:tabs>
            <w:rPr>
              <w:rFonts w:eastAsiaTheme="minorEastAsia"/>
              <w:noProof/>
              <w:sz w:val="22"/>
              <w:szCs w:val="22"/>
              <w:lang w:val="en-AU" w:eastAsia="en-AU"/>
            </w:rPr>
          </w:pPr>
          <w:hyperlink w:anchor="_Toc29410642" w:history="1">
            <w:r w:rsidR="00B2551B" w:rsidRPr="00A276F2">
              <w:rPr>
                <w:rStyle w:val="Hyperlink"/>
                <w:rFonts w:cs="Times New Roman"/>
                <w:noProof/>
              </w:rPr>
              <w:t>Summary</w:t>
            </w:r>
            <w:r w:rsidR="00B2551B">
              <w:rPr>
                <w:noProof/>
                <w:webHidden/>
              </w:rPr>
              <w:tab/>
            </w:r>
            <w:r w:rsidR="00B2551B">
              <w:rPr>
                <w:noProof/>
                <w:webHidden/>
              </w:rPr>
              <w:fldChar w:fldCharType="begin"/>
            </w:r>
            <w:r w:rsidR="00B2551B">
              <w:rPr>
                <w:noProof/>
                <w:webHidden/>
              </w:rPr>
              <w:instrText xml:space="preserve"> PAGEREF _Toc29410642 \h </w:instrText>
            </w:r>
            <w:r w:rsidR="00B2551B">
              <w:rPr>
                <w:noProof/>
                <w:webHidden/>
              </w:rPr>
            </w:r>
            <w:r w:rsidR="00B2551B">
              <w:rPr>
                <w:noProof/>
                <w:webHidden/>
              </w:rPr>
              <w:fldChar w:fldCharType="separate"/>
            </w:r>
            <w:r w:rsidR="00B2551B">
              <w:rPr>
                <w:noProof/>
                <w:webHidden/>
              </w:rPr>
              <w:t>88</w:t>
            </w:r>
            <w:r w:rsidR="00B2551B">
              <w:rPr>
                <w:noProof/>
                <w:webHidden/>
              </w:rPr>
              <w:fldChar w:fldCharType="end"/>
            </w:r>
          </w:hyperlink>
        </w:p>
        <w:p w14:paraId="11A3367B" w14:textId="4604BB5D" w:rsidR="00B2551B" w:rsidRDefault="00A200FB">
          <w:pPr>
            <w:pStyle w:val="TOC2"/>
            <w:tabs>
              <w:tab w:val="right" w:leader="dot" w:pos="9350"/>
            </w:tabs>
            <w:rPr>
              <w:rFonts w:eastAsiaTheme="minorEastAsia"/>
              <w:noProof/>
              <w:sz w:val="22"/>
              <w:szCs w:val="22"/>
              <w:lang w:val="en-AU" w:eastAsia="en-AU"/>
            </w:rPr>
          </w:pPr>
          <w:hyperlink w:anchor="_Toc29410643" w:history="1">
            <w:r w:rsidR="00B2551B" w:rsidRPr="00A276F2">
              <w:rPr>
                <w:rStyle w:val="Hyperlink"/>
                <w:rFonts w:cs="Times New Roman"/>
                <w:noProof/>
              </w:rPr>
              <w:t>Overview</w:t>
            </w:r>
            <w:r w:rsidR="00B2551B">
              <w:rPr>
                <w:noProof/>
                <w:webHidden/>
              </w:rPr>
              <w:tab/>
            </w:r>
            <w:r w:rsidR="00B2551B">
              <w:rPr>
                <w:noProof/>
                <w:webHidden/>
              </w:rPr>
              <w:fldChar w:fldCharType="begin"/>
            </w:r>
            <w:r w:rsidR="00B2551B">
              <w:rPr>
                <w:noProof/>
                <w:webHidden/>
              </w:rPr>
              <w:instrText xml:space="preserve"> PAGEREF _Toc29410643 \h </w:instrText>
            </w:r>
            <w:r w:rsidR="00B2551B">
              <w:rPr>
                <w:noProof/>
                <w:webHidden/>
              </w:rPr>
            </w:r>
            <w:r w:rsidR="00B2551B">
              <w:rPr>
                <w:noProof/>
                <w:webHidden/>
              </w:rPr>
              <w:fldChar w:fldCharType="separate"/>
            </w:r>
            <w:r w:rsidR="00B2551B">
              <w:rPr>
                <w:noProof/>
                <w:webHidden/>
              </w:rPr>
              <w:t>88</w:t>
            </w:r>
            <w:r w:rsidR="00B2551B">
              <w:rPr>
                <w:noProof/>
                <w:webHidden/>
              </w:rPr>
              <w:fldChar w:fldCharType="end"/>
            </w:r>
          </w:hyperlink>
        </w:p>
        <w:p w14:paraId="3D6DB5AB" w14:textId="2E6C9D6E" w:rsidR="00B2551B" w:rsidRDefault="00A200FB">
          <w:pPr>
            <w:pStyle w:val="TOC2"/>
            <w:tabs>
              <w:tab w:val="right" w:leader="dot" w:pos="9350"/>
            </w:tabs>
            <w:rPr>
              <w:rFonts w:eastAsiaTheme="minorEastAsia"/>
              <w:noProof/>
              <w:sz w:val="22"/>
              <w:szCs w:val="22"/>
              <w:lang w:val="en-AU" w:eastAsia="en-AU"/>
            </w:rPr>
          </w:pPr>
          <w:hyperlink w:anchor="_Toc29410644" w:history="1">
            <w:r w:rsidR="00B2551B" w:rsidRPr="00A276F2">
              <w:rPr>
                <w:rStyle w:val="Hyperlink"/>
                <w:rFonts w:cs="Times New Roman"/>
                <w:noProof/>
              </w:rPr>
              <w:t>Management objectives</w:t>
            </w:r>
            <w:r w:rsidR="00B2551B">
              <w:rPr>
                <w:noProof/>
                <w:webHidden/>
              </w:rPr>
              <w:tab/>
            </w:r>
            <w:r w:rsidR="00B2551B">
              <w:rPr>
                <w:noProof/>
                <w:webHidden/>
              </w:rPr>
              <w:fldChar w:fldCharType="begin"/>
            </w:r>
            <w:r w:rsidR="00B2551B">
              <w:rPr>
                <w:noProof/>
                <w:webHidden/>
              </w:rPr>
              <w:instrText xml:space="preserve"> PAGEREF _Toc29410644 \h </w:instrText>
            </w:r>
            <w:r w:rsidR="00B2551B">
              <w:rPr>
                <w:noProof/>
                <w:webHidden/>
              </w:rPr>
            </w:r>
            <w:r w:rsidR="00B2551B">
              <w:rPr>
                <w:noProof/>
                <w:webHidden/>
              </w:rPr>
              <w:fldChar w:fldCharType="separate"/>
            </w:r>
            <w:r w:rsidR="00B2551B">
              <w:rPr>
                <w:noProof/>
                <w:webHidden/>
              </w:rPr>
              <w:t>92</w:t>
            </w:r>
            <w:r w:rsidR="00B2551B">
              <w:rPr>
                <w:noProof/>
                <w:webHidden/>
              </w:rPr>
              <w:fldChar w:fldCharType="end"/>
            </w:r>
          </w:hyperlink>
        </w:p>
        <w:p w14:paraId="34DF48AC" w14:textId="4B408353" w:rsidR="00B2551B" w:rsidRDefault="00A200FB">
          <w:pPr>
            <w:pStyle w:val="TOC2"/>
            <w:tabs>
              <w:tab w:val="right" w:leader="dot" w:pos="9350"/>
            </w:tabs>
            <w:rPr>
              <w:rFonts w:eastAsiaTheme="minorEastAsia"/>
              <w:noProof/>
              <w:sz w:val="22"/>
              <w:szCs w:val="22"/>
              <w:lang w:val="en-AU" w:eastAsia="en-AU"/>
            </w:rPr>
          </w:pPr>
          <w:hyperlink w:anchor="_Toc29410645" w:history="1">
            <w:r w:rsidR="00B2551B" w:rsidRPr="00A276F2">
              <w:rPr>
                <w:rStyle w:val="Hyperlink"/>
                <w:rFonts w:cs="Times New Roman"/>
                <w:noProof/>
              </w:rPr>
              <w:t>Conclusions</w:t>
            </w:r>
            <w:r w:rsidR="00B2551B">
              <w:rPr>
                <w:noProof/>
                <w:webHidden/>
              </w:rPr>
              <w:tab/>
            </w:r>
            <w:r w:rsidR="00B2551B">
              <w:rPr>
                <w:noProof/>
                <w:webHidden/>
              </w:rPr>
              <w:fldChar w:fldCharType="begin"/>
            </w:r>
            <w:r w:rsidR="00B2551B">
              <w:rPr>
                <w:noProof/>
                <w:webHidden/>
              </w:rPr>
              <w:instrText xml:space="preserve"> PAGEREF _Toc29410645 \h </w:instrText>
            </w:r>
            <w:r w:rsidR="00B2551B">
              <w:rPr>
                <w:noProof/>
                <w:webHidden/>
              </w:rPr>
            </w:r>
            <w:r w:rsidR="00B2551B">
              <w:rPr>
                <w:noProof/>
                <w:webHidden/>
              </w:rPr>
              <w:fldChar w:fldCharType="separate"/>
            </w:r>
            <w:r w:rsidR="00B2551B">
              <w:rPr>
                <w:noProof/>
                <w:webHidden/>
              </w:rPr>
              <w:t>92</w:t>
            </w:r>
            <w:r w:rsidR="00B2551B">
              <w:rPr>
                <w:noProof/>
                <w:webHidden/>
              </w:rPr>
              <w:fldChar w:fldCharType="end"/>
            </w:r>
          </w:hyperlink>
        </w:p>
        <w:p w14:paraId="74F3C95F" w14:textId="232048FD" w:rsidR="00B2551B" w:rsidRDefault="00A200FB">
          <w:pPr>
            <w:pStyle w:val="TOC1"/>
            <w:tabs>
              <w:tab w:val="right" w:leader="dot" w:pos="9350"/>
            </w:tabs>
            <w:rPr>
              <w:rFonts w:eastAsiaTheme="minorEastAsia"/>
              <w:noProof/>
              <w:sz w:val="22"/>
              <w:szCs w:val="22"/>
              <w:lang w:val="en-AU" w:eastAsia="en-AU"/>
            </w:rPr>
          </w:pPr>
          <w:hyperlink w:anchor="_Toc29410646" w:history="1">
            <w:r w:rsidR="00B2551B" w:rsidRPr="00A276F2">
              <w:rPr>
                <w:rStyle w:val="Hyperlink"/>
                <w:rFonts w:cs="Times New Roman"/>
                <w:noProof/>
              </w:rPr>
              <w:t>References</w:t>
            </w:r>
            <w:r w:rsidR="00B2551B">
              <w:rPr>
                <w:noProof/>
                <w:webHidden/>
              </w:rPr>
              <w:tab/>
            </w:r>
            <w:r w:rsidR="00B2551B">
              <w:rPr>
                <w:noProof/>
                <w:webHidden/>
              </w:rPr>
              <w:fldChar w:fldCharType="begin"/>
            </w:r>
            <w:r w:rsidR="00B2551B">
              <w:rPr>
                <w:noProof/>
                <w:webHidden/>
              </w:rPr>
              <w:instrText xml:space="preserve"> PAGEREF _Toc29410646 \h </w:instrText>
            </w:r>
            <w:r w:rsidR="00B2551B">
              <w:rPr>
                <w:noProof/>
                <w:webHidden/>
              </w:rPr>
            </w:r>
            <w:r w:rsidR="00B2551B">
              <w:rPr>
                <w:noProof/>
                <w:webHidden/>
              </w:rPr>
              <w:fldChar w:fldCharType="separate"/>
            </w:r>
            <w:r w:rsidR="00B2551B">
              <w:rPr>
                <w:noProof/>
                <w:webHidden/>
              </w:rPr>
              <w:t>93</w:t>
            </w:r>
            <w:r w:rsidR="00B2551B">
              <w:rPr>
                <w:noProof/>
                <w:webHidden/>
              </w:rPr>
              <w:fldChar w:fldCharType="end"/>
            </w:r>
          </w:hyperlink>
        </w:p>
        <w:p w14:paraId="47812803" w14:textId="5E1B3A4E" w:rsidR="00B2551B" w:rsidRDefault="00A200FB">
          <w:pPr>
            <w:pStyle w:val="TOC1"/>
            <w:tabs>
              <w:tab w:val="right" w:leader="dot" w:pos="9350"/>
            </w:tabs>
            <w:rPr>
              <w:rFonts w:eastAsiaTheme="minorEastAsia"/>
              <w:noProof/>
              <w:sz w:val="22"/>
              <w:szCs w:val="22"/>
              <w:lang w:val="en-AU" w:eastAsia="en-AU"/>
            </w:rPr>
          </w:pPr>
          <w:hyperlink w:anchor="_Toc29410647" w:history="1">
            <w:r w:rsidR="00B2551B" w:rsidRPr="00A276F2">
              <w:rPr>
                <w:rStyle w:val="Hyperlink"/>
                <w:noProof/>
              </w:rPr>
              <w:t>Appendix</w:t>
            </w:r>
            <w:r w:rsidR="00B2551B">
              <w:rPr>
                <w:noProof/>
                <w:webHidden/>
              </w:rPr>
              <w:tab/>
            </w:r>
            <w:r w:rsidR="00B2551B">
              <w:rPr>
                <w:noProof/>
                <w:webHidden/>
              </w:rPr>
              <w:fldChar w:fldCharType="begin"/>
            </w:r>
            <w:r w:rsidR="00B2551B">
              <w:rPr>
                <w:noProof/>
                <w:webHidden/>
              </w:rPr>
              <w:instrText xml:space="preserve"> PAGEREF _Toc29410647 \h </w:instrText>
            </w:r>
            <w:r w:rsidR="00B2551B">
              <w:rPr>
                <w:noProof/>
                <w:webHidden/>
              </w:rPr>
            </w:r>
            <w:r w:rsidR="00B2551B">
              <w:rPr>
                <w:noProof/>
                <w:webHidden/>
              </w:rPr>
              <w:fldChar w:fldCharType="separate"/>
            </w:r>
            <w:r w:rsidR="00B2551B">
              <w:rPr>
                <w:noProof/>
                <w:webHidden/>
              </w:rPr>
              <w:t>96</w:t>
            </w:r>
            <w:r w:rsidR="00B2551B">
              <w:rPr>
                <w:noProof/>
                <w:webHidden/>
              </w:rPr>
              <w:fldChar w:fldCharType="end"/>
            </w:r>
          </w:hyperlink>
        </w:p>
        <w:p w14:paraId="40E8E783" w14:textId="46E52800" w:rsidR="00B2551B" w:rsidRDefault="00A200FB">
          <w:pPr>
            <w:pStyle w:val="TOC2"/>
            <w:tabs>
              <w:tab w:val="right" w:leader="dot" w:pos="9350"/>
            </w:tabs>
            <w:rPr>
              <w:rFonts w:eastAsiaTheme="minorEastAsia"/>
              <w:noProof/>
              <w:sz w:val="22"/>
              <w:szCs w:val="22"/>
              <w:lang w:val="en-AU" w:eastAsia="en-AU"/>
            </w:rPr>
          </w:pPr>
          <w:hyperlink w:anchor="_Toc29410648" w:history="1">
            <w:r w:rsidR="00B2551B" w:rsidRPr="00A276F2">
              <w:rPr>
                <w:rStyle w:val="Hyperlink"/>
                <w:noProof/>
              </w:rPr>
              <w:t>Lake Goollelal</w:t>
            </w:r>
            <w:r w:rsidR="00B2551B">
              <w:rPr>
                <w:noProof/>
                <w:webHidden/>
              </w:rPr>
              <w:tab/>
            </w:r>
            <w:r w:rsidR="00B2551B">
              <w:rPr>
                <w:noProof/>
                <w:webHidden/>
              </w:rPr>
              <w:fldChar w:fldCharType="begin"/>
            </w:r>
            <w:r w:rsidR="00B2551B">
              <w:rPr>
                <w:noProof/>
                <w:webHidden/>
              </w:rPr>
              <w:instrText xml:space="preserve"> PAGEREF _Toc29410648 \h </w:instrText>
            </w:r>
            <w:r w:rsidR="00B2551B">
              <w:rPr>
                <w:noProof/>
                <w:webHidden/>
              </w:rPr>
            </w:r>
            <w:r w:rsidR="00B2551B">
              <w:rPr>
                <w:noProof/>
                <w:webHidden/>
              </w:rPr>
              <w:fldChar w:fldCharType="separate"/>
            </w:r>
            <w:r w:rsidR="00B2551B">
              <w:rPr>
                <w:noProof/>
                <w:webHidden/>
              </w:rPr>
              <w:t>96</w:t>
            </w:r>
            <w:r w:rsidR="00B2551B">
              <w:rPr>
                <w:noProof/>
                <w:webHidden/>
              </w:rPr>
              <w:fldChar w:fldCharType="end"/>
            </w:r>
          </w:hyperlink>
        </w:p>
        <w:p w14:paraId="4206600F" w14:textId="4CFCE8D0" w:rsidR="00B2551B" w:rsidRDefault="00A200FB">
          <w:pPr>
            <w:pStyle w:val="TOC3"/>
            <w:tabs>
              <w:tab w:val="right" w:leader="dot" w:pos="9350"/>
            </w:tabs>
            <w:rPr>
              <w:rFonts w:eastAsiaTheme="minorEastAsia"/>
              <w:noProof/>
              <w:sz w:val="22"/>
              <w:szCs w:val="22"/>
              <w:lang w:val="en-AU" w:eastAsia="en-AU"/>
            </w:rPr>
          </w:pPr>
          <w:hyperlink w:anchor="_Toc29410649" w:history="1">
            <w:r w:rsidR="00B2551B" w:rsidRPr="00A276F2">
              <w:rPr>
                <w:rStyle w:val="Hyperlink"/>
                <w:rFonts w:cs="Times New Roman"/>
                <w:noProof/>
              </w:rPr>
              <w:t>Water quality</w:t>
            </w:r>
            <w:r w:rsidR="00B2551B">
              <w:rPr>
                <w:noProof/>
                <w:webHidden/>
              </w:rPr>
              <w:tab/>
            </w:r>
            <w:r w:rsidR="00B2551B">
              <w:rPr>
                <w:noProof/>
                <w:webHidden/>
              </w:rPr>
              <w:fldChar w:fldCharType="begin"/>
            </w:r>
            <w:r w:rsidR="00B2551B">
              <w:rPr>
                <w:noProof/>
                <w:webHidden/>
              </w:rPr>
              <w:instrText xml:space="preserve"> PAGEREF _Toc29410649 \h </w:instrText>
            </w:r>
            <w:r w:rsidR="00B2551B">
              <w:rPr>
                <w:noProof/>
                <w:webHidden/>
              </w:rPr>
            </w:r>
            <w:r w:rsidR="00B2551B">
              <w:rPr>
                <w:noProof/>
                <w:webHidden/>
              </w:rPr>
              <w:fldChar w:fldCharType="separate"/>
            </w:r>
            <w:r w:rsidR="00B2551B">
              <w:rPr>
                <w:noProof/>
                <w:webHidden/>
              </w:rPr>
              <w:t>96</w:t>
            </w:r>
            <w:r w:rsidR="00B2551B">
              <w:rPr>
                <w:noProof/>
                <w:webHidden/>
              </w:rPr>
              <w:fldChar w:fldCharType="end"/>
            </w:r>
          </w:hyperlink>
        </w:p>
        <w:p w14:paraId="09A006A1" w14:textId="6C298D4A" w:rsidR="00B2551B" w:rsidRDefault="00A200FB">
          <w:pPr>
            <w:pStyle w:val="TOC3"/>
            <w:tabs>
              <w:tab w:val="right" w:leader="dot" w:pos="9350"/>
            </w:tabs>
            <w:rPr>
              <w:rFonts w:eastAsiaTheme="minorEastAsia"/>
              <w:noProof/>
              <w:sz w:val="22"/>
              <w:szCs w:val="22"/>
              <w:lang w:val="en-AU" w:eastAsia="en-AU"/>
            </w:rPr>
          </w:pPr>
          <w:hyperlink w:anchor="_Toc29410650" w:history="1">
            <w:r w:rsidR="00B2551B" w:rsidRPr="00A276F2">
              <w:rPr>
                <w:rStyle w:val="Hyperlink"/>
                <w:rFonts w:cs="Times New Roman"/>
                <w:noProof/>
              </w:rPr>
              <w:t>Vegetation dynamics</w:t>
            </w:r>
            <w:r w:rsidR="00B2551B">
              <w:rPr>
                <w:noProof/>
                <w:webHidden/>
              </w:rPr>
              <w:tab/>
            </w:r>
            <w:r w:rsidR="00B2551B">
              <w:rPr>
                <w:noProof/>
                <w:webHidden/>
              </w:rPr>
              <w:fldChar w:fldCharType="begin"/>
            </w:r>
            <w:r w:rsidR="00B2551B">
              <w:rPr>
                <w:noProof/>
                <w:webHidden/>
              </w:rPr>
              <w:instrText xml:space="preserve"> PAGEREF _Toc29410650 \h </w:instrText>
            </w:r>
            <w:r w:rsidR="00B2551B">
              <w:rPr>
                <w:noProof/>
                <w:webHidden/>
              </w:rPr>
            </w:r>
            <w:r w:rsidR="00B2551B">
              <w:rPr>
                <w:noProof/>
                <w:webHidden/>
              </w:rPr>
              <w:fldChar w:fldCharType="separate"/>
            </w:r>
            <w:r w:rsidR="00B2551B">
              <w:rPr>
                <w:noProof/>
                <w:webHidden/>
              </w:rPr>
              <w:t>96</w:t>
            </w:r>
            <w:r w:rsidR="00B2551B">
              <w:rPr>
                <w:noProof/>
                <w:webHidden/>
              </w:rPr>
              <w:fldChar w:fldCharType="end"/>
            </w:r>
          </w:hyperlink>
        </w:p>
        <w:p w14:paraId="5B2B0689" w14:textId="36343CE5" w:rsidR="00B2551B" w:rsidRDefault="00A200FB">
          <w:pPr>
            <w:pStyle w:val="TOC3"/>
            <w:tabs>
              <w:tab w:val="right" w:leader="dot" w:pos="9350"/>
            </w:tabs>
            <w:rPr>
              <w:rFonts w:eastAsiaTheme="minorEastAsia"/>
              <w:noProof/>
              <w:sz w:val="22"/>
              <w:szCs w:val="22"/>
              <w:lang w:val="en-AU" w:eastAsia="en-AU"/>
            </w:rPr>
          </w:pPr>
          <w:hyperlink w:anchor="_Toc29410651" w:history="1">
            <w:r w:rsidR="00B2551B" w:rsidRPr="00A276F2">
              <w:rPr>
                <w:rStyle w:val="Hyperlink"/>
                <w:rFonts w:cs="Times New Roman"/>
                <w:noProof/>
              </w:rPr>
              <w:t>Aquatic invertebrates</w:t>
            </w:r>
            <w:r w:rsidR="00B2551B">
              <w:rPr>
                <w:noProof/>
                <w:webHidden/>
              </w:rPr>
              <w:tab/>
            </w:r>
            <w:r w:rsidR="00B2551B">
              <w:rPr>
                <w:noProof/>
                <w:webHidden/>
              </w:rPr>
              <w:fldChar w:fldCharType="begin"/>
            </w:r>
            <w:r w:rsidR="00B2551B">
              <w:rPr>
                <w:noProof/>
                <w:webHidden/>
              </w:rPr>
              <w:instrText xml:space="preserve"> PAGEREF _Toc29410651 \h </w:instrText>
            </w:r>
            <w:r w:rsidR="00B2551B">
              <w:rPr>
                <w:noProof/>
                <w:webHidden/>
              </w:rPr>
            </w:r>
            <w:r w:rsidR="00B2551B">
              <w:rPr>
                <w:noProof/>
                <w:webHidden/>
              </w:rPr>
              <w:fldChar w:fldCharType="separate"/>
            </w:r>
            <w:r w:rsidR="00B2551B">
              <w:rPr>
                <w:noProof/>
                <w:webHidden/>
              </w:rPr>
              <w:t>98</w:t>
            </w:r>
            <w:r w:rsidR="00B2551B">
              <w:rPr>
                <w:noProof/>
                <w:webHidden/>
              </w:rPr>
              <w:fldChar w:fldCharType="end"/>
            </w:r>
          </w:hyperlink>
        </w:p>
        <w:p w14:paraId="1CA68A84" w14:textId="6923476F" w:rsidR="00B2551B" w:rsidRDefault="00A200FB">
          <w:pPr>
            <w:pStyle w:val="TOC2"/>
            <w:tabs>
              <w:tab w:val="right" w:leader="dot" w:pos="9350"/>
            </w:tabs>
            <w:rPr>
              <w:rFonts w:eastAsiaTheme="minorEastAsia"/>
              <w:noProof/>
              <w:sz w:val="22"/>
              <w:szCs w:val="22"/>
              <w:lang w:val="en-AU" w:eastAsia="en-AU"/>
            </w:rPr>
          </w:pPr>
          <w:hyperlink w:anchor="_Toc29410652" w:history="1">
            <w:r w:rsidR="00B2551B" w:rsidRPr="00A276F2">
              <w:rPr>
                <w:rStyle w:val="Hyperlink"/>
                <w:noProof/>
              </w:rPr>
              <w:t>Loch McNess</w:t>
            </w:r>
            <w:r w:rsidR="00B2551B">
              <w:rPr>
                <w:noProof/>
                <w:webHidden/>
              </w:rPr>
              <w:tab/>
            </w:r>
            <w:r w:rsidR="00B2551B">
              <w:rPr>
                <w:noProof/>
                <w:webHidden/>
              </w:rPr>
              <w:fldChar w:fldCharType="begin"/>
            </w:r>
            <w:r w:rsidR="00B2551B">
              <w:rPr>
                <w:noProof/>
                <w:webHidden/>
              </w:rPr>
              <w:instrText xml:space="preserve"> PAGEREF _Toc29410652 \h </w:instrText>
            </w:r>
            <w:r w:rsidR="00B2551B">
              <w:rPr>
                <w:noProof/>
                <w:webHidden/>
              </w:rPr>
            </w:r>
            <w:r w:rsidR="00B2551B">
              <w:rPr>
                <w:noProof/>
                <w:webHidden/>
              </w:rPr>
              <w:fldChar w:fldCharType="separate"/>
            </w:r>
            <w:r w:rsidR="00B2551B">
              <w:rPr>
                <w:noProof/>
                <w:webHidden/>
              </w:rPr>
              <w:t>101</w:t>
            </w:r>
            <w:r w:rsidR="00B2551B">
              <w:rPr>
                <w:noProof/>
                <w:webHidden/>
              </w:rPr>
              <w:fldChar w:fldCharType="end"/>
            </w:r>
          </w:hyperlink>
        </w:p>
        <w:p w14:paraId="3C1CAE23" w14:textId="0594DC92" w:rsidR="00B2551B" w:rsidRDefault="00A200FB">
          <w:pPr>
            <w:pStyle w:val="TOC3"/>
            <w:tabs>
              <w:tab w:val="right" w:leader="dot" w:pos="9350"/>
            </w:tabs>
            <w:rPr>
              <w:rFonts w:eastAsiaTheme="minorEastAsia"/>
              <w:noProof/>
              <w:sz w:val="22"/>
              <w:szCs w:val="22"/>
              <w:lang w:val="en-AU" w:eastAsia="en-AU"/>
            </w:rPr>
          </w:pPr>
          <w:hyperlink w:anchor="_Toc29410653" w:history="1">
            <w:r w:rsidR="00B2551B" w:rsidRPr="00A276F2">
              <w:rPr>
                <w:rStyle w:val="Hyperlink"/>
                <w:rFonts w:cs="Times New Roman"/>
                <w:noProof/>
              </w:rPr>
              <w:t>Water quality</w:t>
            </w:r>
            <w:r w:rsidR="00B2551B">
              <w:rPr>
                <w:noProof/>
                <w:webHidden/>
              </w:rPr>
              <w:tab/>
            </w:r>
            <w:r w:rsidR="00B2551B">
              <w:rPr>
                <w:noProof/>
                <w:webHidden/>
              </w:rPr>
              <w:fldChar w:fldCharType="begin"/>
            </w:r>
            <w:r w:rsidR="00B2551B">
              <w:rPr>
                <w:noProof/>
                <w:webHidden/>
              </w:rPr>
              <w:instrText xml:space="preserve"> PAGEREF _Toc29410653 \h </w:instrText>
            </w:r>
            <w:r w:rsidR="00B2551B">
              <w:rPr>
                <w:noProof/>
                <w:webHidden/>
              </w:rPr>
            </w:r>
            <w:r w:rsidR="00B2551B">
              <w:rPr>
                <w:noProof/>
                <w:webHidden/>
              </w:rPr>
              <w:fldChar w:fldCharType="separate"/>
            </w:r>
            <w:r w:rsidR="00B2551B">
              <w:rPr>
                <w:noProof/>
                <w:webHidden/>
              </w:rPr>
              <w:t>101</w:t>
            </w:r>
            <w:r w:rsidR="00B2551B">
              <w:rPr>
                <w:noProof/>
                <w:webHidden/>
              </w:rPr>
              <w:fldChar w:fldCharType="end"/>
            </w:r>
          </w:hyperlink>
        </w:p>
        <w:p w14:paraId="335159CB" w14:textId="3F89B372" w:rsidR="00B2551B" w:rsidRDefault="00A200FB">
          <w:pPr>
            <w:pStyle w:val="TOC3"/>
            <w:tabs>
              <w:tab w:val="right" w:leader="dot" w:pos="9350"/>
            </w:tabs>
            <w:rPr>
              <w:rFonts w:eastAsiaTheme="minorEastAsia"/>
              <w:noProof/>
              <w:sz w:val="22"/>
              <w:szCs w:val="22"/>
              <w:lang w:val="en-AU" w:eastAsia="en-AU"/>
            </w:rPr>
          </w:pPr>
          <w:hyperlink w:anchor="_Toc29410654" w:history="1">
            <w:r w:rsidR="00B2551B" w:rsidRPr="00A276F2">
              <w:rPr>
                <w:rStyle w:val="Hyperlink"/>
                <w:rFonts w:cs="Times New Roman"/>
                <w:noProof/>
              </w:rPr>
              <w:t>Vegetation dynamics</w:t>
            </w:r>
            <w:r w:rsidR="00B2551B">
              <w:rPr>
                <w:noProof/>
                <w:webHidden/>
              </w:rPr>
              <w:tab/>
            </w:r>
            <w:r w:rsidR="00B2551B">
              <w:rPr>
                <w:noProof/>
                <w:webHidden/>
              </w:rPr>
              <w:fldChar w:fldCharType="begin"/>
            </w:r>
            <w:r w:rsidR="00B2551B">
              <w:rPr>
                <w:noProof/>
                <w:webHidden/>
              </w:rPr>
              <w:instrText xml:space="preserve"> PAGEREF _Toc29410654 \h </w:instrText>
            </w:r>
            <w:r w:rsidR="00B2551B">
              <w:rPr>
                <w:noProof/>
                <w:webHidden/>
              </w:rPr>
            </w:r>
            <w:r w:rsidR="00B2551B">
              <w:rPr>
                <w:noProof/>
                <w:webHidden/>
              </w:rPr>
              <w:fldChar w:fldCharType="separate"/>
            </w:r>
            <w:r w:rsidR="00B2551B">
              <w:rPr>
                <w:noProof/>
                <w:webHidden/>
              </w:rPr>
              <w:t>101</w:t>
            </w:r>
            <w:r w:rsidR="00B2551B">
              <w:rPr>
                <w:noProof/>
                <w:webHidden/>
              </w:rPr>
              <w:fldChar w:fldCharType="end"/>
            </w:r>
          </w:hyperlink>
        </w:p>
        <w:p w14:paraId="52EE9BDC" w14:textId="3EFE0EBE" w:rsidR="00B2551B" w:rsidRDefault="00A200FB">
          <w:pPr>
            <w:pStyle w:val="TOC3"/>
            <w:tabs>
              <w:tab w:val="right" w:leader="dot" w:pos="9350"/>
            </w:tabs>
            <w:rPr>
              <w:rFonts w:eastAsiaTheme="minorEastAsia"/>
              <w:noProof/>
              <w:sz w:val="22"/>
              <w:szCs w:val="22"/>
              <w:lang w:val="en-AU" w:eastAsia="en-AU"/>
            </w:rPr>
          </w:pPr>
          <w:hyperlink w:anchor="_Toc29410655" w:history="1">
            <w:r w:rsidR="00B2551B" w:rsidRPr="00A276F2">
              <w:rPr>
                <w:rStyle w:val="Hyperlink"/>
                <w:rFonts w:cs="Times New Roman"/>
                <w:noProof/>
              </w:rPr>
              <w:t>Aquatic macroinvertebrates</w:t>
            </w:r>
            <w:r w:rsidR="00B2551B">
              <w:rPr>
                <w:noProof/>
                <w:webHidden/>
              </w:rPr>
              <w:tab/>
            </w:r>
            <w:r w:rsidR="00B2551B">
              <w:rPr>
                <w:noProof/>
                <w:webHidden/>
              </w:rPr>
              <w:fldChar w:fldCharType="begin"/>
            </w:r>
            <w:r w:rsidR="00B2551B">
              <w:rPr>
                <w:noProof/>
                <w:webHidden/>
              </w:rPr>
              <w:instrText xml:space="preserve"> PAGEREF _Toc29410655 \h </w:instrText>
            </w:r>
            <w:r w:rsidR="00B2551B">
              <w:rPr>
                <w:noProof/>
                <w:webHidden/>
              </w:rPr>
            </w:r>
            <w:r w:rsidR="00B2551B">
              <w:rPr>
                <w:noProof/>
                <w:webHidden/>
              </w:rPr>
              <w:fldChar w:fldCharType="separate"/>
            </w:r>
            <w:r w:rsidR="00B2551B">
              <w:rPr>
                <w:noProof/>
                <w:webHidden/>
              </w:rPr>
              <w:t>101</w:t>
            </w:r>
            <w:r w:rsidR="00B2551B">
              <w:rPr>
                <w:noProof/>
                <w:webHidden/>
              </w:rPr>
              <w:fldChar w:fldCharType="end"/>
            </w:r>
          </w:hyperlink>
        </w:p>
        <w:p w14:paraId="26DE1BF8" w14:textId="2D9E9153" w:rsidR="00B2551B" w:rsidRDefault="00A200FB">
          <w:pPr>
            <w:pStyle w:val="TOC2"/>
            <w:tabs>
              <w:tab w:val="right" w:leader="dot" w:pos="9350"/>
            </w:tabs>
            <w:rPr>
              <w:rFonts w:eastAsiaTheme="minorEastAsia"/>
              <w:noProof/>
              <w:sz w:val="22"/>
              <w:szCs w:val="22"/>
              <w:lang w:val="en-AU" w:eastAsia="en-AU"/>
            </w:rPr>
          </w:pPr>
          <w:hyperlink w:anchor="_Toc29410656" w:history="1">
            <w:r w:rsidR="00B2551B" w:rsidRPr="00A276F2">
              <w:rPr>
                <w:rStyle w:val="Hyperlink"/>
                <w:noProof/>
              </w:rPr>
              <w:t>Lake Yonderup</w:t>
            </w:r>
            <w:r w:rsidR="00B2551B">
              <w:rPr>
                <w:noProof/>
                <w:webHidden/>
              </w:rPr>
              <w:tab/>
            </w:r>
            <w:r w:rsidR="00B2551B">
              <w:rPr>
                <w:noProof/>
                <w:webHidden/>
              </w:rPr>
              <w:fldChar w:fldCharType="begin"/>
            </w:r>
            <w:r w:rsidR="00B2551B">
              <w:rPr>
                <w:noProof/>
                <w:webHidden/>
              </w:rPr>
              <w:instrText xml:space="preserve"> PAGEREF _Toc29410656 \h </w:instrText>
            </w:r>
            <w:r w:rsidR="00B2551B">
              <w:rPr>
                <w:noProof/>
                <w:webHidden/>
              </w:rPr>
            </w:r>
            <w:r w:rsidR="00B2551B">
              <w:rPr>
                <w:noProof/>
                <w:webHidden/>
              </w:rPr>
              <w:fldChar w:fldCharType="separate"/>
            </w:r>
            <w:r w:rsidR="00B2551B">
              <w:rPr>
                <w:noProof/>
                <w:webHidden/>
              </w:rPr>
              <w:t>104</w:t>
            </w:r>
            <w:r w:rsidR="00B2551B">
              <w:rPr>
                <w:noProof/>
                <w:webHidden/>
              </w:rPr>
              <w:fldChar w:fldCharType="end"/>
            </w:r>
          </w:hyperlink>
        </w:p>
        <w:p w14:paraId="31E3B2CA" w14:textId="24317658" w:rsidR="00B2551B" w:rsidRDefault="00A200FB">
          <w:pPr>
            <w:pStyle w:val="TOC3"/>
            <w:tabs>
              <w:tab w:val="right" w:leader="dot" w:pos="9350"/>
            </w:tabs>
            <w:rPr>
              <w:rFonts w:eastAsiaTheme="minorEastAsia"/>
              <w:noProof/>
              <w:sz w:val="22"/>
              <w:szCs w:val="22"/>
              <w:lang w:val="en-AU" w:eastAsia="en-AU"/>
            </w:rPr>
          </w:pPr>
          <w:hyperlink w:anchor="_Toc29410657" w:history="1">
            <w:r w:rsidR="00B2551B" w:rsidRPr="00A276F2">
              <w:rPr>
                <w:rStyle w:val="Hyperlink"/>
                <w:rFonts w:cs="Times New Roman"/>
                <w:noProof/>
              </w:rPr>
              <w:t>Water quality</w:t>
            </w:r>
            <w:r w:rsidR="00B2551B">
              <w:rPr>
                <w:noProof/>
                <w:webHidden/>
              </w:rPr>
              <w:tab/>
            </w:r>
            <w:r w:rsidR="00B2551B">
              <w:rPr>
                <w:noProof/>
                <w:webHidden/>
              </w:rPr>
              <w:fldChar w:fldCharType="begin"/>
            </w:r>
            <w:r w:rsidR="00B2551B">
              <w:rPr>
                <w:noProof/>
                <w:webHidden/>
              </w:rPr>
              <w:instrText xml:space="preserve"> PAGEREF _Toc29410657 \h </w:instrText>
            </w:r>
            <w:r w:rsidR="00B2551B">
              <w:rPr>
                <w:noProof/>
                <w:webHidden/>
              </w:rPr>
            </w:r>
            <w:r w:rsidR="00B2551B">
              <w:rPr>
                <w:noProof/>
                <w:webHidden/>
              </w:rPr>
              <w:fldChar w:fldCharType="separate"/>
            </w:r>
            <w:r w:rsidR="00B2551B">
              <w:rPr>
                <w:noProof/>
                <w:webHidden/>
              </w:rPr>
              <w:t>104</w:t>
            </w:r>
            <w:r w:rsidR="00B2551B">
              <w:rPr>
                <w:noProof/>
                <w:webHidden/>
              </w:rPr>
              <w:fldChar w:fldCharType="end"/>
            </w:r>
          </w:hyperlink>
        </w:p>
        <w:p w14:paraId="074EC3FB" w14:textId="6567DE05" w:rsidR="00B2551B" w:rsidRDefault="00A200FB">
          <w:pPr>
            <w:pStyle w:val="TOC3"/>
            <w:tabs>
              <w:tab w:val="right" w:leader="dot" w:pos="9350"/>
            </w:tabs>
            <w:rPr>
              <w:rFonts w:eastAsiaTheme="minorEastAsia"/>
              <w:noProof/>
              <w:sz w:val="22"/>
              <w:szCs w:val="22"/>
              <w:lang w:val="en-AU" w:eastAsia="en-AU"/>
            </w:rPr>
          </w:pPr>
          <w:hyperlink w:anchor="_Toc29410658" w:history="1">
            <w:r w:rsidR="00B2551B" w:rsidRPr="00A276F2">
              <w:rPr>
                <w:rStyle w:val="Hyperlink"/>
                <w:rFonts w:cs="Times New Roman"/>
                <w:noProof/>
              </w:rPr>
              <w:t>Vegetation dynamics</w:t>
            </w:r>
            <w:r w:rsidR="00B2551B">
              <w:rPr>
                <w:noProof/>
                <w:webHidden/>
              </w:rPr>
              <w:tab/>
            </w:r>
            <w:r w:rsidR="00B2551B">
              <w:rPr>
                <w:noProof/>
                <w:webHidden/>
              </w:rPr>
              <w:fldChar w:fldCharType="begin"/>
            </w:r>
            <w:r w:rsidR="00B2551B">
              <w:rPr>
                <w:noProof/>
                <w:webHidden/>
              </w:rPr>
              <w:instrText xml:space="preserve"> PAGEREF _Toc29410658 \h </w:instrText>
            </w:r>
            <w:r w:rsidR="00B2551B">
              <w:rPr>
                <w:noProof/>
                <w:webHidden/>
              </w:rPr>
            </w:r>
            <w:r w:rsidR="00B2551B">
              <w:rPr>
                <w:noProof/>
                <w:webHidden/>
              </w:rPr>
              <w:fldChar w:fldCharType="separate"/>
            </w:r>
            <w:r w:rsidR="00B2551B">
              <w:rPr>
                <w:noProof/>
                <w:webHidden/>
              </w:rPr>
              <w:t>104</w:t>
            </w:r>
            <w:r w:rsidR="00B2551B">
              <w:rPr>
                <w:noProof/>
                <w:webHidden/>
              </w:rPr>
              <w:fldChar w:fldCharType="end"/>
            </w:r>
          </w:hyperlink>
        </w:p>
        <w:p w14:paraId="73C12A6E" w14:textId="493B17EF" w:rsidR="00B2551B" w:rsidRDefault="00A200FB">
          <w:pPr>
            <w:pStyle w:val="TOC3"/>
            <w:tabs>
              <w:tab w:val="right" w:leader="dot" w:pos="9350"/>
            </w:tabs>
            <w:rPr>
              <w:rFonts w:eastAsiaTheme="minorEastAsia"/>
              <w:noProof/>
              <w:sz w:val="22"/>
              <w:szCs w:val="22"/>
              <w:lang w:val="en-AU" w:eastAsia="en-AU"/>
            </w:rPr>
          </w:pPr>
          <w:hyperlink w:anchor="_Toc29410659" w:history="1">
            <w:r w:rsidR="00B2551B" w:rsidRPr="00A276F2">
              <w:rPr>
                <w:rStyle w:val="Hyperlink"/>
                <w:rFonts w:cs="Times New Roman"/>
                <w:noProof/>
              </w:rPr>
              <w:t>Aquatic invertebrates</w:t>
            </w:r>
            <w:r w:rsidR="00B2551B">
              <w:rPr>
                <w:noProof/>
                <w:webHidden/>
              </w:rPr>
              <w:tab/>
            </w:r>
            <w:r w:rsidR="00B2551B">
              <w:rPr>
                <w:noProof/>
                <w:webHidden/>
              </w:rPr>
              <w:fldChar w:fldCharType="begin"/>
            </w:r>
            <w:r w:rsidR="00B2551B">
              <w:rPr>
                <w:noProof/>
                <w:webHidden/>
              </w:rPr>
              <w:instrText xml:space="preserve"> PAGEREF _Toc29410659 \h </w:instrText>
            </w:r>
            <w:r w:rsidR="00B2551B">
              <w:rPr>
                <w:noProof/>
                <w:webHidden/>
              </w:rPr>
            </w:r>
            <w:r w:rsidR="00B2551B">
              <w:rPr>
                <w:noProof/>
                <w:webHidden/>
              </w:rPr>
              <w:fldChar w:fldCharType="separate"/>
            </w:r>
            <w:r w:rsidR="00B2551B">
              <w:rPr>
                <w:noProof/>
                <w:webHidden/>
              </w:rPr>
              <w:t>104</w:t>
            </w:r>
            <w:r w:rsidR="00B2551B">
              <w:rPr>
                <w:noProof/>
                <w:webHidden/>
              </w:rPr>
              <w:fldChar w:fldCharType="end"/>
            </w:r>
          </w:hyperlink>
        </w:p>
        <w:p w14:paraId="5485AB48" w14:textId="702C00BA" w:rsidR="00B2551B" w:rsidRDefault="00A200FB">
          <w:pPr>
            <w:pStyle w:val="TOC2"/>
            <w:tabs>
              <w:tab w:val="right" w:leader="dot" w:pos="9350"/>
            </w:tabs>
            <w:rPr>
              <w:rFonts w:eastAsiaTheme="minorEastAsia"/>
              <w:noProof/>
              <w:sz w:val="22"/>
              <w:szCs w:val="22"/>
              <w:lang w:val="en-AU" w:eastAsia="en-AU"/>
            </w:rPr>
          </w:pPr>
          <w:hyperlink w:anchor="_Toc29410660" w:history="1">
            <w:r w:rsidR="00B2551B" w:rsidRPr="00A276F2">
              <w:rPr>
                <w:rStyle w:val="Hyperlink"/>
                <w:noProof/>
              </w:rPr>
              <w:t>Lake Joondalup</w:t>
            </w:r>
            <w:r w:rsidR="00B2551B">
              <w:rPr>
                <w:noProof/>
                <w:webHidden/>
              </w:rPr>
              <w:tab/>
            </w:r>
            <w:r w:rsidR="00B2551B">
              <w:rPr>
                <w:noProof/>
                <w:webHidden/>
              </w:rPr>
              <w:fldChar w:fldCharType="begin"/>
            </w:r>
            <w:r w:rsidR="00B2551B">
              <w:rPr>
                <w:noProof/>
                <w:webHidden/>
              </w:rPr>
              <w:instrText xml:space="preserve"> PAGEREF _Toc29410660 \h </w:instrText>
            </w:r>
            <w:r w:rsidR="00B2551B">
              <w:rPr>
                <w:noProof/>
                <w:webHidden/>
              </w:rPr>
            </w:r>
            <w:r w:rsidR="00B2551B">
              <w:rPr>
                <w:noProof/>
                <w:webHidden/>
              </w:rPr>
              <w:fldChar w:fldCharType="separate"/>
            </w:r>
            <w:r w:rsidR="00B2551B">
              <w:rPr>
                <w:noProof/>
                <w:webHidden/>
              </w:rPr>
              <w:t>107</w:t>
            </w:r>
            <w:r w:rsidR="00B2551B">
              <w:rPr>
                <w:noProof/>
                <w:webHidden/>
              </w:rPr>
              <w:fldChar w:fldCharType="end"/>
            </w:r>
          </w:hyperlink>
        </w:p>
        <w:p w14:paraId="2708C399" w14:textId="2A1803F7" w:rsidR="00B2551B" w:rsidRDefault="00A200FB">
          <w:pPr>
            <w:pStyle w:val="TOC3"/>
            <w:tabs>
              <w:tab w:val="right" w:leader="dot" w:pos="9350"/>
            </w:tabs>
            <w:rPr>
              <w:rFonts w:eastAsiaTheme="minorEastAsia"/>
              <w:noProof/>
              <w:sz w:val="22"/>
              <w:szCs w:val="22"/>
              <w:lang w:val="en-AU" w:eastAsia="en-AU"/>
            </w:rPr>
          </w:pPr>
          <w:hyperlink w:anchor="_Toc29410661" w:history="1">
            <w:r w:rsidR="00B2551B" w:rsidRPr="00A276F2">
              <w:rPr>
                <w:rStyle w:val="Hyperlink"/>
                <w:rFonts w:cs="Times New Roman"/>
                <w:noProof/>
              </w:rPr>
              <w:t>Water quality</w:t>
            </w:r>
            <w:r w:rsidR="00B2551B">
              <w:rPr>
                <w:noProof/>
                <w:webHidden/>
              </w:rPr>
              <w:tab/>
            </w:r>
            <w:r w:rsidR="00B2551B">
              <w:rPr>
                <w:noProof/>
                <w:webHidden/>
              </w:rPr>
              <w:fldChar w:fldCharType="begin"/>
            </w:r>
            <w:r w:rsidR="00B2551B">
              <w:rPr>
                <w:noProof/>
                <w:webHidden/>
              </w:rPr>
              <w:instrText xml:space="preserve"> PAGEREF _Toc29410661 \h </w:instrText>
            </w:r>
            <w:r w:rsidR="00B2551B">
              <w:rPr>
                <w:noProof/>
                <w:webHidden/>
              </w:rPr>
            </w:r>
            <w:r w:rsidR="00B2551B">
              <w:rPr>
                <w:noProof/>
                <w:webHidden/>
              </w:rPr>
              <w:fldChar w:fldCharType="separate"/>
            </w:r>
            <w:r w:rsidR="00B2551B">
              <w:rPr>
                <w:noProof/>
                <w:webHidden/>
              </w:rPr>
              <w:t>107</w:t>
            </w:r>
            <w:r w:rsidR="00B2551B">
              <w:rPr>
                <w:noProof/>
                <w:webHidden/>
              </w:rPr>
              <w:fldChar w:fldCharType="end"/>
            </w:r>
          </w:hyperlink>
        </w:p>
        <w:p w14:paraId="16448147" w14:textId="36DE35AF" w:rsidR="00B2551B" w:rsidRDefault="00A200FB">
          <w:pPr>
            <w:pStyle w:val="TOC3"/>
            <w:tabs>
              <w:tab w:val="right" w:leader="dot" w:pos="9350"/>
            </w:tabs>
            <w:rPr>
              <w:rFonts w:eastAsiaTheme="minorEastAsia"/>
              <w:noProof/>
              <w:sz w:val="22"/>
              <w:szCs w:val="22"/>
              <w:lang w:val="en-AU" w:eastAsia="en-AU"/>
            </w:rPr>
          </w:pPr>
          <w:hyperlink w:anchor="_Toc29410662" w:history="1">
            <w:r w:rsidR="00B2551B" w:rsidRPr="00A276F2">
              <w:rPr>
                <w:rStyle w:val="Hyperlink"/>
                <w:rFonts w:cs="Times New Roman"/>
                <w:noProof/>
              </w:rPr>
              <w:t>Vegetation Dynamics</w:t>
            </w:r>
            <w:r w:rsidR="00B2551B">
              <w:rPr>
                <w:noProof/>
                <w:webHidden/>
              </w:rPr>
              <w:tab/>
            </w:r>
            <w:r w:rsidR="00B2551B">
              <w:rPr>
                <w:noProof/>
                <w:webHidden/>
              </w:rPr>
              <w:fldChar w:fldCharType="begin"/>
            </w:r>
            <w:r w:rsidR="00B2551B">
              <w:rPr>
                <w:noProof/>
                <w:webHidden/>
              </w:rPr>
              <w:instrText xml:space="preserve"> PAGEREF _Toc29410662 \h </w:instrText>
            </w:r>
            <w:r w:rsidR="00B2551B">
              <w:rPr>
                <w:noProof/>
                <w:webHidden/>
              </w:rPr>
            </w:r>
            <w:r w:rsidR="00B2551B">
              <w:rPr>
                <w:noProof/>
                <w:webHidden/>
              </w:rPr>
              <w:fldChar w:fldCharType="separate"/>
            </w:r>
            <w:r w:rsidR="00B2551B">
              <w:rPr>
                <w:noProof/>
                <w:webHidden/>
              </w:rPr>
              <w:t>107</w:t>
            </w:r>
            <w:r w:rsidR="00B2551B">
              <w:rPr>
                <w:noProof/>
                <w:webHidden/>
              </w:rPr>
              <w:fldChar w:fldCharType="end"/>
            </w:r>
          </w:hyperlink>
        </w:p>
        <w:p w14:paraId="5D203936" w14:textId="2A6559AF" w:rsidR="00B2551B" w:rsidRDefault="00A200FB">
          <w:pPr>
            <w:pStyle w:val="TOC3"/>
            <w:tabs>
              <w:tab w:val="right" w:leader="dot" w:pos="9350"/>
            </w:tabs>
            <w:rPr>
              <w:rFonts w:eastAsiaTheme="minorEastAsia"/>
              <w:noProof/>
              <w:sz w:val="22"/>
              <w:szCs w:val="22"/>
              <w:lang w:val="en-AU" w:eastAsia="en-AU"/>
            </w:rPr>
          </w:pPr>
          <w:hyperlink w:anchor="_Toc29410663" w:history="1">
            <w:r w:rsidR="00B2551B" w:rsidRPr="00A276F2">
              <w:rPr>
                <w:rStyle w:val="Hyperlink"/>
                <w:rFonts w:cs="Times New Roman"/>
                <w:noProof/>
              </w:rPr>
              <w:t>Aquatic Invertebrates</w:t>
            </w:r>
            <w:r w:rsidR="00B2551B">
              <w:rPr>
                <w:noProof/>
                <w:webHidden/>
              </w:rPr>
              <w:tab/>
            </w:r>
            <w:r w:rsidR="00B2551B">
              <w:rPr>
                <w:noProof/>
                <w:webHidden/>
              </w:rPr>
              <w:fldChar w:fldCharType="begin"/>
            </w:r>
            <w:r w:rsidR="00B2551B">
              <w:rPr>
                <w:noProof/>
                <w:webHidden/>
              </w:rPr>
              <w:instrText xml:space="preserve"> PAGEREF _Toc29410663 \h </w:instrText>
            </w:r>
            <w:r w:rsidR="00B2551B">
              <w:rPr>
                <w:noProof/>
                <w:webHidden/>
              </w:rPr>
            </w:r>
            <w:r w:rsidR="00B2551B">
              <w:rPr>
                <w:noProof/>
                <w:webHidden/>
              </w:rPr>
              <w:fldChar w:fldCharType="separate"/>
            </w:r>
            <w:r w:rsidR="00B2551B">
              <w:rPr>
                <w:noProof/>
                <w:webHidden/>
              </w:rPr>
              <w:t>107</w:t>
            </w:r>
            <w:r w:rsidR="00B2551B">
              <w:rPr>
                <w:noProof/>
                <w:webHidden/>
              </w:rPr>
              <w:fldChar w:fldCharType="end"/>
            </w:r>
          </w:hyperlink>
        </w:p>
        <w:p w14:paraId="383FC434" w14:textId="576CBD55" w:rsidR="00B2551B" w:rsidRDefault="00A200FB">
          <w:pPr>
            <w:pStyle w:val="TOC2"/>
            <w:tabs>
              <w:tab w:val="right" w:leader="dot" w:pos="9350"/>
            </w:tabs>
            <w:rPr>
              <w:rFonts w:eastAsiaTheme="minorEastAsia"/>
              <w:noProof/>
              <w:sz w:val="22"/>
              <w:szCs w:val="22"/>
              <w:lang w:val="en-AU" w:eastAsia="en-AU"/>
            </w:rPr>
          </w:pPr>
          <w:hyperlink w:anchor="_Toc29410664" w:history="1">
            <w:r w:rsidR="00B2551B" w:rsidRPr="00A276F2">
              <w:rPr>
                <w:rStyle w:val="Hyperlink"/>
                <w:noProof/>
              </w:rPr>
              <w:t>Lake Mariginiup</w:t>
            </w:r>
            <w:r w:rsidR="00B2551B">
              <w:rPr>
                <w:noProof/>
                <w:webHidden/>
              </w:rPr>
              <w:tab/>
            </w:r>
            <w:r w:rsidR="00B2551B">
              <w:rPr>
                <w:noProof/>
                <w:webHidden/>
              </w:rPr>
              <w:fldChar w:fldCharType="begin"/>
            </w:r>
            <w:r w:rsidR="00B2551B">
              <w:rPr>
                <w:noProof/>
                <w:webHidden/>
              </w:rPr>
              <w:instrText xml:space="preserve"> PAGEREF _Toc29410664 \h </w:instrText>
            </w:r>
            <w:r w:rsidR="00B2551B">
              <w:rPr>
                <w:noProof/>
                <w:webHidden/>
              </w:rPr>
            </w:r>
            <w:r w:rsidR="00B2551B">
              <w:rPr>
                <w:noProof/>
                <w:webHidden/>
              </w:rPr>
              <w:fldChar w:fldCharType="separate"/>
            </w:r>
            <w:r w:rsidR="00B2551B">
              <w:rPr>
                <w:noProof/>
                <w:webHidden/>
              </w:rPr>
              <w:t>110</w:t>
            </w:r>
            <w:r w:rsidR="00B2551B">
              <w:rPr>
                <w:noProof/>
                <w:webHidden/>
              </w:rPr>
              <w:fldChar w:fldCharType="end"/>
            </w:r>
          </w:hyperlink>
        </w:p>
        <w:p w14:paraId="0156D4D6" w14:textId="55D0B503" w:rsidR="00B2551B" w:rsidRDefault="00A200FB">
          <w:pPr>
            <w:pStyle w:val="TOC3"/>
            <w:tabs>
              <w:tab w:val="right" w:leader="dot" w:pos="9350"/>
            </w:tabs>
            <w:rPr>
              <w:rFonts w:eastAsiaTheme="minorEastAsia"/>
              <w:noProof/>
              <w:sz w:val="22"/>
              <w:szCs w:val="22"/>
              <w:lang w:val="en-AU" w:eastAsia="en-AU"/>
            </w:rPr>
          </w:pPr>
          <w:hyperlink w:anchor="_Toc29410665" w:history="1">
            <w:r w:rsidR="00B2551B" w:rsidRPr="00A276F2">
              <w:rPr>
                <w:rStyle w:val="Hyperlink"/>
                <w:rFonts w:cs="Times New Roman"/>
                <w:noProof/>
              </w:rPr>
              <w:t>Water quality</w:t>
            </w:r>
            <w:r w:rsidR="00B2551B">
              <w:rPr>
                <w:noProof/>
                <w:webHidden/>
              </w:rPr>
              <w:tab/>
            </w:r>
            <w:r w:rsidR="00B2551B">
              <w:rPr>
                <w:noProof/>
                <w:webHidden/>
              </w:rPr>
              <w:fldChar w:fldCharType="begin"/>
            </w:r>
            <w:r w:rsidR="00B2551B">
              <w:rPr>
                <w:noProof/>
                <w:webHidden/>
              </w:rPr>
              <w:instrText xml:space="preserve"> PAGEREF _Toc29410665 \h </w:instrText>
            </w:r>
            <w:r w:rsidR="00B2551B">
              <w:rPr>
                <w:noProof/>
                <w:webHidden/>
              </w:rPr>
            </w:r>
            <w:r w:rsidR="00B2551B">
              <w:rPr>
                <w:noProof/>
                <w:webHidden/>
              </w:rPr>
              <w:fldChar w:fldCharType="separate"/>
            </w:r>
            <w:r w:rsidR="00B2551B">
              <w:rPr>
                <w:noProof/>
                <w:webHidden/>
              </w:rPr>
              <w:t>110</w:t>
            </w:r>
            <w:r w:rsidR="00B2551B">
              <w:rPr>
                <w:noProof/>
                <w:webHidden/>
              </w:rPr>
              <w:fldChar w:fldCharType="end"/>
            </w:r>
          </w:hyperlink>
        </w:p>
        <w:p w14:paraId="7B2FD654" w14:textId="0B97A5DE" w:rsidR="00B2551B" w:rsidRDefault="00A200FB">
          <w:pPr>
            <w:pStyle w:val="TOC3"/>
            <w:tabs>
              <w:tab w:val="right" w:leader="dot" w:pos="9350"/>
            </w:tabs>
            <w:rPr>
              <w:rFonts w:eastAsiaTheme="minorEastAsia"/>
              <w:noProof/>
              <w:sz w:val="22"/>
              <w:szCs w:val="22"/>
              <w:lang w:val="en-AU" w:eastAsia="en-AU"/>
            </w:rPr>
          </w:pPr>
          <w:hyperlink w:anchor="_Toc29410666" w:history="1">
            <w:r w:rsidR="00B2551B" w:rsidRPr="00A276F2">
              <w:rPr>
                <w:rStyle w:val="Hyperlink"/>
                <w:rFonts w:cs="Times New Roman"/>
                <w:noProof/>
              </w:rPr>
              <w:t>Vegetation dynamics</w:t>
            </w:r>
            <w:r w:rsidR="00B2551B">
              <w:rPr>
                <w:noProof/>
                <w:webHidden/>
              </w:rPr>
              <w:tab/>
            </w:r>
            <w:r w:rsidR="00B2551B">
              <w:rPr>
                <w:noProof/>
                <w:webHidden/>
              </w:rPr>
              <w:fldChar w:fldCharType="begin"/>
            </w:r>
            <w:r w:rsidR="00B2551B">
              <w:rPr>
                <w:noProof/>
                <w:webHidden/>
              </w:rPr>
              <w:instrText xml:space="preserve"> PAGEREF _Toc29410666 \h </w:instrText>
            </w:r>
            <w:r w:rsidR="00B2551B">
              <w:rPr>
                <w:noProof/>
                <w:webHidden/>
              </w:rPr>
            </w:r>
            <w:r w:rsidR="00B2551B">
              <w:rPr>
                <w:noProof/>
                <w:webHidden/>
              </w:rPr>
              <w:fldChar w:fldCharType="separate"/>
            </w:r>
            <w:r w:rsidR="00B2551B">
              <w:rPr>
                <w:noProof/>
                <w:webHidden/>
              </w:rPr>
              <w:t>110</w:t>
            </w:r>
            <w:r w:rsidR="00B2551B">
              <w:rPr>
                <w:noProof/>
                <w:webHidden/>
              </w:rPr>
              <w:fldChar w:fldCharType="end"/>
            </w:r>
          </w:hyperlink>
        </w:p>
        <w:p w14:paraId="753E4462" w14:textId="11C341C9" w:rsidR="00B2551B" w:rsidRDefault="00A200FB">
          <w:pPr>
            <w:pStyle w:val="TOC3"/>
            <w:tabs>
              <w:tab w:val="right" w:leader="dot" w:pos="9350"/>
            </w:tabs>
            <w:rPr>
              <w:rFonts w:eastAsiaTheme="minorEastAsia"/>
              <w:noProof/>
              <w:sz w:val="22"/>
              <w:szCs w:val="22"/>
              <w:lang w:val="en-AU" w:eastAsia="en-AU"/>
            </w:rPr>
          </w:pPr>
          <w:hyperlink w:anchor="_Toc29410667" w:history="1">
            <w:r w:rsidR="00B2551B" w:rsidRPr="00A276F2">
              <w:rPr>
                <w:rStyle w:val="Hyperlink"/>
                <w:rFonts w:cs="Times New Roman"/>
                <w:noProof/>
              </w:rPr>
              <w:t>Aquatic invertebrates</w:t>
            </w:r>
            <w:r w:rsidR="00B2551B">
              <w:rPr>
                <w:noProof/>
                <w:webHidden/>
              </w:rPr>
              <w:tab/>
            </w:r>
            <w:r w:rsidR="00B2551B">
              <w:rPr>
                <w:noProof/>
                <w:webHidden/>
              </w:rPr>
              <w:fldChar w:fldCharType="begin"/>
            </w:r>
            <w:r w:rsidR="00B2551B">
              <w:rPr>
                <w:noProof/>
                <w:webHidden/>
              </w:rPr>
              <w:instrText xml:space="preserve"> PAGEREF _Toc29410667 \h </w:instrText>
            </w:r>
            <w:r w:rsidR="00B2551B">
              <w:rPr>
                <w:noProof/>
                <w:webHidden/>
              </w:rPr>
            </w:r>
            <w:r w:rsidR="00B2551B">
              <w:rPr>
                <w:noProof/>
                <w:webHidden/>
              </w:rPr>
              <w:fldChar w:fldCharType="separate"/>
            </w:r>
            <w:r w:rsidR="00B2551B">
              <w:rPr>
                <w:noProof/>
                <w:webHidden/>
              </w:rPr>
              <w:t>110</w:t>
            </w:r>
            <w:r w:rsidR="00B2551B">
              <w:rPr>
                <w:noProof/>
                <w:webHidden/>
              </w:rPr>
              <w:fldChar w:fldCharType="end"/>
            </w:r>
          </w:hyperlink>
        </w:p>
        <w:p w14:paraId="70D25052" w14:textId="10AE3197" w:rsidR="00B2551B" w:rsidRDefault="00A200FB">
          <w:pPr>
            <w:pStyle w:val="TOC2"/>
            <w:tabs>
              <w:tab w:val="right" w:leader="dot" w:pos="9350"/>
            </w:tabs>
            <w:rPr>
              <w:rFonts w:eastAsiaTheme="minorEastAsia"/>
              <w:noProof/>
              <w:sz w:val="22"/>
              <w:szCs w:val="22"/>
              <w:lang w:val="en-AU" w:eastAsia="en-AU"/>
            </w:rPr>
          </w:pPr>
          <w:hyperlink w:anchor="_Toc29410668" w:history="1">
            <w:r w:rsidR="00B2551B" w:rsidRPr="00A276F2">
              <w:rPr>
                <w:rStyle w:val="Hyperlink"/>
                <w:noProof/>
              </w:rPr>
              <w:t>Lake Jandabup</w:t>
            </w:r>
            <w:r w:rsidR="00B2551B">
              <w:rPr>
                <w:noProof/>
                <w:webHidden/>
              </w:rPr>
              <w:tab/>
            </w:r>
            <w:r w:rsidR="00B2551B">
              <w:rPr>
                <w:noProof/>
                <w:webHidden/>
              </w:rPr>
              <w:fldChar w:fldCharType="begin"/>
            </w:r>
            <w:r w:rsidR="00B2551B">
              <w:rPr>
                <w:noProof/>
                <w:webHidden/>
              </w:rPr>
              <w:instrText xml:space="preserve"> PAGEREF _Toc29410668 \h </w:instrText>
            </w:r>
            <w:r w:rsidR="00B2551B">
              <w:rPr>
                <w:noProof/>
                <w:webHidden/>
              </w:rPr>
            </w:r>
            <w:r w:rsidR="00B2551B">
              <w:rPr>
                <w:noProof/>
                <w:webHidden/>
              </w:rPr>
              <w:fldChar w:fldCharType="separate"/>
            </w:r>
            <w:r w:rsidR="00B2551B">
              <w:rPr>
                <w:noProof/>
                <w:webHidden/>
              </w:rPr>
              <w:t>113</w:t>
            </w:r>
            <w:r w:rsidR="00B2551B">
              <w:rPr>
                <w:noProof/>
                <w:webHidden/>
              </w:rPr>
              <w:fldChar w:fldCharType="end"/>
            </w:r>
          </w:hyperlink>
        </w:p>
        <w:p w14:paraId="4F604935" w14:textId="6B831317" w:rsidR="00B2551B" w:rsidRDefault="00A200FB">
          <w:pPr>
            <w:pStyle w:val="TOC3"/>
            <w:tabs>
              <w:tab w:val="right" w:leader="dot" w:pos="9350"/>
            </w:tabs>
            <w:rPr>
              <w:rFonts w:eastAsiaTheme="minorEastAsia"/>
              <w:noProof/>
              <w:sz w:val="22"/>
              <w:szCs w:val="22"/>
              <w:lang w:val="en-AU" w:eastAsia="en-AU"/>
            </w:rPr>
          </w:pPr>
          <w:hyperlink w:anchor="_Toc29410669" w:history="1">
            <w:r w:rsidR="00B2551B" w:rsidRPr="00A276F2">
              <w:rPr>
                <w:rStyle w:val="Hyperlink"/>
                <w:rFonts w:cs="Times New Roman"/>
                <w:noProof/>
              </w:rPr>
              <w:t>Water quality</w:t>
            </w:r>
            <w:r w:rsidR="00B2551B">
              <w:rPr>
                <w:noProof/>
                <w:webHidden/>
              </w:rPr>
              <w:tab/>
            </w:r>
            <w:r w:rsidR="00B2551B">
              <w:rPr>
                <w:noProof/>
                <w:webHidden/>
              </w:rPr>
              <w:fldChar w:fldCharType="begin"/>
            </w:r>
            <w:r w:rsidR="00B2551B">
              <w:rPr>
                <w:noProof/>
                <w:webHidden/>
              </w:rPr>
              <w:instrText xml:space="preserve"> PAGEREF _Toc29410669 \h </w:instrText>
            </w:r>
            <w:r w:rsidR="00B2551B">
              <w:rPr>
                <w:noProof/>
                <w:webHidden/>
              </w:rPr>
            </w:r>
            <w:r w:rsidR="00B2551B">
              <w:rPr>
                <w:noProof/>
                <w:webHidden/>
              </w:rPr>
              <w:fldChar w:fldCharType="separate"/>
            </w:r>
            <w:r w:rsidR="00B2551B">
              <w:rPr>
                <w:noProof/>
                <w:webHidden/>
              </w:rPr>
              <w:t>113</w:t>
            </w:r>
            <w:r w:rsidR="00B2551B">
              <w:rPr>
                <w:noProof/>
                <w:webHidden/>
              </w:rPr>
              <w:fldChar w:fldCharType="end"/>
            </w:r>
          </w:hyperlink>
        </w:p>
        <w:p w14:paraId="3BE553FD" w14:textId="21E3BF1F" w:rsidR="00B2551B" w:rsidRDefault="00A200FB">
          <w:pPr>
            <w:pStyle w:val="TOC3"/>
            <w:tabs>
              <w:tab w:val="right" w:leader="dot" w:pos="9350"/>
            </w:tabs>
            <w:rPr>
              <w:rFonts w:eastAsiaTheme="minorEastAsia"/>
              <w:noProof/>
              <w:sz w:val="22"/>
              <w:szCs w:val="22"/>
              <w:lang w:val="en-AU" w:eastAsia="en-AU"/>
            </w:rPr>
          </w:pPr>
          <w:hyperlink w:anchor="_Toc29410670" w:history="1">
            <w:r w:rsidR="00B2551B" w:rsidRPr="00A276F2">
              <w:rPr>
                <w:rStyle w:val="Hyperlink"/>
                <w:noProof/>
              </w:rPr>
              <w:t>Vegetation dynamics</w:t>
            </w:r>
            <w:r w:rsidR="00B2551B">
              <w:rPr>
                <w:noProof/>
                <w:webHidden/>
              </w:rPr>
              <w:tab/>
            </w:r>
            <w:r w:rsidR="00B2551B">
              <w:rPr>
                <w:noProof/>
                <w:webHidden/>
              </w:rPr>
              <w:fldChar w:fldCharType="begin"/>
            </w:r>
            <w:r w:rsidR="00B2551B">
              <w:rPr>
                <w:noProof/>
                <w:webHidden/>
              </w:rPr>
              <w:instrText xml:space="preserve"> PAGEREF _Toc29410670 \h </w:instrText>
            </w:r>
            <w:r w:rsidR="00B2551B">
              <w:rPr>
                <w:noProof/>
                <w:webHidden/>
              </w:rPr>
            </w:r>
            <w:r w:rsidR="00B2551B">
              <w:rPr>
                <w:noProof/>
                <w:webHidden/>
              </w:rPr>
              <w:fldChar w:fldCharType="separate"/>
            </w:r>
            <w:r w:rsidR="00B2551B">
              <w:rPr>
                <w:noProof/>
                <w:webHidden/>
              </w:rPr>
              <w:t>113</w:t>
            </w:r>
            <w:r w:rsidR="00B2551B">
              <w:rPr>
                <w:noProof/>
                <w:webHidden/>
              </w:rPr>
              <w:fldChar w:fldCharType="end"/>
            </w:r>
          </w:hyperlink>
        </w:p>
        <w:p w14:paraId="67D3F3AA" w14:textId="7D850D6A" w:rsidR="00B2551B" w:rsidRDefault="00A200FB">
          <w:pPr>
            <w:pStyle w:val="TOC3"/>
            <w:tabs>
              <w:tab w:val="right" w:leader="dot" w:pos="9350"/>
            </w:tabs>
            <w:rPr>
              <w:rFonts w:eastAsiaTheme="minorEastAsia"/>
              <w:noProof/>
              <w:sz w:val="22"/>
              <w:szCs w:val="22"/>
              <w:lang w:val="en-AU" w:eastAsia="en-AU"/>
            </w:rPr>
          </w:pPr>
          <w:hyperlink w:anchor="_Toc29410671" w:history="1">
            <w:r w:rsidR="00B2551B" w:rsidRPr="00A276F2">
              <w:rPr>
                <w:rStyle w:val="Hyperlink"/>
                <w:rFonts w:cs="Times New Roman"/>
                <w:noProof/>
              </w:rPr>
              <w:t>Aquatic invertebrates</w:t>
            </w:r>
            <w:r w:rsidR="00B2551B">
              <w:rPr>
                <w:noProof/>
                <w:webHidden/>
              </w:rPr>
              <w:tab/>
            </w:r>
            <w:r w:rsidR="00B2551B">
              <w:rPr>
                <w:noProof/>
                <w:webHidden/>
              </w:rPr>
              <w:fldChar w:fldCharType="begin"/>
            </w:r>
            <w:r w:rsidR="00B2551B">
              <w:rPr>
                <w:noProof/>
                <w:webHidden/>
              </w:rPr>
              <w:instrText xml:space="preserve"> PAGEREF _Toc29410671 \h </w:instrText>
            </w:r>
            <w:r w:rsidR="00B2551B">
              <w:rPr>
                <w:noProof/>
                <w:webHidden/>
              </w:rPr>
            </w:r>
            <w:r w:rsidR="00B2551B">
              <w:rPr>
                <w:noProof/>
                <w:webHidden/>
              </w:rPr>
              <w:fldChar w:fldCharType="separate"/>
            </w:r>
            <w:r w:rsidR="00B2551B">
              <w:rPr>
                <w:noProof/>
                <w:webHidden/>
              </w:rPr>
              <w:t>113</w:t>
            </w:r>
            <w:r w:rsidR="00B2551B">
              <w:rPr>
                <w:noProof/>
                <w:webHidden/>
              </w:rPr>
              <w:fldChar w:fldCharType="end"/>
            </w:r>
          </w:hyperlink>
        </w:p>
        <w:p w14:paraId="4937AA08" w14:textId="4D4707D5" w:rsidR="00B2551B" w:rsidRDefault="00A200FB">
          <w:pPr>
            <w:pStyle w:val="TOC2"/>
            <w:tabs>
              <w:tab w:val="right" w:leader="dot" w:pos="9350"/>
            </w:tabs>
            <w:rPr>
              <w:rFonts w:eastAsiaTheme="minorEastAsia"/>
              <w:noProof/>
              <w:sz w:val="22"/>
              <w:szCs w:val="22"/>
              <w:lang w:val="en-AU" w:eastAsia="en-AU"/>
            </w:rPr>
          </w:pPr>
          <w:hyperlink w:anchor="_Toc29410672" w:history="1">
            <w:r w:rsidR="00B2551B" w:rsidRPr="00A276F2">
              <w:rPr>
                <w:rStyle w:val="Hyperlink"/>
                <w:noProof/>
              </w:rPr>
              <w:t>Lake Nowergup</w:t>
            </w:r>
            <w:r w:rsidR="00B2551B">
              <w:rPr>
                <w:noProof/>
                <w:webHidden/>
              </w:rPr>
              <w:tab/>
            </w:r>
            <w:r w:rsidR="00B2551B">
              <w:rPr>
                <w:noProof/>
                <w:webHidden/>
              </w:rPr>
              <w:fldChar w:fldCharType="begin"/>
            </w:r>
            <w:r w:rsidR="00B2551B">
              <w:rPr>
                <w:noProof/>
                <w:webHidden/>
              </w:rPr>
              <w:instrText xml:space="preserve"> PAGEREF _Toc29410672 \h </w:instrText>
            </w:r>
            <w:r w:rsidR="00B2551B">
              <w:rPr>
                <w:noProof/>
                <w:webHidden/>
              </w:rPr>
            </w:r>
            <w:r w:rsidR="00B2551B">
              <w:rPr>
                <w:noProof/>
                <w:webHidden/>
              </w:rPr>
              <w:fldChar w:fldCharType="separate"/>
            </w:r>
            <w:r w:rsidR="00B2551B">
              <w:rPr>
                <w:noProof/>
                <w:webHidden/>
              </w:rPr>
              <w:t>116</w:t>
            </w:r>
            <w:r w:rsidR="00B2551B">
              <w:rPr>
                <w:noProof/>
                <w:webHidden/>
              </w:rPr>
              <w:fldChar w:fldCharType="end"/>
            </w:r>
          </w:hyperlink>
        </w:p>
        <w:p w14:paraId="7782D69C" w14:textId="67D7DED1" w:rsidR="00B2551B" w:rsidRDefault="00A200FB">
          <w:pPr>
            <w:pStyle w:val="TOC3"/>
            <w:tabs>
              <w:tab w:val="right" w:leader="dot" w:pos="9350"/>
            </w:tabs>
            <w:rPr>
              <w:rFonts w:eastAsiaTheme="minorEastAsia"/>
              <w:noProof/>
              <w:sz w:val="22"/>
              <w:szCs w:val="22"/>
              <w:lang w:val="en-AU" w:eastAsia="en-AU"/>
            </w:rPr>
          </w:pPr>
          <w:hyperlink w:anchor="_Toc29410673" w:history="1">
            <w:r w:rsidR="00B2551B" w:rsidRPr="00A276F2">
              <w:rPr>
                <w:rStyle w:val="Hyperlink"/>
                <w:rFonts w:cs="Times New Roman"/>
                <w:noProof/>
              </w:rPr>
              <w:t>Water quality</w:t>
            </w:r>
            <w:r w:rsidR="00B2551B">
              <w:rPr>
                <w:noProof/>
                <w:webHidden/>
              </w:rPr>
              <w:tab/>
            </w:r>
            <w:r w:rsidR="00B2551B">
              <w:rPr>
                <w:noProof/>
                <w:webHidden/>
              </w:rPr>
              <w:fldChar w:fldCharType="begin"/>
            </w:r>
            <w:r w:rsidR="00B2551B">
              <w:rPr>
                <w:noProof/>
                <w:webHidden/>
              </w:rPr>
              <w:instrText xml:space="preserve"> PAGEREF _Toc29410673 \h </w:instrText>
            </w:r>
            <w:r w:rsidR="00B2551B">
              <w:rPr>
                <w:noProof/>
                <w:webHidden/>
              </w:rPr>
            </w:r>
            <w:r w:rsidR="00B2551B">
              <w:rPr>
                <w:noProof/>
                <w:webHidden/>
              </w:rPr>
              <w:fldChar w:fldCharType="separate"/>
            </w:r>
            <w:r w:rsidR="00B2551B">
              <w:rPr>
                <w:noProof/>
                <w:webHidden/>
              </w:rPr>
              <w:t>116</w:t>
            </w:r>
            <w:r w:rsidR="00B2551B">
              <w:rPr>
                <w:noProof/>
                <w:webHidden/>
              </w:rPr>
              <w:fldChar w:fldCharType="end"/>
            </w:r>
          </w:hyperlink>
        </w:p>
        <w:p w14:paraId="7170197A" w14:textId="45F29E0D" w:rsidR="00B2551B" w:rsidRDefault="00A200FB">
          <w:pPr>
            <w:pStyle w:val="TOC3"/>
            <w:tabs>
              <w:tab w:val="right" w:leader="dot" w:pos="9350"/>
            </w:tabs>
            <w:rPr>
              <w:rFonts w:eastAsiaTheme="minorEastAsia"/>
              <w:noProof/>
              <w:sz w:val="22"/>
              <w:szCs w:val="22"/>
              <w:lang w:val="en-AU" w:eastAsia="en-AU"/>
            </w:rPr>
          </w:pPr>
          <w:hyperlink w:anchor="_Toc29410674" w:history="1">
            <w:r w:rsidR="00B2551B" w:rsidRPr="00A276F2">
              <w:rPr>
                <w:rStyle w:val="Hyperlink"/>
                <w:rFonts w:cs="Times New Roman"/>
                <w:noProof/>
              </w:rPr>
              <w:t>Vegetation Dynamics</w:t>
            </w:r>
            <w:r w:rsidR="00B2551B">
              <w:rPr>
                <w:noProof/>
                <w:webHidden/>
              </w:rPr>
              <w:tab/>
            </w:r>
            <w:r w:rsidR="00B2551B">
              <w:rPr>
                <w:noProof/>
                <w:webHidden/>
              </w:rPr>
              <w:fldChar w:fldCharType="begin"/>
            </w:r>
            <w:r w:rsidR="00B2551B">
              <w:rPr>
                <w:noProof/>
                <w:webHidden/>
              </w:rPr>
              <w:instrText xml:space="preserve"> PAGEREF _Toc29410674 \h </w:instrText>
            </w:r>
            <w:r w:rsidR="00B2551B">
              <w:rPr>
                <w:noProof/>
                <w:webHidden/>
              </w:rPr>
            </w:r>
            <w:r w:rsidR="00B2551B">
              <w:rPr>
                <w:noProof/>
                <w:webHidden/>
              </w:rPr>
              <w:fldChar w:fldCharType="separate"/>
            </w:r>
            <w:r w:rsidR="00B2551B">
              <w:rPr>
                <w:noProof/>
                <w:webHidden/>
              </w:rPr>
              <w:t>116</w:t>
            </w:r>
            <w:r w:rsidR="00B2551B">
              <w:rPr>
                <w:noProof/>
                <w:webHidden/>
              </w:rPr>
              <w:fldChar w:fldCharType="end"/>
            </w:r>
          </w:hyperlink>
        </w:p>
        <w:p w14:paraId="748E526E" w14:textId="23833892" w:rsidR="00B2551B" w:rsidRDefault="00A200FB">
          <w:pPr>
            <w:pStyle w:val="TOC3"/>
            <w:tabs>
              <w:tab w:val="right" w:leader="dot" w:pos="9350"/>
            </w:tabs>
            <w:rPr>
              <w:rFonts w:eastAsiaTheme="minorEastAsia"/>
              <w:noProof/>
              <w:sz w:val="22"/>
              <w:szCs w:val="22"/>
              <w:lang w:val="en-AU" w:eastAsia="en-AU"/>
            </w:rPr>
          </w:pPr>
          <w:hyperlink w:anchor="_Toc29410675" w:history="1">
            <w:r w:rsidR="00B2551B" w:rsidRPr="00A276F2">
              <w:rPr>
                <w:rStyle w:val="Hyperlink"/>
                <w:rFonts w:cs="Times New Roman"/>
                <w:noProof/>
              </w:rPr>
              <w:t>Aquatic invertebrates</w:t>
            </w:r>
            <w:r w:rsidR="00B2551B">
              <w:rPr>
                <w:noProof/>
                <w:webHidden/>
              </w:rPr>
              <w:tab/>
            </w:r>
            <w:r w:rsidR="00B2551B">
              <w:rPr>
                <w:noProof/>
                <w:webHidden/>
              </w:rPr>
              <w:fldChar w:fldCharType="begin"/>
            </w:r>
            <w:r w:rsidR="00B2551B">
              <w:rPr>
                <w:noProof/>
                <w:webHidden/>
              </w:rPr>
              <w:instrText xml:space="preserve"> PAGEREF _Toc29410675 \h </w:instrText>
            </w:r>
            <w:r w:rsidR="00B2551B">
              <w:rPr>
                <w:noProof/>
                <w:webHidden/>
              </w:rPr>
            </w:r>
            <w:r w:rsidR="00B2551B">
              <w:rPr>
                <w:noProof/>
                <w:webHidden/>
              </w:rPr>
              <w:fldChar w:fldCharType="separate"/>
            </w:r>
            <w:r w:rsidR="00B2551B">
              <w:rPr>
                <w:noProof/>
                <w:webHidden/>
              </w:rPr>
              <w:t>116</w:t>
            </w:r>
            <w:r w:rsidR="00B2551B">
              <w:rPr>
                <w:noProof/>
                <w:webHidden/>
              </w:rPr>
              <w:fldChar w:fldCharType="end"/>
            </w:r>
          </w:hyperlink>
        </w:p>
        <w:p w14:paraId="12FD4292" w14:textId="6F5FF9CD" w:rsidR="00B2551B" w:rsidRDefault="00A200FB">
          <w:pPr>
            <w:pStyle w:val="TOC2"/>
            <w:tabs>
              <w:tab w:val="right" w:leader="dot" w:pos="9350"/>
            </w:tabs>
            <w:rPr>
              <w:rFonts w:eastAsiaTheme="minorEastAsia"/>
              <w:noProof/>
              <w:sz w:val="22"/>
              <w:szCs w:val="22"/>
              <w:lang w:val="en-AU" w:eastAsia="en-AU"/>
            </w:rPr>
          </w:pPr>
          <w:hyperlink w:anchor="_Toc29410676" w:history="1">
            <w:r w:rsidR="00B2551B" w:rsidRPr="00A276F2">
              <w:rPr>
                <w:rStyle w:val="Hyperlink"/>
                <w:noProof/>
              </w:rPr>
              <w:t>Lake Wilgarup</w:t>
            </w:r>
            <w:r w:rsidR="00B2551B">
              <w:rPr>
                <w:noProof/>
                <w:webHidden/>
              </w:rPr>
              <w:tab/>
            </w:r>
            <w:r w:rsidR="00B2551B">
              <w:rPr>
                <w:noProof/>
                <w:webHidden/>
              </w:rPr>
              <w:fldChar w:fldCharType="begin"/>
            </w:r>
            <w:r w:rsidR="00B2551B">
              <w:rPr>
                <w:noProof/>
                <w:webHidden/>
              </w:rPr>
              <w:instrText xml:space="preserve"> PAGEREF _Toc29410676 \h </w:instrText>
            </w:r>
            <w:r w:rsidR="00B2551B">
              <w:rPr>
                <w:noProof/>
                <w:webHidden/>
              </w:rPr>
            </w:r>
            <w:r w:rsidR="00B2551B">
              <w:rPr>
                <w:noProof/>
                <w:webHidden/>
              </w:rPr>
              <w:fldChar w:fldCharType="separate"/>
            </w:r>
            <w:r w:rsidR="00B2551B">
              <w:rPr>
                <w:noProof/>
                <w:webHidden/>
              </w:rPr>
              <w:t>119</w:t>
            </w:r>
            <w:r w:rsidR="00B2551B">
              <w:rPr>
                <w:noProof/>
                <w:webHidden/>
              </w:rPr>
              <w:fldChar w:fldCharType="end"/>
            </w:r>
          </w:hyperlink>
        </w:p>
        <w:p w14:paraId="18EF9137" w14:textId="3F8042A9" w:rsidR="00B2551B" w:rsidRDefault="00A200FB">
          <w:pPr>
            <w:pStyle w:val="TOC3"/>
            <w:tabs>
              <w:tab w:val="right" w:leader="dot" w:pos="9350"/>
            </w:tabs>
            <w:rPr>
              <w:rFonts w:eastAsiaTheme="minorEastAsia"/>
              <w:noProof/>
              <w:sz w:val="22"/>
              <w:szCs w:val="22"/>
              <w:lang w:val="en-AU" w:eastAsia="en-AU"/>
            </w:rPr>
          </w:pPr>
          <w:hyperlink w:anchor="_Toc29410677" w:history="1">
            <w:r w:rsidR="00B2551B" w:rsidRPr="00A276F2">
              <w:rPr>
                <w:rStyle w:val="Hyperlink"/>
                <w:rFonts w:cs="Times New Roman"/>
                <w:noProof/>
              </w:rPr>
              <w:t>Vegetation dynamics</w:t>
            </w:r>
            <w:r w:rsidR="00B2551B">
              <w:rPr>
                <w:noProof/>
                <w:webHidden/>
              </w:rPr>
              <w:tab/>
            </w:r>
            <w:r w:rsidR="00B2551B">
              <w:rPr>
                <w:noProof/>
                <w:webHidden/>
              </w:rPr>
              <w:fldChar w:fldCharType="begin"/>
            </w:r>
            <w:r w:rsidR="00B2551B">
              <w:rPr>
                <w:noProof/>
                <w:webHidden/>
              </w:rPr>
              <w:instrText xml:space="preserve"> PAGEREF _Toc29410677 \h </w:instrText>
            </w:r>
            <w:r w:rsidR="00B2551B">
              <w:rPr>
                <w:noProof/>
                <w:webHidden/>
              </w:rPr>
            </w:r>
            <w:r w:rsidR="00B2551B">
              <w:rPr>
                <w:noProof/>
                <w:webHidden/>
              </w:rPr>
              <w:fldChar w:fldCharType="separate"/>
            </w:r>
            <w:r w:rsidR="00B2551B">
              <w:rPr>
                <w:noProof/>
                <w:webHidden/>
              </w:rPr>
              <w:t>119</w:t>
            </w:r>
            <w:r w:rsidR="00B2551B">
              <w:rPr>
                <w:noProof/>
                <w:webHidden/>
              </w:rPr>
              <w:fldChar w:fldCharType="end"/>
            </w:r>
          </w:hyperlink>
        </w:p>
        <w:p w14:paraId="39A2AAF8" w14:textId="3952EC22" w:rsidR="00B2551B" w:rsidRDefault="00A200FB">
          <w:pPr>
            <w:pStyle w:val="TOC2"/>
            <w:tabs>
              <w:tab w:val="right" w:leader="dot" w:pos="9350"/>
            </w:tabs>
            <w:rPr>
              <w:rFonts w:eastAsiaTheme="minorEastAsia"/>
              <w:noProof/>
              <w:sz w:val="22"/>
              <w:szCs w:val="22"/>
              <w:lang w:val="en-AU" w:eastAsia="en-AU"/>
            </w:rPr>
          </w:pPr>
          <w:hyperlink w:anchor="_Toc29410678" w:history="1">
            <w:r w:rsidR="00B2551B" w:rsidRPr="00A276F2">
              <w:rPr>
                <w:rStyle w:val="Hyperlink"/>
                <w:noProof/>
              </w:rPr>
              <w:t>Pipidinny Swamp</w:t>
            </w:r>
            <w:r w:rsidR="00B2551B">
              <w:rPr>
                <w:noProof/>
                <w:webHidden/>
              </w:rPr>
              <w:tab/>
            </w:r>
            <w:r w:rsidR="00B2551B">
              <w:rPr>
                <w:noProof/>
                <w:webHidden/>
              </w:rPr>
              <w:fldChar w:fldCharType="begin"/>
            </w:r>
            <w:r w:rsidR="00B2551B">
              <w:rPr>
                <w:noProof/>
                <w:webHidden/>
              </w:rPr>
              <w:instrText xml:space="preserve"> PAGEREF _Toc29410678 \h </w:instrText>
            </w:r>
            <w:r w:rsidR="00B2551B">
              <w:rPr>
                <w:noProof/>
                <w:webHidden/>
              </w:rPr>
            </w:r>
            <w:r w:rsidR="00B2551B">
              <w:rPr>
                <w:noProof/>
                <w:webHidden/>
              </w:rPr>
              <w:fldChar w:fldCharType="separate"/>
            </w:r>
            <w:r w:rsidR="00B2551B">
              <w:rPr>
                <w:noProof/>
                <w:webHidden/>
              </w:rPr>
              <w:t>120</w:t>
            </w:r>
            <w:r w:rsidR="00B2551B">
              <w:rPr>
                <w:noProof/>
                <w:webHidden/>
              </w:rPr>
              <w:fldChar w:fldCharType="end"/>
            </w:r>
          </w:hyperlink>
        </w:p>
        <w:p w14:paraId="3085CA94" w14:textId="13FC178E" w:rsidR="00B2551B" w:rsidRDefault="00A200FB">
          <w:pPr>
            <w:pStyle w:val="TOC3"/>
            <w:tabs>
              <w:tab w:val="right" w:leader="dot" w:pos="9350"/>
            </w:tabs>
            <w:rPr>
              <w:rFonts w:eastAsiaTheme="minorEastAsia"/>
              <w:noProof/>
              <w:sz w:val="22"/>
              <w:szCs w:val="22"/>
              <w:lang w:val="en-AU" w:eastAsia="en-AU"/>
            </w:rPr>
          </w:pPr>
          <w:hyperlink w:anchor="_Toc29410679" w:history="1">
            <w:r w:rsidR="00B2551B" w:rsidRPr="00A276F2">
              <w:rPr>
                <w:rStyle w:val="Hyperlink"/>
                <w:rFonts w:cs="Times New Roman"/>
                <w:noProof/>
              </w:rPr>
              <w:t>Vegetation dynamics</w:t>
            </w:r>
            <w:r w:rsidR="00B2551B">
              <w:rPr>
                <w:noProof/>
                <w:webHidden/>
              </w:rPr>
              <w:tab/>
            </w:r>
            <w:r w:rsidR="00B2551B">
              <w:rPr>
                <w:noProof/>
                <w:webHidden/>
              </w:rPr>
              <w:fldChar w:fldCharType="begin"/>
            </w:r>
            <w:r w:rsidR="00B2551B">
              <w:rPr>
                <w:noProof/>
                <w:webHidden/>
              </w:rPr>
              <w:instrText xml:space="preserve"> PAGEREF _Toc29410679 \h </w:instrText>
            </w:r>
            <w:r w:rsidR="00B2551B">
              <w:rPr>
                <w:noProof/>
                <w:webHidden/>
              </w:rPr>
            </w:r>
            <w:r w:rsidR="00B2551B">
              <w:rPr>
                <w:noProof/>
                <w:webHidden/>
              </w:rPr>
              <w:fldChar w:fldCharType="separate"/>
            </w:r>
            <w:r w:rsidR="00B2551B">
              <w:rPr>
                <w:noProof/>
                <w:webHidden/>
              </w:rPr>
              <w:t>120</w:t>
            </w:r>
            <w:r w:rsidR="00B2551B">
              <w:rPr>
                <w:noProof/>
                <w:webHidden/>
              </w:rPr>
              <w:fldChar w:fldCharType="end"/>
            </w:r>
          </w:hyperlink>
        </w:p>
        <w:p w14:paraId="17B96B7B" w14:textId="7D4ABDF1" w:rsidR="00B2551B" w:rsidRDefault="00A200FB">
          <w:pPr>
            <w:pStyle w:val="TOC2"/>
            <w:tabs>
              <w:tab w:val="right" w:leader="dot" w:pos="9350"/>
            </w:tabs>
            <w:rPr>
              <w:rFonts w:eastAsiaTheme="minorEastAsia"/>
              <w:noProof/>
              <w:sz w:val="22"/>
              <w:szCs w:val="22"/>
              <w:lang w:val="en-AU" w:eastAsia="en-AU"/>
            </w:rPr>
          </w:pPr>
          <w:hyperlink w:anchor="_Toc29410680" w:history="1">
            <w:r w:rsidR="00B2551B" w:rsidRPr="00A276F2">
              <w:rPr>
                <w:rStyle w:val="Hyperlink"/>
                <w:noProof/>
              </w:rPr>
              <w:t>Lexia 186</w:t>
            </w:r>
            <w:r w:rsidR="00B2551B">
              <w:rPr>
                <w:noProof/>
                <w:webHidden/>
              </w:rPr>
              <w:tab/>
            </w:r>
            <w:r w:rsidR="00B2551B">
              <w:rPr>
                <w:noProof/>
                <w:webHidden/>
              </w:rPr>
              <w:fldChar w:fldCharType="begin"/>
            </w:r>
            <w:r w:rsidR="00B2551B">
              <w:rPr>
                <w:noProof/>
                <w:webHidden/>
              </w:rPr>
              <w:instrText xml:space="preserve"> PAGEREF _Toc29410680 \h </w:instrText>
            </w:r>
            <w:r w:rsidR="00B2551B">
              <w:rPr>
                <w:noProof/>
                <w:webHidden/>
              </w:rPr>
            </w:r>
            <w:r w:rsidR="00B2551B">
              <w:rPr>
                <w:noProof/>
                <w:webHidden/>
              </w:rPr>
              <w:fldChar w:fldCharType="separate"/>
            </w:r>
            <w:r w:rsidR="00B2551B">
              <w:rPr>
                <w:noProof/>
                <w:webHidden/>
              </w:rPr>
              <w:t>122</w:t>
            </w:r>
            <w:r w:rsidR="00B2551B">
              <w:rPr>
                <w:noProof/>
                <w:webHidden/>
              </w:rPr>
              <w:fldChar w:fldCharType="end"/>
            </w:r>
          </w:hyperlink>
        </w:p>
        <w:p w14:paraId="3F5D0DBF" w14:textId="26512840" w:rsidR="00B2551B" w:rsidRDefault="00A200FB">
          <w:pPr>
            <w:pStyle w:val="TOC3"/>
            <w:tabs>
              <w:tab w:val="right" w:leader="dot" w:pos="9350"/>
            </w:tabs>
            <w:rPr>
              <w:rFonts w:eastAsiaTheme="minorEastAsia"/>
              <w:noProof/>
              <w:sz w:val="22"/>
              <w:szCs w:val="22"/>
              <w:lang w:val="en-AU" w:eastAsia="en-AU"/>
            </w:rPr>
          </w:pPr>
          <w:hyperlink w:anchor="_Toc29410681" w:history="1">
            <w:r w:rsidR="00B2551B" w:rsidRPr="00A276F2">
              <w:rPr>
                <w:rStyle w:val="Hyperlink"/>
                <w:rFonts w:cs="Times New Roman"/>
                <w:noProof/>
              </w:rPr>
              <w:t>Vegetation dynamics</w:t>
            </w:r>
            <w:r w:rsidR="00B2551B">
              <w:rPr>
                <w:noProof/>
                <w:webHidden/>
              </w:rPr>
              <w:tab/>
            </w:r>
            <w:r w:rsidR="00B2551B">
              <w:rPr>
                <w:noProof/>
                <w:webHidden/>
              </w:rPr>
              <w:fldChar w:fldCharType="begin"/>
            </w:r>
            <w:r w:rsidR="00B2551B">
              <w:rPr>
                <w:noProof/>
                <w:webHidden/>
              </w:rPr>
              <w:instrText xml:space="preserve"> PAGEREF _Toc29410681 \h </w:instrText>
            </w:r>
            <w:r w:rsidR="00B2551B">
              <w:rPr>
                <w:noProof/>
                <w:webHidden/>
              </w:rPr>
            </w:r>
            <w:r w:rsidR="00B2551B">
              <w:rPr>
                <w:noProof/>
                <w:webHidden/>
              </w:rPr>
              <w:fldChar w:fldCharType="separate"/>
            </w:r>
            <w:r w:rsidR="00B2551B">
              <w:rPr>
                <w:noProof/>
                <w:webHidden/>
              </w:rPr>
              <w:t>122</w:t>
            </w:r>
            <w:r w:rsidR="00B2551B">
              <w:rPr>
                <w:noProof/>
                <w:webHidden/>
              </w:rPr>
              <w:fldChar w:fldCharType="end"/>
            </w:r>
          </w:hyperlink>
        </w:p>
        <w:p w14:paraId="6FE53DD6" w14:textId="42332BF2" w:rsidR="00B2551B" w:rsidRDefault="00A200FB">
          <w:pPr>
            <w:pStyle w:val="TOC2"/>
            <w:tabs>
              <w:tab w:val="right" w:leader="dot" w:pos="9350"/>
            </w:tabs>
            <w:rPr>
              <w:rFonts w:eastAsiaTheme="minorEastAsia"/>
              <w:noProof/>
              <w:sz w:val="22"/>
              <w:szCs w:val="22"/>
              <w:lang w:val="en-AU" w:eastAsia="en-AU"/>
            </w:rPr>
          </w:pPr>
          <w:hyperlink w:anchor="_Toc29410682" w:history="1">
            <w:r w:rsidR="00B2551B" w:rsidRPr="00A276F2">
              <w:rPr>
                <w:rStyle w:val="Hyperlink"/>
                <w:noProof/>
              </w:rPr>
              <w:t>Melaleuca Park 173</w:t>
            </w:r>
            <w:r w:rsidR="00B2551B">
              <w:rPr>
                <w:noProof/>
                <w:webHidden/>
              </w:rPr>
              <w:tab/>
            </w:r>
            <w:r w:rsidR="00B2551B">
              <w:rPr>
                <w:noProof/>
                <w:webHidden/>
              </w:rPr>
              <w:fldChar w:fldCharType="begin"/>
            </w:r>
            <w:r w:rsidR="00B2551B">
              <w:rPr>
                <w:noProof/>
                <w:webHidden/>
              </w:rPr>
              <w:instrText xml:space="preserve"> PAGEREF _Toc29410682 \h </w:instrText>
            </w:r>
            <w:r w:rsidR="00B2551B">
              <w:rPr>
                <w:noProof/>
                <w:webHidden/>
              </w:rPr>
            </w:r>
            <w:r w:rsidR="00B2551B">
              <w:rPr>
                <w:noProof/>
                <w:webHidden/>
              </w:rPr>
              <w:fldChar w:fldCharType="separate"/>
            </w:r>
            <w:r w:rsidR="00B2551B">
              <w:rPr>
                <w:noProof/>
                <w:webHidden/>
              </w:rPr>
              <w:t>122</w:t>
            </w:r>
            <w:r w:rsidR="00B2551B">
              <w:rPr>
                <w:noProof/>
                <w:webHidden/>
              </w:rPr>
              <w:fldChar w:fldCharType="end"/>
            </w:r>
          </w:hyperlink>
        </w:p>
        <w:p w14:paraId="488238B2" w14:textId="29AFF619" w:rsidR="00B2551B" w:rsidRDefault="00A200FB">
          <w:pPr>
            <w:pStyle w:val="TOC3"/>
            <w:tabs>
              <w:tab w:val="right" w:leader="dot" w:pos="9350"/>
            </w:tabs>
            <w:rPr>
              <w:rFonts w:eastAsiaTheme="minorEastAsia"/>
              <w:noProof/>
              <w:sz w:val="22"/>
              <w:szCs w:val="22"/>
              <w:lang w:val="en-AU" w:eastAsia="en-AU"/>
            </w:rPr>
          </w:pPr>
          <w:hyperlink w:anchor="_Toc29410683" w:history="1">
            <w:r w:rsidR="00B2551B" w:rsidRPr="00A276F2">
              <w:rPr>
                <w:rStyle w:val="Hyperlink"/>
                <w:rFonts w:cs="Times New Roman"/>
                <w:noProof/>
              </w:rPr>
              <w:t>Water quality</w:t>
            </w:r>
            <w:r w:rsidR="00B2551B">
              <w:rPr>
                <w:noProof/>
                <w:webHidden/>
              </w:rPr>
              <w:tab/>
            </w:r>
            <w:r w:rsidR="00B2551B">
              <w:rPr>
                <w:noProof/>
                <w:webHidden/>
              </w:rPr>
              <w:fldChar w:fldCharType="begin"/>
            </w:r>
            <w:r w:rsidR="00B2551B">
              <w:rPr>
                <w:noProof/>
                <w:webHidden/>
              </w:rPr>
              <w:instrText xml:space="preserve"> PAGEREF _Toc29410683 \h </w:instrText>
            </w:r>
            <w:r w:rsidR="00B2551B">
              <w:rPr>
                <w:noProof/>
                <w:webHidden/>
              </w:rPr>
            </w:r>
            <w:r w:rsidR="00B2551B">
              <w:rPr>
                <w:noProof/>
                <w:webHidden/>
              </w:rPr>
              <w:fldChar w:fldCharType="separate"/>
            </w:r>
            <w:r w:rsidR="00B2551B">
              <w:rPr>
                <w:noProof/>
                <w:webHidden/>
              </w:rPr>
              <w:t>122</w:t>
            </w:r>
            <w:r w:rsidR="00B2551B">
              <w:rPr>
                <w:noProof/>
                <w:webHidden/>
              </w:rPr>
              <w:fldChar w:fldCharType="end"/>
            </w:r>
          </w:hyperlink>
        </w:p>
        <w:p w14:paraId="46C5EB8A" w14:textId="49098B5B" w:rsidR="00B2551B" w:rsidRDefault="00A200FB">
          <w:pPr>
            <w:pStyle w:val="TOC3"/>
            <w:tabs>
              <w:tab w:val="right" w:leader="dot" w:pos="9350"/>
            </w:tabs>
            <w:rPr>
              <w:rFonts w:eastAsiaTheme="minorEastAsia"/>
              <w:noProof/>
              <w:sz w:val="22"/>
              <w:szCs w:val="22"/>
              <w:lang w:val="en-AU" w:eastAsia="en-AU"/>
            </w:rPr>
          </w:pPr>
          <w:hyperlink w:anchor="_Toc29410684" w:history="1">
            <w:r w:rsidR="00B2551B" w:rsidRPr="00A276F2">
              <w:rPr>
                <w:rStyle w:val="Hyperlink"/>
                <w:rFonts w:cs="Times New Roman"/>
                <w:noProof/>
              </w:rPr>
              <w:t>Vegetation dynamics</w:t>
            </w:r>
            <w:r w:rsidR="00B2551B">
              <w:rPr>
                <w:noProof/>
                <w:webHidden/>
              </w:rPr>
              <w:tab/>
            </w:r>
            <w:r w:rsidR="00B2551B">
              <w:rPr>
                <w:noProof/>
                <w:webHidden/>
              </w:rPr>
              <w:fldChar w:fldCharType="begin"/>
            </w:r>
            <w:r w:rsidR="00B2551B">
              <w:rPr>
                <w:noProof/>
                <w:webHidden/>
              </w:rPr>
              <w:instrText xml:space="preserve"> PAGEREF _Toc29410684 \h </w:instrText>
            </w:r>
            <w:r w:rsidR="00B2551B">
              <w:rPr>
                <w:noProof/>
                <w:webHidden/>
              </w:rPr>
            </w:r>
            <w:r w:rsidR="00B2551B">
              <w:rPr>
                <w:noProof/>
                <w:webHidden/>
              </w:rPr>
              <w:fldChar w:fldCharType="separate"/>
            </w:r>
            <w:r w:rsidR="00B2551B">
              <w:rPr>
                <w:noProof/>
                <w:webHidden/>
              </w:rPr>
              <w:t>123</w:t>
            </w:r>
            <w:r w:rsidR="00B2551B">
              <w:rPr>
                <w:noProof/>
                <w:webHidden/>
              </w:rPr>
              <w:fldChar w:fldCharType="end"/>
            </w:r>
          </w:hyperlink>
        </w:p>
        <w:p w14:paraId="31E9F609" w14:textId="63FE3BB7" w:rsidR="00B2551B" w:rsidRDefault="00A200FB">
          <w:pPr>
            <w:pStyle w:val="TOC3"/>
            <w:tabs>
              <w:tab w:val="right" w:leader="dot" w:pos="9350"/>
            </w:tabs>
            <w:rPr>
              <w:rFonts w:eastAsiaTheme="minorEastAsia"/>
              <w:noProof/>
              <w:sz w:val="22"/>
              <w:szCs w:val="22"/>
              <w:lang w:val="en-AU" w:eastAsia="en-AU"/>
            </w:rPr>
          </w:pPr>
          <w:hyperlink w:anchor="_Toc29410685" w:history="1">
            <w:r w:rsidR="00B2551B" w:rsidRPr="00A276F2">
              <w:rPr>
                <w:rStyle w:val="Hyperlink"/>
                <w:rFonts w:cs="Times New Roman"/>
                <w:noProof/>
              </w:rPr>
              <w:t>Aquatic invertebrates</w:t>
            </w:r>
            <w:r w:rsidR="00B2551B">
              <w:rPr>
                <w:noProof/>
                <w:webHidden/>
              </w:rPr>
              <w:tab/>
            </w:r>
            <w:r w:rsidR="00B2551B">
              <w:rPr>
                <w:noProof/>
                <w:webHidden/>
              </w:rPr>
              <w:fldChar w:fldCharType="begin"/>
            </w:r>
            <w:r w:rsidR="00B2551B">
              <w:rPr>
                <w:noProof/>
                <w:webHidden/>
              </w:rPr>
              <w:instrText xml:space="preserve"> PAGEREF _Toc29410685 \h </w:instrText>
            </w:r>
            <w:r w:rsidR="00B2551B">
              <w:rPr>
                <w:noProof/>
                <w:webHidden/>
              </w:rPr>
            </w:r>
            <w:r w:rsidR="00B2551B">
              <w:rPr>
                <w:noProof/>
                <w:webHidden/>
              </w:rPr>
              <w:fldChar w:fldCharType="separate"/>
            </w:r>
            <w:r w:rsidR="00B2551B">
              <w:rPr>
                <w:noProof/>
                <w:webHidden/>
              </w:rPr>
              <w:t>123</w:t>
            </w:r>
            <w:r w:rsidR="00B2551B">
              <w:rPr>
                <w:noProof/>
                <w:webHidden/>
              </w:rPr>
              <w:fldChar w:fldCharType="end"/>
            </w:r>
          </w:hyperlink>
        </w:p>
        <w:p w14:paraId="77907622" w14:textId="435CE3F6" w:rsidR="00B2551B" w:rsidRDefault="00A200FB">
          <w:pPr>
            <w:pStyle w:val="TOC2"/>
            <w:tabs>
              <w:tab w:val="right" w:leader="dot" w:pos="9350"/>
            </w:tabs>
            <w:rPr>
              <w:rFonts w:eastAsiaTheme="minorEastAsia"/>
              <w:noProof/>
              <w:sz w:val="22"/>
              <w:szCs w:val="22"/>
              <w:lang w:val="en-AU" w:eastAsia="en-AU"/>
            </w:rPr>
          </w:pPr>
          <w:hyperlink w:anchor="_Toc29410686" w:history="1">
            <w:r w:rsidR="00B2551B" w:rsidRPr="00A276F2">
              <w:rPr>
                <w:rStyle w:val="Hyperlink"/>
                <w:noProof/>
              </w:rPr>
              <w:t>Melaleuca Park 78</w:t>
            </w:r>
            <w:r w:rsidR="00B2551B">
              <w:rPr>
                <w:noProof/>
                <w:webHidden/>
              </w:rPr>
              <w:tab/>
            </w:r>
            <w:r w:rsidR="00B2551B">
              <w:rPr>
                <w:noProof/>
                <w:webHidden/>
              </w:rPr>
              <w:fldChar w:fldCharType="begin"/>
            </w:r>
            <w:r w:rsidR="00B2551B">
              <w:rPr>
                <w:noProof/>
                <w:webHidden/>
              </w:rPr>
              <w:instrText xml:space="preserve"> PAGEREF _Toc29410686 \h </w:instrText>
            </w:r>
            <w:r w:rsidR="00B2551B">
              <w:rPr>
                <w:noProof/>
                <w:webHidden/>
              </w:rPr>
            </w:r>
            <w:r w:rsidR="00B2551B">
              <w:rPr>
                <w:noProof/>
                <w:webHidden/>
              </w:rPr>
              <w:fldChar w:fldCharType="separate"/>
            </w:r>
            <w:r w:rsidR="00B2551B">
              <w:rPr>
                <w:noProof/>
                <w:webHidden/>
              </w:rPr>
              <w:t>126</w:t>
            </w:r>
            <w:r w:rsidR="00B2551B">
              <w:rPr>
                <w:noProof/>
                <w:webHidden/>
              </w:rPr>
              <w:fldChar w:fldCharType="end"/>
            </w:r>
          </w:hyperlink>
        </w:p>
        <w:p w14:paraId="7C10DF66" w14:textId="753E32D4" w:rsidR="00B2551B" w:rsidRDefault="00A200FB">
          <w:pPr>
            <w:pStyle w:val="TOC3"/>
            <w:tabs>
              <w:tab w:val="right" w:leader="dot" w:pos="9350"/>
            </w:tabs>
            <w:rPr>
              <w:rFonts w:eastAsiaTheme="minorEastAsia"/>
              <w:noProof/>
              <w:sz w:val="22"/>
              <w:szCs w:val="22"/>
              <w:lang w:val="en-AU" w:eastAsia="en-AU"/>
            </w:rPr>
          </w:pPr>
          <w:hyperlink w:anchor="_Toc29410687" w:history="1">
            <w:r w:rsidR="00B2551B" w:rsidRPr="00A276F2">
              <w:rPr>
                <w:rStyle w:val="Hyperlink"/>
                <w:rFonts w:cs="Times New Roman"/>
                <w:noProof/>
              </w:rPr>
              <w:t>Vegetation dynamics</w:t>
            </w:r>
            <w:r w:rsidR="00B2551B">
              <w:rPr>
                <w:noProof/>
                <w:webHidden/>
              </w:rPr>
              <w:tab/>
            </w:r>
            <w:r w:rsidR="00B2551B">
              <w:rPr>
                <w:noProof/>
                <w:webHidden/>
              </w:rPr>
              <w:fldChar w:fldCharType="begin"/>
            </w:r>
            <w:r w:rsidR="00B2551B">
              <w:rPr>
                <w:noProof/>
                <w:webHidden/>
              </w:rPr>
              <w:instrText xml:space="preserve"> PAGEREF _Toc29410687 \h </w:instrText>
            </w:r>
            <w:r w:rsidR="00B2551B">
              <w:rPr>
                <w:noProof/>
                <w:webHidden/>
              </w:rPr>
            </w:r>
            <w:r w:rsidR="00B2551B">
              <w:rPr>
                <w:noProof/>
                <w:webHidden/>
              </w:rPr>
              <w:fldChar w:fldCharType="separate"/>
            </w:r>
            <w:r w:rsidR="00B2551B">
              <w:rPr>
                <w:noProof/>
                <w:webHidden/>
              </w:rPr>
              <w:t>126</w:t>
            </w:r>
            <w:r w:rsidR="00B2551B">
              <w:rPr>
                <w:noProof/>
                <w:webHidden/>
              </w:rPr>
              <w:fldChar w:fldCharType="end"/>
            </w:r>
          </w:hyperlink>
        </w:p>
        <w:p w14:paraId="2E573F5F" w14:textId="5E628706" w:rsidR="00B2551B" w:rsidRDefault="00A200FB">
          <w:pPr>
            <w:pStyle w:val="TOC2"/>
            <w:tabs>
              <w:tab w:val="right" w:leader="dot" w:pos="9350"/>
            </w:tabs>
            <w:rPr>
              <w:rFonts w:eastAsiaTheme="minorEastAsia"/>
              <w:noProof/>
              <w:sz w:val="22"/>
              <w:szCs w:val="22"/>
              <w:lang w:val="en-AU" w:eastAsia="en-AU"/>
            </w:rPr>
          </w:pPr>
          <w:hyperlink w:anchor="_Toc29410688" w:history="1">
            <w:r w:rsidR="00B2551B" w:rsidRPr="00A276F2">
              <w:rPr>
                <w:rStyle w:val="Hyperlink"/>
                <w:noProof/>
              </w:rPr>
              <w:t>MM59B – Whiteman Park East</w:t>
            </w:r>
            <w:r w:rsidR="00B2551B">
              <w:rPr>
                <w:noProof/>
                <w:webHidden/>
              </w:rPr>
              <w:tab/>
            </w:r>
            <w:r w:rsidR="00B2551B">
              <w:rPr>
                <w:noProof/>
                <w:webHidden/>
              </w:rPr>
              <w:fldChar w:fldCharType="begin"/>
            </w:r>
            <w:r w:rsidR="00B2551B">
              <w:rPr>
                <w:noProof/>
                <w:webHidden/>
              </w:rPr>
              <w:instrText xml:space="preserve"> PAGEREF _Toc29410688 \h </w:instrText>
            </w:r>
            <w:r w:rsidR="00B2551B">
              <w:rPr>
                <w:noProof/>
                <w:webHidden/>
              </w:rPr>
            </w:r>
            <w:r w:rsidR="00B2551B">
              <w:rPr>
                <w:noProof/>
                <w:webHidden/>
              </w:rPr>
              <w:fldChar w:fldCharType="separate"/>
            </w:r>
            <w:r w:rsidR="00B2551B">
              <w:rPr>
                <w:noProof/>
                <w:webHidden/>
              </w:rPr>
              <w:t>127</w:t>
            </w:r>
            <w:r w:rsidR="00B2551B">
              <w:rPr>
                <w:noProof/>
                <w:webHidden/>
              </w:rPr>
              <w:fldChar w:fldCharType="end"/>
            </w:r>
          </w:hyperlink>
        </w:p>
        <w:p w14:paraId="6426E7F7" w14:textId="687421F8" w:rsidR="00B2551B" w:rsidRDefault="00A200FB">
          <w:pPr>
            <w:pStyle w:val="TOC3"/>
            <w:tabs>
              <w:tab w:val="right" w:leader="dot" w:pos="9350"/>
            </w:tabs>
            <w:rPr>
              <w:rFonts w:eastAsiaTheme="minorEastAsia"/>
              <w:noProof/>
              <w:sz w:val="22"/>
              <w:szCs w:val="22"/>
              <w:lang w:val="en-AU" w:eastAsia="en-AU"/>
            </w:rPr>
          </w:pPr>
          <w:hyperlink w:anchor="_Toc29410689" w:history="1">
            <w:r w:rsidR="00B2551B" w:rsidRPr="00A276F2">
              <w:rPr>
                <w:rStyle w:val="Hyperlink"/>
                <w:rFonts w:cs="Times New Roman"/>
                <w:noProof/>
              </w:rPr>
              <w:t>Vegetation character</w:t>
            </w:r>
            <w:r w:rsidR="00B2551B">
              <w:rPr>
                <w:noProof/>
                <w:webHidden/>
              </w:rPr>
              <w:tab/>
            </w:r>
            <w:r w:rsidR="00B2551B">
              <w:rPr>
                <w:noProof/>
                <w:webHidden/>
              </w:rPr>
              <w:fldChar w:fldCharType="begin"/>
            </w:r>
            <w:r w:rsidR="00B2551B">
              <w:rPr>
                <w:noProof/>
                <w:webHidden/>
              </w:rPr>
              <w:instrText xml:space="preserve"> PAGEREF _Toc29410689 \h </w:instrText>
            </w:r>
            <w:r w:rsidR="00B2551B">
              <w:rPr>
                <w:noProof/>
                <w:webHidden/>
              </w:rPr>
            </w:r>
            <w:r w:rsidR="00B2551B">
              <w:rPr>
                <w:noProof/>
                <w:webHidden/>
              </w:rPr>
              <w:fldChar w:fldCharType="separate"/>
            </w:r>
            <w:r w:rsidR="00B2551B">
              <w:rPr>
                <w:noProof/>
                <w:webHidden/>
              </w:rPr>
              <w:t>127</w:t>
            </w:r>
            <w:r w:rsidR="00B2551B">
              <w:rPr>
                <w:noProof/>
                <w:webHidden/>
              </w:rPr>
              <w:fldChar w:fldCharType="end"/>
            </w:r>
          </w:hyperlink>
        </w:p>
        <w:p w14:paraId="439DE15F" w14:textId="4D9153BD" w:rsidR="00B2551B" w:rsidRDefault="00A200FB">
          <w:pPr>
            <w:pStyle w:val="TOC2"/>
            <w:tabs>
              <w:tab w:val="right" w:leader="dot" w:pos="9350"/>
            </w:tabs>
            <w:rPr>
              <w:rFonts w:eastAsiaTheme="minorEastAsia"/>
              <w:noProof/>
              <w:sz w:val="22"/>
              <w:szCs w:val="22"/>
              <w:lang w:val="en-AU" w:eastAsia="en-AU"/>
            </w:rPr>
          </w:pPr>
          <w:hyperlink w:anchor="_Toc29410690" w:history="1">
            <w:r w:rsidR="00B2551B" w:rsidRPr="00A276F2">
              <w:rPr>
                <w:rStyle w:val="Hyperlink"/>
                <w:noProof/>
              </w:rPr>
              <w:t>PM9- Pinjar North</w:t>
            </w:r>
            <w:r w:rsidR="00B2551B">
              <w:rPr>
                <w:noProof/>
                <w:webHidden/>
              </w:rPr>
              <w:tab/>
            </w:r>
            <w:r w:rsidR="00B2551B">
              <w:rPr>
                <w:noProof/>
                <w:webHidden/>
              </w:rPr>
              <w:fldChar w:fldCharType="begin"/>
            </w:r>
            <w:r w:rsidR="00B2551B">
              <w:rPr>
                <w:noProof/>
                <w:webHidden/>
              </w:rPr>
              <w:instrText xml:space="preserve"> PAGEREF _Toc29410690 \h </w:instrText>
            </w:r>
            <w:r w:rsidR="00B2551B">
              <w:rPr>
                <w:noProof/>
                <w:webHidden/>
              </w:rPr>
            </w:r>
            <w:r w:rsidR="00B2551B">
              <w:rPr>
                <w:noProof/>
                <w:webHidden/>
              </w:rPr>
              <w:fldChar w:fldCharType="separate"/>
            </w:r>
            <w:r w:rsidR="00B2551B">
              <w:rPr>
                <w:noProof/>
                <w:webHidden/>
              </w:rPr>
              <w:t>128</w:t>
            </w:r>
            <w:r w:rsidR="00B2551B">
              <w:rPr>
                <w:noProof/>
                <w:webHidden/>
              </w:rPr>
              <w:fldChar w:fldCharType="end"/>
            </w:r>
          </w:hyperlink>
        </w:p>
        <w:p w14:paraId="1ADBCFE8" w14:textId="7CD5EAFA" w:rsidR="00B2551B" w:rsidRDefault="00A200FB">
          <w:pPr>
            <w:pStyle w:val="TOC2"/>
            <w:tabs>
              <w:tab w:val="right" w:leader="dot" w:pos="9350"/>
            </w:tabs>
            <w:rPr>
              <w:rFonts w:eastAsiaTheme="minorEastAsia"/>
              <w:noProof/>
              <w:sz w:val="22"/>
              <w:szCs w:val="22"/>
              <w:lang w:val="en-AU" w:eastAsia="en-AU"/>
            </w:rPr>
          </w:pPr>
          <w:hyperlink w:anchor="_Toc29410691" w:history="1">
            <w:r w:rsidR="00B2551B" w:rsidRPr="00A276F2">
              <w:rPr>
                <w:rStyle w:val="Hyperlink"/>
                <w:noProof/>
              </w:rPr>
              <w:t>WM1 – Pinjar</w:t>
            </w:r>
            <w:r w:rsidR="00B2551B">
              <w:rPr>
                <w:noProof/>
                <w:webHidden/>
              </w:rPr>
              <w:tab/>
            </w:r>
            <w:r w:rsidR="00B2551B">
              <w:rPr>
                <w:noProof/>
                <w:webHidden/>
              </w:rPr>
              <w:fldChar w:fldCharType="begin"/>
            </w:r>
            <w:r w:rsidR="00B2551B">
              <w:rPr>
                <w:noProof/>
                <w:webHidden/>
              </w:rPr>
              <w:instrText xml:space="preserve"> PAGEREF _Toc29410691 \h </w:instrText>
            </w:r>
            <w:r w:rsidR="00B2551B">
              <w:rPr>
                <w:noProof/>
                <w:webHidden/>
              </w:rPr>
            </w:r>
            <w:r w:rsidR="00B2551B">
              <w:rPr>
                <w:noProof/>
                <w:webHidden/>
              </w:rPr>
              <w:fldChar w:fldCharType="separate"/>
            </w:r>
            <w:r w:rsidR="00B2551B">
              <w:rPr>
                <w:noProof/>
                <w:webHidden/>
              </w:rPr>
              <w:t>128</w:t>
            </w:r>
            <w:r w:rsidR="00B2551B">
              <w:rPr>
                <w:noProof/>
                <w:webHidden/>
              </w:rPr>
              <w:fldChar w:fldCharType="end"/>
            </w:r>
          </w:hyperlink>
        </w:p>
        <w:p w14:paraId="7DC3BB50" w14:textId="595C1470" w:rsidR="00B2551B" w:rsidRDefault="00A200FB">
          <w:pPr>
            <w:pStyle w:val="TOC3"/>
            <w:tabs>
              <w:tab w:val="right" w:leader="dot" w:pos="9350"/>
            </w:tabs>
            <w:rPr>
              <w:rFonts w:eastAsiaTheme="minorEastAsia"/>
              <w:noProof/>
              <w:sz w:val="22"/>
              <w:szCs w:val="22"/>
              <w:lang w:val="en-AU" w:eastAsia="en-AU"/>
            </w:rPr>
          </w:pPr>
          <w:hyperlink w:anchor="_Toc29410692" w:history="1">
            <w:r w:rsidR="00B2551B" w:rsidRPr="00A276F2">
              <w:rPr>
                <w:rStyle w:val="Hyperlink"/>
                <w:rFonts w:cs="Times New Roman"/>
                <w:noProof/>
              </w:rPr>
              <w:t>Vegetation character</w:t>
            </w:r>
            <w:r w:rsidR="00B2551B">
              <w:rPr>
                <w:noProof/>
                <w:webHidden/>
              </w:rPr>
              <w:tab/>
            </w:r>
            <w:r w:rsidR="00B2551B">
              <w:rPr>
                <w:noProof/>
                <w:webHidden/>
              </w:rPr>
              <w:fldChar w:fldCharType="begin"/>
            </w:r>
            <w:r w:rsidR="00B2551B">
              <w:rPr>
                <w:noProof/>
                <w:webHidden/>
              </w:rPr>
              <w:instrText xml:space="preserve"> PAGEREF _Toc29410692 \h </w:instrText>
            </w:r>
            <w:r w:rsidR="00B2551B">
              <w:rPr>
                <w:noProof/>
                <w:webHidden/>
              </w:rPr>
            </w:r>
            <w:r w:rsidR="00B2551B">
              <w:rPr>
                <w:noProof/>
                <w:webHidden/>
              </w:rPr>
              <w:fldChar w:fldCharType="separate"/>
            </w:r>
            <w:r w:rsidR="00B2551B">
              <w:rPr>
                <w:noProof/>
                <w:webHidden/>
              </w:rPr>
              <w:t>128</w:t>
            </w:r>
            <w:r w:rsidR="00B2551B">
              <w:rPr>
                <w:noProof/>
                <w:webHidden/>
              </w:rPr>
              <w:fldChar w:fldCharType="end"/>
            </w:r>
          </w:hyperlink>
        </w:p>
        <w:p w14:paraId="58F5E991" w14:textId="0FBEBF7A" w:rsidR="00B2551B" w:rsidRDefault="00A200FB">
          <w:pPr>
            <w:pStyle w:val="TOC2"/>
            <w:tabs>
              <w:tab w:val="right" w:leader="dot" w:pos="9350"/>
            </w:tabs>
            <w:rPr>
              <w:rFonts w:eastAsiaTheme="minorEastAsia"/>
              <w:noProof/>
              <w:sz w:val="22"/>
              <w:szCs w:val="22"/>
              <w:lang w:val="en-AU" w:eastAsia="en-AU"/>
            </w:rPr>
          </w:pPr>
          <w:hyperlink w:anchor="_Toc29410693" w:history="1">
            <w:r w:rsidR="00B2551B" w:rsidRPr="00A276F2">
              <w:rPr>
                <w:rStyle w:val="Hyperlink"/>
                <w:noProof/>
              </w:rPr>
              <w:t>WM2 – Melaleuca Park North</w:t>
            </w:r>
            <w:r w:rsidR="00B2551B">
              <w:rPr>
                <w:noProof/>
                <w:webHidden/>
              </w:rPr>
              <w:tab/>
            </w:r>
            <w:r w:rsidR="00B2551B">
              <w:rPr>
                <w:noProof/>
                <w:webHidden/>
              </w:rPr>
              <w:fldChar w:fldCharType="begin"/>
            </w:r>
            <w:r w:rsidR="00B2551B">
              <w:rPr>
                <w:noProof/>
                <w:webHidden/>
              </w:rPr>
              <w:instrText xml:space="preserve"> PAGEREF _Toc29410693 \h </w:instrText>
            </w:r>
            <w:r w:rsidR="00B2551B">
              <w:rPr>
                <w:noProof/>
                <w:webHidden/>
              </w:rPr>
            </w:r>
            <w:r w:rsidR="00B2551B">
              <w:rPr>
                <w:noProof/>
                <w:webHidden/>
              </w:rPr>
              <w:fldChar w:fldCharType="separate"/>
            </w:r>
            <w:r w:rsidR="00B2551B">
              <w:rPr>
                <w:noProof/>
                <w:webHidden/>
              </w:rPr>
              <w:t>128</w:t>
            </w:r>
            <w:r w:rsidR="00B2551B">
              <w:rPr>
                <w:noProof/>
                <w:webHidden/>
              </w:rPr>
              <w:fldChar w:fldCharType="end"/>
            </w:r>
          </w:hyperlink>
        </w:p>
        <w:p w14:paraId="6D0E431A" w14:textId="0A4649DC" w:rsidR="00B2551B" w:rsidRDefault="00A200FB">
          <w:pPr>
            <w:pStyle w:val="TOC3"/>
            <w:tabs>
              <w:tab w:val="right" w:leader="dot" w:pos="9350"/>
            </w:tabs>
            <w:rPr>
              <w:rFonts w:eastAsiaTheme="minorEastAsia"/>
              <w:noProof/>
              <w:sz w:val="22"/>
              <w:szCs w:val="22"/>
              <w:lang w:val="en-AU" w:eastAsia="en-AU"/>
            </w:rPr>
          </w:pPr>
          <w:hyperlink w:anchor="_Toc29410694" w:history="1">
            <w:r w:rsidR="00B2551B" w:rsidRPr="00A276F2">
              <w:rPr>
                <w:rStyle w:val="Hyperlink"/>
                <w:rFonts w:cs="Times New Roman"/>
                <w:noProof/>
              </w:rPr>
              <w:t>Vegetation character</w:t>
            </w:r>
            <w:r w:rsidR="00B2551B">
              <w:rPr>
                <w:noProof/>
                <w:webHidden/>
              </w:rPr>
              <w:tab/>
            </w:r>
            <w:r w:rsidR="00B2551B">
              <w:rPr>
                <w:noProof/>
                <w:webHidden/>
              </w:rPr>
              <w:fldChar w:fldCharType="begin"/>
            </w:r>
            <w:r w:rsidR="00B2551B">
              <w:rPr>
                <w:noProof/>
                <w:webHidden/>
              </w:rPr>
              <w:instrText xml:space="preserve"> PAGEREF _Toc29410694 \h </w:instrText>
            </w:r>
            <w:r w:rsidR="00B2551B">
              <w:rPr>
                <w:noProof/>
                <w:webHidden/>
              </w:rPr>
            </w:r>
            <w:r w:rsidR="00B2551B">
              <w:rPr>
                <w:noProof/>
                <w:webHidden/>
              </w:rPr>
              <w:fldChar w:fldCharType="separate"/>
            </w:r>
            <w:r w:rsidR="00B2551B">
              <w:rPr>
                <w:noProof/>
                <w:webHidden/>
              </w:rPr>
              <w:t>128</w:t>
            </w:r>
            <w:r w:rsidR="00B2551B">
              <w:rPr>
                <w:noProof/>
                <w:webHidden/>
              </w:rPr>
              <w:fldChar w:fldCharType="end"/>
            </w:r>
          </w:hyperlink>
        </w:p>
        <w:p w14:paraId="57313E12" w14:textId="101FF4A6" w:rsidR="00B2551B" w:rsidRDefault="00A200FB">
          <w:pPr>
            <w:pStyle w:val="TOC2"/>
            <w:tabs>
              <w:tab w:val="right" w:leader="dot" w:pos="9350"/>
            </w:tabs>
            <w:rPr>
              <w:rFonts w:eastAsiaTheme="minorEastAsia"/>
              <w:noProof/>
              <w:sz w:val="22"/>
              <w:szCs w:val="22"/>
              <w:lang w:val="en-AU" w:eastAsia="en-AU"/>
            </w:rPr>
          </w:pPr>
          <w:hyperlink w:anchor="_Toc29410695" w:history="1">
            <w:r w:rsidR="00B2551B" w:rsidRPr="00A276F2">
              <w:rPr>
                <w:rStyle w:val="Hyperlink"/>
                <w:noProof/>
              </w:rPr>
              <w:t>WM8 – Melaleuca Park</w:t>
            </w:r>
            <w:r w:rsidR="00B2551B">
              <w:rPr>
                <w:noProof/>
                <w:webHidden/>
              </w:rPr>
              <w:tab/>
            </w:r>
            <w:r w:rsidR="00B2551B">
              <w:rPr>
                <w:noProof/>
                <w:webHidden/>
              </w:rPr>
              <w:fldChar w:fldCharType="begin"/>
            </w:r>
            <w:r w:rsidR="00B2551B">
              <w:rPr>
                <w:noProof/>
                <w:webHidden/>
              </w:rPr>
              <w:instrText xml:space="preserve"> PAGEREF _Toc29410695 \h </w:instrText>
            </w:r>
            <w:r w:rsidR="00B2551B">
              <w:rPr>
                <w:noProof/>
                <w:webHidden/>
              </w:rPr>
            </w:r>
            <w:r w:rsidR="00B2551B">
              <w:rPr>
                <w:noProof/>
                <w:webHidden/>
              </w:rPr>
              <w:fldChar w:fldCharType="separate"/>
            </w:r>
            <w:r w:rsidR="00B2551B">
              <w:rPr>
                <w:noProof/>
                <w:webHidden/>
              </w:rPr>
              <w:t>128</w:t>
            </w:r>
            <w:r w:rsidR="00B2551B">
              <w:rPr>
                <w:noProof/>
                <w:webHidden/>
              </w:rPr>
              <w:fldChar w:fldCharType="end"/>
            </w:r>
          </w:hyperlink>
        </w:p>
        <w:p w14:paraId="17271BAC" w14:textId="78956E22" w:rsidR="00B2551B" w:rsidRDefault="00A200FB">
          <w:pPr>
            <w:pStyle w:val="TOC3"/>
            <w:tabs>
              <w:tab w:val="right" w:leader="dot" w:pos="9350"/>
            </w:tabs>
            <w:rPr>
              <w:rFonts w:eastAsiaTheme="minorEastAsia"/>
              <w:noProof/>
              <w:sz w:val="22"/>
              <w:szCs w:val="22"/>
              <w:lang w:val="en-AU" w:eastAsia="en-AU"/>
            </w:rPr>
          </w:pPr>
          <w:hyperlink w:anchor="_Toc29410696" w:history="1">
            <w:r w:rsidR="00B2551B" w:rsidRPr="00A276F2">
              <w:rPr>
                <w:rStyle w:val="Hyperlink"/>
                <w:rFonts w:cs="Times New Roman"/>
                <w:noProof/>
              </w:rPr>
              <w:t>Vegetation character</w:t>
            </w:r>
            <w:r w:rsidR="00B2551B">
              <w:rPr>
                <w:noProof/>
                <w:webHidden/>
              </w:rPr>
              <w:tab/>
            </w:r>
            <w:r w:rsidR="00B2551B">
              <w:rPr>
                <w:noProof/>
                <w:webHidden/>
              </w:rPr>
              <w:fldChar w:fldCharType="begin"/>
            </w:r>
            <w:r w:rsidR="00B2551B">
              <w:rPr>
                <w:noProof/>
                <w:webHidden/>
              </w:rPr>
              <w:instrText xml:space="preserve"> PAGEREF _Toc29410696 \h </w:instrText>
            </w:r>
            <w:r w:rsidR="00B2551B">
              <w:rPr>
                <w:noProof/>
                <w:webHidden/>
              </w:rPr>
            </w:r>
            <w:r w:rsidR="00B2551B">
              <w:rPr>
                <w:noProof/>
                <w:webHidden/>
              </w:rPr>
              <w:fldChar w:fldCharType="separate"/>
            </w:r>
            <w:r w:rsidR="00B2551B">
              <w:rPr>
                <w:noProof/>
                <w:webHidden/>
              </w:rPr>
              <w:t>128</w:t>
            </w:r>
            <w:r w:rsidR="00B2551B">
              <w:rPr>
                <w:noProof/>
                <w:webHidden/>
              </w:rPr>
              <w:fldChar w:fldCharType="end"/>
            </w:r>
          </w:hyperlink>
        </w:p>
        <w:p w14:paraId="525D54DF" w14:textId="46C8AFDB" w:rsidR="00B2551B" w:rsidRDefault="00A200FB">
          <w:pPr>
            <w:pStyle w:val="TOC2"/>
            <w:tabs>
              <w:tab w:val="right" w:leader="dot" w:pos="9350"/>
            </w:tabs>
            <w:rPr>
              <w:rFonts w:eastAsiaTheme="minorEastAsia"/>
              <w:noProof/>
              <w:sz w:val="22"/>
              <w:szCs w:val="22"/>
              <w:lang w:val="en-AU" w:eastAsia="en-AU"/>
            </w:rPr>
          </w:pPr>
          <w:hyperlink w:anchor="_Toc29410697" w:history="1">
            <w:r w:rsidR="00B2551B" w:rsidRPr="00A276F2">
              <w:rPr>
                <w:rStyle w:val="Hyperlink"/>
                <w:noProof/>
              </w:rPr>
              <w:t>Lake Gwelup</w:t>
            </w:r>
            <w:r w:rsidR="00B2551B">
              <w:rPr>
                <w:noProof/>
                <w:webHidden/>
              </w:rPr>
              <w:tab/>
            </w:r>
            <w:r w:rsidR="00B2551B">
              <w:rPr>
                <w:noProof/>
                <w:webHidden/>
              </w:rPr>
              <w:fldChar w:fldCharType="begin"/>
            </w:r>
            <w:r w:rsidR="00B2551B">
              <w:rPr>
                <w:noProof/>
                <w:webHidden/>
              </w:rPr>
              <w:instrText xml:space="preserve"> PAGEREF _Toc29410697 \h </w:instrText>
            </w:r>
            <w:r w:rsidR="00B2551B">
              <w:rPr>
                <w:noProof/>
                <w:webHidden/>
              </w:rPr>
            </w:r>
            <w:r w:rsidR="00B2551B">
              <w:rPr>
                <w:noProof/>
                <w:webHidden/>
              </w:rPr>
              <w:fldChar w:fldCharType="separate"/>
            </w:r>
            <w:r w:rsidR="00B2551B">
              <w:rPr>
                <w:noProof/>
                <w:webHidden/>
              </w:rPr>
              <w:t>129</w:t>
            </w:r>
            <w:r w:rsidR="00B2551B">
              <w:rPr>
                <w:noProof/>
                <w:webHidden/>
              </w:rPr>
              <w:fldChar w:fldCharType="end"/>
            </w:r>
          </w:hyperlink>
        </w:p>
        <w:p w14:paraId="618DE279" w14:textId="142E9FF7" w:rsidR="00B2551B" w:rsidRDefault="00A200FB">
          <w:pPr>
            <w:pStyle w:val="TOC2"/>
            <w:tabs>
              <w:tab w:val="right" w:leader="dot" w:pos="9350"/>
            </w:tabs>
            <w:rPr>
              <w:rFonts w:eastAsiaTheme="minorEastAsia"/>
              <w:noProof/>
              <w:sz w:val="22"/>
              <w:szCs w:val="22"/>
              <w:lang w:val="en-AU" w:eastAsia="en-AU"/>
            </w:rPr>
          </w:pPr>
          <w:hyperlink w:anchor="_Toc29410698" w:history="1">
            <w:r w:rsidR="00B2551B" w:rsidRPr="00A276F2">
              <w:rPr>
                <w:rStyle w:val="Hyperlink"/>
                <w:noProof/>
              </w:rPr>
              <w:t>Quin Brook</w:t>
            </w:r>
            <w:r w:rsidR="00B2551B">
              <w:rPr>
                <w:noProof/>
                <w:webHidden/>
              </w:rPr>
              <w:tab/>
            </w:r>
            <w:r w:rsidR="00B2551B">
              <w:rPr>
                <w:noProof/>
                <w:webHidden/>
              </w:rPr>
              <w:fldChar w:fldCharType="begin"/>
            </w:r>
            <w:r w:rsidR="00B2551B">
              <w:rPr>
                <w:noProof/>
                <w:webHidden/>
              </w:rPr>
              <w:instrText xml:space="preserve"> PAGEREF _Toc29410698 \h </w:instrText>
            </w:r>
            <w:r w:rsidR="00B2551B">
              <w:rPr>
                <w:noProof/>
                <w:webHidden/>
              </w:rPr>
            </w:r>
            <w:r w:rsidR="00B2551B">
              <w:rPr>
                <w:noProof/>
                <w:webHidden/>
              </w:rPr>
              <w:fldChar w:fldCharType="separate"/>
            </w:r>
            <w:r w:rsidR="00B2551B">
              <w:rPr>
                <w:noProof/>
                <w:webHidden/>
              </w:rPr>
              <w:t>129</w:t>
            </w:r>
            <w:r w:rsidR="00B2551B">
              <w:rPr>
                <w:noProof/>
                <w:webHidden/>
              </w:rPr>
              <w:fldChar w:fldCharType="end"/>
            </w:r>
          </w:hyperlink>
        </w:p>
        <w:p w14:paraId="1B3638A4" w14:textId="27BC8C5A" w:rsidR="00B2551B" w:rsidRDefault="00A200FB">
          <w:pPr>
            <w:pStyle w:val="TOC3"/>
            <w:tabs>
              <w:tab w:val="right" w:leader="dot" w:pos="9350"/>
            </w:tabs>
            <w:rPr>
              <w:rFonts w:eastAsiaTheme="minorEastAsia"/>
              <w:noProof/>
              <w:sz w:val="22"/>
              <w:szCs w:val="22"/>
              <w:lang w:val="en-AU" w:eastAsia="en-AU"/>
            </w:rPr>
          </w:pPr>
          <w:hyperlink w:anchor="_Toc29410699" w:history="1">
            <w:r w:rsidR="00B2551B" w:rsidRPr="00A276F2">
              <w:rPr>
                <w:rStyle w:val="Hyperlink"/>
                <w:rFonts w:cs="Times New Roman"/>
                <w:noProof/>
              </w:rPr>
              <w:t>Vegetation dynamics</w:t>
            </w:r>
            <w:r w:rsidR="00B2551B">
              <w:rPr>
                <w:noProof/>
                <w:webHidden/>
              </w:rPr>
              <w:tab/>
            </w:r>
            <w:r w:rsidR="00B2551B">
              <w:rPr>
                <w:noProof/>
                <w:webHidden/>
              </w:rPr>
              <w:fldChar w:fldCharType="begin"/>
            </w:r>
            <w:r w:rsidR="00B2551B">
              <w:rPr>
                <w:noProof/>
                <w:webHidden/>
              </w:rPr>
              <w:instrText xml:space="preserve"> PAGEREF _Toc29410699 \h </w:instrText>
            </w:r>
            <w:r w:rsidR="00B2551B">
              <w:rPr>
                <w:noProof/>
                <w:webHidden/>
              </w:rPr>
            </w:r>
            <w:r w:rsidR="00B2551B">
              <w:rPr>
                <w:noProof/>
                <w:webHidden/>
              </w:rPr>
              <w:fldChar w:fldCharType="separate"/>
            </w:r>
            <w:r w:rsidR="00B2551B">
              <w:rPr>
                <w:noProof/>
                <w:webHidden/>
              </w:rPr>
              <w:t>129</w:t>
            </w:r>
            <w:r w:rsidR="00B2551B">
              <w:rPr>
                <w:noProof/>
                <w:webHidden/>
              </w:rPr>
              <w:fldChar w:fldCharType="end"/>
            </w:r>
          </w:hyperlink>
        </w:p>
        <w:p w14:paraId="46E84956" w14:textId="0A27A8A6" w:rsidR="002C5DE1" w:rsidRPr="003B09F5" w:rsidRDefault="002C5DE1">
          <w:pPr>
            <w:rPr>
              <w:rFonts w:ascii="Times New Roman" w:hAnsi="Times New Roman" w:cs="Times New Roman"/>
            </w:rPr>
          </w:pPr>
          <w:r w:rsidRPr="003B09F5">
            <w:rPr>
              <w:rFonts w:ascii="Times New Roman" w:hAnsi="Times New Roman" w:cs="Times New Roman"/>
              <w:b/>
              <w:bCs/>
              <w:noProof/>
            </w:rPr>
            <w:fldChar w:fldCharType="end"/>
          </w:r>
        </w:p>
      </w:sdtContent>
    </w:sdt>
    <w:p w14:paraId="575E9CD9" w14:textId="77777777" w:rsidR="008E597C" w:rsidRDefault="008E597C">
      <w:pPr>
        <w:pStyle w:val="Heading1"/>
        <w:rPr>
          <w:rFonts w:cs="Times New Roman"/>
        </w:rPr>
        <w:sectPr w:rsidR="008E597C" w:rsidSect="009A07B3">
          <w:footerReference w:type="default" r:id="rId9"/>
          <w:pgSz w:w="12240" w:h="15840"/>
          <w:pgMar w:top="1440" w:right="1440" w:bottom="1440" w:left="1440" w:header="720" w:footer="720" w:gutter="0"/>
          <w:pgNumType w:fmt="lowerRoman"/>
          <w:cols w:space="720"/>
        </w:sectPr>
      </w:pPr>
      <w:bookmarkStart w:id="2" w:name="introduction"/>
    </w:p>
    <w:p w14:paraId="26271E0C" w14:textId="4D6C8607" w:rsidR="001D584F" w:rsidRPr="003B09F5" w:rsidRDefault="005D6919">
      <w:pPr>
        <w:pStyle w:val="Heading1"/>
        <w:rPr>
          <w:rFonts w:cs="Times New Roman"/>
        </w:rPr>
      </w:pPr>
      <w:bookmarkStart w:id="3" w:name="_Toc29410571"/>
      <w:commentRangeStart w:id="4"/>
      <w:r w:rsidRPr="003B09F5">
        <w:rPr>
          <w:rFonts w:cs="Times New Roman"/>
        </w:rPr>
        <w:lastRenderedPageBreak/>
        <w:t>Introduction</w:t>
      </w:r>
      <w:bookmarkEnd w:id="2"/>
      <w:commentRangeEnd w:id="4"/>
      <w:r w:rsidR="006A06F1">
        <w:rPr>
          <w:rStyle w:val="CommentReference"/>
          <w:rFonts w:asciiTheme="minorHAnsi" w:eastAsiaTheme="minorHAnsi" w:hAnsiTheme="minorHAnsi" w:cstheme="minorBidi"/>
          <w:b w:val="0"/>
          <w:bCs w:val="0"/>
        </w:rPr>
        <w:commentReference w:id="4"/>
      </w:r>
      <w:bookmarkEnd w:id="3"/>
    </w:p>
    <w:p w14:paraId="26271E0D" w14:textId="352B8A27" w:rsidR="001D584F" w:rsidRPr="003B09F5" w:rsidRDefault="005D6919">
      <w:pPr>
        <w:pStyle w:val="FirstParagraph"/>
        <w:rPr>
          <w:rFonts w:cs="Times New Roman"/>
        </w:rPr>
      </w:pPr>
      <w:r w:rsidRPr="003B09F5">
        <w:rPr>
          <w:rFonts w:cs="Times New Roman"/>
        </w:rPr>
        <w:t>The Gnangara Groundwater System is located on the Swan Coastal Plain in south-western Australia. The system covers an area of 220 000 ha, extending from the Swan River in the south to the Moore River and Gingin Brook in the north and from the Darling Scarp in the east to the Indian Ocean in the west (</w:t>
      </w:r>
      <w:r w:rsidR="003B09F5">
        <w:rPr>
          <w:rFonts w:cs="Times New Roman"/>
        </w:rPr>
        <w:fldChar w:fldCharType="begin"/>
      </w:r>
      <w:r w:rsidR="003B09F5">
        <w:rPr>
          <w:rFonts w:cs="Times New Roman"/>
        </w:rPr>
        <w:instrText xml:space="preserve"> REF _Ref25909922 \h </w:instrText>
      </w:r>
      <w:r w:rsidR="003B09F5">
        <w:rPr>
          <w:rFonts w:cs="Times New Roman"/>
        </w:rPr>
      </w:r>
      <w:r w:rsidR="003B09F5">
        <w:rPr>
          <w:rFonts w:cs="Times New Roman"/>
        </w:rPr>
        <w:fldChar w:fldCharType="separate"/>
      </w:r>
      <w:r w:rsidR="00E3659C" w:rsidRPr="003B09F5">
        <w:rPr>
          <w:rFonts w:cs="Times New Roman"/>
        </w:rPr>
        <w:t xml:space="preserve">Figure </w:t>
      </w:r>
      <w:r w:rsidR="00E3659C">
        <w:rPr>
          <w:rFonts w:cs="Times New Roman"/>
          <w:noProof/>
        </w:rPr>
        <w:t>1</w:t>
      </w:r>
      <w:r w:rsidR="003B09F5">
        <w:rPr>
          <w:rFonts w:cs="Times New Roman"/>
        </w:rPr>
        <w:fldChar w:fldCharType="end"/>
      </w:r>
      <w:r w:rsidRPr="003B09F5">
        <w:rPr>
          <w:rFonts w:cs="Times New Roman"/>
        </w:rPr>
        <w:t xml:space="preserve">). The system consists of three major aquifers: </w:t>
      </w:r>
      <w:r w:rsidR="003B09F5" w:rsidRPr="003B09F5">
        <w:rPr>
          <w:rFonts w:cs="Times New Roman"/>
        </w:rPr>
        <w:t>The</w:t>
      </w:r>
      <w:r w:rsidRPr="003B09F5">
        <w:rPr>
          <w:rFonts w:cs="Times New Roman"/>
        </w:rPr>
        <w:t xml:space="preserve"> Superficial aquifer, Leederville aquifer and the Yarragadee aquifer. The Gnangara Mound is an expression of the Superficial aquifer, an unconfined aquifer composed of Quaternary-Tertiary sediments of the Swan Coastal Plan that is in direct connection with the lower Leederville aquifer at locations where the Osborne Formation has eroded (Salama et al., </w:t>
      </w:r>
      <w:hyperlink w:anchor="ref-Salama1991">
        <w:r w:rsidRPr="003B09F5">
          <w:rPr>
            <w:rStyle w:val="Hyperlink"/>
            <w:rFonts w:cs="Times New Roman"/>
            <w:color w:val="auto"/>
          </w:rPr>
          <w:t>1991</w:t>
        </w:r>
      </w:hyperlink>
      <w:r w:rsidRPr="003B09F5">
        <w:rPr>
          <w:rFonts w:cs="Times New Roman"/>
        </w:rPr>
        <w:t xml:space="preserve">). </w:t>
      </w:r>
      <w:commentRangeStart w:id="5"/>
      <w:commentRangeStart w:id="6"/>
      <w:r w:rsidRPr="003B09F5">
        <w:rPr>
          <w:rFonts w:cs="Times New Roman"/>
        </w:rPr>
        <w:t>The underlying aquifer</w:t>
      </w:r>
      <w:r w:rsidR="0075312A">
        <w:rPr>
          <w:rFonts w:cs="Times New Roman"/>
        </w:rPr>
        <w:t>s</w:t>
      </w:r>
      <w:r w:rsidRPr="003B09F5">
        <w:rPr>
          <w:rFonts w:cs="Times New Roman"/>
        </w:rPr>
        <w:t xml:space="preserve"> suppl</w:t>
      </w:r>
      <w:r w:rsidR="0075312A">
        <w:rPr>
          <w:rFonts w:cs="Times New Roman"/>
        </w:rPr>
        <w:t>y</w:t>
      </w:r>
      <w:r w:rsidRPr="003B09F5">
        <w:rPr>
          <w:rFonts w:cs="Times New Roman"/>
        </w:rPr>
        <w:t xml:space="preserve"> Perth with up to 60 % of its drinking water supply. </w:t>
      </w:r>
      <w:commentRangeEnd w:id="5"/>
      <w:r w:rsidR="00775D86">
        <w:rPr>
          <w:rStyle w:val="CommentReference"/>
          <w:rFonts w:asciiTheme="minorHAnsi" w:hAnsiTheme="minorHAnsi"/>
        </w:rPr>
        <w:commentReference w:id="5"/>
      </w:r>
      <w:commentRangeEnd w:id="6"/>
      <w:r w:rsidR="00621D09">
        <w:rPr>
          <w:rStyle w:val="CommentReference"/>
          <w:rFonts w:asciiTheme="minorHAnsi" w:hAnsiTheme="minorHAnsi"/>
        </w:rPr>
        <w:commentReference w:id="6"/>
      </w:r>
      <w:r w:rsidRPr="003B09F5">
        <w:rPr>
          <w:rFonts w:cs="Times New Roman"/>
        </w:rPr>
        <w:t xml:space="preserve">The Superficial aquifer consists mainly of sand, silt and clay sediments up to 100 m thick with different soil types distributed parallel to the coastline. These soils consist of Guildford Clay in the east, the Bassendean Dune System and Spearwood Dune Systems in the middle and the Quindalup Dune System along the west coast (McArthur and Bettenay, </w:t>
      </w:r>
      <w:hyperlink w:anchor="ref-McArthur1960">
        <w:r w:rsidRPr="003B09F5">
          <w:rPr>
            <w:rStyle w:val="Hyperlink"/>
            <w:rFonts w:cs="Times New Roman"/>
            <w:color w:val="auto"/>
          </w:rPr>
          <w:t>1960</w:t>
        </w:r>
      </w:hyperlink>
      <w:r w:rsidRPr="003B09F5">
        <w:rPr>
          <w:rFonts w:cs="Times New Roman"/>
        </w:rPr>
        <w:t xml:space="preserve">), with the distribution of vegetation and aquatic invertebrates largely determined by the underlying soil type, land form and depth to groundwater (Heddle et al., </w:t>
      </w:r>
      <w:hyperlink w:anchor="ref-Heddle1980">
        <w:r w:rsidRPr="003B09F5">
          <w:rPr>
            <w:rStyle w:val="Hyperlink"/>
            <w:rFonts w:cs="Times New Roman"/>
            <w:color w:val="auto"/>
          </w:rPr>
          <w:t>1980</w:t>
        </w:r>
      </w:hyperlink>
      <w:r w:rsidRPr="003B09F5">
        <w:rPr>
          <w:rFonts w:cs="Times New Roman"/>
        </w:rPr>
        <w:t>).</w:t>
      </w:r>
    </w:p>
    <w:p w14:paraId="26271E0E" w14:textId="123E75FE" w:rsidR="001D584F" w:rsidRPr="003B09F5" w:rsidRDefault="005D6919">
      <w:pPr>
        <w:pStyle w:val="BodyText"/>
        <w:rPr>
          <w:rFonts w:cs="Times New Roman"/>
        </w:rPr>
      </w:pPr>
      <w:commentRangeStart w:id="7"/>
      <w:commentRangeStart w:id="8"/>
      <w:commentRangeStart w:id="9"/>
      <w:commentRangeStart w:id="10"/>
      <w:r w:rsidRPr="003B09F5">
        <w:rPr>
          <w:rFonts w:cs="Times New Roman"/>
        </w:rPr>
        <w:t xml:space="preserve">Recharge of the Gnangara </w:t>
      </w:r>
      <w:r w:rsidR="008F50A2" w:rsidRPr="003B09F5">
        <w:rPr>
          <w:rFonts w:cs="Times New Roman"/>
        </w:rPr>
        <w:t xml:space="preserve">Groundwater System </w:t>
      </w:r>
      <w:r w:rsidRPr="003B09F5">
        <w:rPr>
          <w:rFonts w:cs="Times New Roman"/>
        </w:rPr>
        <w:t xml:space="preserve">has been declining due to disruptions </w:t>
      </w:r>
      <w:r w:rsidR="005E6B38">
        <w:rPr>
          <w:rFonts w:cs="Times New Roman"/>
        </w:rPr>
        <w:t>in the</w:t>
      </w:r>
      <w:r w:rsidR="005E6B38" w:rsidRPr="003B09F5">
        <w:rPr>
          <w:rFonts w:cs="Times New Roman"/>
        </w:rPr>
        <w:t xml:space="preserve"> </w:t>
      </w:r>
      <w:r w:rsidRPr="003B09F5">
        <w:rPr>
          <w:rFonts w:cs="Times New Roman"/>
        </w:rPr>
        <w:t>water balance</w:t>
      </w:r>
      <w:commentRangeEnd w:id="7"/>
      <w:r w:rsidR="006A06F1">
        <w:rPr>
          <w:rStyle w:val="CommentReference"/>
          <w:rFonts w:asciiTheme="minorHAnsi" w:hAnsiTheme="minorHAnsi"/>
        </w:rPr>
        <w:commentReference w:id="7"/>
      </w:r>
      <w:commentRangeEnd w:id="8"/>
      <w:r w:rsidR="00AF2901">
        <w:rPr>
          <w:rStyle w:val="CommentReference"/>
          <w:rFonts w:asciiTheme="minorHAnsi" w:hAnsiTheme="minorHAnsi"/>
        </w:rPr>
        <w:commentReference w:id="8"/>
      </w:r>
      <w:r w:rsidR="000B057C">
        <w:rPr>
          <w:rFonts w:cs="Times New Roman"/>
        </w:rPr>
        <w:t xml:space="preserve"> caused by </w:t>
      </w:r>
      <w:r w:rsidR="00BD4E36">
        <w:rPr>
          <w:rFonts w:cs="Times New Roman"/>
        </w:rPr>
        <w:t>abstraction and declining rainfall</w:t>
      </w:r>
      <w:r w:rsidRPr="003B09F5">
        <w:rPr>
          <w:rFonts w:cs="Times New Roman"/>
        </w:rPr>
        <w:t xml:space="preserve">. Major users of groundwater </w:t>
      </w:r>
      <w:r w:rsidR="00E74E23">
        <w:rPr>
          <w:rFonts w:cs="Times New Roman"/>
        </w:rPr>
        <w:t>from</w:t>
      </w:r>
      <w:r w:rsidRPr="003B09F5">
        <w:rPr>
          <w:rFonts w:cs="Times New Roman"/>
        </w:rPr>
        <w:t xml:space="preserve"> the Gnangara </w:t>
      </w:r>
      <w:r w:rsidR="00E74E23">
        <w:rPr>
          <w:rFonts w:cs="Times New Roman"/>
        </w:rPr>
        <w:t>groundwater resources</w:t>
      </w:r>
      <w:r w:rsidR="00E74E23" w:rsidRPr="003B09F5">
        <w:rPr>
          <w:rFonts w:cs="Times New Roman"/>
        </w:rPr>
        <w:t xml:space="preserve"> </w:t>
      </w:r>
      <w:r w:rsidRPr="003B09F5">
        <w:rPr>
          <w:rFonts w:cs="Times New Roman"/>
        </w:rPr>
        <w:t xml:space="preserve">include </w:t>
      </w:r>
      <w:r w:rsidR="00E74E23">
        <w:rPr>
          <w:rFonts w:cs="Times New Roman"/>
        </w:rPr>
        <w:t xml:space="preserve">public water supply, private self-supply (such as for horticulture, irrigation of public open space and domestic gardens), </w:t>
      </w:r>
      <w:r w:rsidRPr="003B09F5">
        <w:rPr>
          <w:rFonts w:cs="Times New Roman"/>
        </w:rPr>
        <w:t>native vegetation, pine forest plantations</w:t>
      </w:r>
      <w:r w:rsidR="00E74E23">
        <w:rPr>
          <w:rFonts w:cs="Times New Roman"/>
        </w:rPr>
        <w:t xml:space="preserve"> </w:t>
      </w:r>
      <w:r w:rsidRPr="003B09F5">
        <w:rPr>
          <w:rFonts w:cs="Times New Roman"/>
        </w:rPr>
        <w:t xml:space="preserve">and wetlands (Salama et al., </w:t>
      </w:r>
      <w:hyperlink w:anchor="ref-Salama1991">
        <w:r w:rsidRPr="003B09F5">
          <w:rPr>
            <w:rStyle w:val="Hyperlink"/>
            <w:rFonts w:cs="Times New Roman"/>
            <w:color w:val="auto"/>
          </w:rPr>
          <w:t>1991</w:t>
        </w:r>
      </w:hyperlink>
      <w:r w:rsidRPr="003B09F5">
        <w:rPr>
          <w:rFonts w:cs="Times New Roman"/>
        </w:rPr>
        <w:t>). Clearing of native vegetation for pine plantations potentially reduces the recharge of groundwater as pines</w:t>
      </w:r>
      <w:r w:rsidR="00E74E23">
        <w:rPr>
          <w:rFonts w:cs="Times New Roman"/>
        </w:rPr>
        <w:t xml:space="preserve"> (planted at high densities)</w:t>
      </w:r>
      <w:r w:rsidRPr="003B09F5">
        <w:rPr>
          <w:rFonts w:cs="Times New Roman"/>
        </w:rPr>
        <w:t xml:space="preserve"> transpire more than the native plants they replace, </w:t>
      </w:r>
      <w:r w:rsidR="00E74E23">
        <w:rPr>
          <w:rFonts w:cs="Times New Roman"/>
        </w:rPr>
        <w:t>and they are also able to directly access</w:t>
      </w:r>
      <w:r w:rsidRPr="003B09F5">
        <w:rPr>
          <w:rFonts w:cs="Times New Roman"/>
        </w:rPr>
        <w:t xml:space="preserve"> deeper levels of the water table. Abstraction of groundwater </w:t>
      </w:r>
      <w:r w:rsidR="00E74E23">
        <w:rPr>
          <w:rFonts w:cs="Times New Roman"/>
        </w:rPr>
        <w:t xml:space="preserve">for public supply and private use </w:t>
      </w:r>
      <w:r w:rsidRPr="003B09F5">
        <w:rPr>
          <w:rFonts w:cs="Times New Roman"/>
        </w:rPr>
        <w:t xml:space="preserve">is also causing declines in water levels. Groundwater recharge has been hampered by declining rainfall </w:t>
      </w:r>
      <w:r w:rsidR="00E74E23">
        <w:rPr>
          <w:rFonts w:cs="Times New Roman"/>
        </w:rPr>
        <w:t>in</w:t>
      </w:r>
      <w:r w:rsidRPr="003B09F5">
        <w:rPr>
          <w:rFonts w:cs="Times New Roman"/>
        </w:rPr>
        <w:t xml:space="preserve"> the south west region of Australia; it is estimated that since the 1970s rainfall has been declining by approximately 12mm/year (England et al., </w:t>
      </w:r>
      <w:hyperlink w:anchor="ref-England2006">
        <w:r w:rsidRPr="003B09F5">
          <w:rPr>
            <w:rStyle w:val="Hyperlink"/>
            <w:rFonts w:cs="Times New Roman"/>
            <w:color w:val="auto"/>
          </w:rPr>
          <w:t>2006</w:t>
        </w:r>
      </w:hyperlink>
      <w:r w:rsidRPr="003B09F5">
        <w:rPr>
          <w:rFonts w:cs="Times New Roman"/>
        </w:rPr>
        <w:t xml:space="preserve">), </w:t>
      </w:r>
      <w:r w:rsidR="004554D1">
        <w:rPr>
          <w:rFonts w:cs="Times New Roman"/>
        </w:rPr>
        <w:t xml:space="preserve">with </w:t>
      </w:r>
      <w:r w:rsidR="00A17A56">
        <w:rPr>
          <w:rFonts w:cs="Times New Roman"/>
        </w:rPr>
        <w:t>up</w:t>
      </w:r>
      <w:r w:rsidR="009F5D04">
        <w:rPr>
          <w:rFonts w:cs="Times New Roman"/>
        </w:rPr>
        <w:t xml:space="preserve"> </w:t>
      </w:r>
      <w:r w:rsidR="00A17A56">
        <w:rPr>
          <w:rFonts w:cs="Times New Roman"/>
        </w:rPr>
        <w:t>to 64 % less run</w:t>
      </w:r>
      <w:r w:rsidR="00CA1F60">
        <w:rPr>
          <w:rFonts w:cs="Times New Roman"/>
        </w:rPr>
        <w:t xml:space="preserve">off </w:t>
      </w:r>
      <w:r w:rsidR="007306E4">
        <w:rPr>
          <w:rFonts w:cs="Times New Roman"/>
        </w:rPr>
        <w:t>occurring in the region in 2003 compared to 1974</w:t>
      </w:r>
      <w:r w:rsidR="009F5D04">
        <w:rPr>
          <w:rFonts w:cs="Times New Roman"/>
        </w:rPr>
        <w:t xml:space="preserve"> </w:t>
      </w:r>
      <w:r w:rsidR="009F5D04" w:rsidRPr="003B09F5">
        <w:rPr>
          <w:rFonts w:cs="Times New Roman"/>
        </w:rPr>
        <w:t xml:space="preserve">(Yesertener, </w:t>
      </w:r>
      <w:hyperlink w:anchor="ref-Yesertener2008">
        <w:r w:rsidR="009F5D04" w:rsidRPr="003B09F5">
          <w:rPr>
            <w:rStyle w:val="Hyperlink"/>
            <w:rFonts w:cs="Times New Roman"/>
            <w:color w:val="auto"/>
          </w:rPr>
          <w:t>2007</w:t>
        </w:r>
      </w:hyperlink>
      <w:r w:rsidR="009F5D04" w:rsidRPr="003B09F5">
        <w:rPr>
          <w:rFonts w:cs="Times New Roman"/>
        </w:rPr>
        <w:t>)</w:t>
      </w:r>
      <w:r w:rsidR="00C31318">
        <w:rPr>
          <w:rFonts w:cs="Times New Roman"/>
        </w:rPr>
        <w:t>. S</w:t>
      </w:r>
      <w:r w:rsidRPr="003B09F5">
        <w:rPr>
          <w:rFonts w:cs="Times New Roman"/>
        </w:rPr>
        <w:t>ince the mid</w:t>
      </w:r>
      <w:r w:rsidR="00B75121">
        <w:rPr>
          <w:rFonts w:cs="Times New Roman"/>
        </w:rPr>
        <w:t>-</w:t>
      </w:r>
      <w:r w:rsidRPr="003B09F5">
        <w:rPr>
          <w:rFonts w:cs="Times New Roman"/>
        </w:rPr>
        <w:t xml:space="preserve">1990s, rainfall has generally been below the </w:t>
      </w:r>
      <w:r w:rsidR="00643367" w:rsidRPr="003B09F5">
        <w:rPr>
          <w:rFonts w:cs="Times New Roman"/>
        </w:rPr>
        <w:t>long-term</w:t>
      </w:r>
      <w:r w:rsidRPr="003B09F5">
        <w:rPr>
          <w:rFonts w:cs="Times New Roman"/>
        </w:rPr>
        <w:t xml:space="preserve"> average (</w:t>
      </w:r>
      <w:r w:rsidR="00A5516F">
        <w:rPr>
          <w:rFonts w:cs="Times New Roman"/>
        </w:rPr>
        <w:fldChar w:fldCharType="begin"/>
      </w:r>
      <w:r w:rsidR="00A5516F">
        <w:rPr>
          <w:rFonts w:cs="Times New Roman"/>
        </w:rPr>
        <w:instrText xml:space="preserve"> REF _Ref25909956 \h </w:instrText>
      </w:r>
      <w:r w:rsidR="00A5516F">
        <w:rPr>
          <w:rFonts w:cs="Times New Roman"/>
        </w:rPr>
      </w:r>
      <w:r w:rsidR="00A5516F">
        <w:rPr>
          <w:rFonts w:cs="Times New Roman"/>
        </w:rPr>
        <w:fldChar w:fldCharType="separate"/>
      </w:r>
      <w:r w:rsidR="00E3659C" w:rsidRPr="003B09F5">
        <w:rPr>
          <w:rFonts w:cs="Times New Roman"/>
        </w:rPr>
        <w:t xml:space="preserve">Figure </w:t>
      </w:r>
      <w:r w:rsidR="00E3659C">
        <w:rPr>
          <w:rFonts w:cs="Times New Roman"/>
          <w:noProof/>
        </w:rPr>
        <w:t>2</w:t>
      </w:r>
      <w:r w:rsidR="00A5516F">
        <w:rPr>
          <w:rFonts w:cs="Times New Roman"/>
        </w:rPr>
        <w:fldChar w:fldCharType="end"/>
      </w:r>
      <w:r w:rsidR="00A5516F">
        <w:rPr>
          <w:rFonts w:cs="Times New Roman"/>
        </w:rPr>
        <w:t xml:space="preserve"> </w:t>
      </w:r>
      <w:r w:rsidRPr="003B09F5">
        <w:rPr>
          <w:rFonts w:cs="Times New Roman"/>
        </w:rPr>
        <w:t xml:space="preserve">Left). The combined effects of groundwater abstraction, changes in vegetation and declining annual rainfall have contributed to long term declines in groundwater of the Gnangara </w:t>
      </w:r>
      <w:r w:rsidR="008F50A2" w:rsidRPr="003B09F5">
        <w:rPr>
          <w:rFonts w:cs="Times New Roman"/>
        </w:rPr>
        <w:t xml:space="preserve">Groundwater System </w:t>
      </w:r>
      <w:r w:rsidRPr="003B09F5">
        <w:rPr>
          <w:rFonts w:cs="Times New Roman"/>
        </w:rPr>
        <w:t xml:space="preserve">(Yesertener, </w:t>
      </w:r>
      <w:hyperlink w:anchor="ref-Yesertener2008">
        <w:r w:rsidRPr="003B09F5">
          <w:rPr>
            <w:rStyle w:val="Hyperlink"/>
            <w:rFonts w:cs="Times New Roman"/>
            <w:color w:val="auto"/>
          </w:rPr>
          <w:t>2007</w:t>
        </w:r>
      </w:hyperlink>
      <w:r w:rsidRPr="003B09F5">
        <w:rPr>
          <w:rFonts w:cs="Times New Roman"/>
        </w:rPr>
        <w:t>).</w:t>
      </w:r>
      <w:commentRangeEnd w:id="9"/>
      <w:r w:rsidR="006A06F1">
        <w:rPr>
          <w:rStyle w:val="CommentReference"/>
          <w:rFonts w:asciiTheme="minorHAnsi" w:hAnsiTheme="minorHAnsi"/>
        </w:rPr>
        <w:commentReference w:id="9"/>
      </w:r>
      <w:commentRangeEnd w:id="10"/>
      <w:r w:rsidR="00643367">
        <w:rPr>
          <w:rStyle w:val="CommentReference"/>
          <w:rFonts w:asciiTheme="minorHAnsi" w:hAnsiTheme="minorHAnsi"/>
        </w:rPr>
        <w:commentReference w:id="10"/>
      </w:r>
      <w:r w:rsidR="00721131" w:rsidRPr="00721131">
        <w:rPr>
          <w:rFonts w:cs="Times New Roman"/>
        </w:rPr>
        <w:t xml:space="preserve"> </w:t>
      </w:r>
      <w:r w:rsidR="00721131" w:rsidRPr="003B09F5">
        <w:rPr>
          <w:rFonts w:cs="Times New Roman"/>
        </w:rPr>
        <w:t xml:space="preserve">Drawdown of groundwater </w:t>
      </w:r>
      <w:r w:rsidR="00721131">
        <w:rPr>
          <w:rFonts w:cs="Times New Roman"/>
        </w:rPr>
        <w:t>a</w:t>
      </w:r>
      <w:r w:rsidR="00721131" w:rsidRPr="003B09F5">
        <w:rPr>
          <w:rFonts w:cs="Times New Roman"/>
        </w:rPr>
        <w:t xml:space="preserve">ffects the mortality and health of plant communities that depend on groundwater access (Groom et al., </w:t>
      </w:r>
      <w:hyperlink w:anchor="ref-Groom2000">
        <w:r w:rsidR="00721131" w:rsidRPr="003B09F5">
          <w:rPr>
            <w:rStyle w:val="Hyperlink"/>
            <w:rFonts w:cs="Times New Roman"/>
            <w:color w:val="auto"/>
          </w:rPr>
          <w:t>2000</w:t>
        </w:r>
      </w:hyperlink>
      <w:r w:rsidR="00721131" w:rsidRPr="003B09F5">
        <w:rPr>
          <w:rFonts w:cs="Times New Roman"/>
        </w:rPr>
        <w:t xml:space="preserve">; Muler et al., </w:t>
      </w:r>
      <w:hyperlink w:anchor="ref-Muler2018">
        <w:r w:rsidR="00721131" w:rsidRPr="003B09F5">
          <w:rPr>
            <w:rStyle w:val="Hyperlink"/>
            <w:rFonts w:cs="Times New Roman"/>
            <w:color w:val="auto"/>
          </w:rPr>
          <w:t>2018</w:t>
        </w:r>
      </w:hyperlink>
      <w:r w:rsidR="00721131" w:rsidRPr="003B09F5">
        <w:rPr>
          <w:rFonts w:cs="Times New Roman"/>
        </w:rPr>
        <w:t xml:space="preserve">; Zencich et al., </w:t>
      </w:r>
      <w:hyperlink w:anchor="ref-Zencich2002">
        <w:r w:rsidR="00721131" w:rsidRPr="003B09F5">
          <w:rPr>
            <w:rStyle w:val="Hyperlink"/>
            <w:rFonts w:cs="Times New Roman"/>
            <w:color w:val="auto"/>
          </w:rPr>
          <w:t>2002</w:t>
        </w:r>
      </w:hyperlink>
      <w:r w:rsidR="00721131" w:rsidRPr="003B09F5">
        <w:rPr>
          <w:rFonts w:cs="Times New Roman"/>
        </w:rPr>
        <w:t xml:space="preserve">) and the composition of aquatic invertebrate communities that inhabit the surface waters of wetlands </w:t>
      </w:r>
      <w:r w:rsidR="00721131">
        <w:rPr>
          <w:rFonts w:cs="Times New Roman"/>
        </w:rPr>
        <w:t>of</w:t>
      </w:r>
      <w:r w:rsidR="00721131" w:rsidRPr="003B09F5">
        <w:rPr>
          <w:rFonts w:cs="Times New Roman"/>
        </w:rPr>
        <w:t xml:space="preserve"> the Gnangara Groundwater System (Horwitz et al., </w:t>
      </w:r>
      <w:hyperlink w:anchor="ref-Horwitz2008">
        <w:r w:rsidR="00721131" w:rsidRPr="003B09F5">
          <w:rPr>
            <w:rStyle w:val="Hyperlink"/>
            <w:rFonts w:cs="Times New Roman"/>
            <w:color w:val="auto"/>
          </w:rPr>
          <w:t>2008</w:t>
        </w:r>
      </w:hyperlink>
      <w:r w:rsidR="00721131" w:rsidRPr="003B09F5">
        <w:rPr>
          <w:rFonts w:cs="Times New Roman"/>
        </w:rPr>
        <w:t xml:space="preserve">, </w:t>
      </w:r>
      <w:hyperlink w:anchor="ref-Horwitz2009">
        <w:r w:rsidR="00721131" w:rsidRPr="003B09F5">
          <w:rPr>
            <w:rStyle w:val="Hyperlink"/>
            <w:rFonts w:cs="Times New Roman"/>
            <w:color w:val="auto"/>
          </w:rPr>
          <w:t>2009</w:t>
        </w:r>
      </w:hyperlink>
      <w:r w:rsidR="00721131" w:rsidRPr="003B09F5">
        <w:rPr>
          <w:rFonts w:cs="Times New Roman"/>
        </w:rPr>
        <w:t>).</w:t>
      </w:r>
      <w:commentRangeStart w:id="11"/>
      <w:commentRangeEnd w:id="11"/>
      <w:r w:rsidR="00721131">
        <w:rPr>
          <w:rStyle w:val="CommentReference"/>
          <w:rFonts w:asciiTheme="minorHAnsi" w:hAnsiTheme="minorHAnsi"/>
        </w:rPr>
        <w:commentReference w:id="11"/>
      </w:r>
      <w:commentRangeStart w:id="12"/>
      <w:commentRangeEnd w:id="12"/>
      <w:r w:rsidR="00721131">
        <w:rPr>
          <w:rStyle w:val="CommentReference"/>
          <w:rFonts w:asciiTheme="minorHAnsi" w:hAnsiTheme="minorHAnsi"/>
        </w:rPr>
        <w:commentReference w:id="12"/>
      </w:r>
    </w:p>
    <w:p w14:paraId="26271E0F" w14:textId="510781EB" w:rsidR="001D584F" w:rsidRPr="003B09F5" w:rsidRDefault="005D6919">
      <w:pPr>
        <w:pStyle w:val="BodyText"/>
        <w:rPr>
          <w:rFonts w:cs="Times New Roman"/>
        </w:rPr>
      </w:pPr>
      <w:commentRangeStart w:id="13"/>
      <w:r w:rsidRPr="003B09F5">
        <w:rPr>
          <w:rFonts w:cs="Times New Roman"/>
        </w:rPr>
        <w:t>The region experiences a Mediterranean-type climate with hot dry summers and cooler wet winters. June to August represent the wettest months of the year and December to March usually have little rainfall (</w:t>
      </w:r>
      <w:r w:rsidR="00A5516F">
        <w:rPr>
          <w:rFonts w:cs="Times New Roman"/>
        </w:rPr>
        <w:fldChar w:fldCharType="begin"/>
      </w:r>
      <w:r w:rsidR="00A5516F">
        <w:rPr>
          <w:rFonts w:cs="Times New Roman"/>
        </w:rPr>
        <w:instrText xml:space="preserve"> REF _Ref25909956 \h </w:instrText>
      </w:r>
      <w:r w:rsidR="00A5516F">
        <w:rPr>
          <w:rFonts w:cs="Times New Roman"/>
        </w:rPr>
      </w:r>
      <w:r w:rsidR="00A5516F">
        <w:rPr>
          <w:rFonts w:cs="Times New Roman"/>
        </w:rPr>
        <w:fldChar w:fldCharType="separate"/>
      </w:r>
      <w:r w:rsidR="00E3659C" w:rsidRPr="003B09F5">
        <w:rPr>
          <w:rFonts w:cs="Times New Roman"/>
        </w:rPr>
        <w:t xml:space="preserve">Figure </w:t>
      </w:r>
      <w:r w:rsidR="00E3659C">
        <w:rPr>
          <w:rFonts w:cs="Times New Roman"/>
          <w:noProof/>
        </w:rPr>
        <w:t>2</w:t>
      </w:r>
      <w:r w:rsidR="00A5516F">
        <w:rPr>
          <w:rFonts w:cs="Times New Roman"/>
        </w:rPr>
        <w:fldChar w:fldCharType="end"/>
      </w:r>
      <w:r w:rsidR="00A5516F">
        <w:rPr>
          <w:rFonts w:cs="Times New Roman"/>
        </w:rPr>
        <w:t xml:space="preserve"> </w:t>
      </w:r>
      <w:r w:rsidRPr="003B09F5">
        <w:rPr>
          <w:rFonts w:cs="Times New Roman"/>
        </w:rPr>
        <w:t>Right).</w:t>
      </w:r>
      <w:commentRangeEnd w:id="13"/>
      <w:r w:rsidR="00904C08">
        <w:rPr>
          <w:rStyle w:val="CommentReference"/>
          <w:rFonts w:asciiTheme="minorHAnsi" w:hAnsiTheme="minorHAnsi"/>
        </w:rPr>
        <w:commentReference w:id="13"/>
      </w:r>
    </w:p>
    <w:p w14:paraId="26271E10" w14:textId="77777777" w:rsidR="001D584F" w:rsidRPr="003B09F5" w:rsidRDefault="005D6919">
      <w:pPr>
        <w:pStyle w:val="Heading2"/>
        <w:rPr>
          <w:rFonts w:cs="Times New Roman"/>
        </w:rPr>
      </w:pPr>
      <w:bookmarkStart w:id="14" w:name="scope-of-study"/>
      <w:bookmarkStart w:id="15" w:name="_Toc29410572"/>
      <w:r w:rsidRPr="003B09F5">
        <w:rPr>
          <w:rFonts w:cs="Times New Roman"/>
        </w:rPr>
        <w:t>Scope of study</w:t>
      </w:r>
      <w:bookmarkEnd w:id="14"/>
      <w:bookmarkEnd w:id="15"/>
    </w:p>
    <w:p w14:paraId="26271E11" w14:textId="339981A2" w:rsidR="001D584F" w:rsidRPr="003B09F5" w:rsidRDefault="005D6919">
      <w:pPr>
        <w:pStyle w:val="FirstParagraph"/>
        <w:rPr>
          <w:rFonts w:cs="Times New Roman"/>
        </w:rPr>
      </w:pPr>
      <w:r w:rsidRPr="003B09F5">
        <w:rPr>
          <w:rFonts w:cs="Times New Roman"/>
        </w:rPr>
        <w:t>The Department of Water and Environmental Regulation (DWER) has environmental conditions set on its management of Gnangara groundwater resources, specified in Ministerial Statement 819 (published on 4 December 2009). Schedule 1 of Ministerial Statement 819 specifies minimum</w:t>
      </w:r>
      <w:r w:rsidR="00775D86">
        <w:rPr>
          <w:rFonts w:cs="Times New Roman"/>
        </w:rPr>
        <w:t xml:space="preserve"> or minimum peak</w:t>
      </w:r>
      <w:r w:rsidRPr="003B09F5">
        <w:rPr>
          <w:rFonts w:cs="Times New Roman"/>
        </w:rPr>
        <w:t xml:space="preserve"> water level criteria that the department must meet at staff gauges and/or monitoring bores at 14 wetlands and 16 bushland sites in the area covered by the Gnangara groundwater allocation plan, north of Perth (</w:t>
      </w:r>
      <w:r w:rsidR="00905D92">
        <w:rPr>
          <w:rFonts w:cs="Times New Roman"/>
        </w:rPr>
        <w:fldChar w:fldCharType="begin"/>
      </w:r>
      <w:r w:rsidR="00905D92">
        <w:rPr>
          <w:rFonts w:cs="Times New Roman"/>
        </w:rPr>
        <w:instrText xml:space="preserve"> REF _Ref25909922 \h </w:instrText>
      </w:r>
      <w:r w:rsidR="00905D92">
        <w:rPr>
          <w:rFonts w:cs="Times New Roman"/>
        </w:rPr>
      </w:r>
      <w:r w:rsidR="00905D92">
        <w:rPr>
          <w:rFonts w:cs="Times New Roman"/>
        </w:rPr>
        <w:fldChar w:fldCharType="separate"/>
      </w:r>
      <w:r w:rsidR="00E3659C" w:rsidRPr="003B09F5">
        <w:rPr>
          <w:rFonts w:cs="Times New Roman"/>
        </w:rPr>
        <w:t xml:space="preserve">Figure </w:t>
      </w:r>
      <w:r w:rsidR="00E3659C">
        <w:rPr>
          <w:rFonts w:cs="Times New Roman"/>
          <w:noProof/>
        </w:rPr>
        <w:t>1</w:t>
      </w:r>
      <w:r w:rsidR="00905D92">
        <w:rPr>
          <w:rFonts w:cs="Times New Roman"/>
        </w:rPr>
        <w:fldChar w:fldCharType="end"/>
      </w:r>
      <w:r w:rsidRPr="003B09F5">
        <w:rPr>
          <w:rFonts w:cs="Times New Roman"/>
        </w:rPr>
        <w:t xml:space="preserve">). Due to groundwater declines caused by groundwater abstraction and declining rainfall, DWER has been unable to meet the criteria levels at approximately half of the sites in recent years. DWER is currently in the process of preparing a draft Gnangara groundwater allocation plan for public comment. </w:t>
      </w:r>
      <w:r w:rsidR="00103649">
        <w:rPr>
          <w:rFonts w:cs="Times New Roman"/>
        </w:rPr>
        <w:t>As part of the planning process, the department has modelled scenarios that</w:t>
      </w:r>
      <w:r w:rsidRPr="003B09F5">
        <w:rPr>
          <w:rFonts w:cs="Times New Roman"/>
        </w:rPr>
        <w:t xml:space="preserve"> reduce public and private groundwater </w:t>
      </w:r>
      <w:r w:rsidRPr="003B09F5">
        <w:rPr>
          <w:rFonts w:cs="Times New Roman"/>
        </w:rPr>
        <w:lastRenderedPageBreak/>
        <w:t xml:space="preserve">abstraction in the plan area by a total of up to </w:t>
      </w:r>
      <w:commentRangeStart w:id="16"/>
      <w:commentRangeStart w:id="17"/>
      <w:r w:rsidRPr="003B09F5">
        <w:rPr>
          <w:rFonts w:cs="Times New Roman"/>
        </w:rPr>
        <w:t>44 GL/</w:t>
      </w:r>
      <w:r w:rsidR="00905D92" w:rsidRPr="003B09F5">
        <w:rPr>
          <w:rFonts w:cs="Times New Roman"/>
        </w:rPr>
        <w:t>y</w:t>
      </w:r>
      <w:r w:rsidR="00243E11">
        <w:rPr>
          <w:rFonts w:cs="Times New Roman"/>
        </w:rPr>
        <w:t>ear</w:t>
      </w:r>
      <w:r w:rsidRPr="003B09F5">
        <w:rPr>
          <w:rFonts w:cs="Times New Roman"/>
        </w:rPr>
        <w:t xml:space="preserve"> </w:t>
      </w:r>
      <w:r w:rsidR="00103649">
        <w:rPr>
          <w:rFonts w:cs="Times New Roman"/>
        </w:rPr>
        <w:t>by 2030</w:t>
      </w:r>
      <w:commentRangeEnd w:id="16"/>
      <w:r w:rsidR="00243E11">
        <w:rPr>
          <w:rStyle w:val="CommentReference"/>
          <w:rFonts w:asciiTheme="minorHAnsi" w:hAnsiTheme="minorHAnsi"/>
        </w:rPr>
        <w:commentReference w:id="16"/>
      </w:r>
      <w:commentRangeEnd w:id="17"/>
      <w:r w:rsidR="00156FE4">
        <w:rPr>
          <w:rStyle w:val="CommentReference"/>
          <w:rFonts w:asciiTheme="minorHAnsi" w:hAnsiTheme="minorHAnsi"/>
        </w:rPr>
        <w:commentReference w:id="17"/>
      </w:r>
      <w:r w:rsidRPr="003B09F5">
        <w:rPr>
          <w:rFonts w:cs="Times New Roman"/>
        </w:rPr>
        <w:t>. Even with these reductions in abstraction, modelling pr</w:t>
      </w:r>
      <w:r w:rsidR="00243E11">
        <w:rPr>
          <w:rFonts w:cs="Times New Roman"/>
        </w:rPr>
        <w:t>oje</w:t>
      </w:r>
      <w:r w:rsidRPr="003B09F5">
        <w:rPr>
          <w:rFonts w:cs="Times New Roman"/>
        </w:rPr>
        <w:t>cts the department will still not be able to achieve the current ‘absolute minimum’ levels at around half of the criteria sites and compliance rates will remain very similar to current rates because the expectations are for a continued drying climate regime into the future.</w:t>
      </w:r>
    </w:p>
    <w:p w14:paraId="26271E12" w14:textId="48BA109A" w:rsidR="001D584F" w:rsidRPr="003B09F5" w:rsidRDefault="005D6919">
      <w:pPr>
        <w:pStyle w:val="BodyText"/>
        <w:rPr>
          <w:rFonts w:cs="Times New Roman"/>
        </w:rPr>
      </w:pPr>
      <w:r w:rsidRPr="003B09F5">
        <w:rPr>
          <w:rFonts w:cs="Times New Roman"/>
        </w:rPr>
        <w:t xml:space="preserve">DWER </w:t>
      </w:r>
      <w:r w:rsidR="00243E11">
        <w:rPr>
          <w:rFonts w:cs="Times New Roman"/>
        </w:rPr>
        <w:t>is</w:t>
      </w:r>
      <w:r w:rsidRPr="003B09F5">
        <w:rPr>
          <w:rFonts w:cs="Times New Roman"/>
        </w:rPr>
        <w:t xml:space="preserve"> therefore proposing to alter the water level criteria at sites where the modelling projects absolute minimum levels </w:t>
      </w:r>
      <w:r w:rsidR="00243E11">
        <w:rPr>
          <w:rFonts w:cs="Times New Roman"/>
        </w:rPr>
        <w:t>cannot</w:t>
      </w:r>
      <w:r w:rsidRPr="003B09F5">
        <w:rPr>
          <w:rFonts w:cs="Times New Roman"/>
        </w:rPr>
        <w:t xml:space="preserve"> be met in the future</w:t>
      </w:r>
      <w:r w:rsidR="00243E11">
        <w:rPr>
          <w:rFonts w:cs="Times New Roman"/>
        </w:rPr>
        <w:t xml:space="preserve"> despite reductions in abstraction</w:t>
      </w:r>
      <w:r w:rsidRPr="003B09F5">
        <w:rPr>
          <w:rFonts w:cs="Times New Roman"/>
        </w:rPr>
        <w:t>. The department has developed a new set of water level criteria (or minimum ‘thresholds’, in line with the Environmental Protection Authority’s recommended terminology</w:t>
      </w:r>
      <w:r w:rsidR="003A1FA1">
        <w:rPr>
          <w:rFonts w:cs="Times New Roman"/>
        </w:rPr>
        <w:t xml:space="preserve"> (Environm</w:t>
      </w:r>
      <w:r w:rsidR="00847A2E">
        <w:rPr>
          <w:rFonts w:cs="Times New Roman"/>
        </w:rPr>
        <w:t xml:space="preserve">ental Protection Authority, </w:t>
      </w:r>
      <w:r w:rsidR="00653742">
        <w:rPr>
          <w:rFonts w:cs="Times New Roman"/>
        </w:rPr>
        <w:t>2018)</w:t>
      </w:r>
      <w:commentRangeStart w:id="18"/>
      <w:commentRangeEnd w:id="18"/>
      <w:r w:rsidR="00243E11">
        <w:rPr>
          <w:rStyle w:val="CommentReference"/>
          <w:rFonts w:asciiTheme="minorHAnsi" w:hAnsiTheme="minorHAnsi"/>
        </w:rPr>
        <w:commentReference w:id="18"/>
      </w:r>
      <w:r w:rsidRPr="003B09F5">
        <w:rPr>
          <w:rFonts w:cs="Times New Roman"/>
        </w:rPr>
        <w:t xml:space="preserve">. The proposed minimum thresholds have been based </w:t>
      </w:r>
      <w:commentRangeStart w:id="19"/>
      <w:commentRangeStart w:id="20"/>
      <w:r w:rsidRPr="003B09F5">
        <w:rPr>
          <w:rFonts w:cs="Times New Roman"/>
        </w:rPr>
        <w:t xml:space="preserve">on what groundwater modelling has </w:t>
      </w:r>
      <w:commentRangeEnd w:id="19"/>
      <w:r w:rsidR="006A06F1">
        <w:rPr>
          <w:rStyle w:val="CommentReference"/>
          <w:rFonts w:asciiTheme="minorHAnsi" w:hAnsiTheme="minorHAnsi"/>
        </w:rPr>
        <w:commentReference w:id="19"/>
      </w:r>
      <w:commentRangeEnd w:id="20"/>
      <w:r w:rsidR="00156FE4">
        <w:rPr>
          <w:rStyle w:val="CommentReference"/>
          <w:rFonts w:asciiTheme="minorHAnsi" w:hAnsiTheme="minorHAnsi"/>
        </w:rPr>
        <w:commentReference w:id="20"/>
      </w:r>
      <w:r w:rsidRPr="003B09F5">
        <w:rPr>
          <w:rFonts w:cs="Times New Roman"/>
        </w:rPr>
        <w:t xml:space="preserve">indicated can likely be met at the respective criteria sites following reductions in groundwater abstraction, and (in some areas) planned land use changes. Reductions to groundwater abstraction will come into effect </w:t>
      </w:r>
      <w:r w:rsidR="00243E11">
        <w:rPr>
          <w:rFonts w:cs="Times New Roman"/>
        </w:rPr>
        <w:t>before 2030</w:t>
      </w:r>
      <w:r w:rsidRPr="003B09F5">
        <w:rPr>
          <w:rFonts w:cs="Times New Roman"/>
        </w:rPr>
        <w:t>, while land use changes have started to occur in some areas already and will happen progressively over the plan period.</w:t>
      </w:r>
    </w:p>
    <w:p w14:paraId="26271E13" w14:textId="77777777" w:rsidR="001D584F" w:rsidRPr="003B09F5" w:rsidRDefault="005D6919">
      <w:pPr>
        <w:pStyle w:val="BodyText"/>
        <w:rPr>
          <w:rFonts w:cs="Times New Roman"/>
        </w:rPr>
      </w:pPr>
      <w:r w:rsidRPr="003B09F5">
        <w:rPr>
          <w:rFonts w:cs="Times New Roman"/>
        </w:rPr>
        <w:t>The primary objective of this study is to assess the proposed 2030 water level thresholds against the original listed site management objectives and values to determine:</w:t>
      </w:r>
    </w:p>
    <w:p w14:paraId="26271E14" w14:textId="4759E236" w:rsidR="001D584F" w:rsidRPr="003B09F5" w:rsidRDefault="005D6919">
      <w:pPr>
        <w:pStyle w:val="Compact"/>
        <w:numPr>
          <w:ilvl w:val="0"/>
          <w:numId w:val="3"/>
        </w:numPr>
        <w:rPr>
          <w:rFonts w:cs="Times New Roman"/>
        </w:rPr>
      </w:pPr>
      <w:r w:rsidRPr="003B09F5">
        <w:rPr>
          <w:rFonts w:cs="Times New Roman"/>
        </w:rPr>
        <w:t>what of the original stated objectives can/can’t be achieved</w:t>
      </w:r>
      <w:r w:rsidR="00607338">
        <w:rPr>
          <w:rFonts w:cs="Times New Roman"/>
        </w:rPr>
        <w:t>?</w:t>
      </w:r>
    </w:p>
    <w:p w14:paraId="26271E15" w14:textId="5E4818B8" w:rsidR="001D584F" w:rsidRPr="003B09F5" w:rsidRDefault="005D6919">
      <w:pPr>
        <w:pStyle w:val="Compact"/>
        <w:numPr>
          <w:ilvl w:val="0"/>
          <w:numId w:val="3"/>
        </w:numPr>
        <w:rPr>
          <w:rFonts w:cs="Times New Roman"/>
        </w:rPr>
      </w:pPr>
      <w:r w:rsidRPr="003B09F5">
        <w:rPr>
          <w:rFonts w:cs="Times New Roman"/>
        </w:rPr>
        <w:t>what values can/can’t be protected</w:t>
      </w:r>
      <w:r w:rsidR="00607338">
        <w:rPr>
          <w:rFonts w:cs="Times New Roman"/>
        </w:rPr>
        <w:t>?</w:t>
      </w:r>
    </w:p>
    <w:p w14:paraId="26271E16" w14:textId="2FC29811" w:rsidR="001D584F" w:rsidRPr="003B09F5" w:rsidRDefault="005D6919">
      <w:pPr>
        <w:pStyle w:val="FirstParagraph"/>
        <w:rPr>
          <w:rFonts w:cs="Times New Roman"/>
        </w:rPr>
      </w:pPr>
      <w:r w:rsidRPr="003B09F5">
        <w:rPr>
          <w:rFonts w:cs="Times New Roman"/>
        </w:rPr>
        <w:t xml:space="preserve">The thresholds will not apply until 2030 because this is the end of the planning period for the new Gnangara plan, and after the reductions to abstraction have begun to </w:t>
      </w:r>
      <w:r w:rsidR="00905D92" w:rsidRPr="003B09F5">
        <w:rPr>
          <w:rFonts w:cs="Times New Roman"/>
        </w:rPr>
        <w:t>influence</w:t>
      </w:r>
      <w:r w:rsidRPr="003B09F5">
        <w:rPr>
          <w:rFonts w:cs="Times New Roman"/>
        </w:rPr>
        <w:t xml:space="preserve"> water levels.</w:t>
      </w:r>
    </w:p>
    <w:p w14:paraId="26271E17" w14:textId="77777777" w:rsidR="001D584F" w:rsidRPr="003B09F5" w:rsidRDefault="005D6919">
      <w:pPr>
        <w:pStyle w:val="BodyText"/>
        <w:rPr>
          <w:rFonts w:cs="Times New Roman"/>
        </w:rPr>
      </w:pPr>
      <w:r w:rsidRPr="003B09F5">
        <w:rPr>
          <w:rFonts w:cs="Times New Roman"/>
        </w:rPr>
        <w:t>A secondary objective is to review, and if necessary, suggest revisions to the new (proposed) management objectives to reflect what is achievable under the proposed changes to the minimum thresholds.</w:t>
      </w:r>
    </w:p>
    <w:p w14:paraId="26271E18" w14:textId="07A52CE8" w:rsidR="001D584F" w:rsidRPr="003B09F5" w:rsidRDefault="005D6919">
      <w:pPr>
        <w:pStyle w:val="BodyText"/>
        <w:rPr>
          <w:rFonts w:cs="Times New Roman"/>
        </w:rPr>
      </w:pPr>
      <w:r w:rsidRPr="003B09F5">
        <w:rPr>
          <w:rFonts w:cs="Times New Roman"/>
        </w:rPr>
        <w:t xml:space="preserve">For some of the wetlands in the East Wanneroo area, planned urban development will increase recharge in the catchment zone, and reduced abstraction due to land use changes will also lessen drawdown impacts as current </w:t>
      </w:r>
      <w:r w:rsidR="004F46ED" w:rsidRPr="003B09F5">
        <w:rPr>
          <w:rFonts w:cs="Times New Roman"/>
        </w:rPr>
        <w:t>licen</w:t>
      </w:r>
      <w:r w:rsidR="004F46ED">
        <w:rPr>
          <w:rFonts w:cs="Times New Roman"/>
        </w:rPr>
        <w:t>s</w:t>
      </w:r>
      <w:r w:rsidR="004F46ED" w:rsidRPr="003B09F5">
        <w:rPr>
          <w:rFonts w:cs="Times New Roman"/>
        </w:rPr>
        <w:t>es</w:t>
      </w:r>
      <w:r w:rsidRPr="003B09F5">
        <w:rPr>
          <w:rFonts w:cs="Times New Roman"/>
        </w:rPr>
        <w:t xml:space="preserve"> for irrigated agriculture are retired. Modelling projects that water levels in some of these wetlands (such as Lakes Mariginiup, Jandabup, Joondalup and Goollelal) could increase substantially. For example, water levels are projected to increase around 2 meters at Lake Joondalup, and between three and four meters in the vicinity of Lakes Jandabup and Mariginiup. These </w:t>
      </w:r>
      <w:r w:rsidR="00BF56FE" w:rsidRPr="003B09F5">
        <w:rPr>
          <w:rFonts w:cs="Times New Roman"/>
        </w:rPr>
        <w:t>high</w:t>
      </w:r>
      <w:r w:rsidR="005B20CF">
        <w:rPr>
          <w:rFonts w:cs="Times New Roman"/>
        </w:rPr>
        <w:t xml:space="preserve"> </w:t>
      </w:r>
      <w:r w:rsidR="00BF56FE" w:rsidRPr="003B09F5">
        <w:rPr>
          <w:rFonts w:cs="Times New Roman"/>
        </w:rPr>
        <w:t>water</w:t>
      </w:r>
      <w:r w:rsidRPr="003B09F5">
        <w:rPr>
          <w:rFonts w:cs="Times New Roman"/>
        </w:rPr>
        <w:t xml:space="preserve"> levels could also affect some of the existing values of the wetlands. Each of the wetlands listed have maximum water level criteria as stated in WAWA (1995), though due to the dry climate and ongoing declines in water levels, maximum levels have not been a focus to date, and are not part of the current implementation conditions in Statement 819. However, </w:t>
      </w:r>
      <w:r w:rsidR="00BF56FE" w:rsidRPr="003B09F5">
        <w:rPr>
          <w:rFonts w:cs="Times New Roman"/>
        </w:rPr>
        <w:t>considering</w:t>
      </w:r>
      <w:r w:rsidRPr="003B09F5">
        <w:rPr>
          <w:rFonts w:cs="Times New Roman"/>
        </w:rPr>
        <w:t xml:space="preserve"> the proposed land use changes and model projections, it is timely to review the validity of the original maximum water level criteria at these wetlands to support future decisions around groundwater management at and around these sites.</w:t>
      </w:r>
    </w:p>
    <w:p w14:paraId="26271E19" w14:textId="77777777" w:rsidR="001D584F" w:rsidRPr="003B09F5" w:rsidRDefault="005D6919">
      <w:pPr>
        <w:pStyle w:val="BodyText"/>
        <w:rPr>
          <w:rFonts w:cs="Times New Roman"/>
        </w:rPr>
      </w:pPr>
      <w:r w:rsidRPr="003B09F5">
        <w:rPr>
          <w:rFonts w:cs="Times New Roman"/>
        </w:rPr>
        <w:t>Therefore, a third objective is to consider the model projections for the four East Wanneroo wetlands identified and assess whether the WAWA (1995) maximum water level criteria are still valid (meet the proposed management objectives or whether a) an alternative value should be set, or b) further review is required to set a more appropriate maximum threshold).</w:t>
      </w:r>
    </w:p>
    <w:p w14:paraId="26271E1A" w14:textId="1B70E8F4" w:rsidR="001D584F" w:rsidRPr="003B09F5" w:rsidRDefault="005D6919">
      <w:pPr>
        <w:pStyle w:val="BodyText"/>
        <w:rPr>
          <w:rFonts w:cs="Times New Roman"/>
        </w:rPr>
      </w:pPr>
      <w:r w:rsidRPr="003B09F5">
        <w:rPr>
          <w:rFonts w:cs="Times New Roman"/>
        </w:rPr>
        <w:t xml:space="preserve">Finally, a fourth objective of this study is to establish a minimum (and, if </w:t>
      </w:r>
      <w:r w:rsidR="00BF56FE" w:rsidRPr="003B09F5">
        <w:rPr>
          <w:rFonts w:cs="Times New Roman"/>
        </w:rPr>
        <w:t>necessary,</w:t>
      </w:r>
      <w:r w:rsidRPr="003B09F5">
        <w:rPr>
          <w:rFonts w:cs="Times New Roman"/>
        </w:rPr>
        <w:t xml:space="preserve"> a maximum) water level threshold at the staff gauge and bore for Lake Gwelup, based on maintaining the lake’s ecological and social values. Modelling projects that water levels will rise in the Lake Gwelup area by around 0.6 m.</w:t>
      </w:r>
    </w:p>
    <w:p w14:paraId="26271E1B" w14:textId="77777777" w:rsidR="001D584F" w:rsidRPr="003B09F5" w:rsidRDefault="005D6919">
      <w:pPr>
        <w:pStyle w:val="Heading2"/>
        <w:rPr>
          <w:rFonts w:cs="Times New Roman"/>
        </w:rPr>
      </w:pPr>
      <w:bookmarkStart w:id="21" w:name="structure-of-report"/>
      <w:bookmarkStart w:id="22" w:name="_Toc29410573"/>
      <w:r w:rsidRPr="003B09F5">
        <w:rPr>
          <w:rFonts w:cs="Times New Roman"/>
        </w:rPr>
        <w:t>Structure of report</w:t>
      </w:r>
      <w:bookmarkEnd w:id="21"/>
      <w:bookmarkEnd w:id="22"/>
    </w:p>
    <w:p w14:paraId="26271E1C" w14:textId="3A4BC5A4" w:rsidR="001D584F" w:rsidRPr="003B09F5" w:rsidRDefault="005D6919">
      <w:pPr>
        <w:pStyle w:val="FirstParagraph"/>
        <w:rPr>
          <w:rFonts w:cs="Times New Roman"/>
        </w:rPr>
      </w:pPr>
      <w:r w:rsidRPr="003B09F5">
        <w:rPr>
          <w:rFonts w:cs="Times New Roman"/>
        </w:rPr>
        <w:t xml:space="preserve">A detailed desktop review of all data collected during the </w:t>
      </w:r>
      <w:r w:rsidRPr="003B09F5">
        <w:rPr>
          <w:rFonts w:cs="Times New Roman"/>
          <w:i/>
        </w:rPr>
        <w:t>Gnangara Mound Environmental Monitoring Programme</w:t>
      </w:r>
      <w:r w:rsidRPr="003B09F5">
        <w:rPr>
          <w:rFonts w:cs="Times New Roman"/>
        </w:rPr>
        <w:t xml:space="preserve"> and </w:t>
      </w:r>
      <w:r w:rsidRPr="003B09F5">
        <w:rPr>
          <w:rFonts w:cs="Times New Roman"/>
          <w:i/>
        </w:rPr>
        <w:t>Surveys of Gnangara Mound Wetland Vegetation Monitoring</w:t>
      </w:r>
      <w:r w:rsidRPr="003B09F5">
        <w:rPr>
          <w:rFonts w:cs="Times New Roman"/>
        </w:rPr>
        <w:t xml:space="preserve"> will be presented in this report. An initial analysis of vegetation and aquatic assemblages is provided to understand the general </w:t>
      </w:r>
      <w:r w:rsidRPr="003B09F5">
        <w:rPr>
          <w:rFonts w:cs="Times New Roman"/>
        </w:rPr>
        <w:lastRenderedPageBreak/>
        <w:t xml:space="preserve">trends of change for the Gnangara </w:t>
      </w:r>
      <w:r w:rsidR="005B20CF">
        <w:rPr>
          <w:rFonts w:cs="Times New Roman"/>
        </w:rPr>
        <w:t>groundwater</w:t>
      </w:r>
      <w:r w:rsidR="005B20CF" w:rsidRPr="003B09F5">
        <w:rPr>
          <w:rFonts w:cs="Times New Roman"/>
        </w:rPr>
        <w:t xml:space="preserve"> </w:t>
      </w:r>
      <w:r w:rsidRPr="003B09F5">
        <w:rPr>
          <w:rFonts w:cs="Times New Roman"/>
        </w:rPr>
        <w:t xml:space="preserve">system </w:t>
      </w:r>
      <w:r w:rsidR="00BF56FE" w:rsidRPr="003B09F5">
        <w:rPr>
          <w:rFonts w:cs="Times New Roman"/>
        </w:rPr>
        <w:t>in</w:t>
      </w:r>
      <w:r w:rsidRPr="003B09F5">
        <w:rPr>
          <w:rFonts w:cs="Times New Roman"/>
        </w:rPr>
        <w:t xml:space="preserve"> terms of changes in diversity, loss/gain of taxa, homogenisation of communities and the impact of invasive species. This general assessment provides a context of how historical shifts in diversity have shaped each wetland relative to other wetlands and </w:t>
      </w:r>
      <w:r w:rsidR="005B20CF">
        <w:rPr>
          <w:rFonts w:cs="Times New Roman"/>
        </w:rPr>
        <w:t xml:space="preserve">illustrates </w:t>
      </w:r>
      <w:r w:rsidRPr="003B09F5">
        <w:rPr>
          <w:rFonts w:cs="Times New Roman"/>
        </w:rPr>
        <w:t xml:space="preserve">the general changes being experienced by </w:t>
      </w:r>
      <w:r w:rsidR="005B20CF">
        <w:rPr>
          <w:rFonts w:cs="Times New Roman"/>
        </w:rPr>
        <w:t xml:space="preserve">Gnangara groundwater-dependent ecosystems </w:t>
      </w:r>
      <w:r w:rsidRPr="003B09F5">
        <w:rPr>
          <w:rFonts w:cs="Times New Roman"/>
        </w:rPr>
        <w:t>as a whole.</w:t>
      </w:r>
    </w:p>
    <w:p w14:paraId="26271E1D" w14:textId="07EA04F1" w:rsidR="001D584F" w:rsidRPr="003B09F5" w:rsidRDefault="005D6919">
      <w:pPr>
        <w:pStyle w:val="BodyText"/>
        <w:rPr>
          <w:rFonts w:cs="Times New Roman"/>
        </w:rPr>
      </w:pPr>
      <w:r w:rsidRPr="003B09F5">
        <w:rPr>
          <w:rFonts w:cs="Times New Roman"/>
        </w:rPr>
        <w:t xml:space="preserve">To understand the shifts that have occurred in aquatic and vegetation communities and the role groundwater levels have had in driving ecological changes at each of the monitored sites, a detailed examination of each wetland is provided. For each wetland, a summary of historical groundwater/surface water levels and current water quality information is </w:t>
      </w:r>
      <w:r w:rsidR="005B20CF">
        <w:rPr>
          <w:rFonts w:cs="Times New Roman"/>
        </w:rPr>
        <w:t>present</w:t>
      </w:r>
      <w:r w:rsidR="005B20CF" w:rsidRPr="003B09F5">
        <w:rPr>
          <w:rFonts w:cs="Times New Roman"/>
        </w:rPr>
        <w:t>ed</w:t>
      </w:r>
      <w:r w:rsidRPr="003B09F5">
        <w:rPr>
          <w:rFonts w:cs="Times New Roman"/>
        </w:rPr>
        <w:t>. Each wetland vegetation community has been model</w:t>
      </w:r>
      <w:r w:rsidR="00F76DE8">
        <w:rPr>
          <w:rFonts w:cs="Times New Roman"/>
        </w:rPr>
        <w:t>l</w:t>
      </w:r>
      <w:r w:rsidRPr="003B09F5">
        <w:rPr>
          <w:rFonts w:cs="Times New Roman"/>
        </w:rPr>
        <w:t>ed to understand the role of groundwater level on the abundance of plant species and a discussion is provided on the causes of historical and contemporary shifts in vegetation composition and the likely trajectory of change should the proposed threshold levels be adopted. A similar interpretation is provided for the aquatic macroinvertebrate communities. Considering the role of groundwater on vegetation structure and the historical shifts in aquatic assemblages, an assessment of the ecological consequences of the revised 2030 thresholds on the stated site values and site management objectives is provided for each wetland.</w:t>
      </w:r>
    </w:p>
    <w:p w14:paraId="0FB4333A" w14:textId="77777777" w:rsidR="00766FA4" w:rsidRPr="003B09F5" w:rsidRDefault="005D6919" w:rsidP="00766FA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3E3" wp14:editId="262723E4">
            <wp:extent cx="5334000" cy="7588700"/>
            <wp:effectExtent l="0" t="0" r="0" b="0"/>
            <wp:docPr id="1" name="Picture" descr="Gnangara groundwater allocation plan area and location of wetland and terrestrial sites investigated in this report."/>
            <wp:cNvGraphicFramePr/>
            <a:graphic xmlns:a="http://schemas.openxmlformats.org/drawingml/2006/main">
              <a:graphicData uri="http://schemas.openxmlformats.org/drawingml/2006/picture">
                <pic:pic xmlns:pic="http://schemas.openxmlformats.org/drawingml/2006/picture">
                  <pic:nvPicPr>
                    <pic:cNvPr id="0" name="Picture" descr="map.png"/>
                    <pic:cNvPicPr>
                      <a:picLocks noChangeAspect="1" noChangeArrowheads="1"/>
                    </pic:cNvPicPr>
                  </pic:nvPicPr>
                  <pic:blipFill>
                    <a:blip r:embed="rId13"/>
                    <a:stretch>
                      <a:fillRect/>
                    </a:stretch>
                  </pic:blipFill>
                  <pic:spPr bwMode="auto">
                    <a:xfrm>
                      <a:off x="0" y="0"/>
                      <a:ext cx="5334000" cy="7588700"/>
                    </a:xfrm>
                    <a:prstGeom prst="rect">
                      <a:avLst/>
                    </a:prstGeom>
                    <a:noFill/>
                    <a:ln w="9525">
                      <a:noFill/>
                      <a:headEnd/>
                      <a:tailEnd/>
                    </a:ln>
                  </pic:spPr>
                </pic:pic>
              </a:graphicData>
            </a:graphic>
          </wp:inline>
        </w:drawing>
      </w:r>
    </w:p>
    <w:p w14:paraId="7EECE71D" w14:textId="72328380" w:rsidR="00766FA4" w:rsidRPr="003B09F5" w:rsidRDefault="00766FA4" w:rsidP="00766FA4">
      <w:pPr>
        <w:pStyle w:val="ImageCaption"/>
        <w:rPr>
          <w:rFonts w:ascii="Times New Roman" w:hAnsi="Times New Roman" w:cs="Times New Roman"/>
        </w:rPr>
      </w:pPr>
      <w:bookmarkStart w:id="23" w:name="_Ref2590992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1</w:t>
      </w:r>
      <w:r w:rsidRPr="003B09F5">
        <w:rPr>
          <w:rFonts w:ascii="Times New Roman" w:hAnsi="Times New Roman" w:cs="Times New Roman"/>
        </w:rPr>
        <w:fldChar w:fldCharType="end"/>
      </w:r>
      <w:bookmarkEnd w:id="23"/>
      <w:r w:rsidRPr="003B09F5">
        <w:rPr>
          <w:rFonts w:ascii="Times New Roman" w:hAnsi="Times New Roman" w:cs="Times New Roman"/>
        </w:rPr>
        <w:t xml:space="preserve"> Gnangara groundwater allocation plan area and location of wetland and terrestrial sites investigated in this report.</w:t>
      </w:r>
    </w:p>
    <w:p w14:paraId="26271E1E" w14:textId="616B3AD2" w:rsidR="001D584F" w:rsidRPr="003B09F5" w:rsidRDefault="001D584F" w:rsidP="00766FA4">
      <w:pPr>
        <w:pStyle w:val="Caption"/>
        <w:rPr>
          <w:rFonts w:ascii="Times New Roman" w:hAnsi="Times New Roman" w:cs="Times New Roman"/>
        </w:rPr>
      </w:pPr>
    </w:p>
    <w:p w14:paraId="33583CFC" w14:textId="77777777" w:rsidR="00766FA4" w:rsidRPr="003B09F5" w:rsidRDefault="005D6919" w:rsidP="00766FA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3E5" wp14:editId="262723E6">
            <wp:extent cx="4620126" cy="3696101"/>
            <wp:effectExtent l="0" t="0" r="0" b="0"/>
            <wp:docPr id="2" name="Picture" descr="Left: Annual rainfall data reported for Perth Airport (BOM Site 9021) for 1950 - 2018. Red dots represent toal rainfall for a given year and dotted line represents average annual rainfall for the entire period. Solid line represents a 5-year moving average of annual rainfall data. Right: }Monthly rainfall data reported for Perth Airport (BOM Site 9021) for 1950 - 2018."/>
            <wp:cNvGraphicFramePr/>
            <a:graphic xmlns:a="http://schemas.openxmlformats.org/drawingml/2006/main">
              <a:graphicData uri="http://schemas.openxmlformats.org/drawingml/2006/picture">
                <pic:pic xmlns:pic="http://schemas.openxmlformats.org/drawingml/2006/picture">
                  <pic:nvPicPr>
                    <pic:cNvPr id="0" name="Picture" descr="Figs/RainfallPlot-1.png"/>
                    <pic:cNvPicPr>
                      <a:picLocks noChangeAspect="1" noChangeArrowheads="1"/>
                    </pic:cNvPicPr>
                  </pic:nvPicPr>
                  <pic:blipFill>
                    <a:blip r:embed="rId14"/>
                    <a:stretch>
                      <a:fillRect/>
                    </a:stretch>
                  </pic:blipFill>
                  <pic:spPr bwMode="auto">
                    <a:xfrm>
                      <a:off x="0" y="0"/>
                      <a:ext cx="4620126" cy="3696101"/>
                    </a:xfrm>
                    <a:prstGeom prst="rect">
                      <a:avLst/>
                    </a:prstGeom>
                    <a:noFill/>
                    <a:ln w="9525">
                      <a:noFill/>
                      <a:headEnd/>
                      <a:tailEnd/>
                    </a:ln>
                  </pic:spPr>
                </pic:pic>
              </a:graphicData>
            </a:graphic>
          </wp:inline>
        </w:drawing>
      </w:r>
    </w:p>
    <w:p w14:paraId="5056CC27" w14:textId="44BF2FFB" w:rsidR="00766FA4" w:rsidRPr="003B09F5" w:rsidRDefault="00766FA4" w:rsidP="00766FA4">
      <w:pPr>
        <w:pStyle w:val="ImageCaption"/>
        <w:rPr>
          <w:rFonts w:ascii="Times New Roman" w:hAnsi="Times New Roman" w:cs="Times New Roman"/>
        </w:rPr>
      </w:pPr>
      <w:bookmarkStart w:id="24" w:name="_Ref2590995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2</w:t>
      </w:r>
      <w:r w:rsidRPr="003B09F5">
        <w:rPr>
          <w:rFonts w:ascii="Times New Roman" w:hAnsi="Times New Roman" w:cs="Times New Roman"/>
        </w:rPr>
        <w:fldChar w:fldCharType="end"/>
      </w:r>
      <w:bookmarkEnd w:id="24"/>
      <w:r w:rsidRPr="003B09F5">
        <w:rPr>
          <w:rFonts w:ascii="Times New Roman" w:hAnsi="Times New Roman" w:cs="Times New Roman"/>
        </w:rPr>
        <w:t xml:space="preserve"> Left: Annual rainfall data reported for Perth Airport (BOM Site 9021) for 1950 - 2018. Red dots represent total rainfall for a given year and dotted line represents average annual rainfall for the entire period. Solid line represents a 5-year moving average of annual rainfall data. Right: </w:t>
      </w:r>
      <w:r w:rsidR="00FA17DA">
        <w:rPr>
          <w:rFonts w:ascii="Times New Roman" w:hAnsi="Times New Roman" w:cs="Times New Roman"/>
        </w:rPr>
        <w:t>Boxplots of m</w:t>
      </w:r>
      <w:commentRangeStart w:id="25"/>
      <w:r w:rsidRPr="003B09F5">
        <w:rPr>
          <w:rFonts w:ascii="Times New Roman" w:hAnsi="Times New Roman" w:cs="Times New Roman"/>
        </w:rPr>
        <w:t>onthly rainfall data reported for Perth Airport</w:t>
      </w:r>
      <w:commentRangeEnd w:id="25"/>
      <w:r w:rsidR="00F76DE8">
        <w:rPr>
          <w:rStyle w:val="CommentReference"/>
        </w:rPr>
        <w:commentReference w:id="25"/>
      </w:r>
      <w:r w:rsidR="00FA17DA">
        <w:rPr>
          <w:rFonts w:ascii="Times New Roman" w:hAnsi="Times New Roman" w:cs="Times New Roman"/>
        </w:rPr>
        <w:t xml:space="preserve"> representing mean and range of monthly rainfall</w:t>
      </w:r>
      <w:r w:rsidR="006E7FFA">
        <w:rPr>
          <w:rFonts w:ascii="Times New Roman" w:hAnsi="Times New Roman" w:cs="Times New Roman"/>
        </w:rPr>
        <w:t xml:space="preserve"> at </w:t>
      </w:r>
      <w:r w:rsidRPr="003B09F5">
        <w:rPr>
          <w:rFonts w:ascii="Times New Roman" w:hAnsi="Times New Roman" w:cs="Times New Roman"/>
        </w:rPr>
        <w:t>BOM Site 902</w:t>
      </w:r>
      <w:r w:rsidR="006E7FFA">
        <w:rPr>
          <w:rFonts w:ascii="Times New Roman" w:hAnsi="Times New Roman" w:cs="Times New Roman"/>
        </w:rPr>
        <w:t>1</w:t>
      </w:r>
      <w:r w:rsidRPr="003B09F5">
        <w:rPr>
          <w:rFonts w:ascii="Times New Roman" w:hAnsi="Times New Roman" w:cs="Times New Roman"/>
        </w:rPr>
        <w:t xml:space="preserve"> for 1950 - 2018.</w:t>
      </w:r>
    </w:p>
    <w:p w14:paraId="26271E22" w14:textId="77777777" w:rsidR="001D584F" w:rsidRPr="003B09F5" w:rsidRDefault="005D6919">
      <w:pPr>
        <w:pStyle w:val="Heading1"/>
        <w:rPr>
          <w:rFonts w:cs="Times New Roman"/>
        </w:rPr>
      </w:pPr>
      <w:bookmarkStart w:id="26" w:name="methodology"/>
      <w:bookmarkStart w:id="27" w:name="_Toc29410574"/>
      <w:r w:rsidRPr="003B09F5">
        <w:rPr>
          <w:rFonts w:cs="Times New Roman"/>
        </w:rPr>
        <w:t>Methodology</w:t>
      </w:r>
      <w:bookmarkEnd w:id="26"/>
      <w:bookmarkEnd w:id="27"/>
    </w:p>
    <w:p w14:paraId="26271E23" w14:textId="13AB8EF4" w:rsidR="001D584F" w:rsidRPr="003B09F5" w:rsidRDefault="005D6919">
      <w:pPr>
        <w:pStyle w:val="FirstParagraph"/>
        <w:rPr>
          <w:rFonts w:cs="Times New Roman"/>
        </w:rPr>
      </w:pPr>
      <w:commentRangeStart w:id="28"/>
      <w:commentRangeStart w:id="29"/>
      <w:r w:rsidRPr="003B09F5">
        <w:rPr>
          <w:rFonts w:cs="Times New Roman"/>
        </w:rPr>
        <w:t xml:space="preserve">The surface geology of the Gnangara </w:t>
      </w:r>
      <w:r w:rsidR="008F50A2" w:rsidRPr="003B09F5">
        <w:rPr>
          <w:rFonts w:cs="Times New Roman"/>
        </w:rPr>
        <w:t xml:space="preserve">Groundwater System </w:t>
      </w:r>
      <w:r w:rsidR="00BF56FE" w:rsidRPr="003B09F5">
        <w:rPr>
          <w:rFonts w:cs="Times New Roman"/>
        </w:rPr>
        <w:t>reflects</w:t>
      </w:r>
      <w:r w:rsidRPr="003B09F5">
        <w:rPr>
          <w:rFonts w:cs="Times New Roman"/>
        </w:rPr>
        <w:t xml:space="preserve"> processes that have shaped the Swan Coastal Plain over the last two million years due to changing sea levels. These processes determine the soils and sediments of the Swan Coastal Plain, which along with hydrological regimes, are important drivers of the ecology of each wetland. The Gnangara </w:t>
      </w:r>
      <w:r w:rsidR="008F50A2" w:rsidRPr="003B09F5">
        <w:rPr>
          <w:rFonts w:cs="Times New Roman"/>
        </w:rPr>
        <w:t>Groundwater System</w:t>
      </w:r>
      <w:r w:rsidRPr="003B09F5">
        <w:rPr>
          <w:rFonts w:cs="Times New Roman"/>
        </w:rPr>
        <w:t xml:space="preserve">, which is bordered by the </w:t>
      </w:r>
      <w:r w:rsidR="00BF56FE" w:rsidRPr="003B09F5">
        <w:rPr>
          <w:rFonts w:cs="Times New Roman"/>
        </w:rPr>
        <w:t>2.5-billion-year-old</w:t>
      </w:r>
      <w:r w:rsidRPr="003B09F5">
        <w:rPr>
          <w:rFonts w:cs="Times New Roman"/>
        </w:rPr>
        <w:t xml:space="preserve"> granite and gneiss of the Darling Scarp in the east, is composed of aeolian, lacustrine, fluvial and estuarine deposits that have created </w:t>
      </w:r>
      <w:r w:rsidR="00905D92" w:rsidRPr="003B09F5">
        <w:rPr>
          <w:rFonts w:cs="Times New Roman"/>
        </w:rPr>
        <w:t>landforms</w:t>
      </w:r>
      <w:r w:rsidRPr="003B09F5">
        <w:rPr>
          <w:rFonts w:cs="Times New Roman"/>
        </w:rPr>
        <w:t xml:space="preserve"> which run parallel to the Scarp and coast. The sediments increase in age from the west coast to the Darling Scarp in the east. The Quindalup Dune System was formed 4,500 to 6,000 years ago (Holocene) and consists of calcareous sand dunes that trend north-south along the coast. Wetlands that occur in the Quindalup Dunes are usually non-groundwater dependent, such as estuaries, and therefore not covered by this report. The Spearwood Dune System is an aeolian calcareous dune system that is the surface expression of the Tamala Limestone formation formed in the Pleistocene. Wetlands are found in the swales of the dunes that run parallel to the coast and are usually elongated in shape. Some of the wetlands are permanently inundated and are deeper than elsewhere on the Gnangara </w:t>
      </w:r>
      <w:r w:rsidR="008F50A2" w:rsidRPr="003B09F5">
        <w:rPr>
          <w:rFonts w:cs="Times New Roman"/>
        </w:rPr>
        <w:t>Groundwater System</w:t>
      </w:r>
      <w:r w:rsidRPr="003B09F5">
        <w:rPr>
          <w:rFonts w:cs="Times New Roman"/>
        </w:rPr>
        <w:t xml:space="preserve">. The Bassendean Dune System is composed of highly permeable white siliceous sands deposited in the middle Pleistocene that are inter-dispersed with areas of poorly drained soils that are subjected to seasonal water logging. Bassendean wetlands typically vary on a theme of circular basin shapes. The wetlands found in each of these dunal systems are largely distinct from one another. For </w:t>
      </w:r>
      <w:r w:rsidRPr="003B09F5">
        <w:rPr>
          <w:rFonts w:cs="Times New Roman"/>
        </w:rPr>
        <w:lastRenderedPageBreak/>
        <w:t>example, Bassendean wetlands generally have tannin rich and acidic waters, and Spearwood waters being clearer and alkaline.</w:t>
      </w:r>
      <w:commentRangeEnd w:id="28"/>
      <w:r w:rsidR="006A06F1">
        <w:rPr>
          <w:rStyle w:val="CommentReference"/>
          <w:rFonts w:asciiTheme="minorHAnsi" w:hAnsiTheme="minorHAnsi"/>
        </w:rPr>
        <w:commentReference w:id="28"/>
      </w:r>
      <w:commentRangeEnd w:id="29"/>
      <w:r w:rsidR="006E7FFA">
        <w:rPr>
          <w:rStyle w:val="CommentReference"/>
          <w:rFonts w:asciiTheme="minorHAnsi" w:hAnsiTheme="minorHAnsi"/>
        </w:rPr>
        <w:commentReference w:id="29"/>
      </w:r>
    </w:p>
    <w:p w14:paraId="26271E24" w14:textId="418BA474" w:rsidR="001D584F" w:rsidRDefault="00F76DE8">
      <w:pPr>
        <w:pStyle w:val="BodyText"/>
        <w:rPr>
          <w:rFonts w:cs="Times New Roman"/>
        </w:rPr>
      </w:pPr>
      <w:r>
        <w:rPr>
          <w:rFonts w:cs="Times New Roman"/>
        </w:rPr>
        <w:t>Fifteen</w:t>
      </w:r>
      <w:r w:rsidRPr="003B09F5">
        <w:rPr>
          <w:rFonts w:cs="Times New Roman"/>
        </w:rPr>
        <w:t xml:space="preserve"> </w:t>
      </w:r>
      <w:r w:rsidR="005D6919" w:rsidRPr="003B09F5">
        <w:rPr>
          <w:rFonts w:cs="Times New Roman"/>
        </w:rPr>
        <w:t>wetlands</w:t>
      </w:r>
      <w:r>
        <w:rPr>
          <w:rFonts w:cs="Times New Roman"/>
        </w:rPr>
        <w:t xml:space="preserve"> and five terrestrial </w:t>
      </w:r>
      <w:r w:rsidR="006D3BCE">
        <w:rPr>
          <w:rFonts w:cs="Times New Roman"/>
        </w:rPr>
        <w:t xml:space="preserve">(bushland) </w:t>
      </w:r>
      <w:r>
        <w:rPr>
          <w:rFonts w:cs="Times New Roman"/>
        </w:rPr>
        <w:t>environments</w:t>
      </w:r>
      <w:r w:rsidR="005D6919" w:rsidRPr="003B09F5">
        <w:rPr>
          <w:rFonts w:cs="Times New Roman"/>
        </w:rPr>
        <w:t xml:space="preserve"> from the Bassendean and Spearwood Dune systems are analysed in this report to assess the ecological and managerial impacts of revised groundwater thresholds (</w:t>
      </w:r>
      <w:r w:rsidR="00844606">
        <w:rPr>
          <w:rFonts w:cs="Times New Roman"/>
        </w:rPr>
        <w:fldChar w:fldCharType="begin"/>
      </w:r>
      <w:r w:rsidR="00844606">
        <w:rPr>
          <w:rFonts w:cs="Times New Roman"/>
        </w:rPr>
        <w:instrText xml:space="preserve"> REF _Ref25909922 \h </w:instrText>
      </w:r>
      <w:r w:rsidR="00844606">
        <w:rPr>
          <w:rFonts w:cs="Times New Roman"/>
        </w:rPr>
      </w:r>
      <w:r w:rsidR="00844606">
        <w:rPr>
          <w:rFonts w:cs="Times New Roman"/>
        </w:rPr>
        <w:fldChar w:fldCharType="separate"/>
      </w:r>
      <w:r w:rsidR="00E3659C" w:rsidRPr="003B09F5">
        <w:rPr>
          <w:rFonts w:cs="Times New Roman"/>
        </w:rPr>
        <w:t xml:space="preserve">Figure </w:t>
      </w:r>
      <w:r w:rsidR="00E3659C">
        <w:rPr>
          <w:rFonts w:cs="Times New Roman"/>
          <w:noProof/>
        </w:rPr>
        <w:t>1</w:t>
      </w:r>
      <w:r w:rsidR="00844606">
        <w:rPr>
          <w:rFonts w:cs="Times New Roman"/>
        </w:rPr>
        <w:fldChar w:fldCharType="end"/>
      </w:r>
      <w:r w:rsidR="005D6919" w:rsidRPr="003B09F5">
        <w:rPr>
          <w:rFonts w:cs="Times New Roman"/>
        </w:rPr>
        <w:t xml:space="preserve"> and</w:t>
      </w:r>
      <w:r w:rsidR="00844606">
        <w:rPr>
          <w:rFonts w:cs="Times New Roman"/>
        </w:rPr>
        <w:t xml:space="preserve"> </w:t>
      </w:r>
      <w:r w:rsidR="00844606">
        <w:rPr>
          <w:rFonts w:cs="Times New Roman"/>
        </w:rPr>
        <w:fldChar w:fldCharType="begin"/>
      </w:r>
      <w:r w:rsidR="00844606">
        <w:rPr>
          <w:rFonts w:cs="Times New Roman"/>
        </w:rPr>
        <w:instrText xml:space="preserve"> REF _Ref25910101 \h </w:instrText>
      </w:r>
      <w:r w:rsidR="00844606">
        <w:rPr>
          <w:rFonts w:cs="Times New Roman"/>
        </w:rPr>
      </w:r>
      <w:r w:rsidR="00844606">
        <w:rPr>
          <w:rFonts w:cs="Times New Roman"/>
        </w:rPr>
        <w:fldChar w:fldCharType="separate"/>
      </w:r>
      <w:r w:rsidR="00E3659C" w:rsidRPr="003B09F5">
        <w:rPr>
          <w:rFonts w:cs="Times New Roman"/>
        </w:rPr>
        <w:t xml:space="preserve">Table </w:t>
      </w:r>
      <w:r w:rsidR="00E3659C">
        <w:rPr>
          <w:rFonts w:cs="Times New Roman"/>
          <w:noProof/>
        </w:rPr>
        <w:t>1</w:t>
      </w:r>
      <w:r w:rsidR="00844606">
        <w:rPr>
          <w:rFonts w:cs="Times New Roman"/>
        </w:rPr>
        <w:fldChar w:fldCharType="end"/>
      </w:r>
      <w:r w:rsidR="005D6919" w:rsidRPr="003B09F5">
        <w:rPr>
          <w:rFonts w:cs="Times New Roman"/>
        </w:rPr>
        <w:t xml:space="preserve">). </w:t>
      </w:r>
      <w:commentRangeStart w:id="30"/>
      <w:r w:rsidR="005D6919" w:rsidRPr="00991D47">
        <w:rPr>
          <w:rFonts w:cs="Times New Roman"/>
          <w:highlight w:val="yellow"/>
        </w:rPr>
        <w:t>[HOW DO THE WANNEROO WETLANDS FIT INTO THIS SYSTEM. NEED TO CONFIRM DUNAL SYSTEMS IN TABLE. GINGIN = Pinjarra Plain?]</w:t>
      </w:r>
      <w:commentRangeEnd w:id="30"/>
      <w:r w:rsidR="006C465E">
        <w:rPr>
          <w:rStyle w:val="CommentReference"/>
          <w:rFonts w:asciiTheme="minorHAnsi" w:hAnsiTheme="minorHAnsi"/>
        </w:rPr>
        <w:commentReference w:id="30"/>
      </w:r>
    </w:p>
    <w:p w14:paraId="0653B988" w14:textId="77777777" w:rsidR="00C91FCE" w:rsidRDefault="00C91FCE">
      <w:pPr>
        <w:pStyle w:val="BodyText"/>
        <w:rPr>
          <w:rFonts w:cs="Times New Roman"/>
        </w:rPr>
        <w:sectPr w:rsidR="00C91FCE" w:rsidSect="009A07B3">
          <w:footerReference w:type="default" r:id="rId15"/>
          <w:pgSz w:w="12240" w:h="15840"/>
          <w:pgMar w:top="1440" w:right="1440" w:bottom="1440" w:left="1440" w:header="720" w:footer="720" w:gutter="0"/>
          <w:pgNumType w:start="1"/>
          <w:cols w:space="720"/>
        </w:sectPr>
      </w:pPr>
    </w:p>
    <w:p w14:paraId="428B06E7" w14:textId="27953878" w:rsidR="00766FA4" w:rsidRPr="003B09F5" w:rsidRDefault="00766FA4" w:rsidP="00766FA4">
      <w:pPr>
        <w:pStyle w:val="TableCaption"/>
        <w:rPr>
          <w:rFonts w:ascii="Times New Roman" w:hAnsi="Times New Roman" w:cs="Times New Roman"/>
        </w:rPr>
      </w:pPr>
      <w:bookmarkStart w:id="31" w:name="_Ref25910101"/>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E3659C">
        <w:rPr>
          <w:rFonts w:ascii="Times New Roman" w:hAnsi="Times New Roman" w:cs="Times New Roman"/>
          <w:noProof/>
        </w:rPr>
        <w:t>1</w:t>
      </w:r>
      <w:r w:rsidRPr="003B09F5">
        <w:rPr>
          <w:rFonts w:ascii="Times New Roman" w:hAnsi="Times New Roman" w:cs="Times New Roman"/>
        </w:rPr>
        <w:fldChar w:fldCharType="end"/>
      </w:r>
      <w:bookmarkEnd w:id="31"/>
      <w:r w:rsidRPr="003B09F5">
        <w:rPr>
          <w:rFonts w:ascii="Times New Roman" w:hAnsi="Times New Roman" w:cs="Times New Roman"/>
        </w:rPr>
        <w:t xml:space="preserve"> Summary information of wetlands that have either been systematically surveyed on an annual basis and those that have been sampled for the purposes of this report. For each wetland, information is provided on their morphological properties, the dunal system they are found on, whether systematic surveys of vegetation, aquatic macroinvertebrates and water quality have occurred and their location in the Swan Coastal Plain.</w:t>
      </w:r>
    </w:p>
    <w:tbl>
      <w:tblPr>
        <w:tblStyle w:val="Table"/>
        <w:tblW w:w="5000" w:type="pct"/>
        <w:tblLook w:val="07E0" w:firstRow="1" w:lastRow="1" w:firstColumn="1" w:lastColumn="1" w:noHBand="1" w:noVBand="1"/>
      </w:tblPr>
      <w:tblGrid>
        <w:gridCol w:w="2765"/>
        <w:gridCol w:w="1238"/>
        <w:gridCol w:w="2662"/>
        <w:gridCol w:w="1221"/>
        <w:gridCol w:w="1802"/>
        <w:gridCol w:w="1379"/>
        <w:gridCol w:w="1893"/>
      </w:tblGrid>
      <w:tr w:rsidR="003B09F5" w:rsidRPr="00013E4C" w14:paraId="26271E2D" w14:textId="77777777">
        <w:tc>
          <w:tcPr>
            <w:tcW w:w="0" w:type="auto"/>
            <w:tcBorders>
              <w:bottom w:val="single" w:sz="0" w:space="0" w:color="auto"/>
            </w:tcBorders>
            <w:vAlign w:val="bottom"/>
          </w:tcPr>
          <w:p w14:paraId="26271E26" w14:textId="77777777" w:rsidR="001D584F" w:rsidRPr="00013E4C" w:rsidRDefault="005D6919" w:rsidP="00C91FCE">
            <w:pPr>
              <w:pStyle w:val="Compact"/>
              <w:jc w:val="center"/>
              <w:rPr>
                <w:rFonts w:cs="Times New Roman"/>
                <w:sz w:val="20"/>
                <w:szCs w:val="20"/>
              </w:rPr>
            </w:pPr>
            <w:r w:rsidRPr="00013E4C">
              <w:rPr>
                <w:rFonts w:cs="Times New Roman"/>
                <w:sz w:val="20"/>
                <w:szCs w:val="20"/>
              </w:rPr>
              <w:t>Wetland</w:t>
            </w:r>
          </w:p>
        </w:tc>
        <w:tc>
          <w:tcPr>
            <w:tcW w:w="0" w:type="auto"/>
            <w:tcBorders>
              <w:bottom w:val="single" w:sz="0" w:space="0" w:color="auto"/>
            </w:tcBorders>
            <w:vAlign w:val="bottom"/>
          </w:tcPr>
          <w:p w14:paraId="26271E27" w14:textId="77777777" w:rsidR="001D584F" w:rsidRPr="00013E4C" w:rsidRDefault="005D6919" w:rsidP="00C91FCE">
            <w:pPr>
              <w:pStyle w:val="Compact"/>
              <w:jc w:val="center"/>
              <w:rPr>
                <w:rFonts w:cs="Times New Roman"/>
                <w:sz w:val="20"/>
                <w:szCs w:val="20"/>
              </w:rPr>
            </w:pPr>
            <w:r w:rsidRPr="00013E4C">
              <w:rPr>
                <w:rFonts w:cs="Times New Roman"/>
                <w:sz w:val="20"/>
                <w:szCs w:val="20"/>
              </w:rPr>
              <w:t>Morphology</w:t>
            </w:r>
          </w:p>
        </w:tc>
        <w:tc>
          <w:tcPr>
            <w:tcW w:w="0" w:type="auto"/>
            <w:tcBorders>
              <w:bottom w:val="single" w:sz="0" w:space="0" w:color="auto"/>
            </w:tcBorders>
            <w:vAlign w:val="bottom"/>
          </w:tcPr>
          <w:p w14:paraId="26271E28" w14:textId="77777777" w:rsidR="001D584F" w:rsidRPr="00013E4C" w:rsidRDefault="005D6919" w:rsidP="00C91FCE">
            <w:pPr>
              <w:pStyle w:val="Compact"/>
              <w:jc w:val="center"/>
              <w:rPr>
                <w:rFonts w:cs="Times New Roman"/>
                <w:sz w:val="20"/>
                <w:szCs w:val="20"/>
              </w:rPr>
            </w:pPr>
            <w:r w:rsidRPr="00013E4C">
              <w:rPr>
                <w:rFonts w:cs="Times New Roman"/>
                <w:sz w:val="20"/>
                <w:szCs w:val="20"/>
              </w:rPr>
              <w:t>Dunal System</w:t>
            </w:r>
          </w:p>
        </w:tc>
        <w:tc>
          <w:tcPr>
            <w:tcW w:w="0" w:type="auto"/>
            <w:tcBorders>
              <w:bottom w:val="single" w:sz="0" w:space="0" w:color="auto"/>
            </w:tcBorders>
            <w:vAlign w:val="bottom"/>
          </w:tcPr>
          <w:p w14:paraId="26271E29" w14:textId="77777777" w:rsidR="001D584F" w:rsidRPr="00013E4C" w:rsidRDefault="005D6919" w:rsidP="00C91FCE">
            <w:pPr>
              <w:pStyle w:val="Compact"/>
              <w:jc w:val="center"/>
              <w:rPr>
                <w:rFonts w:cs="Times New Roman"/>
                <w:sz w:val="20"/>
                <w:szCs w:val="20"/>
              </w:rPr>
            </w:pPr>
            <w:r w:rsidRPr="00013E4C">
              <w:rPr>
                <w:rFonts w:cs="Times New Roman"/>
                <w:sz w:val="20"/>
                <w:szCs w:val="20"/>
              </w:rPr>
              <w:t>Vegetation</w:t>
            </w:r>
          </w:p>
        </w:tc>
        <w:tc>
          <w:tcPr>
            <w:tcW w:w="0" w:type="auto"/>
            <w:tcBorders>
              <w:bottom w:val="single" w:sz="0" w:space="0" w:color="auto"/>
            </w:tcBorders>
            <w:vAlign w:val="bottom"/>
          </w:tcPr>
          <w:p w14:paraId="26271E2A" w14:textId="77777777" w:rsidR="001D584F" w:rsidRPr="00013E4C" w:rsidRDefault="005D6919" w:rsidP="00C91FCE">
            <w:pPr>
              <w:pStyle w:val="Compact"/>
              <w:jc w:val="center"/>
              <w:rPr>
                <w:rFonts w:cs="Times New Roman"/>
                <w:sz w:val="20"/>
                <w:szCs w:val="20"/>
              </w:rPr>
            </w:pPr>
            <w:r w:rsidRPr="00013E4C">
              <w:rPr>
                <w:rFonts w:cs="Times New Roman"/>
                <w:sz w:val="20"/>
                <w:szCs w:val="20"/>
              </w:rPr>
              <w:t>Macroinvertebrates</w:t>
            </w:r>
          </w:p>
        </w:tc>
        <w:tc>
          <w:tcPr>
            <w:tcW w:w="0" w:type="auto"/>
            <w:tcBorders>
              <w:bottom w:val="single" w:sz="0" w:space="0" w:color="auto"/>
            </w:tcBorders>
            <w:vAlign w:val="bottom"/>
          </w:tcPr>
          <w:p w14:paraId="26271E2B" w14:textId="77777777" w:rsidR="001D584F" w:rsidRPr="00013E4C" w:rsidRDefault="005D6919" w:rsidP="00C91FCE">
            <w:pPr>
              <w:pStyle w:val="Compact"/>
              <w:jc w:val="center"/>
              <w:rPr>
                <w:rFonts w:cs="Times New Roman"/>
                <w:sz w:val="20"/>
                <w:szCs w:val="20"/>
              </w:rPr>
            </w:pPr>
            <w:r w:rsidRPr="00013E4C">
              <w:rPr>
                <w:rFonts w:cs="Times New Roman"/>
                <w:sz w:val="20"/>
                <w:szCs w:val="20"/>
              </w:rPr>
              <w:t>Water Quality</w:t>
            </w:r>
          </w:p>
        </w:tc>
        <w:tc>
          <w:tcPr>
            <w:tcW w:w="0" w:type="auto"/>
            <w:tcBorders>
              <w:bottom w:val="single" w:sz="0" w:space="0" w:color="auto"/>
            </w:tcBorders>
            <w:vAlign w:val="bottom"/>
          </w:tcPr>
          <w:p w14:paraId="26271E2C" w14:textId="77777777" w:rsidR="001D584F" w:rsidRPr="00013E4C" w:rsidRDefault="005D6919" w:rsidP="00C91FCE">
            <w:pPr>
              <w:pStyle w:val="Compact"/>
              <w:jc w:val="center"/>
              <w:rPr>
                <w:rFonts w:cs="Times New Roman"/>
                <w:sz w:val="20"/>
                <w:szCs w:val="20"/>
              </w:rPr>
            </w:pPr>
            <w:r w:rsidRPr="00013E4C">
              <w:rPr>
                <w:rFonts w:cs="Times New Roman"/>
                <w:sz w:val="20"/>
                <w:szCs w:val="20"/>
              </w:rPr>
              <w:t>Coordinates</w:t>
            </w:r>
          </w:p>
        </w:tc>
      </w:tr>
      <w:tr w:rsidR="003B09F5" w:rsidRPr="00013E4C" w14:paraId="26271E35" w14:textId="77777777">
        <w:tc>
          <w:tcPr>
            <w:tcW w:w="0" w:type="auto"/>
          </w:tcPr>
          <w:p w14:paraId="26271E2E"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 Goollelal</w:t>
            </w:r>
          </w:p>
        </w:tc>
        <w:tc>
          <w:tcPr>
            <w:tcW w:w="0" w:type="auto"/>
          </w:tcPr>
          <w:p w14:paraId="26271E2F"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30" w14:textId="77777777" w:rsidR="001D584F" w:rsidRPr="00013E4C" w:rsidRDefault="005D6919" w:rsidP="00C91FCE">
            <w:pPr>
              <w:pStyle w:val="Compact"/>
              <w:jc w:val="center"/>
              <w:rPr>
                <w:rFonts w:cs="Times New Roman"/>
                <w:sz w:val="20"/>
                <w:szCs w:val="20"/>
              </w:rPr>
            </w:pPr>
            <w:r w:rsidRPr="00013E4C">
              <w:rPr>
                <w:rFonts w:cs="Times New Roman"/>
                <w:sz w:val="20"/>
                <w:szCs w:val="20"/>
              </w:rPr>
              <w:t>Urban Spearwood Dunes</w:t>
            </w:r>
          </w:p>
        </w:tc>
        <w:tc>
          <w:tcPr>
            <w:tcW w:w="0" w:type="auto"/>
          </w:tcPr>
          <w:p w14:paraId="26271E31"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32"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33"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3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31.817°S 115.815°E</w:t>
            </w:r>
          </w:p>
        </w:tc>
      </w:tr>
      <w:tr w:rsidR="003B09F5" w:rsidRPr="00013E4C" w14:paraId="26271E3D" w14:textId="77777777">
        <w:tc>
          <w:tcPr>
            <w:tcW w:w="0" w:type="auto"/>
          </w:tcPr>
          <w:p w14:paraId="26271E36" w14:textId="77777777" w:rsidR="001D584F" w:rsidRPr="00013E4C" w:rsidRDefault="005D6919" w:rsidP="00C91FCE">
            <w:pPr>
              <w:pStyle w:val="Compact"/>
              <w:jc w:val="center"/>
              <w:rPr>
                <w:rFonts w:cs="Times New Roman"/>
                <w:sz w:val="20"/>
                <w:szCs w:val="20"/>
              </w:rPr>
            </w:pPr>
            <w:r w:rsidRPr="00013E4C">
              <w:rPr>
                <w:rFonts w:cs="Times New Roman"/>
                <w:sz w:val="20"/>
                <w:szCs w:val="20"/>
              </w:rPr>
              <w:t>Loch McNess</w:t>
            </w:r>
          </w:p>
        </w:tc>
        <w:tc>
          <w:tcPr>
            <w:tcW w:w="0" w:type="auto"/>
          </w:tcPr>
          <w:p w14:paraId="26271E37"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38" w14:textId="77777777" w:rsidR="001D584F" w:rsidRPr="00013E4C" w:rsidRDefault="005D6919" w:rsidP="00C91FCE">
            <w:pPr>
              <w:pStyle w:val="Compact"/>
              <w:jc w:val="center"/>
              <w:rPr>
                <w:rFonts w:cs="Times New Roman"/>
                <w:sz w:val="20"/>
                <w:szCs w:val="20"/>
              </w:rPr>
            </w:pPr>
            <w:r w:rsidRPr="00013E4C">
              <w:rPr>
                <w:rFonts w:cs="Times New Roman"/>
                <w:sz w:val="20"/>
                <w:szCs w:val="20"/>
              </w:rPr>
              <w:t>Peri-Urban Spearwood Dunes</w:t>
            </w:r>
          </w:p>
        </w:tc>
        <w:tc>
          <w:tcPr>
            <w:tcW w:w="0" w:type="auto"/>
          </w:tcPr>
          <w:p w14:paraId="26271E39"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3A"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3B"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3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31.548°S 115.682°E</w:t>
            </w:r>
          </w:p>
        </w:tc>
      </w:tr>
      <w:tr w:rsidR="003B09F5" w:rsidRPr="00013E4C" w14:paraId="26271E45" w14:textId="77777777">
        <w:tc>
          <w:tcPr>
            <w:tcW w:w="0" w:type="auto"/>
          </w:tcPr>
          <w:p w14:paraId="26271E3E"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 Yonderup</w:t>
            </w:r>
          </w:p>
        </w:tc>
        <w:tc>
          <w:tcPr>
            <w:tcW w:w="0" w:type="auto"/>
          </w:tcPr>
          <w:p w14:paraId="26271E3F"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40" w14:textId="77777777" w:rsidR="001D584F" w:rsidRPr="00013E4C" w:rsidRDefault="005D6919" w:rsidP="00C91FCE">
            <w:pPr>
              <w:pStyle w:val="Compact"/>
              <w:jc w:val="center"/>
              <w:rPr>
                <w:rFonts w:cs="Times New Roman"/>
                <w:sz w:val="20"/>
                <w:szCs w:val="20"/>
              </w:rPr>
            </w:pPr>
            <w:r w:rsidRPr="00013E4C">
              <w:rPr>
                <w:rFonts w:cs="Times New Roman"/>
                <w:sz w:val="20"/>
                <w:szCs w:val="20"/>
              </w:rPr>
              <w:t>Peri-Urban Spearwood Dunes</w:t>
            </w:r>
          </w:p>
        </w:tc>
        <w:tc>
          <w:tcPr>
            <w:tcW w:w="0" w:type="auto"/>
          </w:tcPr>
          <w:p w14:paraId="26271E41"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42"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43"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4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31.555°S 115.686°E</w:t>
            </w:r>
          </w:p>
        </w:tc>
      </w:tr>
      <w:tr w:rsidR="003B09F5" w:rsidRPr="00013E4C" w14:paraId="26271E4D" w14:textId="77777777">
        <w:tc>
          <w:tcPr>
            <w:tcW w:w="0" w:type="auto"/>
          </w:tcPr>
          <w:p w14:paraId="26271E46"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 Joondalup</w:t>
            </w:r>
          </w:p>
        </w:tc>
        <w:tc>
          <w:tcPr>
            <w:tcW w:w="0" w:type="auto"/>
          </w:tcPr>
          <w:p w14:paraId="26271E47"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48" w14:textId="77777777" w:rsidR="001D584F" w:rsidRPr="00013E4C" w:rsidRDefault="005D6919" w:rsidP="00C91FCE">
            <w:pPr>
              <w:pStyle w:val="Compact"/>
              <w:jc w:val="center"/>
              <w:rPr>
                <w:rFonts w:cs="Times New Roman"/>
                <w:sz w:val="20"/>
                <w:szCs w:val="20"/>
              </w:rPr>
            </w:pPr>
            <w:r w:rsidRPr="00013E4C">
              <w:rPr>
                <w:rFonts w:cs="Times New Roman"/>
                <w:sz w:val="20"/>
                <w:szCs w:val="20"/>
              </w:rPr>
              <w:t>Urban Spearwood Dunes</w:t>
            </w:r>
          </w:p>
        </w:tc>
        <w:tc>
          <w:tcPr>
            <w:tcW w:w="0" w:type="auto"/>
          </w:tcPr>
          <w:p w14:paraId="26271E49"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4A"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4B"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4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31.743°S 115.779°E</w:t>
            </w:r>
          </w:p>
        </w:tc>
      </w:tr>
      <w:tr w:rsidR="003B09F5" w:rsidRPr="00013E4C" w14:paraId="26271E55" w14:textId="77777777">
        <w:tc>
          <w:tcPr>
            <w:tcW w:w="0" w:type="auto"/>
          </w:tcPr>
          <w:p w14:paraId="26271E4E"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 Mariginiup</w:t>
            </w:r>
          </w:p>
        </w:tc>
        <w:tc>
          <w:tcPr>
            <w:tcW w:w="0" w:type="auto"/>
          </w:tcPr>
          <w:p w14:paraId="26271E4F"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50" w14:textId="77777777" w:rsidR="001D584F" w:rsidRPr="00013E4C" w:rsidRDefault="005D6919" w:rsidP="00C91FCE">
            <w:pPr>
              <w:pStyle w:val="Compact"/>
              <w:jc w:val="center"/>
              <w:rPr>
                <w:rFonts w:cs="Times New Roman"/>
                <w:sz w:val="20"/>
                <w:szCs w:val="20"/>
              </w:rPr>
            </w:pPr>
            <w:r w:rsidRPr="00013E4C">
              <w:rPr>
                <w:rFonts w:cs="Times New Roman"/>
                <w:sz w:val="20"/>
                <w:szCs w:val="20"/>
              </w:rPr>
              <w:t>East Wanneroo Interdunal</w:t>
            </w:r>
          </w:p>
        </w:tc>
        <w:tc>
          <w:tcPr>
            <w:tcW w:w="0" w:type="auto"/>
          </w:tcPr>
          <w:p w14:paraId="26271E51"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52"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53"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5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31.729°S 115.815°E</w:t>
            </w:r>
          </w:p>
        </w:tc>
      </w:tr>
      <w:tr w:rsidR="003B09F5" w:rsidRPr="00013E4C" w14:paraId="26271E5D" w14:textId="77777777">
        <w:tc>
          <w:tcPr>
            <w:tcW w:w="0" w:type="auto"/>
          </w:tcPr>
          <w:p w14:paraId="26271E56"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 Jandabup</w:t>
            </w:r>
          </w:p>
        </w:tc>
        <w:tc>
          <w:tcPr>
            <w:tcW w:w="0" w:type="auto"/>
          </w:tcPr>
          <w:p w14:paraId="26271E57"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58" w14:textId="77777777" w:rsidR="001D584F" w:rsidRPr="00013E4C" w:rsidRDefault="005D6919" w:rsidP="00C91FCE">
            <w:pPr>
              <w:pStyle w:val="Compact"/>
              <w:jc w:val="center"/>
              <w:rPr>
                <w:rFonts w:cs="Times New Roman"/>
                <w:sz w:val="20"/>
                <w:szCs w:val="20"/>
              </w:rPr>
            </w:pPr>
            <w:r w:rsidRPr="00013E4C">
              <w:rPr>
                <w:rFonts w:cs="Times New Roman"/>
                <w:sz w:val="20"/>
                <w:szCs w:val="20"/>
              </w:rPr>
              <w:t>East Wanneroo Interdunal</w:t>
            </w:r>
          </w:p>
        </w:tc>
        <w:tc>
          <w:tcPr>
            <w:tcW w:w="0" w:type="auto"/>
          </w:tcPr>
          <w:p w14:paraId="26271E59"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5A"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5B"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5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31.746°S 115.847°E</w:t>
            </w:r>
          </w:p>
        </w:tc>
      </w:tr>
      <w:tr w:rsidR="003B09F5" w:rsidRPr="00013E4C" w14:paraId="26271E65" w14:textId="77777777">
        <w:tc>
          <w:tcPr>
            <w:tcW w:w="0" w:type="auto"/>
          </w:tcPr>
          <w:p w14:paraId="26271E5E"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 Nowergup</w:t>
            </w:r>
          </w:p>
        </w:tc>
        <w:tc>
          <w:tcPr>
            <w:tcW w:w="0" w:type="auto"/>
          </w:tcPr>
          <w:p w14:paraId="26271E5F"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60" w14:textId="77777777" w:rsidR="001D584F" w:rsidRPr="00013E4C" w:rsidRDefault="005D6919" w:rsidP="00C91FCE">
            <w:pPr>
              <w:pStyle w:val="Compact"/>
              <w:jc w:val="center"/>
              <w:rPr>
                <w:rFonts w:cs="Times New Roman"/>
                <w:sz w:val="20"/>
                <w:szCs w:val="20"/>
              </w:rPr>
            </w:pPr>
            <w:r w:rsidRPr="00013E4C">
              <w:rPr>
                <w:rFonts w:cs="Times New Roman"/>
                <w:sz w:val="20"/>
                <w:szCs w:val="20"/>
              </w:rPr>
              <w:t>Peri-Urban Spearwood Dunes</w:t>
            </w:r>
          </w:p>
        </w:tc>
        <w:tc>
          <w:tcPr>
            <w:tcW w:w="0" w:type="auto"/>
          </w:tcPr>
          <w:p w14:paraId="26271E61"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62"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63"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6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31.630°S 115.732°E</w:t>
            </w:r>
          </w:p>
        </w:tc>
      </w:tr>
      <w:tr w:rsidR="003B09F5" w:rsidRPr="00013E4C" w14:paraId="26271E6D" w14:textId="77777777">
        <w:tc>
          <w:tcPr>
            <w:tcW w:w="0" w:type="auto"/>
          </w:tcPr>
          <w:p w14:paraId="26271E66"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 Wilgarup</w:t>
            </w:r>
          </w:p>
        </w:tc>
        <w:tc>
          <w:tcPr>
            <w:tcW w:w="0" w:type="auto"/>
          </w:tcPr>
          <w:p w14:paraId="26271E67" w14:textId="77777777" w:rsidR="001D584F" w:rsidRPr="00013E4C" w:rsidRDefault="005D6919" w:rsidP="00C91FCE">
            <w:pPr>
              <w:pStyle w:val="Compact"/>
              <w:jc w:val="center"/>
              <w:rPr>
                <w:rFonts w:cs="Times New Roman"/>
                <w:sz w:val="20"/>
                <w:szCs w:val="20"/>
              </w:rPr>
            </w:pPr>
            <w:r w:rsidRPr="00013E4C">
              <w:rPr>
                <w:rFonts w:cs="Times New Roman"/>
                <w:sz w:val="20"/>
                <w:szCs w:val="20"/>
              </w:rPr>
              <w:t>Was a lake</w:t>
            </w:r>
          </w:p>
        </w:tc>
        <w:tc>
          <w:tcPr>
            <w:tcW w:w="0" w:type="auto"/>
          </w:tcPr>
          <w:p w14:paraId="26271E68" w14:textId="77777777" w:rsidR="001D584F" w:rsidRPr="00013E4C" w:rsidRDefault="005D6919" w:rsidP="00C91FCE">
            <w:pPr>
              <w:pStyle w:val="Compact"/>
              <w:jc w:val="center"/>
              <w:rPr>
                <w:rFonts w:cs="Times New Roman"/>
                <w:sz w:val="20"/>
                <w:szCs w:val="20"/>
              </w:rPr>
            </w:pPr>
            <w:r w:rsidRPr="00013E4C">
              <w:rPr>
                <w:rFonts w:cs="Times New Roman"/>
                <w:sz w:val="20"/>
                <w:szCs w:val="20"/>
              </w:rPr>
              <w:t>Spearwood Dunes</w:t>
            </w:r>
          </w:p>
        </w:tc>
        <w:tc>
          <w:tcPr>
            <w:tcW w:w="0" w:type="auto"/>
          </w:tcPr>
          <w:p w14:paraId="26271E69"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6A"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6B"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6C" w14:textId="5C58CCB3" w:rsidR="001D584F" w:rsidRPr="00013E4C" w:rsidRDefault="00311968" w:rsidP="00991D47">
            <w:pPr>
              <w:pStyle w:val="Compact"/>
              <w:jc w:val="center"/>
              <w:rPr>
                <w:rFonts w:cs="Times New Roman"/>
                <w:sz w:val="20"/>
                <w:szCs w:val="20"/>
              </w:rPr>
            </w:pPr>
            <w:r w:rsidRPr="00013E4C">
              <w:rPr>
                <w:rFonts w:cs="Times New Roman"/>
                <w:sz w:val="20"/>
                <w:szCs w:val="20"/>
              </w:rPr>
              <w:t>31.</w:t>
            </w:r>
            <w:r w:rsidR="005C5E09">
              <w:rPr>
                <w:rFonts w:cs="Times New Roman"/>
                <w:sz w:val="20"/>
                <w:szCs w:val="20"/>
              </w:rPr>
              <w:t>574</w:t>
            </w:r>
            <w:r w:rsidRPr="00013E4C">
              <w:rPr>
                <w:rFonts w:cs="Times New Roman"/>
                <w:sz w:val="20"/>
                <w:szCs w:val="20"/>
              </w:rPr>
              <w:t>°S 115.</w:t>
            </w:r>
            <w:r w:rsidR="005C5E09">
              <w:rPr>
                <w:rFonts w:cs="Times New Roman"/>
                <w:sz w:val="20"/>
                <w:szCs w:val="20"/>
              </w:rPr>
              <w:t>692</w:t>
            </w:r>
            <w:r w:rsidRPr="00013E4C">
              <w:rPr>
                <w:rFonts w:cs="Times New Roman"/>
                <w:sz w:val="20"/>
                <w:szCs w:val="20"/>
              </w:rPr>
              <w:t>°E</w:t>
            </w:r>
          </w:p>
        </w:tc>
      </w:tr>
      <w:tr w:rsidR="003B09F5" w:rsidRPr="00013E4C" w14:paraId="26271E75" w14:textId="77777777">
        <w:tc>
          <w:tcPr>
            <w:tcW w:w="0" w:type="auto"/>
          </w:tcPr>
          <w:p w14:paraId="26271E6E" w14:textId="77777777" w:rsidR="001D584F" w:rsidRPr="00013E4C" w:rsidRDefault="005D6919" w:rsidP="00C91FCE">
            <w:pPr>
              <w:pStyle w:val="Compact"/>
              <w:jc w:val="center"/>
              <w:rPr>
                <w:rFonts w:cs="Times New Roman"/>
                <w:sz w:val="20"/>
                <w:szCs w:val="20"/>
              </w:rPr>
            </w:pPr>
            <w:r w:rsidRPr="00013E4C">
              <w:rPr>
                <w:rFonts w:cs="Times New Roman"/>
                <w:sz w:val="20"/>
                <w:szCs w:val="20"/>
              </w:rPr>
              <w:t>Pipidinny Swamp</w:t>
            </w:r>
          </w:p>
        </w:tc>
        <w:tc>
          <w:tcPr>
            <w:tcW w:w="0" w:type="auto"/>
          </w:tcPr>
          <w:p w14:paraId="26271E6F" w14:textId="77777777" w:rsidR="001D584F" w:rsidRPr="00013E4C" w:rsidRDefault="005D6919" w:rsidP="00C91FCE">
            <w:pPr>
              <w:pStyle w:val="Compact"/>
              <w:jc w:val="center"/>
              <w:rPr>
                <w:rFonts w:cs="Times New Roman"/>
                <w:sz w:val="20"/>
                <w:szCs w:val="20"/>
              </w:rPr>
            </w:pPr>
            <w:r w:rsidRPr="00013E4C">
              <w:rPr>
                <w:rFonts w:cs="Times New Roman"/>
                <w:sz w:val="20"/>
                <w:szCs w:val="20"/>
              </w:rPr>
              <w:t>Dampland</w:t>
            </w:r>
          </w:p>
        </w:tc>
        <w:tc>
          <w:tcPr>
            <w:tcW w:w="0" w:type="auto"/>
          </w:tcPr>
          <w:p w14:paraId="26271E70" w14:textId="77777777" w:rsidR="001D584F" w:rsidRPr="00013E4C" w:rsidRDefault="005D6919" w:rsidP="00C91FCE">
            <w:pPr>
              <w:pStyle w:val="Compact"/>
              <w:jc w:val="center"/>
              <w:rPr>
                <w:rFonts w:cs="Times New Roman"/>
                <w:sz w:val="20"/>
                <w:szCs w:val="20"/>
              </w:rPr>
            </w:pPr>
            <w:r w:rsidRPr="00013E4C">
              <w:rPr>
                <w:rFonts w:cs="Times New Roman"/>
                <w:sz w:val="20"/>
                <w:szCs w:val="20"/>
              </w:rPr>
              <w:t>Spearwood Dunes</w:t>
            </w:r>
          </w:p>
        </w:tc>
        <w:tc>
          <w:tcPr>
            <w:tcW w:w="0" w:type="auto"/>
          </w:tcPr>
          <w:p w14:paraId="26271E71" w14:textId="77777777" w:rsidR="001D584F" w:rsidRPr="00013E4C" w:rsidRDefault="005D6919" w:rsidP="00C91FCE">
            <w:pPr>
              <w:pStyle w:val="Compact"/>
              <w:jc w:val="center"/>
              <w:rPr>
                <w:rFonts w:cs="Times New Roman"/>
                <w:sz w:val="20"/>
                <w:szCs w:val="20"/>
              </w:rPr>
            </w:pPr>
            <w:r w:rsidRPr="00013E4C">
              <w:rPr>
                <w:rFonts w:cs="Times New Roman"/>
                <w:sz w:val="20"/>
                <w:szCs w:val="20"/>
              </w:rPr>
              <w:t>2019 survey</w:t>
            </w:r>
          </w:p>
        </w:tc>
        <w:tc>
          <w:tcPr>
            <w:tcW w:w="0" w:type="auto"/>
          </w:tcPr>
          <w:p w14:paraId="26271E72"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73"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7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31.580°S 115.683°E</w:t>
            </w:r>
          </w:p>
        </w:tc>
      </w:tr>
      <w:tr w:rsidR="003B09F5" w:rsidRPr="00013E4C" w14:paraId="26271E7D" w14:textId="77777777">
        <w:tc>
          <w:tcPr>
            <w:tcW w:w="0" w:type="auto"/>
          </w:tcPr>
          <w:p w14:paraId="26271E76" w14:textId="77777777" w:rsidR="001D584F" w:rsidRPr="00013E4C" w:rsidRDefault="005D6919" w:rsidP="00C91FCE">
            <w:pPr>
              <w:pStyle w:val="Compact"/>
              <w:jc w:val="center"/>
              <w:rPr>
                <w:rFonts w:cs="Times New Roman"/>
                <w:sz w:val="20"/>
                <w:szCs w:val="20"/>
              </w:rPr>
            </w:pPr>
            <w:r w:rsidRPr="00013E4C">
              <w:rPr>
                <w:rFonts w:cs="Times New Roman"/>
                <w:sz w:val="20"/>
                <w:szCs w:val="20"/>
              </w:rPr>
              <w:t>Lexia 186</w:t>
            </w:r>
          </w:p>
        </w:tc>
        <w:tc>
          <w:tcPr>
            <w:tcW w:w="0" w:type="auto"/>
          </w:tcPr>
          <w:p w14:paraId="26271E77" w14:textId="77777777" w:rsidR="001D584F" w:rsidRPr="00013E4C" w:rsidRDefault="005D6919" w:rsidP="00C91FCE">
            <w:pPr>
              <w:pStyle w:val="Compact"/>
              <w:jc w:val="center"/>
              <w:rPr>
                <w:rFonts w:cs="Times New Roman"/>
                <w:sz w:val="20"/>
                <w:szCs w:val="20"/>
              </w:rPr>
            </w:pPr>
            <w:r w:rsidRPr="00013E4C">
              <w:rPr>
                <w:rFonts w:cs="Times New Roman"/>
                <w:sz w:val="20"/>
                <w:szCs w:val="20"/>
              </w:rPr>
              <w:t>Sumpland</w:t>
            </w:r>
          </w:p>
        </w:tc>
        <w:tc>
          <w:tcPr>
            <w:tcW w:w="0" w:type="auto"/>
          </w:tcPr>
          <w:p w14:paraId="26271E78"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79"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7A"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7B"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7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31.743°S 115.963°E</w:t>
            </w:r>
          </w:p>
        </w:tc>
      </w:tr>
      <w:tr w:rsidR="003B09F5" w:rsidRPr="00013E4C" w14:paraId="26271E85" w14:textId="77777777">
        <w:tc>
          <w:tcPr>
            <w:tcW w:w="0" w:type="auto"/>
          </w:tcPr>
          <w:p w14:paraId="26271E7E" w14:textId="77777777" w:rsidR="001D584F" w:rsidRPr="00013E4C" w:rsidRDefault="005D6919" w:rsidP="00C91FCE">
            <w:pPr>
              <w:pStyle w:val="Compact"/>
              <w:jc w:val="center"/>
              <w:rPr>
                <w:rFonts w:cs="Times New Roman"/>
                <w:sz w:val="20"/>
                <w:szCs w:val="20"/>
              </w:rPr>
            </w:pPr>
            <w:r w:rsidRPr="00013E4C">
              <w:rPr>
                <w:rFonts w:cs="Times New Roman"/>
                <w:sz w:val="20"/>
                <w:szCs w:val="20"/>
              </w:rPr>
              <w:t>Melaleuca Park 173</w:t>
            </w:r>
          </w:p>
        </w:tc>
        <w:tc>
          <w:tcPr>
            <w:tcW w:w="0" w:type="auto"/>
          </w:tcPr>
          <w:p w14:paraId="26271E7F"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80"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81"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82"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83"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8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31.704°S 115.963°E</w:t>
            </w:r>
          </w:p>
        </w:tc>
      </w:tr>
      <w:tr w:rsidR="003B09F5" w:rsidRPr="00013E4C" w14:paraId="26271E8D" w14:textId="77777777">
        <w:tc>
          <w:tcPr>
            <w:tcW w:w="0" w:type="auto"/>
          </w:tcPr>
          <w:p w14:paraId="26271E86" w14:textId="77777777" w:rsidR="001D584F" w:rsidRPr="00013E4C" w:rsidRDefault="005D6919" w:rsidP="00C91FCE">
            <w:pPr>
              <w:pStyle w:val="Compact"/>
              <w:jc w:val="center"/>
              <w:rPr>
                <w:rFonts w:cs="Times New Roman"/>
                <w:sz w:val="20"/>
                <w:szCs w:val="20"/>
              </w:rPr>
            </w:pPr>
            <w:r w:rsidRPr="00013E4C">
              <w:rPr>
                <w:rFonts w:cs="Times New Roman"/>
                <w:sz w:val="20"/>
                <w:szCs w:val="20"/>
              </w:rPr>
              <w:t>Melaleuca Park 78</w:t>
            </w:r>
          </w:p>
        </w:tc>
        <w:tc>
          <w:tcPr>
            <w:tcW w:w="0" w:type="auto"/>
          </w:tcPr>
          <w:p w14:paraId="26271E87" w14:textId="77777777" w:rsidR="001D584F" w:rsidRPr="00013E4C" w:rsidRDefault="005D6919" w:rsidP="00C91FCE">
            <w:pPr>
              <w:pStyle w:val="Compact"/>
              <w:jc w:val="center"/>
              <w:rPr>
                <w:rFonts w:cs="Times New Roman"/>
                <w:sz w:val="20"/>
                <w:szCs w:val="20"/>
              </w:rPr>
            </w:pPr>
            <w:r w:rsidRPr="00013E4C">
              <w:rPr>
                <w:rFonts w:cs="Times New Roman"/>
                <w:sz w:val="20"/>
                <w:szCs w:val="20"/>
              </w:rPr>
              <w:t>Dampland</w:t>
            </w:r>
          </w:p>
        </w:tc>
        <w:tc>
          <w:tcPr>
            <w:tcW w:w="0" w:type="auto"/>
          </w:tcPr>
          <w:p w14:paraId="26271E88"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89"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8A"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8B"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8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31.704°S 115.915°E</w:t>
            </w:r>
          </w:p>
        </w:tc>
      </w:tr>
      <w:tr w:rsidR="003B09F5" w:rsidRPr="00013E4C" w14:paraId="26271E95" w14:textId="77777777">
        <w:tc>
          <w:tcPr>
            <w:tcW w:w="0" w:type="auto"/>
          </w:tcPr>
          <w:p w14:paraId="26271E8E" w14:textId="77777777" w:rsidR="001D584F" w:rsidRPr="00013E4C" w:rsidRDefault="005D6919" w:rsidP="00C91FCE">
            <w:pPr>
              <w:pStyle w:val="Compact"/>
              <w:jc w:val="center"/>
              <w:rPr>
                <w:rFonts w:cs="Times New Roman"/>
                <w:sz w:val="20"/>
                <w:szCs w:val="20"/>
              </w:rPr>
            </w:pPr>
            <w:r w:rsidRPr="00013E4C">
              <w:rPr>
                <w:rFonts w:cs="Times New Roman"/>
                <w:sz w:val="20"/>
                <w:szCs w:val="20"/>
              </w:rPr>
              <w:t>MM59B - Whiteman Park East</w:t>
            </w:r>
          </w:p>
        </w:tc>
        <w:tc>
          <w:tcPr>
            <w:tcW w:w="0" w:type="auto"/>
          </w:tcPr>
          <w:p w14:paraId="26271E8F" w14:textId="77777777" w:rsidR="001D584F" w:rsidRPr="00013E4C" w:rsidRDefault="005D6919" w:rsidP="00C91FCE">
            <w:pPr>
              <w:pStyle w:val="Compact"/>
              <w:jc w:val="center"/>
              <w:rPr>
                <w:rFonts w:cs="Times New Roman"/>
                <w:sz w:val="20"/>
                <w:szCs w:val="20"/>
              </w:rPr>
            </w:pPr>
            <w:r w:rsidRPr="00013E4C">
              <w:rPr>
                <w:rFonts w:cs="Times New Roman"/>
                <w:sz w:val="20"/>
                <w:szCs w:val="20"/>
              </w:rPr>
              <w:t>Terrestrial</w:t>
            </w:r>
          </w:p>
        </w:tc>
        <w:tc>
          <w:tcPr>
            <w:tcW w:w="0" w:type="auto"/>
          </w:tcPr>
          <w:p w14:paraId="26271E90"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91" w14:textId="77777777" w:rsidR="001D584F" w:rsidRPr="00013E4C" w:rsidRDefault="005D6919" w:rsidP="00C91FCE">
            <w:pPr>
              <w:pStyle w:val="Compact"/>
              <w:jc w:val="center"/>
              <w:rPr>
                <w:rFonts w:cs="Times New Roman"/>
                <w:sz w:val="20"/>
                <w:szCs w:val="20"/>
              </w:rPr>
            </w:pPr>
            <w:r w:rsidRPr="00013E4C">
              <w:rPr>
                <w:rFonts w:cs="Times New Roman"/>
                <w:sz w:val="20"/>
                <w:szCs w:val="20"/>
              </w:rPr>
              <w:t>2019 survey</w:t>
            </w:r>
          </w:p>
        </w:tc>
        <w:tc>
          <w:tcPr>
            <w:tcW w:w="0" w:type="auto"/>
          </w:tcPr>
          <w:p w14:paraId="26271E92"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93"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9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31.804°S 115.954°E</w:t>
            </w:r>
          </w:p>
        </w:tc>
      </w:tr>
      <w:tr w:rsidR="003B09F5" w:rsidRPr="00013E4C" w14:paraId="26271E9D" w14:textId="77777777">
        <w:tc>
          <w:tcPr>
            <w:tcW w:w="0" w:type="auto"/>
          </w:tcPr>
          <w:p w14:paraId="26271E96" w14:textId="77777777" w:rsidR="001D584F" w:rsidRPr="00013E4C" w:rsidRDefault="005D6919" w:rsidP="00C91FCE">
            <w:pPr>
              <w:pStyle w:val="Compact"/>
              <w:jc w:val="center"/>
              <w:rPr>
                <w:rFonts w:cs="Times New Roman"/>
                <w:sz w:val="20"/>
                <w:szCs w:val="20"/>
              </w:rPr>
            </w:pPr>
            <w:r w:rsidRPr="00013E4C">
              <w:rPr>
                <w:rFonts w:cs="Times New Roman"/>
                <w:sz w:val="20"/>
                <w:szCs w:val="20"/>
              </w:rPr>
              <w:t>PM9 - Pinjar North</w:t>
            </w:r>
          </w:p>
        </w:tc>
        <w:tc>
          <w:tcPr>
            <w:tcW w:w="0" w:type="auto"/>
          </w:tcPr>
          <w:p w14:paraId="26271E97" w14:textId="77777777" w:rsidR="001D584F" w:rsidRPr="00013E4C" w:rsidRDefault="005D6919" w:rsidP="00C91FCE">
            <w:pPr>
              <w:pStyle w:val="Compact"/>
              <w:jc w:val="center"/>
              <w:rPr>
                <w:rFonts w:cs="Times New Roman"/>
                <w:sz w:val="20"/>
                <w:szCs w:val="20"/>
              </w:rPr>
            </w:pPr>
            <w:r w:rsidRPr="00013E4C">
              <w:rPr>
                <w:rFonts w:cs="Times New Roman"/>
                <w:sz w:val="20"/>
                <w:szCs w:val="20"/>
              </w:rPr>
              <w:t>Terrestrial</w:t>
            </w:r>
          </w:p>
        </w:tc>
        <w:tc>
          <w:tcPr>
            <w:tcW w:w="0" w:type="auto"/>
          </w:tcPr>
          <w:p w14:paraId="26271E98"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99" w14:textId="77777777" w:rsidR="001D584F" w:rsidRPr="00013E4C" w:rsidRDefault="005D6919" w:rsidP="00C91FCE">
            <w:pPr>
              <w:pStyle w:val="Compact"/>
              <w:jc w:val="center"/>
              <w:rPr>
                <w:rFonts w:cs="Times New Roman"/>
                <w:sz w:val="20"/>
                <w:szCs w:val="20"/>
              </w:rPr>
            </w:pPr>
            <w:r w:rsidRPr="00013E4C">
              <w:rPr>
                <w:rFonts w:cs="Times New Roman"/>
                <w:sz w:val="20"/>
                <w:szCs w:val="20"/>
              </w:rPr>
              <w:t>2019 survey</w:t>
            </w:r>
          </w:p>
        </w:tc>
        <w:tc>
          <w:tcPr>
            <w:tcW w:w="0" w:type="auto"/>
          </w:tcPr>
          <w:p w14:paraId="26271E9A"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9B"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9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31.612°S 115.843°E</w:t>
            </w:r>
          </w:p>
        </w:tc>
      </w:tr>
      <w:tr w:rsidR="003B09F5" w:rsidRPr="00013E4C" w14:paraId="26271EA5" w14:textId="77777777">
        <w:tc>
          <w:tcPr>
            <w:tcW w:w="0" w:type="auto"/>
          </w:tcPr>
          <w:p w14:paraId="26271E9E" w14:textId="77777777" w:rsidR="001D584F" w:rsidRPr="00013E4C" w:rsidRDefault="005D6919" w:rsidP="00C91FCE">
            <w:pPr>
              <w:pStyle w:val="Compact"/>
              <w:jc w:val="center"/>
              <w:rPr>
                <w:rFonts w:cs="Times New Roman"/>
                <w:sz w:val="20"/>
                <w:szCs w:val="20"/>
              </w:rPr>
            </w:pPr>
            <w:r w:rsidRPr="00013E4C">
              <w:rPr>
                <w:rFonts w:cs="Times New Roman"/>
                <w:sz w:val="20"/>
                <w:szCs w:val="20"/>
              </w:rPr>
              <w:t>WM1 - Pinjar</w:t>
            </w:r>
          </w:p>
        </w:tc>
        <w:tc>
          <w:tcPr>
            <w:tcW w:w="0" w:type="auto"/>
          </w:tcPr>
          <w:p w14:paraId="26271E9F" w14:textId="77777777" w:rsidR="001D584F" w:rsidRPr="00013E4C" w:rsidRDefault="005D6919" w:rsidP="00C91FCE">
            <w:pPr>
              <w:pStyle w:val="Compact"/>
              <w:jc w:val="center"/>
              <w:rPr>
                <w:rFonts w:cs="Times New Roman"/>
                <w:sz w:val="20"/>
                <w:szCs w:val="20"/>
              </w:rPr>
            </w:pPr>
            <w:r w:rsidRPr="00013E4C">
              <w:rPr>
                <w:rFonts w:cs="Times New Roman"/>
                <w:sz w:val="20"/>
                <w:szCs w:val="20"/>
              </w:rPr>
              <w:t>Terrestrial</w:t>
            </w:r>
          </w:p>
        </w:tc>
        <w:tc>
          <w:tcPr>
            <w:tcW w:w="0" w:type="auto"/>
          </w:tcPr>
          <w:p w14:paraId="26271EA0"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A1" w14:textId="77777777" w:rsidR="001D584F" w:rsidRPr="00013E4C" w:rsidRDefault="005D6919" w:rsidP="00C91FCE">
            <w:pPr>
              <w:pStyle w:val="Compact"/>
              <w:jc w:val="center"/>
              <w:rPr>
                <w:rFonts w:cs="Times New Roman"/>
                <w:sz w:val="20"/>
                <w:szCs w:val="20"/>
              </w:rPr>
            </w:pPr>
            <w:r w:rsidRPr="00013E4C">
              <w:rPr>
                <w:rFonts w:cs="Times New Roman"/>
                <w:sz w:val="20"/>
                <w:szCs w:val="20"/>
              </w:rPr>
              <w:t>2019 survey</w:t>
            </w:r>
          </w:p>
        </w:tc>
        <w:tc>
          <w:tcPr>
            <w:tcW w:w="0" w:type="auto"/>
          </w:tcPr>
          <w:p w14:paraId="26271EA2"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A3"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A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31.655°S 115.855°E</w:t>
            </w:r>
          </w:p>
        </w:tc>
      </w:tr>
      <w:tr w:rsidR="003B09F5" w:rsidRPr="00013E4C" w14:paraId="26271EAD" w14:textId="77777777">
        <w:tc>
          <w:tcPr>
            <w:tcW w:w="0" w:type="auto"/>
          </w:tcPr>
          <w:p w14:paraId="26271EA6" w14:textId="77777777" w:rsidR="001D584F" w:rsidRPr="00013E4C" w:rsidRDefault="005D6919" w:rsidP="00C91FCE">
            <w:pPr>
              <w:pStyle w:val="Compact"/>
              <w:jc w:val="center"/>
              <w:rPr>
                <w:rFonts w:cs="Times New Roman"/>
                <w:sz w:val="20"/>
                <w:szCs w:val="20"/>
              </w:rPr>
            </w:pPr>
            <w:r w:rsidRPr="00013E4C">
              <w:rPr>
                <w:rFonts w:cs="Times New Roman"/>
                <w:sz w:val="20"/>
                <w:szCs w:val="20"/>
              </w:rPr>
              <w:t>WM2 - Melaleuca Park North</w:t>
            </w:r>
          </w:p>
        </w:tc>
        <w:tc>
          <w:tcPr>
            <w:tcW w:w="0" w:type="auto"/>
          </w:tcPr>
          <w:p w14:paraId="26271EA7" w14:textId="77777777" w:rsidR="001D584F" w:rsidRPr="00013E4C" w:rsidRDefault="005D6919" w:rsidP="00C91FCE">
            <w:pPr>
              <w:pStyle w:val="Compact"/>
              <w:jc w:val="center"/>
              <w:rPr>
                <w:rFonts w:cs="Times New Roman"/>
                <w:sz w:val="20"/>
                <w:szCs w:val="20"/>
              </w:rPr>
            </w:pPr>
            <w:r w:rsidRPr="00013E4C">
              <w:rPr>
                <w:rFonts w:cs="Times New Roman"/>
                <w:sz w:val="20"/>
                <w:szCs w:val="20"/>
              </w:rPr>
              <w:t>Terrestrial</w:t>
            </w:r>
          </w:p>
        </w:tc>
        <w:tc>
          <w:tcPr>
            <w:tcW w:w="0" w:type="auto"/>
          </w:tcPr>
          <w:p w14:paraId="26271EA8"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A9" w14:textId="77777777" w:rsidR="001D584F" w:rsidRPr="00013E4C" w:rsidRDefault="005D6919" w:rsidP="00C91FCE">
            <w:pPr>
              <w:pStyle w:val="Compact"/>
              <w:jc w:val="center"/>
              <w:rPr>
                <w:rFonts w:cs="Times New Roman"/>
                <w:sz w:val="20"/>
                <w:szCs w:val="20"/>
              </w:rPr>
            </w:pPr>
            <w:r w:rsidRPr="00013E4C">
              <w:rPr>
                <w:rFonts w:cs="Times New Roman"/>
                <w:sz w:val="20"/>
                <w:szCs w:val="20"/>
              </w:rPr>
              <w:t>2019 survey</w:t>
            </w:r>
          </w:p>
        </w:tc>
        <w:tc>
          <w:tcPr>
            <w:tcW w:w="0" w:type="auto"/>
          </w:tcPr>
          <w:p w14:paraId="26271EAA"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AB"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A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31.662°S 115.895°E</w:t>
            </w:r>
          </w:p>
        </w:tc>
      </w:tr>
      <w:tr w:rsidR="003B09F5" w:rsidRPr="00013E4C" w14:paraId="26271EB5" w14:textId="77777777">
        <w:tc>
          <w:tcPr>
            <w:tcW w:w="0" w:type="auto"/>
          </w:tcPr>
          <w:p w14:paraId="26271EAE" w14:textId="77777777" w:rsidR="001D584F" w:rsidRPr="00013E4C" w:rsidRDefault="005D6919" w:rsidP="00C91FCE">
            <w:pPr>
              <w:pStyle w:val="Compact"/>
              <w:jc w:val="center"/>
              <w:rPr>
                <w:rFonts w:cs="Times New Roman"/>
                <w:sz w:val="20"/>
                <w:szCs w:val="20"/>
              </w:rPr>
            </w:pPr>
            <w:r w:rsidRPr="00013E4C">
              <w:rPr>
                <w:rFonts w:cs="Times New Roman"/>
                <w:sz w:val="20"/>
                <w:szCs w:val="20"/>
              </w:rPr>
              <w:t>WM8 - Melaleuca Park</w:t>
            </w:r>
          </w:p>
        </w:tc>
        <w:tc>
          <w:tcPr>
            <w:tcW w:w="0" w:type="auto"/>
          </w:tcPr>
          <w:p w14:paraId="26271EAF" w14:textId="77777777" w:rsidR="001D584F" w:rsidRPr="00013E4C" w:rsidRDefault="005D6919" w:rsidP="00C91FCE">
            <w:pPr>
              <w:pStyle w:val="Compact"/>
              <w:jc w:val="center"/>
              <w:rPr>
                <w:rFonts w:cs="Times New Roman"/>
                <w:sz w:val="20"/>
                <w:szCs w:val="20"/>
              </w:rPr>
            </w:pPr>
            <w:r w:rsidRPr="00013E4C">
              <w:rPr>
                <w:rFonts w:cs="Times New Roman"/>
                <w:sz w:val="20"/>
                <w:szCs w:val="20"/>
              </w:rPr>
              <w:t>Terrestrial</w:t>
            </w:r>
          </w:p>
        </w:tc>
        <w:tc>
          <w:tcPr>
            <w:tcW w:w="0" w:type="auto"/>
          </w:tcPr>
          <w:p w14:paraId="26271EB0"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B1" w14:textId="77777777" w:rsidR="001D584F" w:rsidRPr="00013E4C" w:rsidRDefault="005D6919" w:rsidP="00C91FCE">
            <w:pPr>
              <w:pStyle w:val="Compact"/>
              <w:jc w:val="center"/>
              <w:rPr>
                <w:rFonts w:cs="Times New Roman"/>
                <w:sz w:val="20"/>
                <w:szCs w:val="20"/>
              </w:rPr>
            </w:pPr>
            <w:r w:rsidRPr="00013E4C">
              <w:rPr>
                <w:rFonts w:cs="Times New Roman"/>
                <w:sz w:val="20"/>
                <w:szCs w:val="20"/>
              </w:rPr>
              <w:t>2019 survey</w:t>
            </w:r>
          </w:p>
        </w:tc>
        <w:tc>
          <w:tcPr>
            <w:tcW w:w="0" w:type="auto"/>
          </w:tcPr>
          <w:p w14:paraId="26271EB2"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B3"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B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31.694°S 115.930°E</w:t>
            </w:r>
          </w:p>
        </w:tc>
      </w:tr>
      <w:tr w:rsidR="003B09F5" w:rsidRPr="00013E4C" w14:paraId="26271EBD" w14:textId="77777777">
        <w:tc>
          <w:tcPr>
            <w:tcW w:w="0" w:type="auto"/>
          </w:tcPr>
          <w:p w14:paraId="26271EB6"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 Gwelup</w:t>
            </w:r>
          </w:p>
        </w:tc>
        <w:tc>
          <w:tcPr>
            <w:tcW w:w="0" w:type="auto"/>
          </w:tcPr>
          <w:p w14:paraId="26271EB7" w14:textId="77777777" w:rsidR="001D584F" w:rsidRPr="00013E4C" w:rsidRDefault="005D6919" w:rsidP="00C91FCE">
            <w:pPr>
              <w:pStyle w:val="Compact"/>
              <w:jc w:val="center"/>
              <w:rPr>
                <w:rFonts w:cs="Times New Roman"/>
                <w:sz w:val="20"/>
                <w:szCs w:val="20"/>
              </w:rPr>
            </w:pPr>
            <w:r w:rsidRPr="00013E4C">
              <w:rPr>
                <w:rFonts w:cs="Times New Roman"/>
                <w:sz w:val="20"/>
                <w:szCs w:val="20"/>
              </w:rPr>
              <w:t>Lake</w:t>
            </w:r>
          </w:p>
        </w:tc>
        <w:tc>
          <w:tcPr>
            <w:tcW w:w="0" w:type="auto"/>
          </w:tcPr>
          <w:p w14:paraId="26271EB8" w14:textId="77777777" w:rsidR="001D584F" w:rsidRPr="00013E4C" w:rsidRDefault="005D6919" w:rsidP="00C91FCE">
            <w:pPr>
              <w:pStyle w:val="Compact"/>
              <w:jc w:val="center"/>
              <w:rPr>
                <w:rFonts w:cs="Times New Roman"/>
                <w:sz w:val="20"/>
                <w:szCs w:val="20"/>
              </w:rPr>
            </w:pPr>
            <w:r w:rsidRPr="00013E4C">
              <w:rPr>
                <w:rFonts w:cs="Times New Roman"/>
                <w:sz w:val="20"/>
                <w:szCs w:val="20"/>
              </w:rPr>
              <w:t>East Wanneroo Interdunal</w:t>
            </w:r>
          </w:p>
        </w:tc>
        <w:tc>
          <w:tcPr>
            <w:tcW w:w="0" w:type="auto"/>
          </w:tcPr>
          <w:p w14:paraId="26271EB9"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BA"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BB"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B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31.878°S 115.791°E</w:t>
            </w:r>
          </w:p>
        </w:tc>
      </w:tr>
      <w:tr w:rsidR="003B09F5" w:rsidRPr="00013E4C" w14:paraId="26271EC5" w14:textId="77777777">
        <w:tc>
          <w:tcPr>
            <w:tcW w:w="0" w:type="auto"/>
          </w:tcPr>
          <w:p w14:paraId="26271EBE" w14:textId="77777777" w:rsidR="001D584F" w:rsidRPr="00013E4C" w:rsidRDefault="005D6919" w:rsidP="00C91FCE">
            <w:pPr>
              <w:pStyle w:val="Compact"/>
              <w:jc w:val="center"/>
              <w:rPr>
                <w:rFonts w:cs="Times New Roman"/>
                <w:sz w:val="20"/>
                <w:szCs w:val="20"/>
              </w:rPr>
            </w:pPr>
            <w:r w:rsidRPr="00013E4C">
              <w:rPr>
                <w:rFonts w:cs="Times New Roman"/>
                <w:sz w:val="20"/>
                <w:szCs w:val="20"/>
              </w:rPr>
              <w:t>Quin Brook</w:t>
            </w:r>
          </w:p>
        </w:tc>
        <w:tc>
          <w:tcPr>
            <w:tcW w:w="0" w:type="auto"/>
          </w:tcPr>
          <w:p w14:paraId="26271EBF" w14:textId="77777777" w:rsidR="001D584F" w:rsidRPr="00013E4C" w:rsidRDefault="005D6919" w:rsidP="00C91FCE">
            <w:pPr>
              <w:pStyle w:val="Compact"/>
              <w:jc w:val="center"/>
              <w:rPr>
                <w:rFonts w:cs="Times New Roman"/>
                <w:sz w:val="20"/>
                <w:szCs w:val="20"/>
              </w:rPr>
            </w:pPr>
            <w:r w:rsidRPr="00013E4C">
              <w:rPr>
                <w:rFonts w:cs="Times New Roman"/>
                <w:sz w:val="20"/>
                <w:szCs w:val="20"/>
              </w:rPr>
              <w:t>Brook</w:t>
            </w:r>
          </w:p>
        </w:tc>
        <w:tc>
          <w:tcPr>
            <w:tcW w:w="0" w:type="auto"/>
          </w:tcPr>
          <w:p w14:paraId="26271EC0"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C1" w14:textId="77777777" w:rsidR="001D584F" w:rsidRPr="00013E4C" w:rsidRDefault="005D6919" w:rsidP="00C91FCE">
            <w:pPr>
              <w:pStyle w:val="Compact"/>
              <w:jc w:val="center"/>
              <w:rPr>
                <w:rFonts w:cs="Times New Roman"/>
                <w:sz w:val="20"/>
                <w:szCs w:val="20"/>
              </w:rPr>
            </w:pPr>
            <w:r w:rsidRPr="00013E4C">
              <w:rPr>
                <w:rFonts w:cs="Times New Roman"/>
                <w:sz w:val="20"/>
                <w:szCs w:val="20"/>
              </w:rPr>
              <w:t>Annually</w:t>
            </w:r>
          </w:p>
        </w:tc>
        <w:tc>
          <w:tcPr>
            <w:tcW w:w="0" w:type="auto"/>
          </w:tcPr>
          <w:p w14:paraId="26271EC2"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C3"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C4" w14:textId="77777777" w:rsidR="001D584F" w:rsidRPr="00013E4C" w:rsidRDefault="005D6919" w:rsidP="00C91FCE">
            <w:pPr>
              <w:pStyle w:val="Compact"/>
              <w:jc w:val="center"/>
              <w:rPr>
                <w:rFonts w:cs="Times New Roman"/>
                <w:sz w:val="20"/>
                <w:szCs w:val="20"/>
              </w:rPr>
            </w:pPr>
            <w:r w:rsidRPr="00013E4C">
              <w:rPr>
                <w:rFonts w:cs="Times New Roman"/>
                <w:sz w:val="20"/>
                <w:szCs w:val="20"/>
              </w:rPr>
              <w:t>31.450°S 115.812°E</w:t>
            </w:r>
          </w:p>
        </w:tc>
      </w:tr>
      <w:tr w:rsidR="003B09F5" w:rsidRPr="00013E4C" w14:paraId="26271ECD" w14:textId="77777777">
        <w:tc>
          <w:tcPr>
            <w:tcW w:w="0" w:type="auto"/>
          </w:tcPr>
          <w:p w14:paraId="26271EC6" w14:textId="77777777" w:rsidR="001D584F" w:rsidRPr="00013E4C" w:rsidRDefault="005D6919" w:rsidP="00C91FCE">
            <w:pPr>
              <w:pStyle w:val="Compact"/>
              <w:jc w:val="center"/>
              <w:rPr>
                <w:rFonts w:cs="Times New Roman"/>
                <w:sz w:val="20"/>
                <w:szCs w:val="20"/>
              </w:rPr>
            </w:pPr>
            <w:r w:rsidRPr="00013E4C">
              <w:rPr>
                <w:rFonts w:cs="Times New Roman"/>
                <w:sz w:val="20"/>
                <w:szCs w:val="20"/>
              </w:rPr>
              <w:t>Gingin Brook</w:t>
            </w:r>
          </w:p>
        </w:tc>
        <w:tc>
          <w:tcPr>
            <w:tcW w:w="0" w:type="auto"/>
          </w:tcPr>
          <w:p w14:paraId="26271EC7" w14:textId="77777777" w:rsidR="001D584F" w:rsidRPr="00013E4C" w:rsidRDefault="005D6919" w:rsidP="00C91FCE">
            <w:pPr>
              <w:pStyle w:val="Compact"/>
              <w:jc w:val="center"/>
              <w:rPr>
                <w:rFonts w:cs="Times New Roman"/>
                <w:sz w:val="20"/>
                <w:szCs w:val="20"/>
              </w:rPr>
            </w:pPr>
            <w:r w:rsidRPr="00013E4C">
              <w:rPr>
                <w:rFonts w:cs="Times New Roman"/>
                <w:sz w:val="20"/>
                <w:szCs w:val="20"/>
              </w:rPr>
              <w:t>Brook</w:t>
            </w:r>
          </w:p>
        </w:tc>
        <w:tc>
          <w:tcPr>
            <w:tcW w:w="0" w:type="auto"/>
          </w:tcPr>
          <w:p w14:paraId="26271EC8" w14:textId="77777777" w:rsidR="001D584F" w:rsidRPr="00013E4C" w:rsidRDefault="005D6919" w:rsidP="00C91FCE">
            <w:pPr>
              <w:pStyle w:val="Compact"/>
              <w:jc w:val="center"/>
              <w:rPr>
                <w:rFonts w:cs="Times New Roman"/>
                <w:sz w:val="20"/>
                <w:szCs w:val="20"/>
              </w:rPr>
            </w:pPr>
            <w:r w:rsidRPr="00013E4C">
              <w:rPr>
                <w:rFonts w:cs="Times New Roman"/>
                <w:sz w:val="20"/>
                <w:szCs w:val="20"/>
              </w:rPr>
              <w:t>Bassendean Dunes</w:t>
            </w:r>
          </w:p>
        </w:tc>
        <w:tc>
          <w:tcPr>
            <w:tcW w:w="0" w:type="auto"/>
          </w:tcPr>
          <w:p w14:paraId="26271EC9"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CA"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CB" w14:textId="77777777" w:rsidR="001D584F" w:rsidRPr="00013E4C" w:rsidRDefault="005D6919" w:rsidP="00C91FCE">
            <w:pPr>
              <w:pStyle w:val="Compact"/>
              <w:jc w:val="center"/>
              <w:rPr>
                <w:rFonts w:cs="Times New Roman"/>
                <w:sz w:val="20"/>
                <w:szCs w:val="20"/>
              </w:rPr>
            </w:pPr>
            <w:r w:rsidRPr="00013E4C">
              <w:rPr>
                <w:rFonts w:cs="Times New Roman"/>
                <w:sz w:val="20"/>
                <w:szCs w:val="20"/>
              </w:rPr>
              <w:t>No</w:t>
            </w:r>
          </w:p>
        </w:tc>
        <w:tc>
          <w:tcPr>
            <w:tcW w:w="0" w:type="auto"/>
          </w:tcPr>
          <w:p w14:paraId="26271ECC" w14:textId="77777777" w:rsidR="001D584F" w:rsidRPr="00013E4C" w:rsidRDefault="005D6919" w:rsidP="00C91FCE">
            <w:pPr>
              <w:pStyle w:val="Compact"/>
              <w:jc w:val="center"/>
              <w:rPr>
                <w:rFonts w:cs="Times New Roman"/>
                <w:sz w:val="20"/>
                <w:szCs w:val="20"/>
              </w:rPr>
            </w:pPr>
            <w:r w:rsidRPr="00013E4C">
              <w:rPr>
                <w:rFonts w:cs="Times New Roman"/>
                <w:sz w:val="20"/>
                <w:szCs w:val="20"/>
              </w:rPr>
              <w:t>31.348°S 115.717°E</w:t>
            </w:r>
          </w:p>
        </w:tc>
      </w:tr>
    </w:tbl>
    <w:p w14:paraId="0842664A" w14:textId="77777777" w:rsidR="00C91FCE" w:rsidRDefault="00C91FCE">
      <w:pPr>
        <w:pStyle w:val="Heading2"/>
        <w:rPr>
          <w:rFonts w:cs="Times New Roman"/>
        </w:rPr>
        <w:sectPr w:rsidR="00C91FCE" w:rsidSect="00C91FCE">
          <w:pgSz w:w="15840" w:h="12240" w:orient="landscape"/>
          <w:pgMar w:top="1440" w:right="1440" w:bottom="1440" w:left="1440" w:header="720" w:footer="720" w:gutter="0"/>
          <w:cols w:space="720"/>
          <w:docGrid w:linePitch="326"/>
        </w:sectPr>
      </w:pPr>
      <w:bookmarkStart w:id="32" w:name="vegetation-monitoring"/>
    </w:p>
    <w:p w14:paraId="26271ECE" w14:textId="4A786834" w:rsidR="001D584F" w:rsidRPr="003B09F5" w:rsidRDefault="005D6919">
      <w:pPr>
        <w:pStyle w:val="Heading2"/>
        <w:rPr>
          <w:rFonts w:cs="Times New Roman"/>
        </w:rPr>
      </w:pPr>
      <w:bookmarkStart w:id="33" w:name="_Toc29410575"/>
      <w:r w:rsidRPr="003B09F5">
        <w:rPr>
          <w:rFonts w:cs="Times New Roman"/>
        </w:rPr>
        <w:lastRenderedPageBreak/>
        <w:t>Vegetation monitoring</w:t>
      </w:r>
      <w:bookmarkEnd w:id="32"/>
      <w:bookmarkEnd w:id="33"/>
    </w:p>
    <w:p w14:paraId="26271ECF" w14:textId="5A240536" w:rsidR="001D584F" w:rsidRPr="003B09F5" w:rsidRDefault="005D6919">
      <w:pPr>
        <w:pStyle w:val="FirstParagraph"/>
        <w:rPr>
          <w:rFonts w:cs="Times New Roman"/>
        </w:rPr>
      </w:pPr>
      <w:r w:rsidRPr="003B09F5">
        <w:rPr>
          <w:rFonts w:cs="Times New Roman"/>
        </w:rPr>
        <w:t xml:space="preserve">The overall objectives of the wetland vegetation monitoring on the Gnangara </w:t>
      </w:r>
      <w:r w:rsidR="008F50A2" w:rsidRPr="003B09F5">
        <w:rPr>
          <w:rFonts w:cs="Times New Roman"/>
        </w:rPr>
        <w:t xml:space="preserve">Groundwater System </w:t>
      </w:r>
      <w:r w:rsidRPr="003B09F5">
        <w:rPr>
          <w:rFonts w:cs="Times New Roman"/>
        </w:rPr>
        <w:t>are:</w:t>
      </w:r>
    </w:p>
    <w:p w14:paraId="26271ED0" w14:textId="77777777" w:rsidR="001D584F" w:rsidRPr="003B09F5" w:rsidRDefault="005D6919">
      <w:pPr>
        <w:pStyle w:val="Compact"/>
        <w:numPr>
          <w:ilvl w:val="0"/>
          <w:numId w:val="4"/>
        </w:numPr>
        <w:rPr>
          <w:rFonts w:cs="Times New Roman"/>
        </w:rPr>
      </w:pPr>
      <w:r w:rsidRPr="003B09F5">
        <w:rPr>
          <w:rFonts w:cs="Times New Roman"/>
        </w:rPr>
        <w:t>to determine the impact of altered groundwater regimes on the ecological condition of wetland vegetation</w:t>
      </w:r>
    </w:p>
    <w:p w14:paraId="26271ED1" w14:textId="77777777" w:rsidR="001D584F" w:rsidRPr="003B09F5" w:rsidRDefault="005D6919">
      <w:pPr>
        <w:pStyle w:val="Compact"/>
        <w:numPr>
          <w:ilvl w:val="0"/>
          <w:numId w:val="4"/>
        </w:numPr>
        <w:rPr>
          <w:rFonts w:cs="Times New Roman"/>
        </w:rPr>
      </w:pPr>
      <w:r w:rsidRPr="003B09F5">
        <w:rPr>
          <w:rFonts w:cs="Times New Roman"/>
        </w:rPr>
        <w:t>to monitor the condition and composition of fringing vegetation at selected Gnangara wetland sites, and to determine if observed changes to vegetation are associated with changes in groundwater and wetland water levels</w:t>
      </w:r>
    </w:p>
    <w:p w14:paraId="26271ED2" w14:textId="77777777" w:rsidR="001D584F" w:rsidRPr="003B09F5" w:rsidRDefault="005D6919">
      <w:pPr>
        <w:pStyle w:val="Compact"/>
        <w:numPr>
          <w:ilvl w:val="0"/>
          <w:numId w:val="4"/>
        </w:numPr>
        <w:rPr>
          <w:rFonts w:cs="Times New Roman"/>
        </w:rPr>
      </w:pPr>
      <w:r w:rsidRPr="003B09F5">
        <w:rPr>
          <w:rFonts w:cs="Times New Roman"/>
        </w:rPr>
        <w:t>to identify vegetation monitoring parameters relevant to monitoring objectives.</w:t>
      </w:r>
    </w:p>
    <w:p w14:paraId="26271ED3" w14:textId="49B6A78F" w:rsidR="001D584F" w:rsidRPr="003B09F5" w:rsidRDefault="005D6919">
      <w:pPr>
        <w:pStyle w:val="FirstParagraph"/>
        <w:rPr>
          <w:rFonts w:cs="Times New Roman"/>
        </w:rPr>
      </w:pPr>
      <w:r w:rsidRPr="003B09F5">
        <w:rPr>
          <w:rFonts w:cs="Times New Roman"/>
        </w:rPr>
        <w:t>Vegetation is monitored every spring at selected wetland sites. Spring provides the best opportunity to capture the greatest plant diversity as well as enhancing identification as most Swan Coastal Plain flora are in flower. Annual surveys permit direct comparisons of vegetation changes to be made, especially in response to rapidly declining groundwater</w:t>
      </w:r>
      <w:r w:rsidR="006D3BCE">
        <w:rPr>
          <w:rFonts w:cs="Times New Roman"/>
        </w:rPr>
        <w:t xml:space="preserve"> levels</w:t>
      </w:r>
      <w:r w:rsidRPr="003B09F5">
        <w:rPr>
          <w:rFonts w:cs="Times New Roman"/>
        </w:rPr>
        <w:t>.</w:t>
      </w:r>
    </w:p>
    <w:p w14:paraId="5BEB3DFD" w14:textId="0FD082AD" w:rsidR="00766FA4" w:rsidRPr="003B09F5" w:rsidRDefault="005D6919">
      <w:pPr>
        <w:pStyle w:val="BodyText"/>
        <w:rPr>
          <w:rFonts w:cs="Times New Roman"/>
        </w:rPr>
      </w:pPr>
      <w:r w:rsidRPr="003B09F5">
        <w:rPr>
          <w:rFonts w:cs="Times New Roman"/>
        </w:rPr>
        <w:t>Extensive methodological details can be found in the annual Wetland Vegetation Monitoring reports (see Buller et al.</w:t>
      </w:r>
      <w:r w:rsidR="0060102C">
        <w:rPr>
          <w:rFonts w:cs="Times New Roman"/>
        </w:rPr>
        <w:t xml:space="preserve">, </w:t>
      </w:r>
      <w:hyperlink w:anchor="ref-Buller2019">
        <w:r w:rsidRPr="003B09F5">
          <w:rPr>
            <w:rStyle w:val="Hyperlink"/>
            <w:rFonts w:cs="Times New Roman"/>
            <w:color w:val="auto"/>
          </w:rPr>
          <w:t>2019</w:t>
        </w:r>
      </w:hyperlink>
      <w:r w:rsidRPr="003B09F5">
        <w:rPr>
          <w:rFonts w:cs="Times New Roman"/>
        </w:rPr>
        <w:t>). The data analysed here primarily deals with the longitudinal cover abundance data set that has been compiled between 1996 and 2018. This data set has been collected by surveying the species present at established transects at each wetland. The standard design of these transects is a series of 3 to 4 10x10 m plots extending from the wetland end (Plot A) to the terrestrial end (generally Plot D). In some instances, when surface water declines are significant, the transect has been extended to include new plots at the current water edge. It is important to note that not every wetland is sampled every year, and some wetlands have gone a number of years since last survey (</w:t>
      </w:r>
      <w:r w:rsidR="00844606">
        <w:rPr>
          <w:rFonts w:cs="Times New Roman"/>
        </w:rPr>
        <w:fldChar w:fldCharType="begin"/>
      </w:r>
      <w:r w:rsidR="00844606">
        <w:rPr>
          <w:rFonts w:cs="Times New Roman"/>
        </w:rPr>
        <w:instrText xml:space="preserve"> REF _Ref25910127 \h </w:instrText>
      </w:r>
      <w:r w:rsidR="00844606">
        <w:rPr>
          <w:rFonts w:cs="Times New Roman"/>
        </w:rPr>
      </w:r>
      <w:r w:rsidR="00844606">
        <w:rPr>
          <w:rFonts w:cs="Times New Roman"/>
        </w:rPr>
        <w:fldChar w:fldCharType="separate"/>
      </w:r>
      <w:r w:rsidR="00E3659C" w:rsidRPr="003B09F5">
        <w:rPr>
          <w:rFonts w:cs="Times New Roman"/>
        </w:rPr>
        <w:t xml:space="preserve">Figure </w:t>
      </w:r>
      <w:r w:rsidR="00E3659C">
        <w:rPr>
          <w:rFonts w:cs="Times New Roman"/>
          <w:noProof/>
        </w:rPr>
        <w:t>3</w:t>
      </w:r>
      <w:r w:rsidR="00844606">
        <w:rPr>
          <w:rFonts w:cs="Times New Roman"/>
        </w:rPr>
        <w:fldChar w:fldCharType="end"/>
      </w:r>
      <w:r w:rsidRPr="003B09F5">
        <w:rPr>
          <w:rFonts w:cs="Times New Roman"/>
        </w:rPr>
        <w:t>). The vegetation at the wetland Pipidinny Swamp and four terrestrial sites, WM1, WM2, WM8 and Whiteman Park East, were surveyed for the first time this spring (2019). Only a brief description of those sites is given in this report and a more detailed analysis will be given in the 2020 Wetland Vegetation Report.</w:t>
      </w:r>
    </w:p>
    <w:p w14:paraId="3CD75FEE" w14:textId="77777777" w:rsidR="00766FA4" w:rsidRPr="003B09F5" w:rsidRDefault="005D6919" w:rsidP="00766FA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3E7" wp14:editId="262723E8">
            <wp:extent cx="4620126" cy="3696101"/>
            <wp:effectExtent l="0" t="0" r="0" b="0"/>
            <wp:docPr id="3" name="Picture" descr=" Period of survey for each wetland."/>
            <wp:cNvGraphicFramePr/>
            <a:graphic xmlns:a="http://schemas.openxmlformats.org/drawingml/2006/main">
              <a:graphicData uri="http://schemas.openxmlformats.org/drawingml/2006/picture">
                <pic:pic xmlns:pic="http://schemas.openxmlformats.org/drawingml/2006/picture">
                  <pic:nvPicPr>
                    <pic:cNvPr id="0" name="Picture" descr="Figs/SurveyPeriod-1.png"/>
                    <pic:cNvPicPr>
                      <a:picLocks noChangeAspect="1" noChangeArrowheads="1"/>
                    </pic:cNvPicPr>
                  </pic:nvPicPr>
                  <pic:blipFill>
                    <a:blip r:embed="rId16"/>
                    <a:stretch>
                      <a:fillRect/>
                    </a:stretch>
                  </pic:blipFill>
                  <pic:spPr bwMode="auto">
                    <a:xfrm>
                      <a:off x="0" y="0"/>
                      <a:ext cx="4620126" cy="3696101"/>
                    </a:xfrm>
                    <a:prstGeom prst="rect">
                      <a:avLst/>
                    </a:prstGeom>
                    <a:noFill/>
                    <a:ln w="9525">
                      <a:noFill/>
                      <a:headEnd/>
                      <a:tailEnd/>
                    </a:ln>
                  </pic:spPr>
                </pic:pic>
              </a:graphicData>
            </a:graphic>
          </wp:inline>
        </w:drawing>
      </w:r>
    </w:p>
    <w:p w14:paraId="26271ED6" w14:textId="2E3DB228" w:rsidR="001D584F" w:rsidRPr="003B09F5" w:rsidRDefault="00766FA4" w:rsidP="00766FA4">
      <w:pPr>
        <w:pStyle w:val="Caption"/>
        <w:rPr>
          <w:rFonts w:ascii="Times New Roman" w:hAnsi="Times New Roman" w:cs="Times New Roman"/>
        </w:rPr>
      </w:pPr>
      <w:bookmarkStart w:id="34" w:name="_Ref25910127"/>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3</w:t>
      </w:r>
      <w:r w:rsidRPr="003B09F5">
        <w:rPr>
          <w:rFonts w:ascii="Times New Roman" w:hAnsi="Times New Roman" w:cs="Times New Roman"/>
        </w:rPr>
        <w:fldChar w:fldCharType="end"/>
      </w:r>
      <w:bookmarkEnd w:id="34"/>
      <w:r w:rsidRPr="003B09F5">
        <w:rPr>
          <w:rFonts w:ascii="Times New Roman" w:hAnsi="Times New Roman" w:cs="Times New Roman"/>
        </w:rPr>
        <w:t xml:space="preserve"> </w:t>
      </w:r>
      <w:r w:rsidR="005D6919" w:rsidRPr="003B09F5">
        <w:rPr>
          <w:rFonts w:ascii="Times New Roman" w:hAnsi="Times New Roman" w:cs="Times New Roman"/>
        </w:rPr>
        <w:t xml:space="preserve">Period of </w:t>
      </w:r>
      <w:r w:rsidR="0060102C">
        <w:rPr>
          <w:rFonts w:ascii="Times New Roman" w:hAnsi="Times New Roman" w:cs="Times New Roman"/>
        </w:rPr>
        <w:t>vegetation monitoring</w:t>
      </w:r>
      <w:r w:rsidR="005D6919" w:rsidRPr="003B09F5">
        <w:rPr>
          <w:rFonts w:ascii="Times New Roman" w:hAnsi="Times New Roman" w:cs="Times New Roman"/>
        </w:rPr>
        <w:t xml:space="preserve"> for each wetland.</w:t>
      </w:r>
    </w:p>
    <w:p w14:paraId="26271ED7" w14:textId="77777777" w:rsidR="001D584F" w:rsidRPr="003B09F5" w:rsidRDefault="005D6919">
      <w:pPr>
        <w:pStyle w:val="Heading2"/>
        <w:rPr>
          <w:rFonts w:cs="Times New Roman"/>
        </w:rPr>
      </w:pPr>
      <w:bookmarkStart w:id="35" w:name="aquatic-invertebrate-monitoring"/>
      <w:bookmarkStart w:id="36" w:name="_Toc29410576"/>
      <w:r w:rsidRPr="003B09F5">
        <w:rPr>
          <w:rFonts w:cs="Times New Roman"/>
        </w:rPr>
        <w:t>Aquatic invertebrate monitoring</w:t>
      </w:r>
      <w:bookmarkEnd w:id="35"/>
      <w:bookmarkEnd w:id="36"/>
    </w:p>
    <w:p w14:paraId="26271ED8" w14:textId="4D31D993" w:rsidR="001D584F" w:rsidRPr="003B09F5" w:rsidRDefault="005D6919">
      <w:pPr>
        <w:pStyle w:val="FirstParagraph"/>
        <w:rPr>
          <w:rFonts w:cs="Times New Roman"/>
        </w:rPr>
      </w:pPr>
      <w:r w:rsidRPr="003B09F5">
        <w:rPr>
          <w:rFonts w:cs="Times New Roman"/>
        </w:rPr>
        <w:t>Data of aquatic macroinvertebrate communities have been compiled during the Gnangara Mound Environmental Monitoring Programme - Macroinvertebrate and Water Quality Wetland Monitoring since 1996 (see Judd and Horwitz (</w:t>
      </w:r>
      <w:hyperlink w:anchor="ref-Judd2019">
        <w:r w:rsidRPr="003B09F5">
          <w:rPr>
            <w:rStyle w:val="Hyperlink"/>
            <w:rFonts w:cs="Times New Roman"/>
            <w:color w:val="auto"/>
          </w:rPr>
          <w:t>2019</w:t>
        </w:r>
      </w:hyperlink>
      <w:r w:rsidRPr="003B09F5">
        <w:rPr>
          <w:rFonts w:cs="Times New Roman"/>
        </w:rPr>
        <w:t xml:space="preserve">) for latest report and comprehensive methodology). The wetlands included in this report where macroinvertebrate data has been collected include Lake Jandabup, Lake Mariginiup, Loch McNess, Lake Nowergup, Lake Yonderup, Lake Goollelal, Lake Joondalup and Melaleuca Park 173. </w:t>
      </w:r>
      <w:r w:rsidR="00844606" w:rsidRPr="003B09F5">
        <w:rPr>
          <w:rFonts w:cs="Times New Roman"/>
        </w:rPr>
        <w:t>All</w:t>
      </w:r>
      <w:r w:rsidRPr="003B09F5">
        <w:rPr>
          <w:rFonts w:cs="Times New Roman"/>
        </w:rPr>
        <w:t xml:space="preserve"> these wetlands are either permanently or ephemerally inundated.</w:t>
      </w:r>
    </w:p>
    <w:p w14:paraId="26271ED9" w14:textId="77777777" w:rsidR="001D584F" w:rsidRPr="003B09F5" w:rsidRDefault="005D6919">
      <w:pPr>
        <w:pStyle w:val="BodyText"/>
        <w:rPr>
          <w:rFonts w:cs="Times New Roman"/>
        </w:rPr>
      </w:pPr>
      <w:r w:rsidRPr="003B09F5">
        <w:rPr>
          <w:rFonts w:cs="Times New Roman"/>
        </w:rPr>
        <w:t xml:space="preserve">For each wetland, a series of habitat types are sampled using 250 </w:t>
      </w:r>
      <m:oMath>
        <m:r>
          <w:rPr>
            <w:rFonts w:ascii="Cambria Math" w:hAnsi="Cambria Math" w:cs="Times New Roman"/>
          </w:rPr>
          <m:t>μ</m:t>
        </m:r>
      </m:oMath>
      <w:r w:rsidRPr="003B09F5">
        <w:rPr>
          <w:rFonts w:cs="Times New Roman"/>
        </w:rPr>
        <w:t>m mesh nets and identified under a microscope to family levels. An abundance score for each taxon is recorded (rare = 1-2 specimens, scarce = 3-10 specimens, common = 11-100 specimens, abundant = 100-1000 specimens and extremely abundant = &gt; 1000 specimens). Sampled habitats are subject to availability, therefore not all habitats can be sampled each year for each wetland. Sampling occurs when spring high water levels are reached for each wetland each year to ensure maximum availability of habitats and potential diversity of macroinvertebrates. For the purposes of this report, sampled habitats for each wetland have been pooled for each year. Nonetheless, the disappearance of habitats when surface water levels are not high enough to make them available, or if habitats disappear due to loss of fringing vegetation, needs to be considered when considering the role of groundwater level on the aquatic ecology of these wetlands.</w:t>
      </w:r>
    </w:p>
    <w:p w14:paraId="26271EDB" w14:textId="77777777" w:rsidR="001D584F" w:rsidRPr="003B09F5" w:rsidRDefault="005D6919">
      <w:pPr>
        <w:pStyle w:val="Heading2"/>
        <w:rPr>
          <w:rFonts w:cs="Times New Roman"/>
        </w:rPr>
      </w:pPr>
      <w:bookmarkStart w:id="37" w:name="statistical-analyses"/>
      <w:bookmarkStart w:id="38" w:name="_Toc29410577"/>
      <w:r w:rsidRPr="003B09F5">
        <w:rPr>
          <w:rFonts w:cs="Times New Roman"/>
        </w:rPr>
        <w:t>Statistical analyses</w:t>
      </w:r>
      <w:bookmarkEnd w:id="37"/>
      <w:bookmarkEnd w:id="38"/>
    </w:p>
    <w:p w14:paraId="26271EDC" w14:textId="2E7687EC" w:rsidR="001D584F" w:rsidRPr="003B09F5" w:rsidRDefault="005D6919">
      <w:pPr>
        <w:pStyle w:val="FirstParagraph"/>
        <w:rPr>
          <w:rFonts w:cs="Times New Roman"/>
        </w:rPr>
      </w:pPr>
      <w:r w:rsidRPr="003B09F5">
        <w:rPr>
          <w:rFonts w:cs="Times New Roman"/>
        </w:rPr>
        <w:t xml:space="preserve">Generalised additive models (GAMs) were used to model non-linear trends in water level time series data (Wood, </w:t>
      </w:r>
      <w:hyperlink w:anchor="ref-Wood2011">
        <w:r w:rsidRPr="003B09F5">
          <w:rPr>
            <w:rStyle w:val="Hyperlink"/>
            <w:rFonts w:cs="Times New Roman"/>
            <w:color w:val="auto"/>
          </w:rPr>
          <w:t>2011</w:t>
        </w:r>
      </w:hyperlink>
      <w:r w:rsidRPr="003B09F5">
        <w:rPr>
          <w:rFonts w:cs="Times New Roman"/>
        </w:rPr>
        <w:t>). Historical water level data for each of the wetlands in this report was accessed from the DWER website (</w:t>
      </w:r>
      <w:hyperlink r:id="rId17">
        <w:r w:rsidRPr="003B09F5">
          <w:rPr>
            <w:rStyle w:val="Hyperlink"/>
            <w:rFonts w:cs="Times New Roman"/>
            <w:color w:val="auto"/>
          </w:rPr>
          <w:t>http://www.water.wa.gov.au/maps-and-data/monitoring/water-information-reporting</w:t>
        </w:r>
      </w:hyperlink>
      <w:r w:rsidRPr="003B09F5">
        <w:rPr>
          <w:rFonts w:cs="Times New Roman"/>
        </w:rPr>
        <w:t xml:space="preserve">). To </w:t>
      </w:r>
      <w:r w:rsidRPr="003B09F5">
        <w:rPr>
          <w:rFonts w:cs="Times New Roman"/>
        </w:rPr>
        <w:lastRenderedPageBreak/>
        <w:t xml:space="preserve">simplify modelling, mean monthly water levels were calculated and used for modelling. A cyclic cubic spline with 12 dimensions was used as a smooth term to ensure there was no discontinuity between January and December water levels. To account for correlated errors, an ARMA process, nested within each year, was fitted to the residuals using the R package </w:t>
      </w:r>
      <w:r w:rsidRPr="003B09F5">
        <w:rPr>
          <w:rFonts w:cs="Times New Roman"/>
          <w:i/>
        </w:rPr>
        <w:t>nlme</w:t>
      </w:r>
      <w:r w:rsidRPr="003B09F5">
        <w:rPr>
          <w:rFonts w:cs="Times New Roman"/>
        </w:rPr>
        <w:t xml:space="preserve"> v 3.1-141 (Pinheiro et al., </w:t>
      </w:r>
      <w:hyperlink w:anchor="ref-Pinheiro2019">
        <w:r w:rsidRPr="003B09F5">
          <w:rPr>
            <w:rStyle w:val="Hyperlink"/>
            <w:rFonts w:cs="Times New Roman"/>
            <w:color w:val="auto"/>
          </w:rPr>
          <w:t>2019</w:t>
        </w:r>
      </w:hyperlink>
      <w:r w:rsidRPr="003B09F5">
        <w:rPr>
          <w:rFonts w:cs="Times New Roman"/>
        </w:rPr>
        <w:t xml:space="preserve">). All GAMs were fitted using the R package </w:t>
      </w:r>
      <w:r w:rsidRPr="003B09F5">
        <w:rPr>
          <w:rFonts w:cs="Times New Roman"/>
          <w:i/>
        </w:rPr>
        <w:t>mgcv</w:t>
      </w:r>
      <w:r w:rsidRPr="003B09F5">
        <w:rPr>
          <w:rFonts w:cs="Times New Roman"/>
        </w:rPr>
        <w:t xml:space="preserve"> v 1.8-30 (Wood, </w:t>
      </w:r>
      <w:hyperlink w:anchor="ref-Wood2019">
        <w:r w:rsidRPr="003B09F5">
          <w:rPr>
            <w:rStyle w:val="Hyperlink"/>
            <w:rFonts w:cs="Times New Roman"/>
            <w:color w:val="auto"/>
          </w:rPr>
          <w:t>2019</w:t>
        </w:r>
      </w:hyperlink>
      <w:r w:rsidRPr="003B09F5">
        <w:rPr>
          <w:rFonts w:cs="Times New Roman"/>
        </w:rPr>
        <w:t>).</w:t>
      </w:r>
    </w:p>
    <w:p w14:paraId="26271EDD" w14:textId="55F12AF9" w:rsidR="001D584F" w:rsidRPr="003B09F5" w:rsidRDefault="005D6919">
      <w:pPr>
        <w:pStyle w:val="BodyText"/>
        <w:rPr>
          <w:rFonts w:cs="Times New Roman"/>
        </w:rPr>
      </w:pPr>
      <w:r w:rsidRPr="003B09F5">
        <w:rPr>
          <w:rFonts w:cs="Times New Roman"/>
        </w:rPr>
        <w:t xml:space="preserve">A multivariate analysis was used to explore the effects of ground/surface water level on vegetation communities. This fits a multivariate generalised linear model to the data so that the effects of species covariates (including groundwater level) on each species can be modeled (Hui, </w:t>
      </w:r>
      <w:hyperlink w:anchor="ref-Hui2016">
        <w:r w:rsidRPr="003B09F5">
          <w:rPr>
            <w:rStyle w:val="Hyperlink"/>
            <w:rFonts w:cs="Times New Roman"/>
            <w:color w:val="auto"/>
          </w:rPr>
          <w:t>2016</w:t>
        </w:r>
      </w:hyperlink>
      <w:r w:rsidRPr="003B09F5">
        <w:rPr>
          <w:rFonts w:cs="Times New Roman"/>
        </w:rPr>
        <w:t xml:space="preserve">). Species abundances (vegetation and macroinvertebrates) were fitted to negative binomial distributions and the models fitted with two latent variables. The models were fitted and unconstrained model-based ordinations were carried out on the macroinvertebrate and vegetation data using the </w:t>
      </w:r>
      <w:r w:rsidRPr="003B09F5">
        <w:rPr>
          <w:rFonts w:cs="Times New Roman"/>
          <w:i/>
        </w:rPr>
        <w:t>boral</w:t>
      </w:r>
      <w:r w:rsidRPr="003B09F5">
        <w:rPr>
          <w:rFonts w:cs="Times New Roman"/>
        </w:rPr>
        <w:t xml:space="preserve"> package v 1.7 (Hui, </w:t>
      </w:r>
      <w:hyperlink w:anchor="ref-Hui2018">
        <w:r w:rsidRPr="003B09F5">
          <w:rPr>
            <w:rStyle w:val="Hyperlink"/>
            <w:rFonts w:cs="Times New Roman"/>
            <w:color w:val="auto"/>
          </w:rPr>
          <w:t>2018</w:t>
        </w:r>
      </w:hyperlink>
      <w:r w:rsidRPr="003B09F5">
        <w:rPr>
          <w:rFonts w:cs="Times New Roman"/>
        </w:rPr>
        <w:t>). The resulting ordinations enable graphical representations of communities for each wetland to be made, with points closer to each other more similar in terms of taxonomic composition than those more distant. Wetland specific boral models were run using the mean fitted water level for each survey year as a covariate in order to understand species specific interactions with water levels. All analyses were conducted using R (version 3.6.1)</w:t>
      </w:r>
    </w:p>
    <w:p w14:paraId="525EBD37" w14:textId="77777777" w:rsidR="00376A55" w:rsidRDefault="00376A55" w:rsidP="00376A55">
      <w:pPr>
        <w:pStyle w:val="Heading2"/>
        <w:rPr>
          <w:rFonts w:cs="Times New Roman"/>
        </w:rPr>
      </w:pPr>
      <w:bookmarkStart w:id="39" w:name="water-quality-monitoring"/>
      <w:bookmarkStart w:id="40" w:name="_Toc29410578"/>
      <w:bookmarkStart w:id="41" w:name="individual-wetland-descriptions"/>
      <w:r w:rsidRPr="003B09F5">
        <w:rPr>
          <w:rFonts w:cs="Times New Roman"/>
        </w:rPr>
        <w:t>Water quality monitoring</w:t>
      </w:r>
      <w:bookmarkEnd w:id="39"/>
      <w:bookmarkEnd w:id="40"/>
    </w:p>
    <w:p w14:paraId="178DC7F1" w14:textId="77777777" w:rsidR="00376A55" w:rsidRDefault="00376A55" w:rsidP="00376A55">
      <w:pPr>
        <w:pStyle w:val="BodyText"/>
        <w:spacing w:before="0" w:after="0"/>
      </w:pPr>
      <w:r>
        <w:t xml:space="preserve">For selected wetlands, </w:t>
      </w:r>
      <w:r w:rsidRPr="00376A55">
        <w:rPr>
          <w:i/>
        </w:rPr>
        <w:t>in-situ</w:t>
      </w:r>
      <w:r>
        <w:t xml:space="preserve"> measurements of water chemistry at each site/location were undertaken for pH, conductivity (EC), temperature and dissolved oxygen concentration (DO). For each wetland, one sample for further analysis was usually pooled from the three most representative surface water habitats, for analysis of:</w:t>
      </w:r>
    </w:p>
    <w:p w14:paraId="353C1DAD" w14:textId="77777777" w:rsidR="00376A55" w:rsidRDefault="00376A55" w:rsidP="00376A55">
      <w:pPr>
        <w:pStyle w:val="BodyText"/>
        <w:spacing w:before="0" w:after="0"/>
      </w:pPr>
      <w:r>
        <w:t>•</w:t>
      </w:r>
      <w:r>
        <w:tab/>
        <w:t>Nitrates &amp; Nitrites (NO</w:t>
      </w:r>
      <w:r w:rsidRPr="00832C23">
        <w:rPr>
          <w:vertAlign w:val="subscript"/>
        </w:rPr>
        <w:t>x</w:t>
      </w:r>
      <w:r>
        <w:t>), Ammonia as N (NH</w:t>
      </w:r>
      <w:r w:rsidRPr="00832C23">
        <w:rPr>
          <w:vertAlign w:val="subscript"/>
        </w:rPr>
        <w:t>4</w:t>
      </w:r>
      <w:r w:rsidRPr="00832C23">
        <w:rPr>
          <w:vertAlign w:val="superscript"/>
        </w:rPr>
        <w:t>+</w:t>
      </w:r>
      <w:r>
        <w:t>) Total Kjeldahl Nitrogen (TKN),</w:t>
      </w:r>
    </w:p>
    <w:p w14:paraId="5E4B475E" w14:textId="77777777" w:rsidR="00376A55" w:rsidRDefault="00376A55" w:rsidP="00376A55">
      <w:pPr>
        <w:pStyle w:val="BodyText"/>
        <w:spacing w:before="0" w:after="0"/>
      </w:pPr>
      <w:r>
        <w:t>•</w:t>
      </w:r>
      <w:r>
        <w:tab/>
        <w:t>Orthophosphate (PO</w:t>
      </w:r>
      <w:r w:rsidRPr="00832C23">
        <w:rPr>
          <w:vertAlign w:val="subscript"/>
        </w:rPr>
        <w:t>4</w:t>
      </w:r>
      <w:r w:rsidRPr="00832C23">
        <w:rPr>
          <w:vertAlign w:val="superscript"/>
        </w:rPr>
        <w:t>2-</w:t>
      </w:r>
      <w:r>
        <w:t>), Total Phosphorus (TP),</w:t>
      </w:r>
    </w:p>
    <w:p w14:paraId="08FDD2F8" w14:textId="77777777" w:rsidR="00376A55" w:rsidRDefault="00376A55" w:rsidP="00376A55">
      <w:pPr>
        <w:pStyle w:val="BodyText"/>
        <w:spacing w:before="0" w:after="0"/>
      </w:pPr>
      <w:r>
        <w:t>•</w:t>
      </w:r>
      <w:r>
        <w:tab/>
        <w:t>Sulphate (SO</w:t>
      </w:r>
      <w:r w:rsidRPr="00832C23">
        <w:rPr>
          <w:vertAlign w:val="subscript"/>
        </w:rPr>
        <w:t>4</w:t>
      </w:r>
      <w:r w:rsidRPr="00832C23">
        <w:rPr>
          <w:vertAlign w:val="superscript"/>
        </w:rPr>
        <w:t>2-</w:t>
      </w:r>
      <w:r>
        <w:t>), Chloride (Cl</w:t>
      </w:r>
      <w:r w:rsidRPr="00832C23">
        <w:rPr>
          <w:vertAlign w:val="superscript"/>
        </w:rPr>
        <w:t>-</w:t>
      </w:r>
      <w:r>
        <w:t>)</w:t>
      </w:r>
    </w:p>
    <w:p w14:paraId="0C932434" w14:textId="77777777" w:rsidR="00376A55" w:rsidRDefault="00376A55" w:rsidP="00376A55">
      <w:pPr>
        <w:pStyle w:val="BodyText"/>
        <w:spacing w:before="0" w:after="0"/>
      </w:pPr>
      <w:r>
        <w:t>•</w:t>
      </w:r>
      <w:r>
        <w:tab/>
        <w:t>Iron (Fe), Aluminium (Al), Sulphur (S),</w:t>
      </w:r>
    </w:p>
    <w:p w14:paraId="03E08389" w14:textId="77777777" w:rsidR="00376A55" w:rsidRDefault="00376A55" w:rsidP="00376A55">
      <w:pPr>
        <w:pStyle w:val="BodyText"/>
        <w:spacing w:before="0" w:after="0"/>
      </w:pPr>
      <w:r>
        <w:t>•</w:t>
      </w:r>
      <w:r>
        <w:tab/>
        <w:t>Calcium (Ca</w:t>
      </w:r>
      <w:r w:rsidRPr="00832C23">
        <w:rPr>
          <w:vertAlign w:val="subscript"/>
        </w:rPr>
        <w:t>2</w:t>
      </w:r>
      <w:r w:rsidRPr="00832C23">
        <w:rPr>
          <w:vertAlign w:val="superscript"/>
        </w:rPr>
        <w:t>+</w:t>
      </w:r>
      <w:r>
        <w:t>), Potassium (K</w:t>
      </w:r>
      <w:r w:rsidRPr="00832C23">
        <w:rPr>
          <w:vertAlign w:val="superscript"/>
        </w:rPr>
        <w:t>+</w:t>
      </w:r>
      <w:r>
        <w:t>), Magnesium (Mg</w:t>
      </w:r>
      <w:r w:rsidRPr="00832C23">
        <w:rPr>
          <w:vertAlign w:val="subscript"/>
        </w:rPr>
        <w:t>2</w:t>
      </w:r>
      <w:r w:rsidRPr="00832C23">
        <w:rPr>
          <w:vertAlign w:val="superscript"/>
        </w:rPr>
        <w:t>+</w:t>
      </w:r>
      <w:r>
        <w:t>), Sodium (Na</w:t>
      </w:r>
      <w:r w:rsidRPr="00832C23">
        <w:rPr>
          <w:vertAlign w:val="superscript"/>
        </w:rPr>
        <w:t>+</w:t>
      </w:r>
      <w:r>
        <w:t>)</w:t>
      </w:r>
    </w:p>
    <w:p w14:paraId="5722CB6D" w14:textId="77777777" w:rsidR="00376A55" w:rsidRDefault="00376A55" w:rsidP="00376A55">
      <w:pPr>
        <w:pStyle w:val="BodyText"/>
        <w:spacing w:before="0" w:after="0"/>
      </w:pPr>
      <w:r>
        <w:t>•</w:t>
      </w:r>
      <w:r>
        <w:tab/>
        <w:t>Acidity, Alkalinity</w:t>
      </w:r>
    </w:p>
    <w:p w14:paraId="6CE2F853" w14:textId="77777777" w:rsidR="00376A55" w:rsidRPr="00376A55" w:rsidRDefault="00376A55" w:rsidP="00376A55">
      <w:pPr>
        <w:pStyle w:val="BodyText"/>
        <w:spacing w:before="0"/>
      </w:pPr>
      <w:r>
        <w:t>•</w:t>
      </w:r>
      <w:r>
        <w:tab/>
        <w:t>Chlorophyll-a, Turbidity</w:t>
      </w:r>
    </w:p>
    <w:p w14:paraId="07975315" w14:textId="0301776A" w:rsidR="00590956" w:rsidRPr="00376A55" w:rsidRDefault="00376A55" w:rsidP="00376A55">
      <w:pPr>
        <w:rPr>
          <w:rFonts w:ascii="Times New Roman" w:eastAsiaTheme="majorEastAsia" w:hAnsi="Times New Roman" w:cs="Times New Roman"/>
          <w:b/>
          <w:bCs/>
          <w:sz w:val="22"/>
          <w:szCs w:val="22"/>
        </w:rPr>
      </w:pPr>
      <w:r w:rsidRPr="00376A55">
        <w:rPr>
          <w:rFonts w:ascii="Times New Roman" w:hAnsi="Times New Roman" w:cs="Times New Roman"/>
          <w:sz w:val="22"/>
          <w:szCs w:val="22"/>
        </w:rPr>
        <w:t>Patterns in these data were drawn from the most recent report</w:t>
      </w:r>
      <w:r>
        <w:rPr>
          <w:rFonts w:ascii="Times New Roman" w:hAnsi="Times New Roman" w:cs="Times New Roman"/>
          <w:sz w:val="22"/>
          <w:szCs w:val="22"/>
        </w:rPr>
        <w:t xml:space="preserve"> and described </w:t>
      </w:r>
      <w:r w:rsidR="00832C23">
        <w:rPr>
          <w:rFonts w:ascii="Times New Roman" w:hAnsi="Times New Roman" w:cs="Times New Roman"/>
          <w:sz w:val="22"/>
          <w:szCs w:val="22"/>
        </w:rPr>
        <w:t>qualitatively and</w:t>
      </w:r>
      <w:r w:rsidR="00FF53DB">
        <w:rPr>
          <w:rFonts w:ascii="Times New Roman" w:hAnsi="Times New Roman" w:cs="Times New Roman"/>
          <w:sz w:val="22"/>
          <w:szCs w:val="22"/>
        </w:rPr>
        <w:t xml:space="preserve"> extrapolated according to</w:t>
      </w:r>
      <w:r>
        <w:rPr>
          <w:rFonts w:ascii="Times New Roman" w:hAnsi="Times New Roman" w:cs="Times New Roman"/>
          <w:sz w:val="22"/>
          <w:szCs w:val="22"/>
        </w:rPr>
        <w:t xml:space="preserve"> projected </w:t>
      </w:r>
      <w:r w:rsidR="00FF53DB">
        <w:rPr>
          <w:rFonts w:ascii="Times New Roman" w:hAnsi="Times New Roman" w:cs="Times New Roman"/>
          <w:sz w:val="22"/>
          <w:szCs w:val="22"/>
        </w:rPr>
        <w:t>water regimes where applicable.</w:t>
      </w:r>
      <w:r w:rsidR="00590956" w:rsidRPr="00376A55">
        <w:rPr>
          <w:rFonts w:ascii="Times New Roman" w:hAnsi="Times New Roman" w:cs="Times New Roman"/>
          <w:sz w:val="22"/>
          <w:szCs w:val="22"/>
        </w:rPr>
        <w:br w:type="page"/>
      </w:r>
    </w:p>
    <w:p w14:paraId="26271EDE" w14:textId="55DC82EB" w:rsidR="001D584F" w:rsidRPr="003B09F5" w:rsidRDefault="005D6919">
      <w:pPr>
        <w:pStyle w:val="Heading1"/>
        <w:rPr>
          <w:rFonts w:cs="Times New Roman"/>
        </w:rPr>
      </w:pPr>
      <w:bookmarkStart w:id="42" w:name="_Toc29410579"/>
      <w:r w:rsidRPr="003B09F5">
        <w:rPr>
          <w:rFonts w:cs="Times New Roman"/>
        </w:rPr>
        <w:lastRenderedPageBreak/>
        <w:t>Individual wetland descriptions</w:t>
      </w:r>
      <w:bookmarkEnd w:id="41"/>
      <w:bookmarkEnd w:id="42"/>
    </w:p>
    <w:p w14:paraId="26271EDF" w14:textId="00C2D680" w:rsidR="001D584F" w:rsidRPr="003B09F5" w:rsidRDefault="005D6919">
      <w:pPr>
        <w:pStyle w:val="FirstParagraph"/>
        <w:rPr>
          <w:rFonts w:cs="Times New Roman"/>
        </w:rPr>
      </w:pPr>
      <w:r w:rsidRPr="003B09F5">
        <w:rPr>
          <w:rFonts w:cs="Times New Roman"/>
        </w:rPr>
        <w:t xml:space="preserve">This section provides an </w:t>
      </w:r>
      <w:r w:rsidR="00590956" w:rsidRPr="003B09F5">
        <w:rPr>
          <w:rFonts w:cs="Times New Roman"/>
        </w:rPr>
        <w:t>assessment</w:t>
      </w:r>
      <w:r w:rsidRPr="003B09F5">
        <w:rPr>
          <w:rFonts w:cs="Times New Roman"/>
        </w:rPr>
        <w:t xml:space="preserve"> for each wetland on what effect the proposed absolute minimum threshold water levels will have on the original site management objectives and values as well as possible effects on species composition, key, priority or threatened species and existing ecohydrological states. For each wetland, a description of past hydrological patterns </w:t>
      </w:r>
      <w:r w:rsidR="00590956" w:rsidRPr="003B09F5">
        <w:rPr>
          <w:rFonts w:cs="Times New Roman"/>
        </w:rPr>
        <w:t>is</w:t>
      </w:r>
      <w:r w:rsidRPr="003B09F5">
        <w:rPr>
          <w:rFonts w:cs="Times New Roman"/>
        </w:rPr>
        <w:t xml:space="preserve"> provided with an emphasis on understanding period</w:t>
      </w:r>
      <w:r w:rsidR="006F391E">
        <w:rPr>
          <w:rFonts w:cs="Times New Roman"/>
        </w:rPr>
        <w:t>s</w:t>
      </w:r>
      <w:r w:rsidRPr="003B09F5">
        <w:rPr>
          <w:rFonts w:cs="Times New Roman"/>
        </w:rPr>
        <w:t xml:space="preserve"> of changing hydrological regimes. A summary table is provided that details the ecological consequences of the proposed changes on the site </w:t>
      </w:r>
      <w:r w:rsidR="00590956" w:rsidRPr="003B09F5">
        <w:rPr>
          <w:rFonts w:cs="Times New Roman"/>
        </w:rPr>
        <w:t>management</w:t>
      </w:r>
      <w:r w:rsidRPr="003B09F5">
        <w:rPr>
          <w:rFonts w:cs="Times New Roman"/>
        </w:rPr>
        <w:t xml:space="preserve"> objectives and values. These summaries are based on a thorough analysis of aquatic macroinvertebrate and wetland vegetation data from systematic annual surveys, when available. The details of these analyses are provided in subsequent </w:t>
      </w:r>
      <w:r w:rsidR="00BC0ACC">
        <w:rPr>
          <w:rFonts w:cs="Times New Roman"/>
        </w:rPr>
        <w:t>appendices</w:t>
      </w:r>
      <w:r w:rsidRPr="003B09F5">
        <w:rPr>
          <w:rFonts w:cs="Times New Roman"/>
        </w:rPr>
        <w:t xml:space="preserve"> detailing patterns of change and predicted future effects for water quality, aquatic macroinvertebrates and vegetation.</w:t>
      </w:r>
    </w:p>
    <w:p w14:paraId="26271EE0" w14:textId="77777777" w:rsidR="001D584F" w:rsidRPr="003B09F5" w:rsidRDefault="005D6919">
      <w:pPr>
        <w:pStyle w:val="Heading2"/>
        <w:rPr>
          <w:rFonts w:cs="Times New Roman"/>
        </w:rPr>
      </w:pPr>
      <w:bookmarkStart w:id="43" w:name="lake-goollelal"/>
      <w:bookmarkStart w:id="44" w:name="_Toc29410580"/>
      <w:r w:rsidRPr="003B09F5">
        <w:rPr>
          <w:rFonts w:cs="Times New Roman"/>
        </w:rPr>
        <w:t>Lake Goollelal</w:t>
      </w:r>
      <w:bookmarkEnd w:id="43"/>
      <w:bookmarkEnd w:id="44"/>
    </w:p>
    <w:p w14:paraId="26271EE1" w14:textId="40D17B25" w:rsidR="001D584F" w:rsidRPr="003B09F5" w:rsidRDefault="005D6919">
      <w:pPr>
        <w:pStyle w:val="FirstParagraph"/>
        <w:rPr>
          <w:rFonts w:cs="Times New Roman"/>
        </w:rPr>
      </w:pPr>
      <w:r w:rsidRPr="003B09F5">
        <w:rPr>
          <w:rFonts w:cs="Times New Roman"/>
        </w:rPr>
        <w:t xml:space="preserve">Lake Goollelal, located within the Yellagonga Regional Park, is recognised as an important </w:t>
      </w:r>
      <w:r w:rsidR="00BF56FE" w:rsidRPr="003B09F5">
        <w:rPr>
          <w:rFonts w:cs="Times New Roman"/>
        </w:rPr>
        <w:t>water bird</w:t>
      </w:r>
      <w:r w:rsidRPr="003B09F5">
        <w:rPr>
          <w:rFonts w:cs="Times New Roman"/>
        </w:rPr>
        <w:t xml:space="preserve"> habitat and drought refuge (Froend, et al., </w:t>
      </w:r>
      <w:hyperlink w:anchor="ref-Froend2004">
        <w:r w:rsidRPr="003B09F5">
          <w:rPr>
            <w:rStyle w:val="Hyperlink"/>
            <w:rFonts w:cs="Times New Roman"/>
            <w:color w:val="auto"/>
          </w:rPr>
          <w:t>2004</w:t>
        </w:r>
      </w:hyperlink>
      <w:r w:rsidRPr="003B09F5">
        <w:rPr>
          <w:rFonts w:cs="Times New Roman"/>
        </w:rPr>
        <w:t>) as well as habitat for the Swan River Goby (</w:t>
      </w:r>
      <w:r w:rsidRPr="003B09F5">
        <w:rPr>
          <w:rFonts w:cs="Times New Roman"/>
          <w:i/>
        </w:rPr>
        <w:t>Pseudogobius olorum</w:t>
      </w:r>
      <w:r w:rsidRPr="003B09F5">
        <w:rPr>
          <w:rFonts w:cs="Times New Roman"/>
        </w:rPr>
        <w:t>) and the Western Pygmy Perch (</w:t>
      </w:r>
      <w:r w:rsidRPr="003B09F5">
        <w:rPr>
          <w:rFonts w:cs="Times New Roman"/>
          <w:i/>
        </w:rPr>
        <w:t>Edelia vittata</w:t>
      </w:r>
      <w:r w:rsidRPr="003B09F5">
        <w:rPr>
          <w:rFonts w:cs="Times New Roman"/>
        </w:rPr>
        <w:t>; Water Authority of Western Australia (</w:t>
      </w:r>
      <w:hyperlink w:anchor="ref-Australia1995">
        <w:r w:rsidRPr="003B09F5">
          <w:rPr>
            <w:rStyle w:val="Hyperlink"/>
            <w:rFonts w:cs="Times New Roman"/>
            <w:color w:val="auto"/>
          </w:rPr>
          <w:t>1995</w:t>
        </w:r>
      </w:hyperlink>
      <w:r w:rsidRPr="003B09F5">
        <w:rPr>
          <w:rFonts w:cs="Times New Roman"/>
        </w:rPr>
        <w:t xml:space="preserve">)). The permanent deep waters found in the lake not only provide significant habitat for fauna and fringing vegetation, but also hold significant value as a place of public enjoyment. The lake is surrounded by a highly urbanised area, with </w:t>
      </w:r>
      <w:r w:rsidR="00E5241E" w:rsidRPr="003B09F5">
        <w:rPr>
          <w:rFonts w:cs="Times New Roman"/>
        </w:rPr>
        <w:t>much of</w:t>
      </w:r>
      <w:r w:rsidRPr="003B09F5">
        <w:rPr>
          <w:rFonts w:cs="Times New Roman"/>
        </w:rPr>
        <w:t xml:space="preserve"> the lake buffered by a belt of fringing vegetation</w:t>
      </w:r>
      <w:r w:rsidR="006F391E">
        <w:rPr>
          <w:rFonts w:cs="Times New Roman"/>
        </w:rPr>
        <w:t>,</w:t>
      </w:r>
      <w:r w:rsidRPr="003B09F5">
        <w:rPr>
          <w:rFonts w:cs="Times New Roman"/>
        </w:rPr>
        <w:t xml:space="preserve"> although some residences are </w:t>
      </w:r>
      <w:r w:rsidR="00E5241E" w:rsidRPr="003B09F5">
        <w:rPr>
          <w:rFonts w:cs="Times New Roman"/>
        </w:rPr>
        <w:t>near</w:t>
      </w:r>
      <w:r w:rsidRPr="003B09F5">
        <w:rPr>
          <w:rFonts w:cs="Times New Roman"/>
        </w:rPr>
        <w:t xml:space="preserve"> the lake’s margin.</w:t>
      </w:r>
    </w:p>
    <w:p w14:paraId="26271EE2" w14:textId="6676DEB5" w:rsidR="001D584F" w:rsidRPr="003B09F5" w:rsidRDefault="00FC2E86">
      <w:pPr>
        <w:pStyle w:val="Heading3"/>
        <w:rPr>
          <w:rFonts w:cs="Times New Roman"/>
        </w:rPr>
      </w:pPr>
      <w:bookmarkStart w:id="45" w:name="_Toc29410581"/>
      <w:r>
        <w:rPr>
          <w:rFonts w:cs="Times New Roman"/>
        </w:rPr>
        <w:t>Current hydrological regim</w:t>
      </w:r>
      <w:r w:rsidR="00D66973">
        <w:rPr>
          <w:rFonts w:cs="Times New Roman"/>
        </w:rPr>
        <w:t>e</w:t>
      </w:r>
      <w:bookmarkEnd w:id="45"/>
    </w:p>
    <w:p w14:paraId="26271EE3" w14:textId="49097CF2" w:rsidR="001D584F" w:rsidRDefault="005D6919">
      <w:pPr>
        <w:pStyle w:val="FirstParagraph"/>
        <w:rPr>
          <w:rFonts w:cs="Times New Roman"/>
        </w:rPr>
      </w:pPr>
      <w:r w:rsidRPr="003B09F5">
        <w:rPr>
          <w:rFonts w:cs="Times New Roman"/>
        </w:rPr>
        <w:t>Surface water levels recorded at Lake Goollelal reveal peak levels generally occur between September and November and lowest water levels between March and May (</w:t>
      </w:r>
      <w:r w:rsidR="0041346D">
        <w:rPr>
          <w:rFonts w:cs="Times New Roman"/>
        </w:rPr>
        <w:fldChar w:fldCharType="begin"/>
      </w:r>
      <w:r w:rsidR="0041346D">
        <w:rPr>
          <w:rFonts w:cs="Times New Roman"/>
        </w:rPr>
        <w:instrText xml:space="preserve"> REF _Ref25921514 \h </w:instrText>
      </w:r>
      <w:r w:rsidR="0041346D">
        <w:rPr>
          <w:rFonts w:cs="Times New Roman"/>
        </w:rPr>
      </w:r>
      <w:r w:rsidR="0041346D">
        <w:rPr>
          <w:rFonts w:cs="Times New Roman"/>
        </w:rPr>
        <w:fldChar w:fldCharType="separate"/>
      </w:r>
      <w:r w:rsidR="00E3659C">
        <w:t xml:space="preserve">Table </w:t>
      </w:r>
      <w:r w:rsidR="00E3659C">
        <w:rPr>
          <w:noProof/>
        </w:rPr>
        <w:t>2</w:t>
      </w:r>
      <w:r w:rsidR="0041346D">
        <w:rPr>
          <w:rFonts w:cs="Times New Roman"/>
        </w:rPr>
        <w:fldChar w:fldCharType="end"/>
      </w:r>
      <w:r w:rsidRPr="003B09F5">
        <w:rPr>
          <w:rFonts w:cs="Times New Roman"/>
        </w:rPr>
        <w:t>). Annually, water levels have consistently varied by about 0.7 m during this period. Since 1995, there has been a general trend of decreasing surface water levels, although recent increases since 2016 show surface water at a similar depth to 1990 levels (</w:t>
      </w:r>
      <w:r w:rsidR="00E23E8B">
        <w:rPr>
          <w:rFonts w:cs="Times New Roman"/>
        </w:rPr>
        <w:fldChar w:fldCharType="begin"/>
      </w:r>
      <w:r w:rsidR="00E23E8B">
        <w:rPr>
          <w:rFonts w:cs="Times New Roman"/>
        </w:rPr>
        <w:instrText xml:space="preserve"> REF _Ref25918980 \h </w:instrText>
      </w:r>
      <w:r w:rsidR="00E23E8B">
        <w:rPr>
          <w:rFonts w:cs="Times New Roman"/>
        </w:rPr>
      </w:r>
      <w:r w:rsidR="00E23E8B">
        <w:rPr>
          <w:rFonts w:cs="Times New Roman"/>
        </w:rPr>
        <w:fldChar w:fldCharType="separate"/>
      </w:r>
      <w:r w:rsidR="00E3659C" w:rsidRPr="003B09F5">
        <w:rPr>
          <w:rFonts w:cs="Times New Roman"/>
        </w:rPr>
        <w:t xml:space="preserve">Figure </w:t>
      </w:r>
      <w:r w:rsidR="00E3659C">
        <w:rPr>
          <w:rFonts w:cs="Times New Roman"/>
          <w:noProof/>
        </w:rPr>
        <w:t>4</w:t>
      </w:r>
      <w:r w:rsidR="00E23E8B">
        <w:rPr>
          <w:rFonts w:cs="Times New Roman"/>
        </w:rPr>
        <w:fldChar w:fldCharType="end"/>
      </w:r>
      <w:r w:rsidRPr="003B09F5">
        <w:rPr>
          <w:rFonts w:cs="Times New Roman"/>
        </w:rPr>
        <w:t xml:space="preserve">). Surface water levels show similar trends to groundwater levels at a nearby bore (61611870) as the lake is largely fed by groundwater. Although the preferred minimum threshold of 26.0 mAHD has not been breached, it is likely the threshold is set too low as acidification of waters in the lake is a concern (Quintero Vasquez and Lund, </w:t>
      </w:r>
      <w:hyperlink w:anchor="ref-Quintero2018">
        <w:r w:rsidRPr="003B09F5">
          <w:rPr>
            <w:rStyle w:val="Hyperlink"/>
            <w:rFonts w:cs="Times New Roman"/>
            <w:color w:val="auto"/>
          </w:rPr>
          <w:t>2018</w:t>
        </w:r>
      </w:hyperlink>
      <w:r w:rsidRPr="003B09F5">
        <w:rPr>
          <w:rFonts w:cs="Times New Roman"/>
        </w:rPr>
        <w:t>). Proposed changes to the Ministerial Criteria include adopting a higher threshold level of 26.4 mAHD. Based on the modelling, the proposed threshold can be met at 2030.</w:t>
      </w:r>
    </w:p>
    <w:p w14:paraId="5BA5D799" w14:textId="24E649CE" w:rsidR="001474B4" w:rsidRDefault="001474B4" w:rsidP="001474B4">
      <w:pPr>
        <w:pStyle w:val="Caption"/>
        <w:keepNext/>
      </w:pPr>
      <w:bookmarkStart w:id="46" w:name="_Ref25921514"/>
      <w:r>
        <w:t xml:space="preserve">Table </w:t>
      </w:r>
      <w:fldSimple w:instr=" SEQ Table \* ARABIC ">
        <w:r w:rsidR="00E3659C">
          <w:rPr>
            <w:noProof/>
          </w:rPr>
          <w:t>2</w:t>
        </w:r>
      </w:fldSimple>
      <w:bookmarkEnd w:id="46"/>
      <w:r w:rsidR="00326731" w:rsidRPr="00326731">
        <w:rPr>
          <w:rFonts w:ascii="LMRoman10-Regular" w:hAnsi="LMRoman10-Regular" w:cs="LMRoman10-Regular"/>
          <w:sz w:val="20"/>
          <w:szCs w:val="20"/>
          <w:lang w:val="en-AU"/>
        </w:rPr>
        <w:t xml:space="preserve"> </w:t>
      </w:r>
      <w:r w:rsidR="00326731" w:rsidRPr="00326731">
        <w:rPr>
          <w:lang w:val="en-AU"/>
        </w:rPr>
        <w:t>Five year summaries of surface water level data at Lake Goollelal recorded at staff 6162517</w:t>
      </w:r>
      <w:r w:rsidR="00D85834">
        <w:rPr>
          <w:lang w:val="en-AU"/>
        </w:rPr>
        <w:t>.</w:t>
      </w:r>
    </w:p>
    <w:tbl>
      <w:tblPr>
        <w:tblStyle w:val="Table"/>
        <w:tblW w:w="9067" w:type="dxa"/>
        <w:tblLook w:val="04A0" w:firstRow="1" w:lastRow="0" w:firstColumn="1" w:lastColumn="0" w:noHBand="0" w:noVBand="1"/>
      </w:tblPr>
      <w:tblGrid>
        <w:gridCol w:w="1911"/>
        <w:gridCol w:w="1974"/>
        <w:gridCol w:w="1974"/>
        <w:gridCol w:w="1507"/>
        <w:gridCol w:w="1701"/>
      </w:tblGrid>
      <w:tr w:rsidR="001474B4" w14:paraId="391507A2" w14:textId="77777777" w:rsidTr="00BC6943">
        <w:tc>
          <w:tcPr>
            <w:tcW w:w="1911" w:type="dxa"/>
          </w:tcPr>
          <w:p w14:paraId="7CD66A8C" w14:textId="0DE0E061" w:rsidR="001474B4" w:rsidRDefault="001474B4" w:rsidP="004961E6">
            <w:pPr>
              <w:pStyle w:val="BodyText"/>
            </w:pPr>
            <w:r>
              <w:t>Period</w:t>
            </w:r>
          </w:p>
        </w:tc>
        <w:tc>
          <w:tcPr>
            <w:tcW w:w="1974" w:type="dxa"/>
          </w:tcPr>
          <w:p w14:paraId="4A38186C" w14:textId="24AB8736" w:rsidR="001474B4" w:rsidRPr="00016946" w:rsidRDefault="001474B4" w:rsidP="00FF53DB">
            <w:pPr>
              <w:pStyle w:val="BodyText"/>
              <w:spacing w:before="120" w:after="120"/>
              <w:rPr>
                <w:lang w:val="en-AU"/>
              </w:rPr>
            </w:pPr>
            <w:r w:rsidRPr="00016946">
              <w:rPr>
                <w:lang w:val="en-AU"/>
              </w:rPr>
              <w:t>Mean</w:t>
            </w:r>
            <w:r>
              <w:rPr>
                <w:lang w:val="en-AU"/>
              </w:rPr>
              <w:t xml:space="preserve"> </w:t>
            </w:r>
            <w:r w:rsidRPr="00016946">
              <w:rPr>
                <w:lang w:val="en-AU"/>
              </w:rPr>
              <w:t>max seasonal</w:t>
            </w:r>
          </w:p>
          <w:p w14:paraId="48C27E7C" w14:textId="650DBB4D" w:rsidR="001474B4" w:rsidRDefault="001474B4" w:rsidP="00F842EA">
            <w:pPr>
              <w:pStyle w:val="BodyText"/>
              <w:spacing w:before="120" w:after="120"/>
            </w:pPr>
            <w:r w:rsidRPr="00016946">
              <w:rPr>
                <w:lang w:val="en-AU"/>
              </w:rPr>
              <w:t>level (mAHD)</w:t>
            </w:r>
          </w:p>
        </w:tc>
        <w:tc>
          <w:tcPr>
            <w:tcW w:w="1974" w:type="dxa"/>
          </w:tcPr>
          <w:p w14:paraId="687B3E2D" w14:textId="34B6AF85" w:rsidR="001474B4" w:rsidRDefault="001474B4" w:rsidP="00F842EA">
            <w:pPr>
              <w:pStyle w:val="BodyText"/>
              <w:spacing w:before="120" w:after="120"/>
            </w:pPr>
            <w:r w:rsidRPr="00016946">
              <w:rPr>
                <w:lang w:val="en-AU"/>
              </w:rPr>
              <w:t>Mean</w:t>
            </w:r>
            <w:r>
              <w:rPr>
                <w:lang w:val="en-AU"/>
              </w:rPr>
              <w:t xml:space="preserve"> min</w:t>
            </w:r>
            <w:r w:rsidRPr="00016946">
              <w:rPr>
                <w:lang w:val="en-AU"/>
              </w:rPr>
              <w:t xml:space="preserve"> seasonal</w:t>
            </w:r>
            <w:r w:rsidR="00FF53DB">
              <w:rPr>
                <w:lang w:val="en-AU"/>
              </w:rPr>
              <w:t xml:space="preserve"> </w:t>
            </w:r>
            <w:r w:rsidRPr="00016946">
              <w:rPr>
                <w:lang w:val="en-AU"/>
              </w:rPr>
              <w:t>level (mAHD)</w:t>
            </w:r>
          </w:p>
        </w:tc>
        <w:tc>
          <w:tcPr>
            <w:tcW w:w="1507" w:type="dxa"/>
          </w:tcPr>
          <w:p w14:paraId="5B0D2A19" w14:textId="0078E1CC" w:rsidR="001474B4" w:rsidRDefault="001474B4" w:rsidP="004961E6">
            <w:pPr>
              <w:pStyle w:val="BodyText"/>
            </w:pPr>
            <w:r>
              <w:t>Mean seasonal change (m)</w:t>
            </w:r>
          </w:p>
        </w:tc>
        <w:tc>
          <w:tcPr>
            <w:tcW w:w="1701" w:type="dxa"/>
          </w:tcPr>
          <w:p w14:paraId="0AFA22C8" w14:textId="3BF7C6C1" w:rsidR="001474B4" w:rsidRDefault="001474B4" w:rsidP="004961E6">
            <w:pPr>
              <w:pStyle w:val="BodyText"/>
            </w:pPr>
            <w:r>
              <w:t>Mean max to min (days)</w:t>
            </w:r>
          </w:p>
        </w:tc>
      </w:tr>
      <w:tr w:rsidR="001474B4" w14:paraId="00EA86AD" w14:textId="77777777" w:rsidTr="00BC6943">
        <w:tc>
          <w:tcPr>
            <w:tcW w:w="1911" w:type="dxa"/>
          </w:tcPr>
          <w:p w14:paraId="76D2956F" w14:textId="0DFA8085" w:rsidR="001474B4" w:rsidRDefault="001474B4" w:rsidP="004961E6">
            <w:pPr>
              <w:pStyle w:val="BodyText"/>
            </w:pPr>
            <w:r>
              <w:t>08/1994 – 07/1999</w:t>
            </w:r>
          </w:p>
        </w:tc>
        <w:tc>
          <w:tcPr>
            <w:tcW w:w="1974" w:type="dxa"/>
          </w:tcPr>
          <w:p w14:paraId="07BBBD63" w14:textId="0A9891BE" w:rsidR="001474B4" w:rsidRDefault="001474B4" w:rsidP="00832C23">
            <w:pPr>
              <w:pStyle w:val="BodyText"/>
              <w:jc w:val="center"/>
            </w:pPr>
            <w:r>
              <w:t>27.5 (Oct)</w:t>
            </w:r>
          </w:p>
        </w:tc>
        <w:tc>
          <w:tcPr>
            <w:tcW w:w="1974" w:type="dxa"/>
          </w:tcPr>
          <w:p w14:paraId="485D2E65" w14:textId="623DED80" w:rsidR="001474B4" w:rsidRDefault="001474B4" w:rsidP="00832C23">
            <w:pPr>
              <w:pStyle w:val="BodyText"/>
              <w:jc w:val="center"/>
            </w:pPr>
            <w:r>
              <w:t>26.8 (May)</w:t>
            </w:r>
          </w:p>
        </w:tc>
        <w:tc>
          <w:tcPr>
            <w:tcW w:w="1507" w:type="dxa"/>
          </w:tcPr>
          <w:p w14:paraId="39C9B1B5" w14:textId="732AA3CA" w:rsidR="001474B4" w:rsidRDefault="001474B4" w:rsidP="00832C23">
            <w:pPr>
              <w:pStyle w:val="BodyText"/>
              <w:jc w:val="center"/>
            </w:pPr>
            <w:r>
              <w:t>0.78</w:t>
            </w:r>
          </w:p>
        </w:tc>
        <w:tc>
          <w:tcPr>
            <w:tcW w:w="1701" w:type="dxa"/>
          </w:tcPr>
          <w:p w14:paraId="6C688606" w14:textId="6452FA47" w:rsidR="001474B4" w:rsidRDefault="001474B4" w:rsidP="00832C23">
            <w:pPr>
              <w:pStyle w:val="BodyText"/>
              <w:jc w:val="center"/>
            </w:pPr>
            <w:r>
              <w:t>207</w:t>
            </w:r>
          </w:p>
        </w:tc>
      </w:tr>
      <w:tr w:rsidR="001474B4" w14:paraId="3D8C7DBE" w14:textId="77777777" w:rsidTr="00BC6943">
        <w:tc>
          <w:tcPr>
            <w:tcW w:w="1911" w:type="dxa"/>
          </w:tcPr>
          <w:p w14:paraId="403D3CF1" w14:textId="7516C510" w:rsidR="001474B4" w:rsidRDefault="001474B4" w:rsidP="004961E6">
            <w:pPr>
              <w:pStyle w:val="BodyText"/>
            </w:pPr>
            <w:r>
              <w:t>08/1999 – 07/2004</w:t>
            </w:r>
          </w:p>
        </w:tc>
        <w:tc>
          <w:tcPr>
            <w:tcW w:w="1974" w:type="dxa"/>
          </w:tcPr>
          <w:p w14:paraId="0857B5D5" w14:textId="25E2F7B6" w:rsidR="001474B4" w:rsidRDefault="001474B4" w:rsidP="00832C23">
            <w:pPr>
              <w:pStyle w:val="BodyText"/>
              <w:jc w:val="center"/>
            </w:pPr>
            <w:r>
              <w:t>27.5 (Sept)</w:t>
            </w:r>
          </w:p>
        </w:tc>
        <w:tc>
          <w:tcPr>
            <w:tcW w:w="1974" w:type="dxa"/>
          </w:tcPr>
          <w:p w14:paraId="27E767E0" w14:textId="5132D25F" w:rsidR="001474B4" w:rsidRDefault="001474B4" w:rsidP="00832C23">
            <w:pPr>
              <w:pStyle w:val="BodyText"/>
              <w:jc w:val="center"/>
            </w:pPr>
            <w:r>
              <w:t>26.7 (Mar)</w:t>
            </w:r>
          </w:p>
        </w:tc>
        <w:tc>
          <w:tcPr>
            <w:tcW w:w="1507" w:type="dxa"/>
          </w:tcPr>
          <w:p w14:paraId="7388B864" w14:textId="0B71A042" w:rsidR="001474B4" w:rsidRDefault="001474B4" w:rsidP="00832C23">
            <w:pPr>
              <w:pStyle w:val="BodyText"/>
              <w:jc w:val="center"/>
            </w:pPr>
            <w:r>
              <w:t>0.80</w:t>
            </w:r>
          </w:p>
        </w:tc>
        <w:tc>
          <w:tcPr>
            <w:tcW w:w="1701" w:type="dxa"/>
          </w:tcPr>
          <w:p w14:paraId="01E4B1FA" w14:textId="6DE7522E" w:rsidR="001474B4" w:rsidRDefault="001474B4" w:rsidP="00832C23">
            <w:pPr>
              <w:pStyle w:val="BodyText"/>
              <w:jc w:val="center"/>
            </w:pPr>
            <w:r>
              <w:t>206</w:t>
            </w:r>
          </w:p>
        </w:tc>
      </w:tr>
      <w:tr w:rsidR="001474B4" w14:paraId="1E8D8D41" w14:textId="77777777" w:rsidTr="00BC6943">
        <w:tc>
          <w:tcPr>
            <w:tcW w:w="1911" w:type="dxa"/>
          </w:tcPr>
          <w:p w14:paraId="51C0A529" w14:textId="21076398" w:rsidR="001474B4" w:rsidRDefault="001474B4" w:rsidP="004961E6">
            <w:pPr>
              <w:pStyle w:val="BodyText"/>
            </w:pPr>
            <w:r>
              <w:t>08/2004 – 07/2009</w:t>
            </w:r>
          </w:p>
        </w:tc>
        <w:tc>
          <w:tcPr>
            <w:tcW w:w="1974" w:type="dxa"/>
          </w:tcPr>
          <w:p w14:paraId="668CFD25" w14:textId="596EA28A" w:rsidR="001474B4" w:rsidRDefault="001474B4" w:rsidP="00832C23">
            <w:pPr>
              <w:pStyle w:val="BodyText"/>
              <w:jc w:val="center"/>
            </w:pPr>
            <w:r>
              <w:t>27.4 (Sept)</w:t>
            </w:r>
          </w:p>
        </w:tc>
        <w:tc>
          <w:tcPr>
            <w:tcW w:w="1974" w:type="dxa"/>
          </w:tcPr>
          <w:p w14:paraId="49D859D2" w14:textId="51BA8F15" w:rsidR="001474B4" w:rsidRDefault="001474B4" w:rsidP="00832C23">
            <w:pPr>
              <w:pStyle w:val="BodyText"/>
              <w:jc w:val="center"/>
            </w:pPr>
            <w:r>
              <w:t>26.6 (Apr)</w:t>
            </w:r>
          </w:p>
        </w:tc>
        <w:tc>
          <w:tcPr>
            <w:tcW w:w="1507" w:type="dxa"/>
          </w:tcPr>
          <w:p w14:paraId="0BFA9DEA" w14:textId="053C9BCD" w:rsidR="001474B4" w:rsidRDefault="001474B4" w:rsidP="00832C23">
            <w:pPr>
              <w:pStyle w:val="BodyText"/>
              <w:jc w:val="center"/>
            </w:pPr>
            <w:r>
              <w:t>0.75</w:t>
            </w:r>
          </w:p>
        </w:tc>
        <w:tc>
          <w:tcPr>
            <w:tcW w:w="1701" w:type="dxa"/>
          </w:tcPr>
          <w:p w14:paraId="1B2CBE4F" w14:textId="4DB1312E" w:rsidR="001474B4" w:rsidRDefault="001474B4" w:rsidP="00832C23">
            <w:pPr>
              <w:pStyle w:val="BodyText"/>
              <w:jc w:val="center"/>
            </w:pPr>
            <w:r>
              <w:t>137</w:t>
            </w:r>
          </w:p>
        </w:tc>
      </w:tr>
      <w:tr w:rsidR="001474B4" w14:paraId="7D239C90" w14:textId="77777777" w:rsidTr="00BC6943">
        <w:tc>
          <w:tcPr>
            <w:tcW w:w="1911" w:type="dxa"/>
          </w:tcPr>
          <w:p w14:paraId="3770C510" w14:textId="3264FF90" w:rsidR="001474B4" w:rsidRDefault="001474B4" w:rsidP="00832C23">
            <w:pPr>
              <w:pStyle w:val="BodyText"/>
              <w:jc w:val="center"/>
            </w:pPr>
            <w:r>
              <w:t>08/2009 – 07/2014</w:t>
            </w:r>
          </w:p>
        </w:tc>
        <w:tc>
          <w:tcPr>
            <w:tcW w:w="1974" w:type="dxa"/>
          </w:tcPr>
          <w:p w14:paraId="7C44D777" w14:textId="7A810468" w:rsidR="001474B4" w:rsidRDefault="001474B4" w:rsidP="00832C23">
            <w:pPr>
              <w:pStyle w:val="BodyText"/>
              <w:jc w:val="center"/>
            </w:pPr>
            <w:r>
              <w:t>27.2 (Oct)</w:t>
            </w:r>
          </w:p>
        </w:tc>
        <w:tc>
          <w:tcPr>
            <w:tcW w:w="1974" w:type="dxa"/>
          </w:tcPr>
          <w:p w14:paraId="780AFC91" w14:textId="130B7339" w:rsidR="001474B4" w:rsidRDefault="001474B4" w:rsidP="00832C23">
            <w:pPr>
              <w:pStyle w:val="BodyText"/>
              <w:jc w:val="center"/>
            </w:pPr>
            <w:r>
              <w:t>26.5 (Apr)</w:t>
            </w:r>
          </w:p>
        </w:tc>
        <w:tc>
          <w:tcPr>
            <w:tcW w:w="1507" w:type="dxa"/>
          </w:tcPr>
          <w:p w14:paraId="58884F1E" w14:textId="36752E62" w:rsidR="001474B4" w:rsidRDefault="001474B4" w:rsidP="00832C23">
            <w:pPr>
              <w:pStyle w:val="BodyText"/>
              <w:jc w:val="center"/>
            </w:pPr>
            <w:r>
              <w:t>0.73</w:t>
            </w:r>
          </w:p>
        </w:tc>
        <w:tc>
          <w:tcPr>
            <w:tcW w:w="1701" w:type="dxa"/>
          </w:tcPr>
          <w:p w14:paraId="58BA4631" w14:textId="53C54578" w:rsidR="001474B4" w:rsidRDefault="001474B4" w:rsidP="00832C23">
            <w:pPr>
              <w:pStyle w:val="BodyText"/>
              <w:jc w:val="center"/>
            </w:pPr>
            <w:r>
              <w:t>190</w:t>
            </w:r>
          </w:p>
        </w:tc>
      </w:tr>
      <w:tr w:rsidR="001474B4" w14:paraId="205F5CE2" w14:textId="77777777" w:rsidTr="00BC6943">
        <w:tc>
          <w:tcPr>
            <w:tcW w:w="1911" w:type="dxa"/>
          </w:tcPr>
          <w:p w14:paraId="5A3A4D8D" w14:textId="0CB864C0" w:rsidR="001474B4" w:rsidRDefault="001474B4" w:rsidP="00832C23">
            <w:pPr>
              <w:pStyle w:val="BodyText"/>
              <w:jc w:val="center"/>
            </w:pPr>
            <w:r>
              <w:lastRenderedPageBreak/>
              <w:t>08/2014 – 07/2019</w:t>
            </w:r>
          </w:p>
        </w:tc>
        <w:tc>
          <w:tcPr>
            <w:tcW w:w="1974" w:type="dxa"/>
          </w:tcPr>
          <w:p w14:paraId="09BE0333" w14:textId="0B0E7C79" w:rsidR="001474B4" w:rsidRDefault="001474B4" w:rsidP="00832C23">
            <w:pPr>
              <w:pStyle w:val="BodyText"/>
              <w:jc w:val="center"/>
            </w:pPr>
            <w:r>
              <w:t>27.4 (Nov)</w:t>
            </w:r>
          </w:p>
        </w:tc>
        <w:tc>
          <w:tcPr>
            <w:tcW w:w="1974" w:type="dxa"/>
          </w:tcPr>
          <w:p w14:paraId="598D815C" w14:textId="16986777" w:rsidR="001474B4" w:rsidRDefault="001474B4" w:rsidP="00832C23">
            <w:pPr>
              <w:pStyle w:val="BodyText"/>
              <w:jc w:val="center"/>
            </w:pPr>
            <w:r>
              <w:t>26.7 (Apr)</w:t>
            </w:r>
          </w:p>
        </w:tc>
        <w:tc>
          <w:tcPr>
            <w:tcW w:w="1507" w:type="dxa"/>
          </w:tcPr>
          <w:p w14:paraId="24A88B5A" w14:textId="53B31102" w:rsidR="001474B4" w:rsidRDefault="001474B4" w:rsidP="00832C23">
            <w:pPr>
              <w:pStyle w:val="BodyText"/>
              <w:jc w:val="center"/>
            </w:pPr>
            <w:r>
              <w:t>0.68</w:t>
            </w:r>
          </w:p>
        </w:tc>
        <w:tc>
          <w:tcPr>
            <w:tcW w:w="1701" w:type="dxa"/>
          </w:tcPr>
          <w:p w14:paraId="750372FD" w14:textId="7F283D59" w:rsidR="001474B4" w:rsidRDefault="001474B4" w:rsidP="00832C23">
            <w:pPr>
              <w:pStyle w:val="BodyText"/>
              <w:jc w:val="center"/>
            </w:pPr>
            <w:r>
              <w:t>139</w:t>
            </w:r>
          </w:p>
        </w:tc>
      </w:tr>
    </w:tbl>
    <w:p w14:paraId="04502E61" w14:textId="77777777" w:rsidR="003F6174" w:rsidRDefault="003F6174" w:rsidP="003F6174">
      <w:pPr>
        <w:pStyle w:val="CaptionedFigure"/>
        <w:rPr>
          <w:rFonts w:ascii="Times New Roman" w:hAnsi="Times New Roman" w:cs="Times New Roman"/>
        </w:rPr>
      </w:pPr>
      <w:bookmarkStart w:id="47" w:name="site-summary"/>
    </w:p>
    <w:p w14:paraId="502312DF" w14:textId="25A349BA" w:rsidR="003F6174" w:rsidRPr="003B09F5" w:rsidRDefault="003F6174" w:rsidP="003F6174">
      <w:pPr>
        <w:pStyle w:val="CaptionedFigure"/>
        <w:rPr>
          <w:rFonts w:ascii="Times New Roman" w:hAnsi="Times New Roman" w:cs="Times New Roman"/>
        </w:rPr>
      </w:pPr>
      <w:commentRangeStart w:id="48"/>
      <w:r w:rsidRPr="003B09F5">
        <w:rPr>
          <w:rFonts w:ascii="Times New Roman" w:hAnsi="Times New Roman" w:cs="Times New Roman"/>
          <w:noProof/>
          <w:lang w:val="en-AU" w:eastAsia="en-AU"/>
        </w:rPr>
        <w:drawing>
          <wp:inline distT="0" distB="0" distL="0" distR="0" wp14:anchorId="1A512B8E" wp14:editId="3700A6F3">
            <wp:extent cx="4620126" cy="3696101"/>
            <wp:effectExtent l="0" t="0" r="0" b="0"/>
            <wp:docPr id="4" name="Picture" descr="Surface water levels recorded at staff 6162517 for Lake Goollelal. Red segments on fitted line represent statistically significant periods of declining water levels and blue segments represent statistically significant periods of increasing water levels. Dotted line is the current ministerial absolute minimum water levels. Dashed line is the proposed 2030 minimum threshold level."/>
            <wp:cNvGraphicFramePr/>
            <a:graphic xmlns:a="http://schemas.openxmlformats.org/drawingml/2006/main">
              <a:graphicData uri="http://schemas.openxmlformats.org/drawingml/2006/picture">
                <pic:pic xmlns:pic="http://schemas.openxmlformats.org/drawingml/2006/picture">
                  <pic:nvPicPr>
                    <pic:cNvPr id="0" name="Picture" descr="Figs/GoollelalWaterPlot-1.png"/>
                    <pic:cNvPicPr>
                      <a:picLocks noChangeAspect="1" noChangeArrowheads="1"/>
                    </pic:cNvPicPr>
                  </pic:nvPicPr>
                  <pic:blipFill>
                    <a:blip r:embed="rId18"/>
                    <a:stretch>
                      <a:fillRect/>
                    </a:stretch>
                  </pic:blipFill>
                  <pic:spPr bwMode="auto">
                    <a:xfrm>
                      <a:off x="0" y="0"/>
                      <a:ext cx="4620126" cy="3696101"/>
                    </a:xfrm>
                    <a:prstGeom prst="rect">
                      <a:avLst/>
                    </a:prstGeom>
                    <a:noFill/>
                    <a:ln w="9525">
                      <a:noFill/>
                      <a:headEnd/>
                      <a:tailEnd/>
                    </a:ln>
                  </pic:spPr>
                </pic:pic>
              </a:graphicData>
            </a:graphic>
          </wp:inline>
        </w:drawing>
      </w:r>
      <w:commentRangeEnd w:id="48"/>
      <w:r>
        <w:rPr>
          <w:rStyle w:val="CommentReference"/>
        </w:rPr>
        <w:commentReference w:id="48"/>
      </w:r>
    </w:p>
    <w:p w14:paraId="12FE7295" w14:textId="6D4FAF80" w:rsidR="003F6174" w:rsidRPr="00172432" w:rsidRDefault="003F6174" w:rsidP="00172432">
      <w:pPr>
        <w:pStyle w:val="Caption"/>
        <w:rPr>
          <w:rFonts w:ascii="Times New Roman" w:hAnsi="Times New Roman" w:cs="Times New Roman"/>
        </w:rPr>
      </w:pPr>
      <w:bookmarkStart w:id="49" w:name="_Ref2591898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Pr>
          <w:rFonts w:ascii="Times New Roman" w:hAnsi="Times New Roman" w:cs="Times New Roman"/>
          <w:noProof/>
        </w:rPr>
        <w:t>4</w:t>
      </w:r>
      <w:r w:rsidRPr="003B09F5">
        <w:rPr>
          <w:rFonts w:ascii="Times New Roman" w:hAnsi="Times New Roman" w:cs="Times New Roman"/>
        </w:rPr>
        <w:fldChar w:fldCharType="end"/>
      </w:r>
      <w:bookmarkEnd w:id="49"/>
      <w:r w:rsidRPr="003B09F5">
        <w:rPr>
          <w:rFonts w:ascii="Times New Roman" w:hAnsi="Times New Roman" w:cs="Times New Roman"/>
        </w:rPr>
        <w:t xml:space="preserve"> Surface water levels recorded at staff 6162517 for Lake Goollelal. Red segments on fitted line represent statistically significant periods of declining water levels and </w:t>
      </w:r>
      <w:commentRangeStart w:id="50"/>
      <w:r w:rsidRPr="003B09F5">
        <w:rPr>
          <w:rFonts w:ascii="Times New Roman" w:hAnsi="Times New Roman" w:cs="Times New Roman"/>
        </w:rPr>
        <w:t xml:space="preserve">blue segments </w:t>
      </w:r>
      <w:commentRangeEnd w:id="50"/>
      <w:r>
        <w:rPr>
          <w:rStyle w:val="CommentReference"/>
        </w:rPr>
        <w:commentReference w:id="50"/>
      </w:r>
      <w:r w:rsidRPr="003B09F5">
        <w:rPr>
          <w:rFonts w:ascii="Times New Roman" w:hAnsi="Times New Roman" w:cs="Times New Roman"/>
        </w:rPr>
        <w:t>represent statistically significant periods of increasing water levels. Dotted line is the current ministerial absolute minimum water levels. Dashed line is the proposed 2030 minimum threshold level.</w:t>
      </w:r>
      <w:r w:rsidR="00B15E82" w:rsidRPr="003B09F5">
        <w:rPr>
          <w:rFonts w:ascii="Times New Roman" w:hAnsi="Times New Roman" w:cs="Times New Roman"/>
        </w:rPr>
        <w:t xml:space="preserve"> </w:t>
      </w:r>
      <w:r w:rsidR="00B15E82">
        <w:rPr>
          <w:rFonts w:ascii="Times New Roman" w:hAnsi="Times New Roman" w:cs="Times New Roman"/>
        </w:rPr>
        <w:t>The shaded area around trend line represents the 95% confidence interval.</w:t>
      </w:r>
    </w:p>
    <w:p w14:paraId="26271EE4" w14:textId="20B1268F" w:rsidR="001D584F" w:rsidRPr="003B09F5" w:rsidRDefault="00A200FB">
      <w:pPr>
        <w:pStyle w:val="Heading3"/>
        <w:rPr>
          <w:rFonts w:cs="Times New Roman"/>
        </w:rPr>
      </w:pPr>
      <w:r>
        <w:rPr>
          <w:rFonts w:cs="Times New Roman"/>
        </w:rPr>
        <w:t>Implications of revised threshold</w:t>
      </w:r>
      <w:bookmarkEnd w:id="47"/>
    </w:p>
    <w:p w14:paraId="3906F53B" w14:textId="2030B775" w:rsidR="00832C23" w:rsidRDefault="006F56F8" w:rsidP="00704D5B">
      <w:pPr>
        <w:pStyle w:val="FirstParagraph"/>
        <w:rPr>
          <w:rFonts w:cs="Times New Roman"/>
        </w:rPr>
      </w:pPr>
      <w:r>
        <w:rPr>
          <w:rFonts w:cs="Times New Roman"/>
        </w:rPr>
        <w:t>Groundwater modelling of t</w:t>
      </w:r>
      <w:r w:rsidR="005D6919" w:rsidRPr="003B09F5">
        <w:rPr>
          <w:rFonts w:cs="Times New Roman"/>
        </w:rPr>
        <w:t>he proposed reductions in groundwater</w:t>
      </w:r>
      <w:r>
        <w:rPr>
          <w:rFonts w:cs="Times New Roman"/>
        </w:rPr>
        <w:t xml:space="preserve"> abstraction</w:t>
      </w:r>
      <w:r w:rsidR="005D6919" w:rsidRPr="003B09F5">
        <w:rPr>
          <w:rFonts w:cs="Times New Roman"/>
        </w:rPr>
        <w:t xml:space="preserve"> </w:t>
      </w:r>
      <w:r>
        <w:rPr>
          <w:rFonts w:cs="Times New Roman"/>
        </w:rPr>
        <w:t>project</w:t>
      </w:r>
      <w:r w:rsidRPr="003B09F5">
        <w:rPr>
          <w:rFonts w:cs="Times New Roman"/>
        </w:rPr>
        <w:t xml:space="preserve"> </w:t>
      </w:r>
      <w:r w:rsidR="005D6919" w:rsidRPr="003B09F5">
        <w:rPr>
          <w:rFonts w:cs="Times New Roman"/>
        </w:rPr>
        <w:t xml:space="preserve">that the current hydrological regime </w:t>
      </w:r>
      <w:r>
        <w:rPr>
          <w:rFonts w:cs="Times New Roman"/>
        </w:rPr>
        <w:t xml:space="preserve">of Lake Goollelal </w:t>
      </w:r>
      <w:r w:rsidR="005D6919" w:rsidRPr="003B09F5">
        <w:rPr>
          <w:rFonts w:cs="Times New Roman"/>
        </w:rPr>
        <w:t xml:space="preserve">can be maintained. Adopting a minimum threshold of 26.4 mAHD (0.4 m higher than current threshold) will minimise the risk of acidification at Lake Goollelal. Under the 2030 scenario, vegetation composition is likely to remain distinct across the elevations of the basin, with </w:t>
      </w:r>
      <w:r w:rsidR="005D6919" w:rsidRPr="003B09F5">
        <w:rPr>
          <w:rFonts w:cs="Times New Roman"/>
          <w:i/>
        </w:rPr>
        <w:t>B. articulata</w:t>
      </w:r>
      <w:r w:rsidR="005D6919" w:rsidRPr="003B09F5">
        <w:rPr>
          <w:rFonts w:cs="Times New Roman"/>
        </w:rPr>
        <w:t xml:space="preserve"> and </w:t>
      </w:r>
      <w:r w:rsidR="005D6919" w:rsidRPr="003B09F5">
        <w:rPr>
          <w:rFonts w:cs="Times New Roman"/>
          <w:i/>
        </w:rPr>
        <w:t>Lepidosperma gladiatum</w:t>
      </w:r>
      <w:r w:rsidR="005D6919" w:rsidRPr="003B09F5">
        <w:rPr>
          <w:rFonts w:cs="Times New Roman"/>
        </w:rPr>
        <w:t xml:space="preserve"> persisting along the lake margin. The richness of exotic plant species in the higher areas of the basin are likely to persist or decline if surface water levels remain at, or greater than, present levels. </w:t>
      </w:r>
      <w:r w:rsidR="00C81B61">
        <w:rPr>
          <w:rFonts w:cs="Times New Roman"/>
        </w:rPr>
        <w:t xml:space="preserve">It is therefore </w:t>
      </w:r>
      <w:r w:rsidR="00A53695">
        <w:rPr>
          <w:rFonts w:cs="Times New Roman"/>
        </w:rPr>
        <w:t>likely</w:t>
      </w:r>
      <w:r w:rsidR="00C81B61">
        <w:rPr>
          <w:rFonts w:cs="Times New Roman"/>
        </w:rPr>
        <w:t xml:space="preserve"> that </w:t>
      </w:r>
      <w:r w:rsidR="00005480">
        <w:rPr>
          <w:rFonts w:cs="Times New Roman"/>
        </w:rPr>
        <w:t xml:space="preserve">the predicted </w:t>
      </w:r>
      <w:r w:rsidR="005366C3">
        <w:rPr>
          <w:rFonts w:cs="Times New Roman"/>
        </w:rPr>
        <w:t xml:space="preserve">higher </w:t>
      </w:r>
      <w:r w:rsidR="00C81B61">
        <w:rPr>
          <w:rFonts w:cs="Times New Roman"/>
        </w:rPr>
        <w:t>post</w:t>
      </w:r>
      <w:r w:rsidR="00005480">
        <w:rPr>
          <w:rFonts w:cs="Times New Roman"/>
        </w:rPr>
        <w:t>-</w:t>
      </w:r>
      <w:r w:rsidR="00C81B61">
        <w:rPr>
          <w:rFonts w:cs="Times New Roman"/>
        </w:rPr>
        <w:t xml:space="preserve">2030 water levels </w:t>
      </w:r>
      <w:r w:rsidR="00005480">
        <w:rPr>
          <w:rFonts w:cs="Times New Roman"/>
        </w:rPr>
        <w:t>due</w:t>
      </w:r>
      <w:r w:rsidR="005366C3">
        <w:rPr>
          <w:rFonts w:cs="Times New Roman"/>
        </w:rPr>
        <w:t xml:space="preserve"> </w:t>
      </w:r>
      <w:r w:rsidR="00005480">
        <w:rPr>
          <w:rFonts w:cs="Times New Roman"/>
        </w:rPr>
        <w:t xml:space="preserve">to </w:t>
      </w:r>
      <w:r w:rsidR="005366C3">
        <w:rPr>
          <w:rFonts w:cs="Times New Roman"/>
        </w:rPr>
        <w:t xml:space="preserve">reduced abstraction </w:t>
      </w:r>
      <w:r w:rsidR="00C81B61">
        <w:rPr>
          <w:rFonts w:cs="Times New Roman"/>
        </w:rPr>
        <w:t>wil</w:t>
      </w:r>
      <w:r w:rsidR="003C442D">
        <w:rPr>
          <w:rFonts w:cs="Times New Roman"/>
        </w:rPr>
        <w:t>l</w:t>
      </w:r>
      <w:r w:rsidR="00A53695">
        <w:rPr>
          <w:rFonts w:cs="Times New Roman"/>
        </w:rPr>
        <w:t xml:space="preserve"> have a positive impact on </w:t>
      </w:r>
      <w:r w:rsidR="00005480">
        <w:rPr>
          <w:rFonts w:cs="Times New Roman"/>
        </w:rPr>
        <w:t>the vegetation structure of the lake.</w:t>
      </w:r>
      <w:r w:rsidR="003C442D">
        <w:rPr>
          <w:rFonts w:cs="Times New Roman"/>
        </w:rPr>
        <w:t xml:space="preserve"> </w:t>
      </w:r>
      <w:r w:rsidR="005D6919" w:rsidRPr="003B09F5">
        <w:rPr>
          <w:rFonts w:cs="Times New Roman"/>
        </w:rPr>
        <w:t>Similarly, it is expected that the aquatic invertebrate community will remain stable as fringing vegetation preserves habitat availability and water quality.</w:t>
      </w:r>
      <w:r w:rsidR="003A0736" w:rsidRPr="003A0736">
        <w:rPr>
          <w:rFonts w:cs="Times New Roman"/>
        </w:rPr>
        <w:t xml:space="preserve"> </w:t>
      </w:r>
      <w:r w:rsidR="003A0736">
        <w:rPr>
          <w:rFonts w:cs="Times New Roman"/>
        </w:rPr>
        <w:t xml:space="preserve">The </w:t>
      </w:r>
      <w:r w:rsidR="00590E78">
        <w:rPr>
          <w:rFonts w:cs="Times New Roman"/>
        </w:rPr>
        <w:t>continuation</w:t>
      </w:r>
      <w:r w:rsidR="003A0736">
        <w:rPr>
          <w:rFonts w:cs="Times New Roman"/>
        </w:rPr>
        <w:t xml:space="preserve"> of higher than present water levels</w:t>
      </w:r>
      <w:r w:rsidR="00BC6671">
        <w:rPr>
          <w:rFonts w:cs="Times New Roman"/>
        </w:rPr>
        <w:t xml:space="preserve">, combined with low nutrient concentrations, will </w:t>
      </w:r>
      <w:r w:rsidR="00590E78">
        <w:rPr>
          <w:rFonts w:cs="Times New Roman"/>
        </w:rPr>
        <w:t>facilitate</w:t>
      </w:r>
      <w:r w:rsidR="00BC6671">
        <w:rPr>
          <w:rFonts w:cs="Times New Roman"/>
        </w:rPr>
        <w:t xml:space="preserve"> </w:t>
      </w:r>
      <w:r w:rsidR="00590E78">
        <w:rPr>
          <w:rFonts w:cs="Times New Roman"/>
        </w:rPr>
        <w:t>the return of aquatic invertebrate assemblages to pre-2007 compositions</w:t>
      </w:r>
    </w:p>
    <w:p w14:paraId="6655D076" w14:textId="2F4D2855" w:rsidR="00704D5B" w:rsidRDefault="00832C23">
      <w:pPr>
        <w:pStyle w:val="BodyText"/>
        <w:rPr>
          <w:rFonts w:cs="Times New Roman"/>
        </w:rPr>
        <w:sectPr w:rsidR="00704D5B" w:rsidSect="00704D5B">
          <w:pgSz w:w="12240" w:h="15840"/>
          <w:pgMar w:top="1440" w:right="1440" w:bottom="1440" w:left="1440" w:header="720" w:footer="720" w:gutter="0"/>
          <w:cols w:space="720"/>
          <w:docGrid w:linePitch="326"/>
        </w:sectPr>
      </w:pPr>
      <w:r>
        <w:rPr>
          <w:rFonts w:cs="Times New Roman"/>
        </w:rPr>
        <w:t xml:space="preserve">Revised thresholds will likely maintain ecological conditions </w:t>
      </w:r>
      <w:r w:rsidR="008A2BF5">
        <w:rPr>
          <w:rFonts w:cs="Times New Roman"/>
        </w:rPr>
        <w:t>similar to the</w:t>
      </w:r>
      <w:r>
        <w:rPr>
          <w:rFonts w:cs="Times New Roman"/>
        </w:rPr>
        <w:t xml:space="preserve"> present</w:t>
      </w:r>
      <w:r w:rsidR="00704D5B">
        <w:rPr>
          <w:rFonts w:cs="Times New Roman"/>
        </w:rPr>
        <w:t xml:space="preserve"> </w:t>
      </w:r>
      <w:r w:rsidR="00B23D47">
        <w:rPr>
          <w:rFonts w:cs="Times New Roman"/>
        </w:rPr>
        <w:t>(</w:t>
      </w:r>
      <w:r w:rsidR="00B23D47">
        <w:rPr>
          <w:rFonts w:cs="Times New Roman"/>
        </w:rPr>
        <w:fldChar w:fldCharType="begin"/>
      </w:r>
      <w:r w:rsidR="00B23D47">
        <w:rPr>
          <w:rFonts w:cs="Times New Roman"/>
        </w:rPr>
        <w:instrText xml:space="preserve"> REF _Ref25921529 \h </w:instrText>
      </w:r>
      <w:r w:rsidR="00B23D47">
        <w:rPr>
          <w:rFonts w:cs="Times New Roman"/>
        </w:rPr>
      </w:r>
      <w:r w:rsidR="00B23D47">
        <w:rPr>
          <w:rFonts w:cs="Times New Roman"/>
        </w:rPr>
        <w:fldChar w:fldCharType="separate"/>
      </w:r>
      <w:r w:rsidR="00E3659C" w:rsidRPr="003B09F5">
        <w:rPr>
          <w:rFonts w:cs="Times New Roman"/>
        </w:rPr>
        <w:t xml:space="preserve">Table </w:t>
      </w:r>
      <w:r w:rsidR="00E3659C">
        <w:rPr>
          <w:rFonts w:cs="Times New Roman"/>
          <w:noProof/>
        </w:rPr>
        <w:t>3</w:t>
      </w:r>
      <w:r w:rsidR="00B23D47">
        <w:rPr>
          <w:rFonts w:cs="Times New Roman"/>
        </w:rPr>
        <w:fldChar w:fldCharType="end"/>
      </w:r>
      <w:r w:rsidR="00B23D47">
        <w:rPr>
          <w:rFonts w:cs="Times New Roman"/>
        </w:rPr>
        <w:t>)</w:t>
      </w:r>
      <w:r w:rsidR="00704D5B">
        <w:rPr>
          <w:rFonts w:cs="Times New Roman"/>
        </w:rPr>
        <w:t xml:space="preserve">. </w:t>
      </w:r>
      <w:r w:rsidR="005D6919" w:rsidRPr="003B09F5">
        <w:rPr>
          <w:rFonts w:cs="Times New Roman"/>
        </w:rPr>
        <w:t xml:space="preserve">The most important impact of the revised thresholds is that it will ensure water levels remain at, or higher than, present </w:t>
      </w:r>
      <w:r w:rsidR="005D6919" w:rsidRPr="003B09F5">
        <w:rPr>
          <w:rFonts w:cs="Times New Roman"/>
        </w:rPr>
        <w:lastRenderedPageBreak/>
        <w:t xml:space="preserve">levels which has positive implications for habitat availability and risk of acidification. </w:t>
      </w:r>
      <w:r w:rsidR="003D6676">
        <w:rPr>
          <w:rFonts w:cs="Times New Roman"/>
        </w:rPr>
        <w:t>Maintaining</w:t>
      </w:r>
      <w:r w:rsidR="005D6919" w:rsidRPr="003B09F5">
        <w:rPr>
          <w:rFonts w:cs="Times New Roman"/>
        </w:rPr>
        <w:t xml:space="preserve"> permanent water will ensure that Lake Goollelal acts as a drought refuge for </w:t>
      </w:r>
      <w:r w:rsidR="00CA5E39" w:rsidRPr="003B09F5">
        <w:rPr>
          <w:rFonts w:cs="Times New Roman"/>
        </w:rPr>
        <w:t>water birds</w:t>
      </w:r>
      <w:r w:rsidR="005D6919" w:rsidRPr="003B09F5">
        <w:rPr>
          <w:rFonts w:cs="Times New Roman"/>
        </w:rPr>
        <w:t>, with seasonal fluctuations in water levels ensuring feeding habitats are available for waders during the summer months. The preservation of fringing vegetation, submerged macrophytes and deep water will also ensure the wetland continues to support important native fish species (</w:t>
      </w:r>
      <w:r w:rsidR="005D6919" w:rsidRPr="003B09F5">
        <w:rPr>
          <w:rFonts w:cs="Times New Roman"/>
          <w:i/>
        </w:rPr>
        <w:t>P. olorum</w:t>
      </w:r>
      <w:r w:rsidR="005D6919" w:rsidRPr="003B09F5">
        <w:rPr>
          <w:rFonts w:cs="Times New Roman"/>
        </w:rPr>
        <w:t xml:space="preserve"> and </w:t>
      </w:r>
      <w:r w:rsidR="005D6919" w:rsidRPr="003B09F5">
        <w:rPr>
          <w:rFonts w:cs="Times New Roman"/>
          <w:i/>
        </w:rPr>
        <w:t>E. vittata</w:t>
      </w:r>
      <w:r w:rsidR="005D6919" w:rsidRPr="003B09F5">
        <w:rPr>
          <w:rFonts w:cs="Times New Roman"/>
        </w:rPr>
        <w:t>), a feature becoming rarer among wetlands in the Swan Coastal Plain. Conservation of these values will maintain the site as a place for public enjoyment and maintain the current landscape amenity values.</w:t>
      </w:r>
    </w:p>
    <w:p w14:paraId="26271EE6" w14:textId="3ECD557F" w:rsidR="001D584F" w:rsidRPr="003B09F5" w:rsidRDefault="001D584F">
      <w:pPr>
        <w:pStyle w:val="BodyText"/>
        <w:rPr>
          <w:rFonts w:cs="Times New Roman"/>
        </w:rPr>
      </w:pPr>
    </w:p>
    <w:p w14:paraId="64D942F8" w14:textId="3F362CA5" w:rsidR="00D67818" w:rsidRPr="003B09F5" w:rsidRDefault="00D67818" w:rsidP="00D67818">
      <w:pPr>
        <w:pStyle w:val="TableCaption"/>
        <w:rPr>
          <w:rFonts w:ascii="Times New Roman" w:hAnsi="Times New Roman" w:cs="Times New Roman"/>
        </w:rPr>
      </w:pPr>
      <w:bookmarkStart w:id="51" w:name="_Ref25921529"/>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E3659C">
        <w:rPr>
          <w:rFonts w:ascii="Times New Roman" w:hAnsi="Times New Roman" w:cs="Times New Roman"/>
          <w:noProof/>
        </w:rPr>
        <w:t>3</w:t>
      </w:r>
      <w:r w:rsidRPr="003B09F5">
        <w:rPr>
          <w:rFonts w:ascii="Times New Roman" w:hAnsi="Times New Roman" w:cs="Times New Roman"/>
        </w:rPr>
        <w:fldChar w:fldCharType="end"/>
      </w:r>
      <w:bookmarkEnd w:id="51"/>
      <w:r w:rsidRPr="003B09F5">
        <w:rPr>
          <w:rFonts w:ascii="Times New Roman" w:hAnsi="Times New Roman" w:cs="Times New Roman"/>
        </w:rPr>
        <w:t xml:space="preserve"> Ecological consequences of revised thresholds in terms of compliance of stated site values and site management objectives at Lake Goollelal.</w:t>
      </w:r>
      <w:r w:rsidR="003D6676">
        <w:rPr>
          <w:rFonts w:ascii="Times New Roman" w:hAnsi="Times New Roman" w:cs="Times New Roman"/>
        </w:rPr>
        <w:t xml:space="preserve"> 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4843"/>
        <w:gridCol w:w="6075"/>
        <w:gridCol w:w="2042"/>
      </w:tblGrid>
      <w:tr w:rsidR="003B09F5" w:rsidRPr="003B09F5" w14:paraId="26271EEB" w14:textId="77777777">
        <w:tc>
          <w:tcPr>
            <w:tcW w:w="0" w:type="auto"/>
            <w:tcBorders>
              <w:bottom w:val="single" w:sz="0" w:space="0" w:color="auto"/>
            </w:tcBorders>
            <w:vAlign w:val="bottom"/>
          </w:tcPr>
          <w:p w14:paraId="26271EE8"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1EE9"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1EEA" w14:textId="5AA76836" w:rsidR="001D584F" w:rsidRPr="003B09F5" w:rsidRDefault="00BB05A2">
            <w:pPr>
              <w:pStyle w:val="Compact"/>
              <w:jc w:val="center"/>
              <w:rPr>
                <w:rFonts w:cs="Times New Roman"/>
              </w:rPr>
            </w:pPr>
            <w:r w:rsidRPr="00BB05A2">
              <w:rPr>
                <w:rFonts w:cs="Times New Roman"/>
              </w:rPr>
              <w:t>Values and objectives maintained in future</w:t>
            </w:r>
          </w:p>
        </w:tc>
      </w:tr>
      <w:tr w:rsidR="003B09F5" w:rsidRPr="003B09F5" w14:paraId="26271EEF" w14:textId="77777777">
        <w:tc>
          <w:tcPr>
            <w:tcW w:w="0" w:type="auto"/>
          </w:tcPr>
          <w:p w14:paraId="26271EEC" w14:textId="77777777" w:rsidR="001D584F" w:rsidRPr="003B09F5" w:rsidRDefault="005D6919">
            <w:pPr>
              <w:pStyle w:val="Compact"/>
              <w:rPr>
                <w:rFonts w:cs="Times New Roman"/>
              </w:rPr>
            </w:pPr>
            <w:r w:rsidRPr="003B09F5">
              <w:rPr>
                <w:rFonts w:cs="Times New Roman"/>
                <w:b/>
              </w:rPr>
              <w:t>Site values</w:t>
            </w:r>
          </w:p>
        </w:tc>
        <w:tc>
          <w:tcPr>
            <w:tcW w:w="0" w:type="auto"/>
          </w:tcPr>
          <w:p w14:paraId="26271EED" w14:textId="77777777" w:rsidR="001D584F" w:rsidRPr="003B09F5" w:rsidRDefault="001D584F">
            <w:pPr>
              <w:pStyle w:val="Compact"/>
              <w:rPr>
                <w:rFonts w:cs="Times New Roman"/>
              </w:rPr>
            </w:pPr>
          </w:p>
        </w:tc>
        <w:tc>
          <w:tcPr>
            <w:tcW w:w="0" w:type="auto"/>
          </w:tcPr>
          <w:p w14:paraId="26271EEE" w14:textId="77777777" w:rsidR="001D584F" w:rsidRPr="003B09F5" w:rsidRDefault="001D584F">
            <w:pPr>
              <w:pStyle w:val="Compact"/>
              <w:rPr>
                <w:rFonts w:cs="Times New Roman"/>
              </w:rPr>
            </w:pPr>
          </w:p>
        </w:tc>
      </w:tr>
      <w:tr w:rsidR="003B09F5" w:rsidRPr="003B09F5" w14:paraId="26271EF3" w14:textId="77777777">
        <w:tc>
          <w:tcPr>
            <w:tcW w:w="0" w:type="auto"/>
          </w:tcPr>
          <w:p w14:paraId="26271EF0" w14:textId="575C50E5" w:rsidR="001D584F" w:rsidRPr="003B09F5" w:rsidRDefault="005D6919">
            <w:pPr>
              <w:pStyle w:val="Compact"/>
              <w:rPr>
                <w:rFonts w:cs="Times New Roman"/>
              </w:rPr>
            </w:pPr>
            <w:r w:rsidRPr="003B09F5">
              <w:rPr>
                <w:rFonts w:cs="Times New Roman"/>
              </w:rPr>
              <w:t xml:space="preserve">* </w:t>
            </w:r>
            <w:r w:rsidR="00CA5E39" w:rsidRPr="003B09F5">
              <w:rPr>
                <w:rFonts w:cs="Times New Roman"/>
              </w:rPr>
              <w:t>Water bird</w:t>
            </w:r>
            <w:r w:rsidRPr="003B09F5">
              <w:rPr>
                <w:rFonts w:cs="Times New Roman"/>
              </w:rPr>
              <w:t xml:space="preserve"> habitat and drought refuge</w:t>
            </w:r>
          </w:p>
        </w:tc>
        <w:tc>
          <w:tcPr>
            <w:tcW w:w="0" w:type="auto"/>
          </w:tcPr>
          <w:p w14:paraId="26271EF1" w14:textId="77777777" w:rsidR="001D584F" w:rsidRPr="003B09F5" w:rsidRDefault="005D6919">
            <w:pPr>
              <w:pStyle w:val="Compact"/>
              <w:rPr>
                <w:rFonts w:cs="Times New Roman"/>
              </w:rPr>
            </w:pPr>
            <w:r w:rsidRPr="003B09F5">
              <w:rPr>
                <w:rFonts w:cs="Times New Roman"/>
              </w:rPr>
              <w:t>Permanent water will ensure site as drought refuge. Seasonal variation in water levels will preserve feeding habitats</w:t>
            </w:r>
          </w:p>
        </w:tc>
        <w:tc>
          <w:tcPr>
            <w:tcW w:w="0" w:type="auto"/>
          </w:tcPr>
          <w:p w14:paraId="26271EF2"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1EF7" w14:textId="77777777">
        <w:tc>
          <w:tcPr>
            <w:tcW w:w="0" w:type="auto"/>
          </w:tcPr>
          <w:p w14:paraId="26271EF4" w14:textId="77777777" w:rsidR="001D584F" w:rsidRPr="003B09F5" w:rsidRDefault="005D6919">
            <w:pPr>
              <w:pStyle w:val="Compact"/>
              <w:rPr>
                <w:rFonts w:cs="Times New Roman"/>
              </w:rPr>
            </w:pPr>
            <w:r w:rsidRPr="003B09F5">
              <w:rPr>
                <w:rFonts w:cs="Times New Roman"/>
              </w:rPr>
              <w:t>* Supports good populations of native fish species, Swan River goby (</w:t>
            </w:r>
            <w:r w:rsidRPr="003B09F5">
              <w:rPr>
                <w:rFonts w:cs="Times New Roman"/>
                <w:i/>
              </w:rPr>
              <w:t>Pseudogobius olorum</w:t>
            </w:r>
            <w:r w:rsidRPr="003B09F5">
              <w:rPr>
                <w:rFonts w:cs="Times New Roman"/>
              </w:rPr>
              <w:t>) and the western pygmy perch (</w:t>
            </w:r>
            <w:r w:rsidRPr="003B09F5">
              <w:rPr>
                <w:rFonts w:cs="Times New Roman"/>
                <w:i/>
              </w:rPr>
              <w:t>Edelia vittata</w:t>
            </w:r>
            <w:r w:rsidRPr="003B09F5">
              <w:rPr>
                <w:rFonts w:cs="Times New Roman"/>
              </w:rPr>
              <w:t>)</w:t>
            </w:r>
          </w:p>
        </w:tc>
        <w:tc>
          <w:tcPr>
            <w:tcW w:w="0" w:type="auto"/>
          </w:tcPr>
          <w:p w14:paraId="26271EF5" w14:textId="77777777" w:rsidR="001D584F" w:rsidRPr="003B09F5" w:rsidRDefault="005D6919">
            <w:pPr>
              <w:pStyle w:val="Compact"/>
              <w:rPr>
                <w:rFonts w:cs="Times New Roman"/>
              </w:rPr>
            </w:pPr>
            <w:r w:rsidRPr="003B09F5">
              <w:rPr>
                <w:rFonts w:cs="Times New Roman"/>
              </w:rPr>
              <w:t>Maintenance of deep waters, fringing vegetation, submerged macrophytes and water quality will ensure the wetland remains an important habitat for these fish species</w:t>
            </w:r>
          </w:p>
        </w:tc>
        <w:tc>
          <w:tcPr>
            <w:tcW w:w="0" w:type="auto"/>
          </w:tcPr>
          <w:p w14:paraId="26271EF6"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1EFB" w14:textId="77777777">
        <w:tc>
          <w:tcPr>
            <w:tcW w:w="0" w:type="auto"/>
          </w:tcPr>
          <w:p w14:paraId="26271EF8"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1EF9" w14:textId="77777777" w:rsidR="001D584F" w:rsidRPr="003B09F5" w:rsidRDefault="001D584F">
            <w:pPr>
              <w:pStyle w:val="Compact"/>
              <w:rPr>
                <w:rFonts w:cs="Times New Roman"/>
              </w:rPr>
            </w:pPr>
          </w:p>
        </w:tc>
        <w:tc>
          <w:tcPr>
            <w:tcW w:w="0" w:type="auto"/>
          </w:tcPr>
          <w:p w14:paraId="26271EFA" w14:textId="77777777" w:rsidR="001D584F" w:rsidRPr="003B09F5" w:rsidRDefault="001D584F">
            <w:pPr>
              <w:pStyle w:val="Compact"/>
              <w:rPr>
                <w:rFonts w:cs="Times New Roman"/>
              </w:rPr>
            </w:pPr>
          </w:p>
        </w:tc>
      </w:tr>
      <w:tr w:rsidR="003B09F5" w:rsidRPr="003B09F5" w14:paraId="26271EFF" w14:textId="77777777">
        <w:tc>
          <w:tcPr>
            <w:tcW w:w="0" w:type="auto"/>
          </w:tcPr>
          <w:p w14:paraId="26271EFC" w14:textId="77777777" w:rsidR="001D584F" w:rsidRPr="003B09F5" w:rsidRDefault="005D6919">
            <w:pPr>
              <w:pStyle w:val="Compact"/>
              <w:rPr>
                <w:rFonts w:cs="Times New Roman"/>
              </w:rPr>
            </w:pPr>
            <w:r w:rsidRPr="003B09F5">
              <w:rPr>
                <w:rFonts w:cs="Times New Roman"/>
              </w:rPr>
              <w:t>* Conservation and public enjoyment of natural and modified landscapes</w:t>
            </w:r>
          </w:p>
        </w:tc>
        <w:tc>
          <w:tcPr>
            <w:tcW w:w="0" w:type="auto"/>
          </w:tcPr>
          <w:p w14:paraId="26271EFD" w14:textId="77777777" w:rsidR="001D584F" w:rsidRPr="003B09F5" w:rsidRDefault="005D6919">
            <w:pPr>
              <w:pStyle w:val="Compact"/>
              <w:rPr>
                <w:rFonts w:cs="Times New Roman"/>
              </w:rPr>
            </w:pPr>
            <w:r w:rsidRPr="003B09F5">
              <w:rPr>
                <w:rFonts w:cs="Times New Roman"/>
              </w:rPr>
              <w:t>Fringing vegetation and woodlands will remain healthy and the site will continue to provide habitat for fauna. The site will continue to remain a place of public enjoyment.</w:t>
            </w:r>
          </w:p>
        </w:tc>
        <w:tc>
          <w:tcPr>
            <w:tcW w:w="0" w:type="auto"/>
          </w:tcPr>
          <w:p w14:paraId="26271EFE"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1F03" w14:textId="77777777">
        <w:tc>
          <w:tcPr>
            <w:tcW w:w="0" w:type="auto"/>
          </w:tcPr>
          <w:p w14:paraId="26271F00" w14:textId="0BAC75CD" w:rsidR="001D584F" w:rsidRPr="003B09F5" w:rsidRDefault="005D6919">
            <w:pPr>
              <w:pStyle w:val="Compact"/>
              <w:rPr>
                <w:rFonts w:cs="Times New Roman"/>
              </w:rPr>
            </w:pPr>
            <w:r w:rsidRPr="003B09F5">
              <w:rPr>
                <w:rFonts w:cs="Times New Roman"/>
              </w:rPr>
              <w:t>* Protect and</w:t>
            </w:r>
            <w:r w:rsidR="00480A84">
              <w:rPr>
                <w:rFonts w:cs="Times New Roman"/>
              </w:rPr>
              <w:t>,</w:t>
            </w:r>
            <w:r w:rsidRPr="003B09F5">
              <w:rPr>
                <w:rFonts w:cs="Times New Roman"/>
              </w:rPr>
              <w:t xml:space="preserve"> if </w:t>
            </w:r>
            <w:r w:rsidR="00480A84" w:rsidRPr="003B09F5">
              <w:rPr>
                <w:rFonts w:cs="Times New Roman"/>
              </w:rPr>
              <w:t>possible,</w:t>
            </w:r>
            <w:r w:rsidRPr="003B09F5">
              <w:rPr>
                <w:rFonts w:cs="Times New Roman"/>
              </w:rPr>
              <w:t xml:space="preserve"> enhance fringing wetland vegetation including woodland and sedge vegetation</w:t>
            </w:r>
          </w:p>
        </w:tc>
        <w:tc>
          <w:tcPr>
            <w:tcW w:w="0" w:type="auto"/>
          </w:tcPr>
          <w:p w14:paraId="26271F01" w14:textId="6C39DB43" w:rsidR="001D584F" w:rsidRPr="003B09F5" w:rsidRDefault="005D6919">
            <w:pPr>
              <w:pStyle w:val="Compact"/>
              <w:rPr>
                <w:rFonts w:cs="Times New Roman"/>
              </w:rPr>
            </w:pPr>
            <w:r w:rsidRPr="003B09F5">
              <w:rPr>
                <w:rFonts w:cs="Times New Roman"/>
              </w:rPr>
              <w:t xml:space="preserve">Maintenance of surface water levels at, or slightly higher than, current levels will ensure that woodland and sedge vegetation </w:t>
            </w:r>
            <w:r w:rsidR="00CA5E39" w:rsidRPr="003B09F5">
              <w:rPr>
                <w:rFonts w:cs="Times New Roman"/>
              </w:rPr>
              <w:t>remain</w:t>
            </w:r>
            <w:r w:rsidRPr="003B09F5">
              <w:rPr>
                <w:rFonts w:cs="Times New Roman"/>
              </w:rPr>
              <w:t xml:space="preserve"> healthy. The distribution of sedges may increase slightly</w:t>
            </w:r>
          </w:p>
        </w:tc>
        <w:tc>
          <w:tcPr>
            <w:tcW w:w="0" w:type="auto"/>
          </w:tcPr>
          <w:p w14:paraId="26271F02"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1F07" w14:textId="77777777">
        <w:tc>
          <w:tcPr>
            <w:tcW w:w="0" w:type="auto"/>
          </w:tcPr>
          <w:p w14:paraId="26271F04" w14:textId="5A7DC179" w:rsidR="001D584F" w:rsidRPr="003B09F5" w:rsidRDefault="005D6919">
            <w:pPr>
              <w:pStyle w:val="Compact"/>
              <w:rPr>
                <w:rFonts w:cs="Times New Roman"/>
              </w:rPr>
            </w:pPr>
            <w:r w:rsidRPr="003B09F5">
              <w:rPr>
                <w:rFonts w:cs="Times New Roman"/>
              </w:rPr>
              <w:t xml:space="preserve">* Maintain permanent, deep water for </w:t>
            </w:r>
            <w:r w:rsidR="00CA5E39" w:rsidRPr="003B09F5">
              <w:rPr>
                <w:rFonts w:cs="Times New Roman"/>
              </w:rPr>
              <w:t>water bird</w:t>
            </w:r>
            <w:r w:rsidRPr="003B09F5">
              <w:rPr>
                <w:rFonts w:cs="Times New Roman"/>
              </w:rPr>
              <w:t xml:space="preserve"> habitat and as a drought refuge</w:t>
            </w:r>
          </w:p>
        </w:tc>
        <w:tc>
          <w:tcPr>
            <w:tcW w:w="0" w:type="auto"/>
          </w:tcPr>
          <w:p w14:paraId="26271F05" w14:textId="77777777" w:rsidR="001D584F" w:rsidRPr="003B09F5" w:rsidRDefault="005D6919">
            <w:pPr>
              <w:pStyle w:val="Compact"/>
              <w:rPr>
                <w:rFonts w:cs="Times New Roman"/>
              </w:rPr>
            </w:pPr>
            <w:r w:rsidRPr="003B09F5">
              <w:rPr>
                <w:rFonts w:cs="Times New Roman"/>
              </w:rPr>
              <w:t>Current projections ensure that permanent and deep water will remain a feature of the wetland. The capacity of the wetland to act as a drought refuge will continue.</w:t>
            </w:r>
          </w:p>
        </w:tc>
        <w:tc>
          <w:tcPr>
            <w:tcW w:w="0" w:type="auto"/>
          </w:tcPr>
          <w:p w14:paraId="26271F06"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1F0B" w14:textId="77777777">
        <w:tc>
          <w:tcPr>
            <w:tcW w:w="0" w:type="auto"/>
          </w:tcPr>
          <w:p w14:paraId="26271F08" w14:textId="77777777" w:rsidR="001D584F" w:rsidRPr="003B09F5" w:rsidRDefault="005D6919">
            <w:pPr>
              <w:pStyle w:val="Compact"/>
              <w:rPr>
                <w:rFonts w:cs="Times New Roman"/>
              </w:rPr>
            </w:pPr>
            <w:r w:rsidRPr="003B09F5">
              <w:rPr>
                <w:rFonts w:cs="Times New Roman"/>
              </w:rPr>
              <w:t>* Maintain permanent water for fish and other dependent species</w:t>
            </w:r>
          </w:p>
        </w:tc>
        <w:tc>
          <w:tcPr>
            <w:tcW w:w="0" w:type="auto"/>
          </w:tcPr>
          <w:p w14:paraId="26271F09" w14:textId="77777777" w:rsidR="001D584F" w:rsidRPr="003B09F5" w:rsidRDefault="005D6919">
            <w:pPr>
              <w:pStyle w:val="Compact"/>
              <w:rPr>
                <w:rFonts w:cs="Times New Roman"/>
              </w:rPr>
            </w:pPr>
            <w:r w:rsidRPr="003B09F5">
              <w:rPr>
                <w:rFonts w:cs="Times New Roman"/>
              </w:rPr>
              <w:t>Current projections ensure that permanent and deep water will remain a feature of the wetland. Permanent water will preserve fish habitat and water quality.</w:t>
            </w:r>
          </w:p>
        </w:tc>
        <w:tc>
          <w:tcPr>
            <w:tcW w:w="0" w:type="auto"/>
          </w:tcPr>
          <w:p w14:paraId="26271F0A"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1F0F" w14:textId="77777777">
        <w:tc>
          <w:tcPr>
            <w:tcW w:w="0" w:type="auto"/>
          </w:tcPr>
          <w:p w14:paraId="26271F0C" w14:textId="77777777" w:rsidR="001D584F" w:rsidRPr="003B09F5" w:rsidRDefault="005D6919">
            <w:pPr>
              <w:pStyle w:val="Compact"/>
              <w:rPr>
                <w:rFonts w:cs="Times New Roman"/>
              </w:rPr>
            </w:pPr>
            <w:r w:rsidRPr="003B09F5">
              <w:rPr>
                <w:rFonts w:cs="Times New Roman"/>
              </w:rPr>
              <w:t>* Maintain the landscape amenity values of the wetland</w:t>
            </w:r>
          </w:p>
        </w:tc>
        <w:tc>
          <w:tcPr>
            <w:tcW w:w="0" w:type="auto"/>
          </w:tcPr>
          <w:p w14:paraId="26271F0D" w14:textId="77777777" w:rsidR="001D584F" w:rsidRPr="003B09F5" w:rsidRDefault="005D6919">
            <w:pPr>
              <w:pStyle w:val="Compact"/>
              <w:rPr>
                <w:rFonts w:cs="Times New Roman"/>
              </w:rPr>
            </w:pPr>
            <w:r w:rsidRPr="003B09F5">
              <w:rPr>
                <w:rFonts w:cs="Times New Roman"/>
              </w:rPr>
              <w:t>Healthy vegetation and abundant bird life will remain a feature of the wetland if water levels are sustained at current levels, ensuring the amenity values of the wetland.</w:t>
            </w:r>
          </w:p>
        </w:tc>
        <w:tc>
          <w:tcPr>
            <w:tcW w:w="0" w:type="auto"/>
          </w:tcPr>
          <w:p w14:paraId="26271F0E" w14:textId="77777777" w:rsidR="001D584F" w:rsidRPr="003B09F5" w:rsidRDefault="005D6919">
            <w:pPr>
              <w:pStyle w:val="Compact"/>
              <w:jc w:val="center"/>
              <w:rPr>
                <w:rFonts w:cs="Times New Roman"/>
              </w:rPr>
            </w:pPr>
            <w:r w:rsidRPr="003B09F5">
              <w:rPr>
                <w:rFonts w:cs="Times New Roman"/>
              </w:rPr>
              <w:t>Likely</w:t>
            </w:r>
          </w:p>
        </w:tc>
      </w:tr>
    </w:tbl>
    <w:p w14:paraId="5A0A8428" w14:textId="77777777" w:rsidR="0041346D" w:rsidRDefault="0041346D">
      <w:pPr>
        <w:pStyle w:val="Heading3"/>
        <w:rPr>
          <w:rFonts w:cs="Times New Roman"/>
        </w:rPr>
        <w:sectPr w:rsidR="0041346D" w:rsidSect="0041346D">
          <w:pgSz w:w="15840" w:h="12240" w:orient="landscape"/>
          <w:pgMar w:top="1440" w:right="1440" w:bottom="1440" w:left="1440" w:header="720" w:footer="720" w:gutter="0"/>
          <w:cols w:space="720"/>
          <w:docGrid w:linePitch="326"/>
        </w:sectPr>
      </w:pPr>
      <w:bookmarkStart w:id="52" w:name="water-quality"/>
    </w:p>
    <w:p w14:paraId="26271F23" w14:textId="19F10BE8" w:rsidR="001D584F" w:rsidRPr="003B09F5" w:rsidRDefault="005D6919">
      <w:pPr>
        <w:pStyle w:val="Heading2"/>
        <w:rPr>
          <w:rFonts w:cs="Times New Roman"/>
        </w:rPr>
      </w:pPr>
      <w:bookmarkStart w:id="53" w:name="loch-mcness"/>
      <w:bookmarkStart w:id="54" w:name="_Toc29410583"/>
      <w:bookmarkEnd w:id="52"/>
      <w:commentRangeStart w:id="55"/>
      <w:commentRangeStart w:id="56"/>
      <w:r w:rsidRPr="003B09F5">
        <w:rPr>
          <w:rFonts w:cs="Times New Roman"/>
        </w:rPr>
        <w:lastRenderedPageBreak/>
        <w:t>Loch McNess</w:t>
      </w:r>
      <w:bookmarkEnd w:id="53"/>
      <w:commentRangeEnd w:id="55"/>
      <w:r w:rsidR="006A06F1">
        <w:rPr>
          <w:rStyle w:val="CommentReference"/>
          <w:rFonts w:asciiTheme="minorHAnsi" w:eastAsiaTheme="minorHAnsi" w:hAnsiTheme="minorHAnsi" w:cstheme="minorBidi"/>
          <w:b w:val="0"/>
          <w:bCs w:val="0"/>
        </w:rPr>
        <w:commentReference w:id="55"/>
      </w:r>
      <w:commentRangeEnd w:id="56"/>
      <w:r w:rsidR="009A7B4F">
        <w:rPr>
          <w:rStyle w:val="CommentReference"/>
          <w:rFonts w:asciiTheme="minorHAnsi" w:eastAsiaTheme="minorHAnsi" w:hAnsiTheme="minorHAnsi" w:cstheme="minorBidi"/>
          <w:b w:val="0"/>
          <w:bCs w:val="0"/>
        </w:rPr>
        <w:commentReference w:id="56"/>
      </w:r>
      <w:bookmarkEnd w:id="54"/>
    </w:p>
    <w:p w14:paraId="26271F24" w14:textId="68D84251" w:rsidR="001D584F" w:rsidRPr="003B09F5" w:rsidRDefault="005D6919">
      <w:pPr>
        <w:pStyle w:val="FirstParagraph"/>
        <w:rPr>
          <w:rFonts w:cs="Times New Roman"/>
        </w:rPr>
      </w:pPr>
      <w:r w:rsidRPr="003B09F5">
        <w:rPr>
          <w:rFonts w:cs="Times New Roman"/>
        </w:rPr>
        <w:t xml:space="preserve">Loch McNess, located in Yanchep National Park, is a relatively undisturbed wetland with large areas of intact Herdsman Complex vegetation. The lake </w:t>
      </w:r>
      <w:r w:rsidR="00F842EA">
        <w:rPr>
          <w:rFonts w:cs="Times New Roman"/>
        </w:rPr>
        <w:t>was regarded as having</w:t>
      </w:r>
      <w:r w:rsidRPr="003B09F5">
        <w:rPr>
          <w:rFonts w:cs="Times New Roman"/>
        </w:rPr>
        <w:t xml:space="preserve"> relatively good water quality</w:t>
      </w:r>
      <w:r w:rsidR="00F842EA">
        <w:rPr>
          <w:rFonts w:cs="Times New Roman"/>
        </w:rPr>
        <w:t>, having</w:t>
      </w:r>
      <w:r w:rsidRPr="003B09F5">
        <w:rPr>
          <w:rFonts w:cs="Times New Roman"/>
        </w:rPr>
        <w:t xml:space="preserve"> provide</w:t>
      </w:r>
      <w:r w:rsidR="00F842EA">
        <w:rPr>
          <w:rFonts w:cs="Times New Roman"/>
        </w:rPr>
        <w:t>d</w:t>
      </w:r>
      <w:r w:rsidRPr="003B09F5">
        <w:rPr>
          <w:rFonts w:cs="Times New Roman"/>
        </w:rPr>
        <w:t xml:space="preserve"> an important habitat for water birds and other aquatic fauna (Froend, et al., </w:t>
      </w:r>
      <w:hyperlink w:anchor="ref-Froend2004">
        <w:r w:rsidRPr="003B09F5">
          <w:rPr>
            <w:rStyle w:val="Hyperlink"/>
            <w:rFonts w:cs="Times New Roman"/>
            <w:color w:val="auto"/>
          </w:rPr>
          <w:t>2004</w:t>
        </w:r>
      </w:hyperlink>
      <w:r w:rsidRPr="003B09F5">
        <w:rPr>
          <w:rFonts w:cs="Times New Roman"/>
        </w:rPr>
        <w:t>). Permanent water is required to support a local Rakali (</w:t>
      </w:r>
      <w:r w:rsidRPr="003B09F5">
        <w:rPr>
          <w:rFonts w:cs="Times New Roman"/>
          <w:i/>
        </w:rPr>
        <w:t>Hydromys chrysogaster</w:t>
      </w:r>
      <w:r w:rsidRPr="003B09F5">
        <w:rPr>
          <w:rFonts w:cs="Times New Roman"/>
        </w:rPr>
        <w:t xml:space="preserve">) population as well as both resident and visiting populations of waterbirds and waders. The southern lake at Loch McNess is one of the few wetlands known to contain the nightfish </w:t>
      </w:r>
      <w:r w:rsidRPr="003B09F5">
        <w:rPr>
          <w:rFonts w:cs="Times New Roman"/>
          <w:i/>
        </w:rPr>
        <w:t>Bostokia porosa</w:t>
      </w:r>
      <w:r w:rsidR="00F842EA">
        <w:rPr>
          <w:rFonts w:cs="Times New Roman"/>
        </w:rPr>
        <w:t xml:space="preserve">, </w:t>
      </w:r>
      <w:r w:rsidRPr="003B09F5">
        <w:rPr>
          <w:rFonts w:cs="Times New Roman"/>
        </w:rPr>
        <w:t xml:space="preserve">and has one of the </w:t>
      </w:r>
      <w:r w:rsidR="00252524" w:rsidRPr="003B09F5">
        <w:rPr>
          <w:rFonts w:cs="Times New Roman"/>
        </w:rPr>
        <w:t>richest</w:t>
      </w:r>
      <w:r w:rsidRPr="003B09F5">
        <w:rPr>
          <w:rFonts w:cs="Times New Roman"/>
        </w:rPr>
        <w:t xml:space="preserve"> aquatic macroinvertebrate communities</w:t>
      </w:r>
      <w:r w:rsidR="00F842EA">
        <w:rPr>
          <w:rFonts w:cs="Times New Roman"/>
        </w:rPr>
        <w:t>,</w:t>
      </w:r>
      <w:r w:rsidRPr="003B09F5">
        <w:rPr>
          <w:rFonts w:cs="Times New Roman"/>
        </w:rPr>
        <w:t xml:space="preserve"> of the Swan Coastal Plain</w:t>
      </w:r>
      <w:r w:rsidR="00F842EA">
        <w:rPr>
          <w:rFonts w:cs="Times New Roman"/>
        </w:rPr>
        <w:t xml:space="preserve"> (Horwitz et al. 2009)</w:t>
      </w:r>
      <w:r w:rsidRPr="003B09F5">
        <w:rPr>
          <w:rFonts w:cs="Times New Roman"/>
        </w:rPr>
        <w:t>. Loch McNess</w:t>
      </w:r>
      <w:r w:rsidR="00B21B61">
        <w:rPr>
          <w:rFonts w:cs="Times New Roman"/>
        </w:rPr>
        <w:t xml:space="preserve"> has previously </w:t>
      </w:r>
      <w:r w:rsidR="002E33A5">
        <w:rPr>
          <w:rFonts w:cs="Times New Roman"/>
        </w:rPr>
        <w:t>been a</w:t>
      </w:r>
      <w:r w:rsidRPr="003B09F5">
        <w:rPr>
          <w:rFonts w:cs="Times New Roman"/>
        </w:rPr>
        <w:t xml:space="preserve"> wetland of high conservation value because of its intact vegetation, </w:t>
      </w:r>
      <w:commentRangeStart w:id="57"/>
      <w:commentRangeStart w:id="58"/>
      <w:r w:rsidRPr="003B09F5">
        <w:rPr>
          <w:rFonts w:cs="Times New Roman"/>
        </w:rPr>
        <w:t xml:space="preserve">largely unaltered aquatic processes and important populations of fauna (Froend, et al., </w:t>
      </w:r>
      <w:hyperlink w:anchor="ref-Froend2004">
        <w:r w:rsidRPr="003B09F5">
          <w:rPr>
            <w:rStyle w:val="Hyperlink"/>
            <w:rFonts w:cs="Times New Roman"/>
            <w:color w:val="auto"/>
          </w:rPr>
          <w:t>2004</w:t>
        </w:r>
      </w:hyperlink>
      <w:r w:rsidRPr="003B09F5">
        <w:rPr>
          <w:rFonts w:cs="Times New Roman"/>
        </w:rPr>
        <w:t>).</w:t>
      </w:r>
      <w:commentRangeEnd w:id="57"/>
      <w:r w:rsidR="00391429">
        <w:rPr>
          <w:rStyle w:val="CommentReference"/>
          <w:rFonts w:asciiTheme="minorHAnsi" w:hAnsiTheme="minorHAnsi"/>
        </w:rPr>
        <w:commentReference w:id="57"/>
      </w:r>
      <w:commentRangeEnd w:id="58"/>
      <w:r w:rsidR="00CD2C42">
        <w:rPr>
          <w:rStyle w:val="CommentReference"/>
          <w:rFonts w:asciiTheme="minorHAnsi" w:hAnsiTheme="minorHAnsi"/>
        </w:rPr>
        <w:commentReference w:id="58"/>
      </w:r>
      <w:r w:rsidR="002E33A5">
        <w:rPr>
          <w:rFonts w:cs="Times New Roman"/>
        </w:rPr>
        <w:t xml:space="preserve"> Dramatic declines in surface water levels since 2007</w:t>
      </w:r>
      <w:r w:rsidR="001B3840">
        <w:rPr>
          <w:rFonts w:cs="Times New Roman"/>
        </w:rPr>
        <w:t xml:space="preserve"> have likely</w:t>
      </w:r>
      <w:r w:rsidR="008054F1">
        <w:rPr>
          <w:rFonts w:cs="Times New Roman"/>
        </w:rPr>
        <w:t xml:space="preserve"> ef</w:t>
      </w:r>
      <w:r w:rsidR="00CD2C42">
        <w:rPr>
          <w:rFonts w:cs="Times New Roman"/>
        </w:rPr>
        <w:t>fected the conservation values of this wetland.</w:t>
      </w:r>
    </w:p>
    <w:p w14:paraId="26271F25" w14:textId="77777777" w:rsidR="001D584F" w:rsidRPr="003B09F5" w:rsidRDefault="005D6919">
      <w:pPr>
        <w:pStyle w:val="Heading3"/>
        <w:rPr>
          <w:rFonts w:cs="Times New Roman"/>
        </w:rPr>
      </w:pPr>
      <w:bookmarkStart w:id="59" w:name="hydrology-1"/>
      <w:bookmarkStart w:id="60" w:name="_Toc29410584"/>
      <w:r w:rsidRPr="003B09F5">
        <w:rPr>
          <w:rFonts w:cs="Times New Roman"/>
        </w:rPr>
        <w:t>Hydrology</w:t>
      </w:r>
      <w:bookmarkEnd w:id="59"/>
      <w:bookmarkEnd w:id="60"/>
    </w:p>
    <w:p w14:paraId="26271F26" w14:textId="7E8A0EFB" w:rsidR="001D584F" w:rsidRPr="003B09F5" w:rsidRDefault="00F842EA">
      <w:pPr>
        <w:pStyle w:val="FirstParagraph"/>
        <w:rPr>
          <w:rFonts w:cs="Times New Roman"/>
        </w:rPr>
      </w:pPr>
      <w:r>
        <w:rPr>
          <w:rFonts w:cs="Times New Roman"/>
        </w:rPr>
        <w:t>S</w:t>
      </w:r>
      <w:r w:rsidR="005D6919" w:rsidRPr="003B09F5">
        <w:rPr>
          <w:rFonts w:cs="Times New Roman"/>
        </w:rPr>
        <w:t>urface water</w:t>
      </w:r>
      <w:r>
        <w:rPr>
          <w:rFonts w:cs="Times New Roman"/>
        </w:rPr>
        <w:t xml:space="preserve"> levels</w:t>
      </w:r>
      <w:r w:rsidR="005D6919" w:rsidRPr="003B09F5">
        <w:rPr>
          <w:rFonts w:cs="Times New Roman"/>
        </w:rPr>
        <w:t xml:space="preserve"> were remarkably stable before 2003 at 7 </w:t>
      </w:r>
      <w:r w:rsidR="00225C5A" w:rsidRPr="003B09F5">
        <w:rPr>
          <w:rFonts w:cs="Times New Roman"/>
        </w:rPr>
        <w:t>mAHD and</w:t>
      </w:r>
      <w:r>
        <w:rPr>
          <w:rFonts w:cs="Times New Roman"/>
        </w:rPr>
        <w:t xml:space="preserve"> </w:t>
      </w:r>
      <w:r w:rsidR="005D6919" w:rsidRPr="003B09F5">
        <w:rPr>
          <w:rFonts w:cs="Times New Roman"/>
        </w:rPr>
        <w:t>have declined at least 1.5 m to present levels. These declines have been mirrored in surrounding bores (</w:t>
      </w:r>
      <w:r w:rsidR="00722CBA">
        <w:rPr>
          <w:rFonts w:cs="Times New Roman"/>
        </w:rPr>
        <w:fldChar w:fldCharType="begin"/>
      </w:r>
      <w:r w:rsidR="00722CBA">
        <w:rPr>
          <w:rFonts w:cs="Times New Roman"/>
        </w:rPr>
        <w:instrText xml:space="preserve"> REF _Ref25919089 \h </w:instrText>
      </w:r>
      <w:r w:rsidR="00722CBA">
        <w:rPr>
          <w:rFonts w:cs="Times New Roman"/>
        </w:rPr>
      </w:r>
      <w:r w:rsidR="00722CBA">
        <w:rPr>
          <w:rFonts w:cs="Times New Roman"/>
        </w:rPr>
        <w:fldChar w:fldCharType="separate"/>
      </w:r>
      <w:r w:rsidR="00E3659C" w:rsidRPr="003B09F5">
        <w:rPr>
          <w:rFonts w:cs="Times New Roman"/>
        </w:rPr>
        <w:t xml:space="preserve">Figure </w:t>
      </w:r>
      <w:r w:rsidR="00E3659C">
        <w:rPr>
          <w:rFonts w:cs="Times New Roman"/>
          <w:noProof/>
        </w:rPr>
        <w:t>9</w:t>
      </w:r>
      <w:r w:rsidR="00722CBA">
        <w:rPr>
          <w:rFonts w:cs="Times New Roman"/>
        </w:rPr>
        <w:fldChar w:fldCharType="end"/>
      </w:r>
      <w:r w:rsidR="005D6919" w:rsidRPr="003B09F5">
        <w:rPr>
          <w:rFonts w:cs="Times New Roman"/>
        </w:rPr>
        <w:t>). Mean maximum and minimum seasonal water levels have decline</w:t>
      </w:r>
      <w:r>
        <w:rPr>
          <w:rFonts w:cs="Times New Roman"/>
        </w:rPr>
        <w:t>d</w:t>
      </w:r>
      <w:r w:rsidR="005D6919" w:rsidRPr="003B09F5">
        <w:rPr>
          <w:rFonts w:cs="Times New Roman"/>
        </w:rPr>
        <w:t xml:space="preserve"> by 0.9 m since 1994-2004 levels (</w:t>
      </w:r>
      <w:r w:rsidR="0041346D">
        <w:rPr>
          <w:rFonts w:cs="Times New Roman"/>
        </w:rPr>
        <w:fldChar w:fldCharType="begin"/>
      </w:r>
      <w:r w:rsidR="0041346D">
        <w:rPr>
          <w:rFonts w:cs="Times New Roman"/>
        </w:rPr>
        <w:instrText xml:space="preserve"> REF _Ref25921589 \h </w:instrText>
      </w:r>
      <w:r w:rsidR="0041346D">
        <w:rPr>
          <w:rFonts w:cs="Times New Roman"/>
        </w:rPr>
      </w:r>
      <w:r w:rsidR="0041346D">
        <w:rPr>
          <w:rFonts w:cs="Times New Roman"/>
        </w:rPr>
        <w:fldChar w:fldCharType="separate"/>
      </w:r>
      <w:r w:rsidR="00E3659C">
        <w:t xml:space="preserve">Table </w:t>
      </w:r>
      <w:r w:rsidR="00E3659C">
        <w:rPr>
          <w:noProof/>
        </w:rPr>
        <w:t>4</w:t>
      </w:r>
      <w:r w:rsidR="0041346D">
        <w:rPr>
          <w:rFonts w:cs="Times New Roman"/>
        </w:rPr>
        <w:fldChar w:fldCharType="end"/>
      </w:r>
      <w:r w:rsidR="005D6919" w:rsidRPr="003B09F5">
        <w:rPr>
          <w:rFonts w:cs="Times New Roman"/>
        </w:rPr>
        <w:t xml:space="preserve">). Changes in seasonal patterns are difficult to interpret due to staff gauge 6162564 being mostly dry since 2014, but during the period 2009-2014, minimum water levels were not being reached until May, compared to March in the decade 1994-2004. A recent increase in water level, as seen in surrounding wetlands during the last few seasons, has not been observed at Loch McNess. The dramatic decline in water levels is causing the terrestrialisation of the lake as much of the </w:t>
      </w:r>
      <w:r w:rsidR="00252524" w:rsidRPr="003B09F5">
        <w:rPr>
          <w:rFonts w:cs="Times New Roman"/>
        </w:rPr>
        <w:t>lakebed</w:t>
      </w:r>
      <w:r w:rsidR="005D6919" w:rsidRPr="003B09F5">
        <w:rPr>
          <w:rFonts w:cs="Times New Roman"/>
        </w:rPr>
        <w:t xml:space="preserve"> is now undergoing recruitment by fringing vegetation.</w:t>
      </w:r>
      <w:r>
        <w:rPr>
          <w:rFonts w:cs="Times New Roman"/>
        </w:rPr>
        <w:t xml:space="preserve"> Substantial parts of the </w:t>
      </w:r>
      <w:r w:rsidR="00225C5A">
        <w:rPr>
          <w:rFonts w:cs="Times New Roman"/>
        </w:rPr>
        <w:t>lakebed</w:t>
      </w:r>
      <w:r>
        <w:rPr>
          <w:rFonts w:cs="Times New Roman"/>
        </w:rPr>
        <w:t xml:space="preserve"> are now covered by floating beds of rushes and sedges. Open water consists of a very shallow layer of clear water on top of very deep unconsolidated sediments.</w:t>
      </w:r>
    </w:p>
    <w:p w14:paraId="26271F27" w14:textId="5FB0A237" w:rsidR="001D584F" w:rsidRDefault="005D6919">
      <w:pPr>
        <w:pStyle w:val="BodyText"/>
        <w:rPr>
          <w:rFonts w:cs="Times New Roman"/>
        </w:rPr>
      </w:pPr>
      <w:r w:rsidRPr="003B09F5">
        <w:rPr>
          <w:rFonts w:cs="Times New Roman"/>
        </w:rPr>
        <w:t xml:space="preserve">The lake has been non-compliant with ministerial water levels since 2003 and water levels are now approximately 1.0 m below this threshold. Modelling of groundwater levels under proposed abstraction reductions </w:t>
      </w:r>
      <w:r w:rsidR="00A45DC1">
        <w:rPr>
          <w:rFonts w:cs="Times New Roman"/>
        </w:rPr>
        <w:t>projects that there will not be</w:t>
      </w:r>
      <w:r w:rsidRPr="003B09F5">
        <w:rPr>
          <w:rFonts w:cs="Times New Roman"/>
        </w:rPr>
        <w:t xml:space="preserve"> sufficient increases in groundwater</w:t>
      </w:r>
      <w:r w:rsidR="00A45DC1">
        <w:rPr>
          <w:rFonts w:cs="Times New Roman"/>
        </w:rPr>
        <w:t xml:space="preserve"> level</w:t>
      </w:r>
      <w:r w:rsidRPr="003B09F5">
        <w:rPr>
          <w:rFonts w:cs="Times New Roman"/>
        </w:rPr>
        <w:t xml:space="preserve"> to make this wetland compliant with existing </w:t>
      </w:r>
      <w:commentRangeStart w:id="61"/>
      <w:commentRangeStart w:id="62"/>
      <w:r w:rsidRPr="003B09F5">
        <w:rPr>
          <w:rFonts w:cs="Times New Roman"/>
        </w:rPr>
        <w:t>thresholds</w:t>
      </w:r>
      <w:r w:rsidR="004256F8">
        <w:rPr>
          <w:rFonts w:cs="Times New Roman"/>
        </w:rPr>
        <w:t>.</w:t>
      </w:r>
      <w:r w:rsidRPr="003B09F5">
        <w:rPr>
          <w:rFonts w:cs="Times New Roman"/>
        </w:rPr>
        <w:t xml:space="preserve"> Under the new plan, a proposed threshold of 8.0 mAHD at bore 61612104 will satisfy the proposed threshold of surface waters in the lake at 6.2 mAHD (0.75 m below existing threshold).</w:t>
      </w:r>
      <w:commentRangeEnd w:id="61"/>
      <w:r w:rsidR="00FC1E2D">
        <w:rPr>
          <w:rStyle w:val="CommentReference"/>
          <w:rFonts w:asciiTheme="minorHAnsi" w:hAnsiTheme="minorHAnsi"/>
        </w:rPr>
        <w:commentReference w:id="61"/>
      </w:r>
      <w:commentRangeEnd w:id="62"/>
      <w:r w:rsidR="00572E5B">
        <w:rPr>
          <w:rStyle w:val="CommentReference"/>
          <w:rFonts w:asciiTheme="minorHAnsi" w:hAnsiTheme="minorHAnsi"/>
        </w:rPr>
        <w:commentReference w:id="62"/>
      </w:r>
      <w:r w:rsidR="00C90EBE">
        <w:rPr>
          <w:rFonts w:cs="Times New Roman"/>
        </w:rPr>
        <w:t xml:space="preserve"> This will result in water levels being simila</w:t>
      </w:r>
      <w:r w:rsidR="00B866EF">
        <w:rPr>
          <w:rFonts w:cs="Times New Roman"/>
        </w:rPr>
        <w:t>r to 2010 levels</w:t>
      </w:r>
      <w:r w:rsidR="00572E5B">
        <w:rPr>
          <w:rFonts w:cs="Times New Roman"/>
        </w:rPr>
        <w:t xml:space="preserve"> which are more then 0.3 m higher than current levels.</w:t>
      </w:r>
    </w:p>
    <w:p w14:paraId="12C15424" w14:textId="13D08D1D" w:rsidR="006A2BFF" w:rsidRPr="006953BE" w:rsidRDefault="006A2BFF" w:rsidP="006A2BFF">
      <w:pPr>
        <w:pStyle w:val="BodyText"/>
      </w:pPr>
      <w:r>
        <w:t xml:space="preserve">Prior to 2006, evapotranspiration from the lake and its vegetation could be sufficient to account for seasonal fluctuations; the increased amplitude of seasonal variations experienced in recent years mirrors more closely the fluctuations of the groundwater. </w:t>
      </w:r>
      <w:commentRangeStart w:id="63"/>
      <w:commentRangeStart w:id="64"/>
      <w:commentRangeStart w:id="65"/>
      <w:commentRangeStart w:id="66"/>
      <w:r>
        <w:t>The pattern of change suggests that the karst barrier on the western/southern side of the lake</w:t>
      </w:r>
      <w:r w:rsidR="008C75A4">
        <w:t>,</w:t>
      </w:r>
      <w:r>
        <w:t xml:space="preserve"> which has maintained </w:t>
      </w:r>
      <w:r w:rsidR="008C75A4">
        <w:t xml:space="preserve">constant </w:t>
      </w:r>
      <w:r>
        <w:t>water levels</w:t>
      </w:r>
      <w:r w:rsidR="008C75A4">
        <w:t>,</w:t>
      </w:r>
      <w:r>
        <w:t xml:space="preserve"> has been breached, probably </w:t>
      </w:r>
      <w:r w:rsidR="008C75A4">
        <w:t>due to an event-related</w:t>
      </w:r>
      <w:r>
        <w:t xml:space="preserve"> erosion caused by downstream groundwater abstraction (Muirden pers comm.)</w:t>
      </w:r>
      <w:r w:rsidR="008C75A4">
        <w:t>.</w:t>
      </w:r>
      <w:commentRangeEnd w:id="63"/>
      <w:r w:rsidR="00A45DC1">
        <w:rPr>
          <w:rStyle w:val="CommentReference"/>
          <w:rFonts w:asciiTheme="minorHAnsi" w:hAnsiTheme="minorHAnsi"/>
        </w:rPr>
        <w:commentReference w:id="63"/>
      </w:r>
      <w:commentRangeEnd w:id="64"/>
      <w:commentRangeEnd w:id="65"/>
      <w:r w:rsidR="00937678">
        <w:rPr>
          <w:rStyle w:val="CommentReference"/>
          <w:rFonts w:asciiTheme="minorHAnsi" w:hAnsiTheme="minorHAnsi"/>
        </w:rPr>
        <w:commentReference w:id="64"/>
      </w:r>
      <w:r w:rsidR="00FC1E2D">
        <w:rPr>
          <w:rStyle w:val="CommentReference"/>
          <w:rFonts w:asciiTheme="minorHAnsi" w:hAnsiTheme="minorHAnsi"/>
        </w:rPr>
        <w:commentReference w:id="65"/>
      </w:r>
      <w:commentRangeEnd w:id="66"/>
      <w:r w:rsidR="00937678">
        <w:rPr>
          <w:rStyle w:val="CommentReference"/>
          <w:rFonts w:asciiTheme="minorHAnsi" w:hAnsiTheme="minorHAnsi"/>
        </w:rPr>
        <w:commentReference w:id="66"/>
      </w:r>
    </w:p>
    <w:p w14:paraId="45D2EC71" w14:textId="716A7868" w:rsidR="00D85834" w:rsidRDefault="00D85834" w:rsidP="00D85834">
      <w:pPr>
        <w:pStyle w:val="Caption"/>
        <w:keepNext/>
      </w:pPr>
      <w:bookmarkStart w:id="67" w:name="_Ref25921589"/>
      <w:bookmarkStart w:id="68" w:name="site-summary-1"/>
      <w:r>
        <w:t xml:space="preserve">Table </w:t>
      </w:r>
      <w:fldSimple w:instr=" SEQ Table \* ARABIC ">
        <w:r w:rsidR="00E3659C">
          <w:rPr>
            <w:noProof/>
          </w:rPr>
          <w:t>4</w:t>
        </w:r>
      </w:fldSimple>
      <w:bookmarkEnd w:id="67"/>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Pr>
          <w:lang w:val="en-AU"/>
        </w:rPr>
        <w:t>Loch McNess</w:t>
      </w:r>
    </w:p>
    <w:tbl>
      <w:tblPr>
        <w:tblStyle w:val="Table"/>
        <w:tblW w:w="9351" w:type="dxa"/>
        <w:tblLook w:val="04A0" w:firstRow="1" w:lastRow="0" w:firstColumn="1" w:lastColumn="0" w:noHBand="0" w:noVBand="1"/>
      </w:tblPr>
      <w:tblGrid>
        <w:gridCol w:w="1989"/>
        <w:gridCol w:w="2051"/>
        <w:gridCol w:w="1909"/>
        <w:gridCol w:w="1701"/>
        <w:gridCol w:w="1701"/>
      </w:tblGrid>
      <w:tr w:rsidR="00D85834" w14:paraId="1A6B7E29" w14:textId="77777777" w:rsidTr="00BC6943">
        <w:tc>
          <w:tcPr>
            <w:tcW w:w="1989" w:type="dxa"/>
          </w:tcPr>
          <w:p w14:paraId="47C5881D" w14:textId="77777777" w:rsidR="00D85834" w:rsidRDefault="00D85834" w:rsidP="001504FD">
            <w:pPr>
              <w:pStyle w:val="BodyText"/>
              <w:jc w:val="center"/>
            </w:pPr>
            <w:r>
              <w:t>Period</w:t>
            </w:r>
          </w:p>
        </w:tc>
        <w:tc>
          <w:tcPr>
            <w:tcW w:w="2051" w:type="dxa"/>
          </w:tcPr>
          <w:p w14:paraId="00038AF1" w14:textId="77777777" w:rsidR="00D85834" w:rsidRPr="00016946" w:rsidRDefault="00D85834" w:rsidP="001504FD">
            <w:pPr>
              <w:pStyle w:val="BodyText"/>
              <w:spacing w:before="120" w:after="120"/>
              <w:jc w:val="center"/>
              <w:rPr>
                <w:lang w:val="en-AU"/>
              </w:rPr>
            </w:pPr>
            <w:r w:rsidRPr="00016946">
              <w:rPr>
                <w:lang w:val="en-AU"/>
              </w:rPr>
              <w:t>Mean</w:t>
            </w:r>
            <w:r>
              <w:rPr>
                <w:lang w:val="en-AU"/>
              </w:rPr>
              <w:t xml:space="preserve"> </w:t>
            </w:r>
            <w:r w:rsidRPr="00016946">
              <w:rPr>
                <w:lang w:val="en-AU"/>
              </w:rPr>
              <w:t>max seasonal</w:t>
            </w:r>
          </w:p>
          <w:p w14:paraId="22F60131" w14:textId="77777777" w:rsidR="00D85834" w:rsidRDefault="00D85834" w:rsidP="001504FD">
            <w:pPr>
              <w:pStyle w:val="BodyText"/>
              <w:spacing w:before="120" w:after="120"/>
              <w:jc w:val="center"/>
            </w:pPr>
            <w:r w:rsidRPr="00016946">
              <w:rPr>
                <w:lang w:val="en-AU"/>
              </w:rPr>
              <w:t>level (mAHD)</w:t>
            </w:r>
          </w:p>
        </w:tc>
        <w:tc>
          <w:tcPr>
            <w:tcW w:w="1909" w:type="dxa"/>
          </w:tcPr>
          <w:p w14:paraId="52986CC6" w14:textId="77777777" w:rsidR="00D85834" w:rsidRPr="00016946" w:rsidRDefault="00D85834" w:rsidP="001504FD">
            <w:pPr>
              <w:pStyle w:val="BodyText"/>
              <w:spacing w:before="120" w:after="120"/>
              <w:jc w:val="center"/>
              <w:rPr>
                <w:lang w:val="en-AU"/>
              </w:rPr>
            </w:pPr>
            <w:r w:rsidRPr="00016946">
              <w:rPr>
                <w:lang w:val="en-AU"/>
              </w:rPr>
              <w:t>Mean</w:t>
            </w:r>
            <w:r>
              <w:rPr>
                <w:lang w:val="en-AU"/>
              </w:rPr>
              <w:t xml:space="preserve"> min</w:t>
            </w:r>
            <w:r w:rsidRPr="00016946">
              <w:rPr>
                <w:lang w:val="en-AU"/>
              </w:rPr>
              <w:t xml:space="preserve"> seasonal</w:t>
            </w:r>
          </w:p>
          <w:p w14:paraId="3C91C388" w14:textId="77777777" w:rsidR="00D85834" w:rsidRDefault="00D85834" w:rsidP="001504FD">
            <w:pPr>
              <w:pStyle w:val="BodyText"/>
              <w:spacing w:before="120" w:after="120"/>
              <w:jc w:val="center"/>
            </w:pPr>
            <w:r w:rsidRPr="00016946">
              <w:rPr>
                <w:lang w:val="en-AU"/>
              </w:rPr>
              <w:t>level (mAHD)</w:t>
            </w:r>
          </w:p>
        </w:tc>
        <w:tc>
          <w:tcPr>
            <w:tcW w:w="1701" w:type="dxa"/>
          </w:tcPr>
          <w:p w14:paraId="3F07013D" w14:textId="77777777" w:rsidR="00D85834" w:rsidRDefault="00D85834" w:rsidP="001504FD">
            <w:pPr>
              <w:pStyle w:val="BodyText"/>
              <w:jc w:val="center"/>
            </w:pPr>
            <w:r>
              <w:t>Mean seasonal change (m)</w:t>
            </w:r>
          </w:p>
        </w:tc>
        <w:tc>
          <w:tcPr>
            <w:tcW w:w="1701" w:type="dxa"/>
          </w:tcPr>
          <w:p w14:paraId="0AC749EB" w14:textId="77777777" w:rsidR="00D85834" w:rsidRDefault="00D85834" w:rsidP="001504FD">
            <w:pPr>
              <w:pStyle w:val="BodyText"/>
              <w:jc w:val="center"/>
            </w:pPr>
            <w:r>
              <w:t>Mean max to min (days)</w:t>
            </w:r>
          </w:p>
        </w:tc>
      </w:tr>
      <w:tr w:rsidR="00D85834" w14:paraId="6769A1F0" w14:textId="77777777" w:rsidTr="00BC6943">
        <w:tc>
          <w:tcPr>
            <w:tcW w:w="1989" w:type="dxa"/>
          </w:tcPr>
          <w:p w14:paraId="28D3B0CE" w14:textId="77777777" w:rsidR="00D85834" w:rsidRDefault="00D85834" w:rsidP="001504FD">
            <w:pPr>
              <w:pStyle w:val="BodyText"/>
              <w:jc w:val="center"/>
            </w:pPr>
            <w:r>
              <w:t>08/1994 – 07/1999</w:t>
            </w:r>
          </w:p>
        </w:tc>
        <w:tc>
          <w:tcPr>
            <w:tcW w:w="2051" w:type="dxa"/>
          </w:tcPr>
          <w:p w14:paraId="5C32945E" w14:textId="2949D732" w:rsidR="00D85834" w:rsidRDefault="00D85834" w:rsidP="001504FD">
            <w:pPr>
              <w:pStyle w:val="BodyText"/>
              <w:jc w:val="center"/>
            </w:pPr>
            <w:r>
              <w:t>7.1 (</w:t>
            </w:r>
            <w:r w:rsidR="002A4589">
              <w:t>Sep</w:t>
            </w:r>
            <w:r>
              <w:t>)</w:t>
            </w:r>
          </w:p>
        </w:tc>
        <w:tc>
          <w:tcPr>
            <w:tcW w:w="1909" w:type="dxa"/>
          </w:tcPr>
          <w:p w14:paraId="1B72C992" w14:textId="54791752" w:rsidR="00D85834" w:rsidRDefault="002A4589" w:rsidP="001504FD">
            <w:pPr>
              <w:pStyle w:val="BodyText"/>
              <w:jc w:val="center"/>
            </w:pPr>
            <w:r>
              <w:t>7.0</w:t>
            </w:r>
            <w:r w:rsidR="00D85834">
              <w:t xml:space="preserve"> (</w:t>
            </w:r>
            <w:r>
              <w:t>Mar</w:t>
            </w:r>
            <w:r w:rsidR="00D85834">
              <w:t>)</w:t>
            </w:r>
          </w:p>
        </w:tc>
        <w:tc>
          <w:tcPr>
            <w:tcW w:w="1701" w:type="dxa"/>
          </w:tcPr>
          <w:p w14:paraId="1DAB9D57" w14:textId="132964D5" w:rsidR="00D85834" w:rsidRDefault="00D85834" w:rsidP="001504FD">
            <w:pPr>
              <w:pStyle w:val="BodyText"/>
              <w:jc w:val="center"/>
            </w:pPr>
            <w:r>
              <w:t>0.</w:t>
            </w:r>
            <w:r w:rsidR="00C25E3E">
              <w:t>11</w:t>
            </w:r>
          </w:p>
        </w:tc>
        <w:tc>
          <w:tcPr>
            <w:tcW w:w="1701" w:type="dxa"/>
          </w:tcPr>
          <w:p w14:paraId="5BBFC807" w14:textId="1CB47B00" w:rsidR="00D85834" w:rsidRDefault="00DE24E4" w:rsidP="001504FD">
            <w:pPr>
              <w:pStyle w:val="BodyText"/>
              <w:jc w:val="center"/>
            </w:pPr>
            <w:r>
              <w:t>123</w:t>
            </w:r>
          </w:p>
        </w:tc>
      </w:tr>
      <w:tr w:rsidR="00D85834" w14:paraId="15E37835" w14:textId="77777777" w:rsidTr="00BC6943">
        <w:tc>
          <w:tcPr>
            <w:tcW w:w="1989" w:type="dxa"/>
          </w:tcPr>
          <w:p w14:paraId="5A765585" w14:textId="77777777" w:rsidR="00D85834" w:rsidRDefault="00D85834" w:rsidP="001504FD">
            <w:pPr>
              <w:pStyle w:val="BodyText"/>
              <w:jc w:val="center"/>
            </w:pPr>
            <w:r>
              <w:t>08/1999 – 07/2004</w:t>
            </w:r>
          </w:p>
        </w:tc>
        <w:tc>
          <w:tcPr>
            <w:tcW w:w="2051" w:type="dxa"/>
          </w:tcPr>
          <w:p w14:paraId="08BBA749" w14:textId="383FDF2C" w:rsidR="00D85834" w:rsidRDefault="002A4589" w:rsidP="001504FD">
            <w:pPr>
              <w:pStyle w:val="BodyText"/>
              <w:jc w:val="center"/>
            </w:pPr>
            <w:r>
              <w:t>7.1</w:t>
            </w:r>
            <w:r w:rsidR="00D85834">
              <w:t xml:space="preserve"> (</w:t>
            </w:r>
            <w:r>
              <w:t>Jul</w:t>
            </w:r>
            <w:r w:rsidR="00D85834">
              <w:t>)</w:t>
            </w:r>
          </w:p>
        </w:tc>
        <w:tc>
          <w:tcPr>
            <w:tcW w:w="1909" w:type="dxa"/>
          </w:tcPr>
          <w:p w14:paraId="220D5870" w14:textId="641B3513" w:rsidR="00D85834" w:rsidRDefault="002A4589" w:rsidP="001504FD">
            <w:pPr>
              <w:pStyle w:val="BodyText"/>
              <w:jc w:val="center"/>
            </w:pPr>
            <w:r>
              <w:t>6.9</w:t>
            </w:r>
            <w:r w:rsidR="00D85834">
              <w:t xml:space="preserve"> (Mar)</w:t>
            </w:r>
          </w:p>
        </w:tc>
        <w:tc>
          <w:tcPr>
            <w:tcW w:w="1701" w:type="dxa"/>
          </w:tcPr>
          <w:p w14:paraId="75068E03" w14:textId="0934AE71" w:rsidR="00D85834" w:rsidRDefault="00D85834" w:rsidP="001504FD">
            <w:pPr>
              <w:pStyle w:val="BodyText"/>
              <w:jc w:val="center"/>
            </w:pPr>
            <w:r>
              <w:t>0.</w:t>
            </w:r>
            <w:r w:rsidR="00C25E3E">
              <w:t>12</w:t>
            </w:r>
          </w:p>
        </w:tc>
        <w:tc>
          <w:tcPr>
            <w:tcW w:w="1701" w:type="dxa"/>
          </w:tcPr>
          <w:p w14:paraId="1782F451" w14:textId="494E1833" w:rsidR="00D85834" w:rsidRDefault="00DE24E4" w:rsidP="001504FD">
            <w:pPr>
              <w:pStyle w:val="BodyText"/>
              <w:jc w:val="center"/>
            </w:pPr>
            <w:r>
              <w:t>91</w:t>
            </w:r>
          </w:p>
        </w:tc>
      </w:tr>
      <w:tr w:rsidR="00D85834" w14:paraId="41FDB33E" w14:textId="77777777" w:rsidTr="00BC6943">
        <w:tc>
          <w:tcPr>
            <w:tcW w:w="1989" w:type="dxa"/>
          </w:tcPr>
          <w:p w14:paraId="5287463F" w14:textId="77777777" w:rsidR="00D85834" w:rsidRDefault="00D85834" w:rsidP="001504FD">
            <w:pPr>
              <w:pStyle w:val="BodyText"/>
              <w:jc w:val="center"/>
            </w:pPr>
            <w:r>
              <w:lastRenderedPageBreak/>
              <w:t>08/2004 – 07/2009</w:t>
            </w:r>
          </w:p>
        </w:tc>
        <w:tc>
          <w:tcPr>
            <w:tcW w:w="2051" w:type="dxa"/>
          </w:tcPr>
          <w:p w14:paraId="2A9EB32F" w14:textId="6FB5622D" w:rsidR="00D85834" w:rsidRDefault="002A4589" w:rsidP="001504FD">
            <w:pPr>
              <w:pStyle w:val="BodyText"/>
              <w:jc w:val="center"/>
            </w:pPr>
            <w:r>
              <w:t>7.0</w:t>
            </w:r>
            <w:r w:rsidR="00D85834">
              <w:t xml:space="preserve"> (</w:t>
            </w:r>
            <w:r>
              <w:t>Jun</w:t>
            </w:r>
            <w:r w:rsidR="00D85834">
              <w:t>)</w:t>
            </w:r>
          </w:p>
        </w:tc>
        <w:tc>
          <w:tcPr>
            <w:tcW w:w="1909" w:type="dxa"/>
          </w:tcPr>
          <w:p w14:paraId="254CD2D0" w14:textId="623388E2" w:rsidR="00D85834" w:rsidRDefault="002A4589" w:rsidP="001504FD">
            <w:pPr>
              <w:pStyle w:val="BodyText"/>
              <w:jc w:val="center"/>
            </w:pPr>
            <w:r>
              <w:t>6.8</w:t>
            </w:r>
            <w:r w:rsidR="00D85834">
              <w:t xml:space="preserve"> (</w:t>
            </w:r>
            <w:r>
              <w:t>Feb</w:t>
            </w:r>
            <w:r w:rsidR="00D85834">
              <w:t>)</w:t>
            </w:r>
          </w:p>
        </w:tc>
        <w:tc>
          <w:tcPr>
            <w:tcW w:w="1701" w:type="dxa"/>
          </w:tcPr>
          <w:p w14:paraId="0F404D02" w14:textId="49FC2BE0" w:rsidR="00D85834" w:rsidRDefault="00D85834" w:rsidP="001504FD">
            <w:pPr>
              <w:pStyle w:val="BodyText"/>
              <w:jc w:val="center"/>
            </w:pPr>
            <w:r>
              <w:t>0.</w:t>
            </w:r>
            <w:r w:rsidR="00C25E3E">
              <w:t>21</w:t>
            </w:r>
          </w:p>
        </w:tc>
        <w:tc>
          <w:tcPr>
            <w:tcW w:w="1701" w:type="dxa"/>
          </w:tcPr>
          <w:p w14:paraId="30D6F83B" w14:textId="0E02D390" w:rsidR="00DE24E4" w:rsidRDefault="00DE24E4" w:rsidP="001504FD">
            <w:pPr>
              <w:pStyle w:val="BodyText"/>
              <w:jc w:val="center"/>
            </w:pPr>
            <w:r>
              <w:t>131</w:t>
            </w:r>
          </w:p>
        </w:tc>
      </w:tr>
      <w:tr w:rsidR="00D85834" w14:paraId="50ADE2AC" w14:textId="77777777" w:rsidTr="00BC6943">
        <w:tc>
          <w:tcPr>
            <w:tcW w:w="1989" w:type="dxa"/>
          </w:tcPr>
          <w:p w14:paraId="3CD23A20" w14:textId="77777777" w:rsidR="00D85834" w:rsidRDefault="00D85834" w:rsidP="001504FD">
            <w:pPr>
              <w:pStyle w:val="BodyText"/>
              <w:jc w:val="center"/>
            </w:pPr>
            <w:r>
              <w:t>08/2009 – 07/2014</w:t>
            </w:r>
          </w:p>
        </w:tc>
        <w:tc>
          <w:tcPr>
            <w:tcW w:w="2051" w:type="dxa"/>
          </w:tcPr>
          <w:p w14:paraId="680CA6FA" w14:textId="673AF315" w:rsidR="00D85834" w:rsidRDefault="002A4589" w:rsidP="001504FD">
            <w:pPr>
              <w:pStyle w:val="BodyText"/>
              <w:jc w:val="center"/>
            </w:pPr>
            <w:r>
              <w:t>6.5</w:t>
            </w:r>
            <w:r w:rsidR="00D85834">
              <w:t xml:space="preserve"> (Oct)</w:t>
            </w:r>
          </w:p>
        </w:tc>
        <w:tc>
          <w:tcPr>
            <w:tcW w:w="1909" w:type="dxa"/>
          </w:tcPr>
          <w:p w14:paraId="486EBE5B" w14:textId="60755D80" w:rsidR="00D85834" w:rsidRDefault="002A4589" w:rsidP="001504FD">
            <w:pPr>
              <w:pStyle w:val="BodyText"/>
              <w:jc w:val="center"/>
            </w:pPr>
            <w:r>
              <w:t>6.2</w:t>
            </w:r>
            <w:r w:rsidR="00D85834">
              <w:t xml:space="preserve"> (</w:t>
            </w:r>
            <w:r w:rsidR="00A61DAC">
              <w:t>May</w:t>
            </w:r>
            <w:r w:rsidR="00D85834">
              <w:t>)</w:t>
            </w:r>
          </w:p>
        </w:tc>
        <w:tc>
          <w:tcPr>
            <w:tcW w:w="1701" w:type="dxa"/>
          </w:tcPr>
          <w:p w14:paraId="5B89745C" w14:textId="468F0202" w:rsidR="00D85834" w:rsidRDefault="00D85834" w:rsidP="001504FD">
            <w:pPr>
              <w:pStyle w:val="BodyText"/>
              <w:jc w:val="center"/>
            </w:pPr>
            <w:r>
              <w:t>0.</w:t>
            </w:r>
            <w:r w:rsidR="00C25E3E">
              <w:t>31</w:t>
            </w:r>
          </w:p>
        </w:tc>
        <w:tc>
          <w:tcPr>
            <w:tcW w:w="1701" w:type="dxa"/>
          </w:tcPr>
          <w:p w14:paraId="4341DC51" w14:textId="0FB3C287" w:rsidR="00D85834" w:rsidRDefault="00DE24E4" w:rsidP="001504FD">
            <w:pPr>
              <w:pStyle w:val="BodyText"/>
              <w:jc w:val="center"/>
            </w:pPr>
            <w:r>
              <w:t>229</w:t>
            </w:r>
          </w:p>
        </w:tc>
      </w:tr>
      <w:tr w:rsidR="00D85834" w14:paraId="6B88024B" w14:textId="77777777" w:rsidTr="00BC6943">
        <w:tc>
          <w:tcPr>
            <w:tcW w:w="1989" w:type="dxa"/>
          </w:tcPr>
          <w:p w14:paraId="39DDB2C2" w14:textId="77777777" w:rsidR="00D85834" w:rsidRDefault="00D85834" w:rsidP="001504FD">
            <w:pPr>
              <w:pStyle w:val="BodyText"/>
              <w:jc w:val="center"/>
            </w:pPr>
            <w:commentRangeStart w:id="69"/>
            <w:r>
              <w:t>08/2014 – 07/2019</w:t>
            </w:r>
            <w:commentRangeEnd w:id="69"/>
            <w:r w:rsidR="003C5BBA">
              <w:rPr>
                <w:rStyle w:val="CommentReference"/>
                <w:rFonts w:asciiTheme="minorHAnsi" w:hAnsiTheme="minorHAnsi"/>
              </w:rPr>
              <w:commentReference w:id="69"/>
            </w:r>
          </w:p>
        </w:tc>
        <w:tc>
          <w:tcPr>
            <w:tcW w:w="2051" w:type="dxa"/>
          </w:tcPr>
          <w:p w14:paraId="091F80E4" w14:textId="3760367C" w:rsidR="00D85834" w:rsidRDefault="002A4589" w:rsidP="001504FD">
            <w:pPr>
              <w:pStyle w:val="BodyText"/>
              <w:jc w:val="center"/>
            </w:pPr>
            <w:r>
              <w:t>6.2</w:t>
            </w:r>
            <w:r w:rsidR="00D85834">
              <w:t xml:space="preserve"> (</w:t>
            </w:r>
            <w:r>
              <w:t>Dec</w:t>
            </w:r>
            <w:r w:rsidR="00D85834">
              <w:t>)</w:t>
            </w:r>
          </w:p>
        </w:tc>
        <w:tc>
          <w:tcPr>
            <w:tcW w:w="1909" w:type="dxa"/>
          </w:tcPr>
          <w:p w14:paraId="18A05816" w14:textId="4767F676" w:rsidR="00D85834" w:rsidRDefault="00A61DAC" w:rsidP="001504FD">
            <w:pPr>
              <w:pStyle w:val="BodyText"/>
              <w:jc w:val="center"/>
            </w:pPr>
            <w:r>
              <w:t>6.1</w:t>
            </w:r>
            <w:r w:rsidR="00D85834">
              <w:t xml:space="preserve"> (</w:t>
            </w:r>
            <w:r w:rsidR="00DE24E4">
              <w:t>Jul</w:t>
            </w:r>
            <w:r w:rsidR="00D85834">
              <w:t>)</w:t>
            </w:r>
          </w:p>
        </w:tc>
        <w:tc>
          <w:tcPr>
            <w:tcW w:w="1701" w:type="dxa"/>
          </w:tcPr>
          <w:p w14:paraId="5A6012BE" w14:textId="453ABF73" w:rsidR="00D85834" w:rsidRDefault="00D85834" w:rsidP="001504FD">
            <w:pPr>
              <w:pStyle w:val="BodyText"/>
              <w:jc w:val="center"/>
            </w:pPr>
            <w:r>
              <w:t>0.</w:t>
            </w:r>
            <w:r w:rsidR="00C25E3E">
              <w:t>11</w:t>
            </w:r>
          </w:p>
        </w:tc>
        <w:tc>
          <w:tcPr>
            <w:tcW w:w="1701" w:type="dxa"/>
          </w:tcPr>
          <w:p w14:paraId="32BBD931" w14:textId="3AFA8402" w:rsidR="00D85834" w:rsidRDefault="00DE24E4" w:rsidP="001504FD">
            <w:pPr>
              <w:pStyle w:val="BodyText"/>
              <w:jc w:val="center"/>
            </w:pPr>
            <w:r>
              <w:t>25</w:t>
            </w:r>
          </w:p>
        </w:tc>
      </w:tr>
    </w:tbl>
    <w:p w14:paraId="1B7B4923" w14:textId="77777777" w:rsidR="00271A89" w:rsidRDefault="00271A89" w:rsidP="00271A89">
      <w:pPr>
        <w:pStyle w:val="CaptionedFigure"/>
        <w:rPr>
          <w:rFonts w:ascii="Times New Roman" w:hAnsi="Times New Roman" w:cs="Times New Roman"/>
        </w:rPr>
      </w:pPr>
    </w:p>
    <w:p w14:paraId="56E9F428" w14:textId="49BAB9EB" w:rsidR="00271A89" w:rsidRPr="003B09F5" w:rsidRDefault="00271A89" w:rsidP="00271A89">
      <w:pPr>
        <w:pStyle w:val="CaptionedFigure"/>
        <w:rPr>
          <w:rFonts w:ascii="Times New Roman" w:hAnsi="Times New Roman" w:cs="Times New Roman"/>
        </w:rPr>
      </w:pPr>
      <w:commentRangeStart w:id="70"/>
      <w:r w:rsidRPr="003B09F5">
        <w:rPr>
          <w:rFonts w:ascii="Times New Roman" w:hAnsi="Times New Roman" w:cs="Times New Roman"/>
          <w:noProof/>
          <w:lang w:val="en-AU" w:eastAsia="en-AU"/>
        </w:rPr>
        <w:drawing>
          <wp:inline distT="0" distB="0" distL="0" distR="0" wp14:anchorId="40B2905B" wp14:editId="1D58C628">
            <wp:extent cx="5829300" cy="5657850"/>
            <wp:effectExtent l="0" t="0" r="0" b="0"/>
            <wp:docPr id="10" name="Picture" descr=" Ground and surface water levels recorded at bores 61612104 (red) and staff gauge 6162564 (blue) that represent changes in water levels at Loch McNess. Segments in red represent periods of significant decline in water level. Dotted line is the current ministerial threshold water level for surface waters at the staff gauge. Dashed lines are proposed ministerial thresholds for the staff gauge and bore."/>
            <wp:cNvGraphicFramePr/>
            <a:graphic xmlns:a="http://schemas.openxmlformats.org/drawingml/2006/main">
              <a:graphicData uri="http://schemas.openxmlformats.org/drawingml/2006/picture">
                <pic:pic xmlns:pic="http://schemas.openxmlformats.org/drawingml/2006/picture">
                  <pic:nvPicPr>
                    <pic:cNvPr id="0" name="Picture" descr="Figs/McNessWaterPlot-1.png"/>
                    <pic:cNvPicPr>
                      <a:picLocks noChangeAspect="1" noChangeArrowheads="1"/>
                    </pic:cNvPicPr>
                  </pic:nvPicPr>
                  <pic:blipFill>
                    <a:blip r:embed="rId19"/>
                    <a:stretch>
                      <a:fillRect/>
                    </a:stretch>
                  </pic:blipFill>
                  <pic:spPr bwMode="auto">
                    <a:xfrm>
                      <a:off x="0" y="0"/>
                      <a:ext cx="5829946" cy="5658477"/>
                    </a:xfrm>
                    <a:prstGeom prst="rect">
                      <a:avLst/>
                    </a:prstGeom>
                    <a:noFill/>
                    <a:ln w="9525">
                      <a:noFill/>
                      <a:headEnd/>
                      <a:tailEnd/>
                    </a:ln>
                  </pic:spPr>
                </pic:pic>
              </a:graphicData>
            </a:graphic>
          </wp:inline>
        </w:drawing>
      </w:r>
      <w:commentRangeEnd w:id="70"/>
      <w:r>
        <w:rPr>
          <w:rStyle w:val="CommentReference"/>
        </w:rPr>
        <w:commentReference w:id="70"/>
      </w:r>
    </w:p>
    <w:p w14:paraId="68488210" w14:textId="02074E33" w:rsidR="00271A89" w:rsidRDefault="00271A89" w:rsidP="00271A89">
      <w:pPr>
        <w:pStyle w:val="Caption"/>
        <w:rPr>
          <w:rFonts w:ascii="Times New Roman" w:hAnsi="Times New Roman" w:cs="Times New Roman"/>
        </w:rPr>
      </w:pPr>
      <w:bookmarkStart w:id="71" w:name="_Ref25919089"/>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Pr>
          <w:rFonts w:ascii="Times New Roman" w:hAnsi="Times New Roman" w:cs="Times New Roman"/>
          <w:noProof/>
        </w:rPr>
        <w:t>9</w:t>
      </w:r>
      <w:r w:rsidRPr="003B09F5">
        <w:rPr>
          <w:rFonts w:ascii="Times New Roman" w:hAnsi="Times New Roman" w:cs="Times New Roman"/>
        </w:rPr>
        <w:fldChar w:fldCharType="end"/>
      </w:r>
      <w:bookmarkEnd w:id="71"/>
      <w:r w:rsidRPr="003B09F5">
        <w:rPr>
          <w:rFonts w:ascii="Times New Roman" w:hAnsi="Times New Roman" w:cs="Times New Roman"/>
        </w:rPr>
        <w:t xml:space="preserve"> Ground and surface water levels recorded at bore 61612104 (red) </w:t>
      </w:r>
      <w:commentRangeStart w:id="72"/>
      <w:r w:rsidRPr="003B09F5">
        <w:rPr>
          <w:rFonts w:ascii="Times New Roman" w:hAnsi="Times New Roman" w:cs="Times New Roman"/>
        </w:rPr>
        <w:t xml:space="preserve">and staff gauge 6162564 (blue) </w:t>
      </w:r>
      <w:commentRangeEnd w:id="72"/>
      <w:r>
        <w:rPr>
          <w:rStyle w:val="CommentReference"/>
        </w:rPr>
        <w:commentReference w:id="72"/>
      </w:r>
      <w:r w:rsidRPr="003B09F5">
        <w:rPr>
          <w:rFonts w:ascii="Times New Roman" w:hAnsi="Times New Roman" w:cs="Times New Roman"/>
        </w:rPr>
        <w:t>that represent changes in water levels at Loch McNess. Segments in red represent periods of significant decline in water level. Dotted line is the current ministerial threshold water level for surface waters at the staff gauge. Dashed lines are proposed ministerial thresholds for the staff gauge and bore.</w:t>
      </w:r>
      <w:r w:rsidR="00B15E82" w:rsidRPr="003B09F5">
        <w:rPr>
          <w:rFonts w:ascii="Times New Roman" w:hAnsi="Times New Roman" w:cs="Times New Roman"/>
        </w:rPr>
        <w:t xml:space="preserve"> </w:t>
      </w:r>
      <w:r w:rsidR="00B15E82">
        <w:rPr>
          <w:rFonts w:ascii="Times New Roman" w:hAnsi="Times New Roman" w:cs="Times New Roman"/>
        </w:rPr>
        <w:t>The shaded area around trend line represents the 95% confidence interval.</w:t>
      </w:r>
    </w:p>
    <w:p w14:paraId="3C3328E8" w14:textId="11B50E4C" w:rsidR="00B02519" w:rsidRPr="00B02519" w:rsidRDefault="00B02519" w:rsidP="00B02519">
      <w:pPr>
        <w:tabs>
          <w:tab w:val="left" w:pos="8235"/>
        </w:tabs>
      </w:pPr>
      <w:r>
        <w:lastRenderedPageBreak/>
        <w:tab/>
      </w:r>
    </w:p>
    <w:p w14:paraId="26271F28" w14:textId="1E1B15F3" w:rsidR="001D584F" w:rsidRPr="003B09F5" w:rsidRDefault="00A200FB">
      <w:pPr>
        <w:pStyle w:val="Heading3"/>
        <w:rPr>
          <w:rFonts w:cs="Times New Roman"/>
        </w:rPr>
      </w:pPr>
      <w:r>
        <w:rPr>
          <w:rFonts w:cs="Times New Roman"/>
        </w:rPr>
        <w:t>Implications of revised threshold</w:t>
      </w:r>
      <w:bookmarkEnd w:id="68"/>
    </w:p>
    <w:p w14:paraId="4235AF4B" w14:textId="137C3548" w:rsidR="006660FB" w:rsidRDefault="005D6919" w:rsidP="006660FB">
      <w:pPr>
        <w:pStyle w:val="FirstParagraph"/>
        <w:sectPr w:rsidR="006660FB" w:rsidSect="006660FB">
          <w:pgSz w:w="12240" w:h="15840"/>
          <w:pgMar w:top="1440" w:right="1440" w:bottom="1440" w:left="1440" w:header="720" w:footer="720" w:gutter="0"/>
          <w:cols w:space="720"/>
          <w:docGrid w:linePitch="326"/>
        </w:sectPr>
      </w:pPr>
      <w:r w:rsidRPr="003B09F5">
        <w:t xml:space="preserve">Managing the lake at the proposed threshold (0.75 m below the current threshold) </w:t>
      </w:r>
      <w:commentRangeStart w:id="73"/>
      <w:commentRangeStart w:id="74"/>
      <w:r w:rsidRPr="003B09F5">
        <w:t xml:space="preserve">will continue the </w:t>
      </w:r>
      <w:commentRangeEnd w:id="73"/>
      <w:r w:rsidR="006A06F1">
        <w:rPr>
          <w:rStyle w:val="CommentReference"/>
          <w:rFonts w:asciiTheme="minorHAnsi" w:hAnsiTheme="minorHAnsi"/>
        </w:rPr>
        <w:commentReference w:id="73"/>
      </w:r>
      <w:commentRangeEnd w:id="74"/>
      <w:r w:rsidR="00B64D66">
        <w:rPr>
          <w:rStyle w:val="CommentReference"/>
          <w:rFonts w:asciiTheme="minorHAnsi" w:hAnsiTheme="minorHAnsi"/>
        </w:rPr>
        <w:commentReference w:id="74"/>
      </w:r>
      <w:r w:rsidRPr="003B09F5">
        <w:t>deterioration of site values at Loch McNess (</w:t>
      </w:r>
      <w:r w:rsidR="006660FB">
        <w:fldChar w:fldCharType="begin"/>
      </w:r>
      <w:r w:rsidR="006660FB">
        <w:instrText xml:space="preserve"> REF _Ref25921604 \h </w:instrText>
      </w:r>
      <w:r w:rsidR="006660FB">
        <w:fldChar w:fldCharType="separate"/>
      </w:r>
      <w:r w:rsidR="00E3659C" w:rsidRPr="003B09F5">
        <w:rPr>
          <w:rFonts w:cs="Times New Roman"/>
        </w:rPr>
        <w:t xml:space="preserve">Table </w:t>
      </w:r>
      <w:r w:rsidR="00E3659C">
        <w:rPr>
          <w:rFonts w:cs="Times New Roman"/>
          <w:noProof/>
        </w:rPr>
        <w:t>5</w:t>
      </w:r>
      <w:r w:rsidR="006660FB">
        <w:fldChar w:fldCharType="end"/>
      </w:r>
      <w:r w:rsidR="00CF4C8F">
        <w:t>). Coverage</w:t>
      </w:r>
      <w:r w:rsidR="00CF4C8F" w:rsidRPr="003B09F5">
        <w:t xml:space="preserve"> of large areas of once inundated </w:t>
      </w:r>
      <w:r w:rsidR="006660FB" w:rsidRPr="003B09F5">
        <w:t>lakebed</w:t>
      </w:r>
      <w:r w:rsidR="00CF4C8F" w:rsidRPr="003B09F5">
        <w:t xml:space="preserve"> will continue, </w:t>
      </w:r>
      <w:r w:rsidR="00CF4C8F">
        <w:t>open water above metaphyton</w:t>
      </w:r>
      <w:r w:rsidR="006953BE">
        <w:t xml:space="preserve"> will become shallower, </w:t>
      </w:r>
      <w:r w:rsidR="00CF4C8F" w:rsidRPr="003B09F5">
        <w:t>nutrient levels may stay elevated and important habitats for Rakali may be lost. The characteristic stable water levels have been severely disrupted by a changing hydrological regime, and the proposed threshold will not manage surface water at a sufficient level to return to this state. Altered ecological processes have caused shifts in nutrient levels and the composition of macroinvertebrate assemblages. Again, these features of Loch McNess are unlikely to return to normal given the proposed lowering of threshold levels.</w:t>
      </w:r>
      <w:r w:rsidR="006660FB">
        <w:t xml:space="preserve"> </w:t>
      </w:r>
      <w:r w:rsidR="006953BE">
        <w:t>Reduced groundwater abstractions</w:t>
      </w:r>
      <w:r w:rsidR="00751B91">
        <w:t xml:space="preserve"> coupled with </w:t>
      </w:r>
      <w:commentRangeStart w:id="75"/>
      <w:commentRangeStart w:id="76"/>
      <w:r w:rsidR="00751B91">
        <w:t xml:space="preserve">restoration of a hydrological barrier on the western/southern boundary of the wetland </w:t>
      </w:r>
      <w:commentRangeEnd w:id="75"/>
      <w:r w:rsidR="003C5BBA">
        <w:rPr>
          <w:rStyle w:val="CommentReference"/>
          <w:rFonts w:asciiTheme="minorHAnsi" w:hAnsiTheme="minorHAnsi"/>
        </w:rPr>
        <w:commentReference w:id="75"/>
      </w:r>
      <w:commentRangeEnd w:id="76"/>
      <w:r w:rsidR="002D50BA">
        <w:rPr>
          <w:rStyle w:val="CommentReference"/>
          <w:rFonts w:asciiTheme="minorHAnsi" w:hAnsiTheme="minorHAnsi"/>
        </w:rPr>
        <w:commentReference w:id="76"/>
      </w:r>
      <w:r w:rsidR="00751B91">
        <w:t>may prevent projected losses of ecological and recreational values.</w:t>
      </w:r>
    </w:p>
    <w:p w14:paraId="413CD657" w14:textId="455E0013" w:rsidR="006953BE" w:rsidRPr="006660FB" w:rsidRDefault="006953BE" w:rsidP="006660FB">
      <w:pPr>
        <w:pStyle w:val="FirstParagraph"/>
      </w:pPr>
    </w:p>
    <w:p w14:paraId="17B730AD" w14:textId="36001D33" w:rsidR="009B710F" w:rsidRPr="003B09F5" w:rsidRDefault="009B710F" w:rsidP="009B710F">
      <w:pPr>
        <w:pStyle w:val="TableCaption"/>
        <w:rPr>
          <w:rFonts w:ascii="Times New Roman" w:hAnsi="Times New Roman" w:cs="Times New Roman"/>
        </w:rPr>
      </w:pPr>
      <w:bookmarkStart w:id="77" w:name="_Ref25921604"/>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E3659C">
        <w:rPr>
          <w:rFonts w:ascii="Times New Roman" w:hAnsi="Times New Roman" w:cs="Times New Roman"/>
          <w:noProof/>
        </w:rPr>
        <w:t>5</w:t>
      </w:r>
      <w:r w:rsidRPr="003B09F5">
        <w:rPr>
          <w:rFonts w:ascii="Times New Roman" w:hAnsi="Times New Roman" w:cs="Times New Roman"/>
        </w:rPr>
        <w:fldChar w:fldCharType="end"/>
      </w:r>
      <w:bookmarkEnd w:id="77"/>
      <w:r w:rsidRPr="003B09F5">
        <w:rPr>
          <w:rFonts w:ascii="Times New Roman" w:hAnsi="Times New Roman" w:cs="Times New Roman"/>
        </w:rPr>
        <w:t xml:space="preserve"> Ecological consequences of revised thresholds in terms of compliance of stated site values and site management objectives at Loch McNess.</w:t>
      </w:r>
      <w:r w:rsidR="00B23D47">
        <w:rPr>
          <w:rFonts w:ascii="Times New Roman" w:hAnsi="Times New Roman" w:cs="Times New Roman"/>
        </w:rPr>
        <w:t xml:space="preserve"> 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2866"/>
        <w:gridCol w:w="8299"/>
        <w:gridCol w:w="1795"/>
      </w:tblGrid>
      <w:tr w:rsidR="00F6213E" w:rsidRPr="003B09F5" w14:paraId="26271F2E" w14:textId="77777777">
        <w:tc>
          <w:tcPr>
            <w:tcW w:w="0" w:type="auto"/>
            <w:tcBorders>
              <w:bottom w:val="single" w:sz="0" w:space="0" w:color="auto"/>
            </w:tcBorders>
            <w:vAlign w:val="bottom"/>
          </w:tcPr>
          <w:p w14:paraId="26271F2B"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1F2C" w14:textId="77777777" w:rsidR="00F6213E" w:rsidRPr="003B09F5" w:rsidRDefault="00F6213E" w:rsidP="00F6213E">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1F2D" w14:textId="09DB53FF"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A93A8E" w:rsidRPr="003B09F5" w14:paraId="26271F32" w14:textId="77777777">
        <w:tc>
          <w:tcPr>
            <w:tcW w:w="0" w:type="auto"/>
          </w:tcPr>
          <w:p w14:paraId="26271F2F" w14:textId="77777777" w:rsidR="001D584F" w:rsidRPr="003B09F5" w:rsidRDefault="005D6919">
            <w:pPr>
              <w:pStyle w:val="Compact"/>
              <w:rPr>
                <w:rFonts w:cs="Times New Roman"/>
              </w:rPr>
            </w:pPr>
            <w:r w:rsidRPr="003B09F5">
              <w:rPr>
                <w:rFonts w:cs="Times New Roman"/>
                <w:b/>
              </w:rPr>
              <w:t>Site values</w:t>
            </w:r>
          </w:p>
        </w:tc>
        <w:tc>
          <w:tcPr>
            <w:tcW w:w="0" w:type="auto"/>
          </w:tcPr>
          <w:p w14:paraId="26271F30" w14:textId="77777777" w:rsidR="001D584F" w:rsidRPr="003B09F5" w:rsidRDefault="001D584F">
            <w:pPr>
              <w:pStyle w:val="Compact"/>
              <w:rPr>
                <w:rFonts w:cs="Times New Roman"/>
              </w:rPr>
            </w:pPr>
          </w:p>
        </w:tc>
        <w:tc>
          <w:tcPr>
            <w:tcW w:w="0" w:type="auto"/>
          </w:tcPr>
          <w:p w14:paraId="26271F31" w14:textId="77777777" w:rsidR="001D584F" w:rsidRPr="003B09F5" w:rsidRDefault="001D584F">
            <w:pPr>
              <w:pStyle w:val="Compact"/>
              <w:rPr>
                <w:rFonts w:cs="Times New Roman"/>
              </w:rPr>
            </w:pPr>
          </w:p>
        </w:tc>
      </w:tr>
      <w:tr w:rsidR="00A93A8E" w:rsidRPr="003B09F5" w14:paraId="26271F36" w14:textId="77777777">
        <w:tc>
          <w:tcPr>
            <w:tcW w:w="0" w:type="auto"/>
          </w:tcPr>
          <w:p w14:paraId="26271F33" w14:textId="77777777" w:rsidR="001D584F" w:rsidRPr="003B09F5" w:rsidRDefault="005D6919">
            <w:pPr>
              <w:pStyle w:val="Compact"/>
              <w:rPr>
                <w:rFonts w:cs="Times New Roman"/>
              </w:rPr>
            </w:pPr>
            <w:r w:rsidRPr="003B09F5">
              <w:rPr>
                <w:rFonts w:cs="Times New Roman"/>
              </w:rPr>
              <w:t>* Undisturbed wetland</w:t>
            </w:r>
          </w:p>
        </w:tc>
        <w:tc>
          <w:tcPr>
            <w:tcW w:w="0" w:type="auto"/>
          </w:tcPr>
          <w:p w14:paraId="26271F34" w14:textId="350820D4" w:rsidR="001D584F" w:rsidRPr="003B09F5" w:rsidRDefault="005D6919">
            <w:pPr>
              <w:pStyle w:val="Compact"/>
              <w:rPr>
                <w:rFonts w:cs="Times New Roman"/>
              </w:rPr>
            </w:pPr>
            <w:r w:rsidRPr="003B09F5">
              <w:rPr>
                <w:rFonts w:cs="Times New Roman"/>
              </w:rPr>
              <w:t>Sustained low water levels will continue to cause a shift in vegetation composition as once inundated regions of the lake become terrestrialised</w:t>
            </w:r>
            <w:r w:rsidR="008C75A4">
              <w:rPr>
                <w:rFonts w:cs="Times New Roman"/>
              </w:rPr>
              <w:t xml:space="preserve"> or covered by floating mats</w:t>
            </w:r>
            <w:r w:rsidRPr="003B09F5">
              <w:rPr>
                <w:rFonts w:cs="Times New Roman"/>
              </w:rPr>
              <w:t xml:space="preserve">. The disappearance of </w:t>
            </w:r>
            <w:r w:rsidRPr="003B09F5">
              <w:rPr>
                <w:rFonts w:cs="Times New Roman"/>
                <w:i/>
              </w:rPr>
              <w:t>B. articulata</w:t>
            </w:r>
            <w:r w:rsidRPr="003B09F5">
              <w:rPr>
                <w:rFonts w:cs="Times New Roman"/>
              </w:rPr>
              <w:t>, an important fringing sedge, marks a significant change in composition of the wetland vegetation.</w:t>
            </w:r>
          </w:p>
        </w:tc>
        <w:tc>
          <w:tcPr>
            <w:tcW w:w="0" w:type="auto"/>
          </w:tcPr>
          <w:p w14:paraId="26271F35" w14:textId="77777777" w:rsidR="001D584F" w:rsidRPr="003B09F5" w:rsidRDefault="005D6919">
            <w:pPr>
              <w:pStyle w:val="Compact"/>
              <w:jc w:val="center"/>
              <w:rPr>
                <w:rFonts w:cs="Times New Roman"/>
              </w:rPr>
            </w:pPr>
            <w:r w:rsidRPr="003B09F5">
              <w:rPr>
                <w:rFonts w:cs="Times New Roman"/>
              </w:rPr>
              <w:t>Unlikely</w:t>
            </w:r>
          </w:p>
        </w:tc>
      </w:tr>
      <w:tr w:rsidR="00A93A8E" w:rsidRPr="003B09F5" w14:paraId="26271F3A" w14:textId="77777777">
        <w:tc>
          <w:tcPr>
            <w:tcW w:w="0" w:type="auto"/>
          </w:tcPr>
          <w:p w14:paraId="26271F37" w14:textId="77777777" w:rsidR="001D584F" w:rsidRPr="003B09F5" w:rsidRDefault="005D6919">
            <w:pPr>
              <w:pStyle w:val="Compact"/>
              <w:rPr>
                <w:rFonts w:cs="Times New Roman"/>
              </w:rPr>
            </w:pPr>
            <w:r w:rsidRPr="003B09F5">
              <w:rPr>
                <w:rFonts w:cs="Times New Roman"/>
              </w:rPr>
              <w:t>* Unusual hydrologic regime</w:t>
            </w:r>
          </w:p>
        </w:tc>
        <w:tc>
          <w:tcPr>
            <w:tcW w:w="0" w:type="auto"/>
          </w:tcPr>
          <w:p w14:paraId="26271F38" w14:textId="796A4EA8" w:rsidR="001D584F" w:rsidRPr="003B09F5" w:rsidRDefault="005D6919">
            <w:pPr>
              <w:pStyle w:val="Compact"/>
              <w:rPr>
                <w:rFonts w:cs="Times New Roman"/>
              </w:rPr>
            </w:pPr>
            <w:r w:rsidRPr="003B09F5">
              <w:rPr>
                <w:rFonts w:cs="Times New Roman"/>
              </w:rPr>
              <w:t xml:space="preserve">Surface water levels appeared to reach a tipping point in 2003. There has been significant disruption of once stable water levels which </w:t>
            </w:r>
            <w:r w:rsidR="009F3FDA">
              <w:rPr>
                <w:rFonts w:cs="Times New Roman"/>
              </w:rPr>
              <w:t>are not projected to</w:t>
            </w:r>
            <w:r w:rsidRPr="003B09F5">
              <w:rPr>
                <w:rFonts w:cs="Times New Roman"/>
              </w:rPr>
              <w:t xml:space="preserve"> return to normal under reduced abstraction</w:t>
            </w:r>
            <w:del w:id="78" w:author="Natasha Del Borrello" w:date="2019-12-09T14:28:00Z">
              <w:r w:rsidR="008C75A4" w:rsidDel="009F3FDA">
                <w:rPr>
                  <w:rFonts w:cs="Times New Roman"/>
                </w:rPr>
                <w:delText xml:space="preserve"> unless the geomorphological mechanism that maintained the levels is re-instated</w:delText>
              </w:r>
            </w:del>
            <w:r w:rsidR="008C75A4">
              <w:rPr>
                <w:rFonts w:cs="Times New Roman"/>
              </w:rPr>
              <w:t>.</w:t>
            </w:r>
          </w:p>
        </w:tc>
        <w:tc>
          <w:tcPr>
            <w:tcW w:w="0" w:type="auto"/>
          </w:tcPr>
          <w:p w14:paraId="26271F39" w14:textId="77777777" w:rsidR="001D584F" w:rsidRPr="003B09F5" w:rsidRDefault="005D6919">
            <w:pPr>
              <w:pStyle w:val="Compact"/>
              <w:jc w:val="center"/>
              <w:rPr>
                <w:rFonts w:cs="Times New Roman"/>
              </w:rPr>
            </w:pPr>
            <w:r w:rsidRPr="003B09F5">
              <w:rPr>
                <w:rFonts w:cs="Times New Roman"/>
              </w:rPr>
              <w:t>No</w:t>
            </w:r>
          </w:p>
        </w:tc>
      </w:tr>
      <w:tr w:rsidR="00A93A8E" w:rsidRPr="003B09F5" w14:paraId="26271F3E" w14:textId="77777777">
        <w:tc>
          <w:tcPr>
            <w:tcW w:w="0" w:type="auto"/>
          </w:tcPr>
          <w:p w14:paraId="26271F3B" w14:textId="77777777" w:rsidR="001D584F" w:rsidRPr="003B09F5" w:rsidRDefault="005D6919">
            <w:pPr>
              <w:pStyle w:val="Compact"/>
              <w:rPr>
                <w:rFonts w:cs="Times New Roman"/>
              </w:rPr>
            </w:pPr>
            <w:r w:rsidRPr="003B09F5">
              <w:rPr>
                <w:rFonts w:cs="Times New Roman"/>
              </w:rPr>
              <w:t>* Rich aquatic fauna</w:t>
            </w:r>
          </w:p>
        </w:tc>
        <w:tc>
          <w:tcPr>
            <w:tcW w:w="0" w:type="auto"/>
          </w:tcPr>
          <w:p w14:paraId="26271F3C" w14:textId="4E9D05C6" w:rsidR="001D584F" w:rsidRPr="003B09F5" w:rsidRDefault="005D6919" w:rsidP="008C75A4">
            <w:pPr>
              <w:pStyle w:val="Compact"/>
              <w:rPr>
                <w:rFonts w:cs="Times New Roman"/>
              </w:rPr>
            </w:pPr>
            <w:r w:rsidRPr="003B09F5">
              <w:rPr>
                <w:rFonts w:cs="Times New Roman"/>
              </w:rPr>
              <w:t xml:space="preserve">Declining water levels </w:t>
            </w:r>
            <w:r w:rsidR="008C75A4">
              <w:rPr>
                <w:rFonts w:cs="Times New Roman"/>
              </w:rPr>
              <w:t>have</w:t>
            </w:r>
            <w:r w:rsidR="008C75A4" w:rsidRPr="003B09F5">
              <w:rPr>
                <w:rFonts w:cs="Times New Roman"/>
              </w:rPr>
              <w:t xml:space="preserve"> </w:t>
            </w:r>
            <w:r w:rsidRPr="003B09F5">
              <w:rPr>
                <w:rFonts w:cs="Times New Roman"/>
              </w:rPr>
              <w:t xml:space="preserve">not </w:t>
            </w:r>
            <w:r w:rsidR="008C75A4">
              <w:rPr>
                <w:rFonts w:cs="Times New Roman"/>
              </w:rPr>
              <w:t>changed</w:t>
            </w:r>
            <w:r w:rsidR="008C75A4" w:rsidRPr="003B09F5">
              <w:rPr>
                <w:rFonts w:cs="Times New Roman"/>
              </w:rPr>
              <w:t xml:space="preserve"> </w:t>
            </w:r>
            <w:r w:rsidRPr="003B09F5">
              <w:rPr>
                <w:rFonts w:cs="Times New Roman"/>
              </w:rPr>
              <w:t>the richness of the aquatic invertebrate assemblage. However, there has been a</w:t>
            </w:r>
            <w:r w:rsidR="008C75A4">
              <w:rPr>
                <w:rFonts w:cs="Times New Roman"/>
              </w:rPr>
              <w:t xml:space="preserve"> </w:t>
            </w:r>
            <w:r w:rsidRPr="003B09F5">
              <w:rPr>
                <w:rFonts w:cs="Times New Roman"/>
              </w:rPr>
              <w:t xml:space="preserve">shift in the composition of the assemblage. </w:t>
            </w:r>
            <w:commentRangeStart w:id="79"/>
            <w:r w:rsidRPr="003B09F5">
              <w:rPr>
                <w:rFonts w:cs="Times New Roman"/>
              </w:rPr>
              <w:t>The proposed thresholds will prevent the assemblage returning to pre-2003 composition,</w:t>
            </w:r>
            <w:commentRangeEnd w:id="79"/>
            <w:r w:rsidR="006A06F1">
              <w:rPr>
                <w:rStyle w:val="CommentReference"/>
                <w:rFonts w:asciiTheme="minorHAnsi" w:hAnsiTheme="minorHAnsi"/>
              </w:rPr>
              <w:commentReference w:id="79"/>
            </w:r>
            <w:r w:rsidRPr="003B09F5">
              <w:rPr>
                <w:rFonts w:cs="Times New Roman"/>
              </w:rPr>
              <w:t xml:space="preserve"> and instead will </w:t>
            </w:r>
            <w:r w:rsidR="008C75A4">
              <w:rPr>
                <w:rFonts w:cs="Times New Roman"/>
              </w:rPr>
              <w:t>possibly maintain</w:t>
            </w:r>
            <w:r w:rsidR="008C75A4" w:rsidRPr="003B09F5">
              <w:rPr>
                <w:rFonts w:cs="Times New Roman"/>
              </w:rPr>
              <w:t xml:space="preserve"> </w:t>
            </w:r>
            <w:r w:rsidRPr="003B09F5">
              <w:rPr>
                <w:rFonts w:cs="Times New Roman"/>
              </w:rPr>
              <w:t xml:space="preserve">an assemblage composed of </w:t>
            </w:r>
            <w:r w:rsidR="008C75A4">
              <w:rPr>
                <w:rFonts w:cs="Times New Roman"/>
              </w:rPr>
              <w:t xml:space="preserve">more </w:t>
            </w:r>
            <w:r w:rsidRPr="003B09F5">
              <w:rPr>
                <w:rFonts w:cs="Times New Roman"/>
              </w:rPr>
              <w:t>common taxa and nuisance species.</w:t>
            </w:r>
            <w:r w:rsidR="008C75A4">
              <w:rPr>
                <w:rFonts w:cs="Times New Roman"/>
              </w:rPr>
              <w:t xml:space="preserve"> The fate of the nightfish population is currently unknown. </w:t>
            </w:r>
          </w:p>
        </w:tc>
        <w:tc>
          <w:tcPr>
            <w:tcW w:w="0" w:type="auto"/>
          </w:tcPr>
          <w:p w14:paraId="26271F3D" w14:textId="77777777" w:rsidR="001D584F" w:rsidRPr="003B09F5" w:rsidRDefault="005D6919">
            <w:pPr>
              <w:pStyle w:val="Compact"/>
              <w:jc w:val="center"/>
              <w:rPr>
                <w:rFonts w:cs="Times New Roman"/>
              </w:rPr>
            </w:pPr>
            <w:r w:rsidRPr="003B09F5">
              <w:rPr>
                <w:rFonts w:cs="Times New Roman"/>
              </w:rPr>
              <w:t>Disrupted</w:t>
            </w:r>
          </w:p>
        </w:tc>
      </w:tr>
      <w:tr w:rsidR="00A93A8E" w:rsidRPr="003B09F5" w14:paraId="26271F42" w14:textId="77777777">
        <w:tc>
          <w:tcPr>
            <w:tcW w:w="0" w:type="auto"/>
          </w:tcPr>
          <w:p w14:paraId="26271F3F" w14:textId="77777777" w:rsidR="001D584F" w:rsidRPr="003B09F5" w:rsidRDefault="005D6919">
            <w:pPr>
              <w:pStyle w:val="Compact"/>
              <w:rPr>
                <w:rFonts w:cs="Times New Roman"/>
              </w:rPr>
            </w:pPr>
            <w:r w:rsidRPr="003B09F5">
              <w:rPr>
                <w:rFonts w:cs="Times New Roman"/>
              </w:rPr>
              <w:t>* Vegetation largely intact, provides a range of habitat types</w:t>
            </w:r>
          </w:p>
        </w:tc>
        <w:tc>
          <w:tcPr>
            <w:tcW w:w="0" w:type="auto"/>
          </w:tcPr>
          <w:p w14:paraId="26271F40" w14:textId="55A497D6" w:rsidR="001D584F" w:rsidRPr="003B09F5" w:rsidRDefault="005D6919">
            <w:pPr>
              <w:pStyle w:val="Compact"/>
              <w:rPr>
                <w:rFonts w:cs="Times New Roman"/>
              </w:rPr>
            </w:pPr>
            <w:r w:rsidRPr="003B09F5">
              <w:rPr>
                <w:rFonts w:cs="Times New Roman"/>
              </w:rPr>
              <w:t xml:space="preserve">The health of fringing </w:t>
            </w:r>
            <w:r w:rsidRPr="003B09F5">
              <w:rPr>
                <w:rFonts w:cs="Times New Roman"/>
                <w:i/>
              </w:rPr>
              <w:t>M. rhaphiophylla</w:t>
            </w:r>
            <w:r w:rsidRPr="003B09F5">
              <w:rPr>
                <w:rFonts w:cs="Times New Roman"/>
              </w:rPr>
              <w:t xml:space="preserve"> and </w:t>
            </w:r>
            <w:r w:rsidRPr="003B09F5">
              <w:rPr>
                <w:rFonts w:cs="Times New Roman"/>
                <w:i/>
              </w:rPr>
              <w:t>E. rudis</w:t>
            </w:r>
            <w:r w:rsidRPr="003B09F5">
              <w:rPr>
                <w:rFonts w:cs="Times New Roman"/>
              </w:rPr>
              <w:t xml:space="preserve"> appears good, despite the lower water levels. </w:t>
            </w:r>
            <w:commentRangeStart w:id="80"/>
            <w:r w:rsidRPr="003B09F5">
              <w:rPr>
                <w:rFonts w:cs="Times New Roman"/>
              </w:rPr>
              <w:t xml:space="preserve">Loss of </w:t>
            </w:r>
            <w:r w:rsidRPr="003B09F5">
              <w:rPr>
                <w:rFonts w:cs="Times New Roman"/>
                <w:i/>
              </w:rPr>
              <w:t>B. articulata</w:t>
            </w:r>
            <w:r w:rsidRPr="003B09F5">
              <w:rPr>
                <w:rFonts w:cs="Times New Roman"/>
              </w:rPr>
              <w:t xml:space="preserve"> will alter fringing fauna habitat</w:t>
            </w:r>
            <w:commentRangeEnd w:id="80"/>
            <w:r w:rsidR="006A06F1">
              <w:rPr>
                <w:rStyle w:val="CommentReference"/>
                <w:rFonts w:asciiTheme="minorHAnsi" w:hAnsiTheme="minorHAnsi"/>
              </w:rPr>
              <w:commentReference w:id="80"/>
            </w:r>
            <w:r w:rsidRPr="003B09F5">
              <w:rPr>
                <w:rFonts w:cs="Times New Roman"/>
              </w:rPr>
              <w:t xml:space="preserve">. Loss of islands in lake may </w:t>
            </w:r>
            <w:r w:rsidR="00BA23A4" w:rsidRPr="003B09F5">
              <w:rPr>
                <w:rFonts w:cs="Times New Roman"/>
              </w:rPr>
              <w:t>affect</w:t>
            </w:r>
            <w:r w:rsidRPr="003B09F5">
              <w:rPr>
                <w:rFonts w:cs="Times New Roman"/>
              </w:rPr>
              <w:t xml:space="preserve"> the Rakali population.</w:t>
            </w:r>
          </w:p>
        </w:tc>
        <w:tc>
          <w:tcPr>
            <w:tcW w:w="0" w:type="auto"/>
          </w:tcPr>
          <w:p w14:paraId="26271F41" w14:textId="77777777" w:rsidR="001D584F" w:rsidRPr="003B09F5" w:rsidRDefault="005D6919">
            <w:pPr>
              <w:pStyle w:val="Compact"/>
              <w:jc w:val="center"/>
              <w:rPr>
                <w:rFonts w:cs="Times New Roman"/>
              </w:rPr>
            </w:pPr>
            <w:r w:rsidRPr="003B09F5">
              <w:rPr>
                <w:rFonts w:cs="Times New Roman"/>
              </w:rPr>
              <w:t>Likely</w:t>
            </w:r>
          </w:p>
        </w:tc>
      </w:tr>
      <w:tr w:rsidR="00A93A8E" w:rsidRPr="003B09F5" w14:paraId="26271F46" w14:textId="77777777">
        <w:tc>
          <w:tcPr>
            <w:tcW w:w="0" w:type="auto"/>
          </w:tcPr>
          <w:p w14:paraId="26271F43" w14:textId="77777777" w:rsidR="001D584F" w:rsidRPr="003B09F5" w:rsidRDefault="005D6919">
            <w:pPr>
              <w:pStyle w:val="Compact"/>
              <w:rPr>
                <w:rFonts w:cs="Times New Roman"/>
              </w:rPr>
            </w:pPr>
            <w:r w:rsidRPr="003B09F5">
              <w:rPr>
                <w:rFonts w:cs="Times New Roman"/>
              </w:rPr>
              <w:t>* Supports good populations of water birds and acts as a drought refuge</w:t>
            </w:r>
          </w:p>
        </w:tc>
        <w:tc>
          <w:tcPr>
            <w:tcW w:w="0" w:type="auto"/>
          </w:tcPr>
          <w:p w14:paraId="26271F44" w14:textId="77777777" w:rsidR="001D584F" w:rsidRPr="003B09F5" w:rsidRDefault="005D6919">
            <w:pPr>
              <w:pStyle w:val="Compact"/>
              <w:rPr>
                <w:rFonts w:cs="Times New Roman"/>
              </w:rPr>
            </w:pPr>
            <w:r w:rsidRPr="003B09F5">
              <w:rPr>
                <w:rFonts w:cs="Times New Roman"/>
              </w:rPr>
              <w:t>Revised threshold will sustain permanent water at the site. Permanent water is fundamental to the lake acting as a drought refuge for birds.</w:t>
            </w:r>
          </w:p>
        </w:tc>
        <w:tc>
          <w:tcPr>
            <w:tcW w:w="0" w:type="auto"/>
          </w:tcPr>
          <w:p w14:paraId="26271F45" w14:textId="77777777" w:rsidR="001D584F" w:rsidRPr="003B09F5" w:rsidRDefault="005D6919">
            <w:pPr>
              <w:pStyle w:val="Compact"/>
              <w:jc w:val="center"/>
              <w:rPr>
                <w:rFonts w:cs="Times New Roman"/>
              </w:rPr>
            </w:pPr>
            <w:r w:rsidRPr="003B09F5">
              <w:rPr>
                <w:rFonts w:cs="Times New Roman"/>
              </w:rPr>
              <w:t>Yes</w:t>
            </w:r>
          </w:p>
        </w:tc>
      </w:tr>
      <w:tr w:rsidR="00A93A8E" w:rsidRPr="003B09F5" w14:paraId="26271F4A" w14:textId="77777777">
        <w:tc>
          <w:tcPr>
            <w:tcW w:w="0" w:type="auto"/>
          </w:tcPr>
          <w:p w14:paraId="26271F47" w14:textId="77777777" w:rsidR="001D584F" w:rsidRPr="003B09F5" w:rsidRDefault="005D6919">
            <w:pPr>
              <w:pStyle w:val="Compact"/>
              <w:rPr>
                <w:rFonts w:cs="Times New Roman"/>
              </w:rPr>
            </w:pPr>
            <w:r w:rsidRPr="003B09F5">
              <w:rPr>
                <w:rFonts w:cs="Times New Roman"/>
              </w:rPr>
              <w:t>* Excellent water quality</w:t>
            </w:r>
          </w:p>
        </w:tc>
        <w:tc>
          <w:tcPr>
            <w:tcW w:w="0" w:type="auto"/>
          </w:tcPr>
          <w:p w14:paraId="26271F48" w14:textId="0EBC7847" w:rsidR="001D584F" w:rsidRPr="003B09F5" w:rsidRDefault="008C75A4" w:rsidP="008C75A4">
            <w:pPr>
              <w:pStyle w:val="Compact"/>
              <w:rPr>
                <w:rFonts w:cs="Times New Roman"/>
              </w:rPr>
            </w:pPr>
            <w:r>
              <w:rPr>
                <w:rFonts w:cs="Times New Roman"/>
              </w:rPr>
              <w:t xml:space="preserve">If </w:t>
            </w:r>
            <w:commentRangeStart w:id="81"/>
            <w:r>
              <w:rPr>
                <w:rFonts w:cs="Times New Roman"/>
              </w:rPr>
              <w:t xml:space="preserve">shallow waters above the metaphyton decline to the point where the unconsolidated sediments become exposed to drying-rewetting regimes, water </w:t>
            </w:r>
            <w:commentRangeEnd w:id="81"/>
            <w:r w:rsidR="00FC1E2D">
              <w:rPr>
                <w:rStyle w:val="CommentReference"/>
                <w:rFonts w:asciiTheme="minorHAnsi" w:hAnsiTheme="minorHAnsi"/>
              </w:rPr>
              <w:commentReference w:id="81"/>
            </w:r>
            <w:r>
              <w:rPr>
                <w:rFonts w:cs="Times New Roman"/>
              </w:rPr>
              <w:t xml:space="preserve">quality in the lake will dramatically decline. </w:t>
            </w:r>
          </w:p>
        </w:tc>
        <w:tc>
          <w:tcPr>
            <w:tcW w:w="0" w:type="auto"/>
          </w:tcPr>
          <w:p w14:paraId="26271F49" w14:textId="77777777" w:rsidR="001D584F" w:rsidRPr="003B09F5" w:rsidRDefault="005D6919">
            <w:pPr>
              <w:pStyle w:val="Compact"/>
              <w:jc w:val="center"/>
              <w:rPr>
                <w:rFonts w:cs="Times New Roman"/>
              </w:rPr>
            </w:pPr>
            <w:r w:rsidRPr="003B09F5">
              <w:rPr>
                <w:rFonts w:cs="Times New Roman"/>
              </w:rPr>
              <w:t>No</w:t>
            </w:r>
          </w:p>
        </w:tc>
      </w:tr>
      <w:tr w:rsidR="00A93A8E" w:rsidRPr="003B09F5" w14:paraId="26271F4E" w14:textId="77777777">
        <w:tc>
          <w:tcPr>
            <w:tcW w:w="0" w:type="auto"/>
          </w:tcPr>
          <w:p w14:paraId="26271F4B"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1F4C" w14:textId="77777777" w:rsidR="001D584F" w:rsidRPr="003B09F5" w:rsidRDefault="001D584F">
            <w:pPr>
              <w:pStyle w:val="Compact"/>
              <w:rPr>
                <w:rFonts w:cs="Times New Roman"/>
              </w:rPr>
            </w:pPr>
          </w:p>
        </w:tc>
        <w:tc>
          <w:tcPr>
            <w:tcW w:w="0" w:type="auto"/>
          </w:tcPr>
          <w:p w14:paraId="26271F4D" w14:textId="77777777" w:rsidR="001D584F" w:rsidRPr="003B09F5" w:rsidRDefault="001D584F">
            <w:pPr>
              <w:pStyle w:val="Compact"/>
              <w:rPr>
                <w:rFonts w:cs="Times New Roman"/>
              </w:rPr>
            </w:pPr>
          </w:p>
        </w:tc>
      </w:tr>
      <w:tr w:rsidR="00A93A8E" w:rsidRPr="003B09F5" w14:paraId="26271F52" w14:textId="77777777">
        <w:tc>
          <w:tcPr>
            <w:tcW w:w="0" w:type="auto"/>
          </w:tcPr>
          <w:p w14:paraId="26271F4F" w14:textId="77777777" w:rsidR="001D584F" w:rsidRPr="003B09F5" w:rsidRDefault="005D6919">
            <w:pPr>
              <w:pStyle w:val="Compact"/>
              <w:rPr>
                <w:rFonts w:cs="Times New Roman"/>
              </w:rPr>
            </w:pPr>
            <w:r w:rsidRPr="003B09F5">
              <w:rPr>
                <w:rFonts w:cs="Times New Roman"/>
              </w:rPr>
              <w:lastRenderedPageBreak/>
              <w:t>* Maintain the environmental quality of the lake</w:t>
            </w:r>
          </w:p>
        </w:tc>
        <w:tc>
          <w:tcPr>
            <w:tcW w:w="0" w:type="auto"/>
          </w:tcPr>
          <w:p w14:paraId="26271F50" w14:textId="6FB3320E" w:rsidR="001D584F" w:rsidRPr="003B09F5" w:rsidRDefault="00A93A8E" w:rsidP="00A93A8E">
            <w:pPr>
              <w:pStyle w:val="Compact"/>
              <w:rPr>
                <w:rFonts w:cs="Times New Roman"/>
              </w:rPr>
            </w:pPr>
            <w:r>
              <w:rPr>
                <w:rFonts w:cs="Times New Roman"/>
              </w:rPr>
              <w:t>The environmental qualities that characterized the lake will not be maintained; instead it is a reasonable supposition that they will change unless the hydrological regimes of the past are re-instated.</w:t>
            </w:r>
          </w:p>
        </w:tc>
        <w:tc>
          <w:tcPr>
            <w:tcW w:w="0" w:type="auto"/>
          </w:tcPr>
          <w:p w14:paraId="26271F51" w14:textId="48943FFE" w:rsidR="001D584F" w:rsidRPr="003B09F5" w:rsidRDefault="008C75A4" w:rsidP="008C75A4">
            <w:pPr>
              <w:pStyle w:val="Compact"/>
              <w:rPr>
                <w:rFonts w:cs="Times New Roman"/>
              </w:rPr>
            </w:pPr>
            <w:r>
              <w:rPr>
                <w:rFonts w:cs="Times New Roman"/>
              </w:rPr>
              <w:t xml:space="preserve">       </w:t>
            </w:r>
            <w:r w:rsidR="00A93A8E">
              <w:rPr>
                <w:rFonts w:cs="Times New Roman"/>
              </w:rPr>
              <w:t xml:space="preserve"> </w:t>
            </w:r>
            <w:r>
              <w:rPr>
                <w:rFonts w:cs="Times New Roman"/>
              </w:rPr>
              <w:t>No</w:t>
            </w:r>
          </w:p>
        </w:tc>
      </w:tr>
      <w:tr w:rsidR="00A93A8E" w:rsidRPr="003B09F5" w14:paraId="26271F56" w14:textId="77777777">
        <w:tc>
          <w:tcPr>
            <w:tcW w:w="0" w:type="auto"/>
          </w:tcPr>
          <w:p w14:paraId="26271F53" w14:textId="14D41F48" w:rsidR="001D584F" w:rsidRPr="003B09F5" w:rsidRDefault="005D6919">
            <w:pPr>
              <w:pStyle w:val="Compact"/>
              <w:rPr>
                <w:rFonts w:cs="Times New Roman"/>
              </w:rPr>
            </w:pPr>
            <w:r w:rsidRPr="003B09F5">
              <w:rPr>
                <w:rFonts w:cs="Times New Roman"/>
              </w:rPr>
              <w:t xml:space="preserve">* Maintain North Loch </w:t>
            </w:r>
            <w:r w:rsidR="00252524" w:rsidRPr="003B09F5">
              <w:rPr>
                <w:rFonts w:cs="Times New Roman"/>
              </w:rPr>
              <w:t>McNess</w:t>
            </w:r>
            <w:r w:rsidRPr="003B09F5">
              <w:rPr>
                <w:rFonts w:cs="Times New Roman"/>
              </w:rPr>
              <w:t>’ pristine state</w:t>
            </w:r>
          </w:p>
        </w:tc>
        <w:tc>
          <w:tcPr>
            <w:tcW w:w="0" w:type="auto"/>
          </w:tcPr>
          <w:p w14:paraId="26271F54" w14:textId="4D36402D" w:rsidR="001D584F" w:rsidRPr="003B09F5" w:rsidRDefault="00A93A8E">
            <w:pPr>
              <w:pStyle w:val="Compact"/>
              <w:rPr>
                <w:rFonts w:cs="Times New Roman"/>
              </w:rPr>
            </w:pPr>
            <w:r>
              <w:rPr>
                <w:rFonts w:cs="Times New Roman"/>
              </w:rPr>
              <w:t>An erosion of the buffering capacity of the wetland system has been detected, probably due to drying and re-wetting regimes; acidification of this wetland is probable under proposed revised thresholds.</w:t>
            </w:r>
          </w:p>
        </w:tc>
        <w:tc>
          <w:tcPr>
            <w:tcW w:w="0" w:type="auto"/>
          </w:tcPr>
          <w:p w14:paraId="26271F55" w14:textId="77777777" w:rsidR="001D584F" w:rsidRPr="003B09F5" w:rsidRDefault="005D6919">
            <w:pPr>
              <w:pStyle w:val="Compact"/>
              <w:jc w:val="center"/>
              <w:rPr>
                <w:rFonts w:cs="Times New Roman"/>
              </w:rPr>
            </w:pPr>
            <w:r w:rsidRPr="003B09F5">
              <w:rPr>
                <w:rFonts w:cs="Times New Roman"/>
              </w:rPr>
              <w:t>No</w:t>
            </w:r>
          </w:p>
        </w:tc>
      </w:tr>
      <w:tr w:rsidR="00A93A8E" w:rsidRPr="003B09F5" w14:paraId="26271F5A" w14:textId="77777777">
        <w:tc>
          <w:tcPr>
            <w:tcW w:w="0" w:type="auto"/>
          </w:tcPr>
          <w:p w14:paraId="26271F57" w14:textId="77777777" w:rsidR="001D584F" w:rsidRPr="003B09F5" w:rsidRDefault="005D6919">
            <w:pPr>
              <w:pStyle w:val="Compact"/>
              <w:rPr>
                <w:rFonts w:cs="Times New Roman"/>
              </w:rPr>
            </w:pPr>
            <w:r w:rsidRPr="003B09F5">
              <w:rPr>
                <w:rFonts w:cs="Times New Roman"/>
              </w:rPr>
              <w:t>* Continue to use south Loch McNess for low key recreation</w:t>
            </w:r>
          </w:p>
        </w:tc>
        <w:tc>
          <w:tcPr>
            <w:tcW w:w="0" w:type="auto"/>
          </w:tcPr>
          <w:p w14:paraId="26271F58" w14:textId="4E82DF6D" w:rsidR="001D584F" w:rsidRPr="003B09F5" w:rsidRDefault="00A93A8E">
            <w:pPr>
              <w:pStyle w:val="Compact"/>
              <w:rPr>
                <w:rFonts w:cs="Times New Roman"/>
              </w:rPr>
            </w:pPr>
            <w:r>
              <w:rPr>
                <w:rFonts w:cs="Times New Roman"/>
              </w:rPr>
              <w:t>The deep unconsolidated sediments and floating mats make the wetland treacherous for any form of in-lake recreation. The use of the popular walking track around the lake will not change, however exposed sediments may make it less appealing.</w:t>
            </w:r>
          </w:p>
        </w:tc>
        <w:tc>
          <w:tcPr>
            <w:tcW w:w="0" w:type="auto"/>
          </w:tcPr>
          <w:p w14:paraId="26271F59" w14:textId="77777777" w:rsidR="001D584F" w:rsidRPr="003B09F5" w:rsidRDefault="001D584F">
            <w:pPr>
              <w:pStyle w:val="Compact"/>
              <w:rPr>
                <w:rFonts w:cs="Times New Roman"/>
              </w:rPr>
            </w:pPr>
          </w:p>
        </w:tc>
      </w:tr>
      <w:tr w:rsidR="00A93A8E" w:rsidRPr="003B09F5" w14:paraId="26271F5E" w14:textId="77777777">
        <w:tc>
          <w:tcPr>
            <w:tcW w:w="0" w:type="auto"/>
          </w:tcPr>
          <w:p w14:paraId="26271F5B" w14:textId="77777777" w:rsidR="001D584F" w:rsidRPr="003B09F5" w:rsidRDefault="005D6919">
            <w:pPr>
              <w:pStyle w:val="Compact"/>
              <w:rPr>
                <w:rFonts w:cs="Times New Roman"/>
              </w:rPr>
            </w:pPr>
            <w:r w:rsidRPr="003B09F5">
              <w:rPr>
                <w:rFonts w:cs="Times New Roman"/>
              </w:rPr>
              <w:t>* Maintain east Loch McNess in a natural state, to restore, where possible, natural flow</w:t>
            </w:r>
          </w:p>
        </w:tc>
        <w:tc>
          <w:tcPr>
            <w:tcW w:w="0" w:type="auto"/>
          </w:tcPr>
          <w:p w14:paraId="26271F5C" w14:textId="2767C1E7" w:rsidR="001D584F" w:rsidRPr="003B09F5" w:rsidRDefault="00A93A8E">
            <w:pPr>
              <w:pStyle w:val="Compact"/>
              <w:rPr>
                <w:rFonts w:cs="Times New Roman"/>
              </w:rPr>
            </w:pPr>
            <w:r>
              <w:rPr>
                <w:rFonts w:cs="Times New Roman"/>
              </w:rPr>
              <w:t>No data.</w:t>
            </w:r>
          </w:p>
        </w:tc>
        <w:tc>
          <w:tcPr>
            <w:tcW w:w="0" w:type="auto"/>
          </w:tcPr>
          <w:p w14:paraId="26271F5D" w14:textId="77777777" w:rsidR="001D584F" w:rsidRPr="003B09F5" w:rsidRDefault="001D584F">
            <w:pPr>
              <w:pStyle w:val="Compact"/>
              <w:rPr>
                <w:rFonts w:cs="Times New Roman"/>
              </w:rPr>
            </w:pPr>
          </w:p>
        </w:tc>
      </w:tr>
      <w:tr w:rsidR="00A93A8E" w:rsidRPr="003B09F5" w14:paraId="26271F62" w14:textId="77777777">
        <w:tc>
          <w:tcPr>
            <w:tcW w:w="0" w:type="auto"/>
          </w:tcPr>
          <w:p w14:paraId="26271F5F" w14:textId="77777777" w:rsidR="001D584F" w:rsidRPr="003B09F5" w:rsidRDefault="005D6919">
            <w:pPr>
              <w:pStyle w:val="Compact"/>
              <w:rPr>
                <w:rFonts w:cs="Times New Roman"/>
              </w:rPr>
            </w:pPr>
            <w:r w:rsidRPr="003B09F5">
              <w:rPr>
                <w:rFonts w:cs="Times New Roman"/>
              </w:rPr>
              <w:t>* Maintain the existing hydrological regime</w:t>
            </w:r>
          </w:p>
        </w:tc>
        <w:tc>
          <w:tcPr>
            <w:tcW w:w="0" w:type="auto"/>
          </w:tcPr>
          <w:p w14:paraId="26271F60" w14:textId="19F4B79A" w:rsidR="001D584F" w:rsidRPr="003B09F5" w:rsidRDefault="005D6919">
            <w:pPr>
              <w:pStyle w:val="Compact"/>
              <w:rPr>
                <w:rFonts w:cs="Times New Roman"/>
              </w:rPr>
            </w:pPr>
            <w:r w:rsidRPr="003B09F5">
              <w:rPr>
                <w:rFonts w:cs="Times New Roman"/>
              </w:rPr>
              <w:t>The loss of stable water levels (once a characteristic of the lake) has deteriorated to the point where water levels have declined more than 1.0 m and are susceptible to further declines under a drying climate despite the revised thresholds.</w:t>
            </w:r>
            <w:r w:rsidR="00A93A8E">
              <w:rPr>
                <w:rFonts w:cs="Times New Roman"/>
              </w:rPr>
              <w:t xml:space="preserve"> In-lake evapotranspiration </w:t>
            </w:r>
            <w:r w:rsidR="00493106">
              <w:rPr>
                <w:rFonts w:cs="Times New Roman"/>
              </w:rPr>
              <w:t>as the dominant contributor to seasonal fluctuations has been lost.</w:t>
            </w:r>
          </w:p>
        </w:tc>
        <w:tc>
          <w:tcPr>
            <w:tcW w:w="0" w:type="auto"/>
          </w:tcPr>
          <w:p w14:paraId="26271F61" w14:textId="77777777" w:rsidR="001D584F" w:rsidRPr="003B09F5" w:rsidRDefault="005D6919">
            <w:pPr>
              <w:pStyle w:val="Compact"/>
              <w:jc w:val="center"/>
              <w:rPr>
                <w:rFonts w:cs="Times New Roman"/>
              </w:rPr>
            </w:pPr>
            <w:r w:rsidRPr="003B09F5">
              <w:rPr>
                <w:rFonts w:cs="Times New Roman"/>
              </w:rPr>
              <w:t>No</w:t>
            </w:r>
          </w:p>
        </w:tc>
      </w:tr>
    </w:tbl>
    <w:p w14:paraId="64213CDE" w14:textId="77777777" w:rsidR="0041346D" w:rsidRDefault="0041346D">
      <w:pPr>
        <w:pStyle w:val="Heading3"/>
        <w:rPr>
          <w:rFonts w:cs="Times New Roman"/>
        </w:rPr>
        <w:sectPr w:rsidR="0041346D" w:rsidSect="0041346D">
          <w:pgSz w:w="15840" w:h="12240" w:orient="landscape"/>
          <w:pgMar w:top="1440" w:right="1440" w:bottom="1440" w:left="1440" w:header="720" w:footer="720" w:gutter="0"/>
          <w:cols w:space="720"/>
          <w:docGrid w:linePitch="326"/>
        </w:sectPr>
      </w:pPr>
      <w:bookmarkStart w:id="82" w:name="wate-quality"/>
    </w:p>
    <w:p w14:paraId="37FA8C16" w14:textId="77777777" w:rsidR="00590956" w:rsidRPr="003B09F5" w:rsidRDefault="00590956">
      <w:pPr>
        <w:rPr>
          <w:rFonts w:ascii="Times New Roman" w:eastAsiaTheme="majorEastAsia" w:hAnsi="Times New Roman" w:cs="Times New Roman"/>
          <w:b/>
          <w:bCs/>
          <w:sz w:val="32"/>
          <w:szCs w:val="32"/>
        </w:rPr>
      </w:pPr>
      <w:bookmarkStart w:id="83" w:name="lake-yonderup"/>
      <w:bookmarkEnd w:id="82"/>
      <w:r w:rsidRPr="003B09F5">
        <w:rPr>
          <w:rFonts w:ascii="Times New Roman" w:hAnsi="Times New Roman" w:cs="Times New Roman"/>
        </w:rPr>
        <w:lastRenderedPageBreak/>
        <w:br w:type="page"/>
      </w:r>
    </w:p>
    <w:p w14:paraId="26271F76" w14:textId="13AB9186" w:rsidR="001D584F" w:rsidRPr="003B09F5" w:rsidRDefault="005D6919">
      <w:pPr>
        <w:pStyle w:val="Heading2"/>
        <w:rPr>
          <w:rFonts w:cs="Times New Roman"/>
        </w:rPr>
      </w:pPr>
      <w:bookmarkStart w:id="84" w:name="_Toc29410586"/>
      <w:r w:rsidRPr="003B09F5">
        <w:rPr>
          <w:rFonts w:cs="Times New Roman"/>
        </w:rPr>
        <w:lastRenderedPageBreak/>
        <w:t>Lake Yonderup</w:t>
      </w:r>
      <w:bookmarkEnd w:id="83"/>
      <w:bookmarkEnd w:id="84"/>
    </w:p>
    <w:p w14:paraId="26271F77" w14:textId="42B6F320" w:rsidR="001D584F" w:rsidRPr="003B09F5" w:rsidRDefault="005D6919">
      <w:pPr>
        <w:pStyle w:val="FirstParagraph"/>
        <w:rPr>
          <w:rFonts w:cs="Times New Roman"/>
        </w:rPr>
      </w:pPr>
      <w:r w:rsidRPr="003B09F5">
        <w:rPr>
          <w:rFonts w:cs="Times New Roman"/>
        </w:rPr>
        <w:t>Located to the south of Loch McNess and north of Lake Wilgarup in Yanchep National Park, Lake Yonderup has a high conservation value as it represents a largely undisturbed wetland with high macroinvertebrate richness and excellent water quality. The permanently filled lake is dependent on groundwater to maintain habitats and biophysical processes (Froend</w:t>
      </w:r>
      <w:r w:rsidR="000F79C6" w:rsidRPr="003B09F5">
        <w:rPr>
          <w:rFonts w:cs="Times New Roman"/>
        </w:rPr>
        <w:t xml:space="preserve">, </w:t>
      </w:r>
      <w:r w:rsidRPr="003B09F5">
        <w:rPr>
          <w:rFonts w:cs="Times New Roman"/>
        </w:rPr>
        <w:t xml:space="preserve">et al., </w:t>
      </w:r>
      <w:hyperlink w:anchor="ref-Froend2004a">
        <w:r w:rsidRPr="003B09F5">
          <w:rPr>
            <w:rStyle w:val="Hyperlink"/>
            <w:rFonts w:cs="Times New Roman"/>
            <w:color w:val="auto"/>
          </w:rPr>
          <w:t>2004</w:t>
        </w:r>
      </w:hyperlink>
      <w:r w:rsidRPr="003B09F5">
        <w:rPr>
          <w:rFonts w:cs="Times New Roman"/>
        </w:rPr>
        <w:t xml:space="preserve">). Like other lakes in the region, Lake Yonderup has experienced a consistent decline in surface water levels that has affected the condition and health of fringing vegetation and aquatic processes. A fire also </w:t>
      </w:r>
      <w:r w:rsidR="00CF34EC">
        <w:rPr>
          <w:rFonts w:cs="Times New Roman"/>
        </w:rPr>
        <w:t>a</w:t>
      </w:r>
      <w:r w:rsidRPr="003B09F5">
        <w:rPr>
          <w:rFonts w:cs="Times New Roman"/>
        </w:rPr>
        <w:t xml:space="preserve">ffected the fringing vegetation in 2004/2005 (Rogan et al., </w:t>
      </w:r>
      <w:hyperlink w:anchor="ref-Rogan2006">
        <w:r w:rsidRPr="003B09F5">
          <w:rPr>
            <w:rStyle w:val="Hyperlink"/>
            <w:rFonts w:cs="Times New Roman"/>
            <w:color w:val="auto"/>
          </w:rPr>
          <w:t>2006</w:t>
        </w:r>
      </w:hyperlink>
      <w:r w:rsidRPr="003B09F5">
        <w:rPr>
          <w:rFonts w:cs="Times New Roman"/>
        </w:rPr>
        <w:t>).</w:t>
      </w:r>
    </w:p>
    <w:p w14:paraId="26271F78" w14:textId="77777777" w:rsidR="001D584F" w:rsidRPr="003B09F5" w:rsidRDefault="005D6919">
      <w:pPr>
        <w:pStyle w:val="Heading3"/>
        <w:rPr>
          <w:rFonts w:cs="Times New Roman"/>
        </w:rPr>
      </w:pPr>
      <w:bookmarkStart w:id="85" w:name="hydrology-2"/>
      <w:bookmarkStart w:id="86" w:name="_Toc29410587"/>
      <w:r w:rsidRPr="003B09F5">
        <w:rPr>
          <w:rFonts w:cs="Times New Roman"/>
        </w:rPr>
        <w:t>Hydrology</w:t>
      </w:r>
      <w:bookmarkEnd w:id="85"/>
      <w:bookmarkEnd w:id="86"/>
    </w:p>
    <w:p w14:paraId="26271F79" w14:textId="5235C5DB" w:rsidR="001D584F" w:rsidRDefault="005D6919">
      <w:pPr>
        <w:pStyle w:val="FirstParagraph"/>
        <w:rPr>
          <w:rFonts w:cs="Times New Roman"/>
        </w:rPr>
      </w:pPr>
      <w:r w:rsidRPr="003B09F5">
        <w:rPr>
          <w:rFonts w:cs="Times New Roman"/>
        </w:rPr>
        <w:t>There has been a continual decline in surface water levels at staff gauge 6162565 since 1994. Prior to 1994, water levels were relatively stable at 6 mAHD but have since declined to approximately 5.3 mAHD (</w:t>
      </w:r>
      <w:r w:rsidR="0097711D">
        <w:rPr>
          <w:rFonts w:cs="Times New Roman"/>
        </w:rPr>
        <w:fldChar w:fldCharType="begin"/>
      </w:r>
      <w:r w:rsidR="0097711D">
        <w:rPr>
          <w:rFonts w:cs="Times New Roman"/>
        </w:rPr>
        <w:instrText xml:space="preserve"> REF _Ref25919302 \h </w:instrText>
      </w:r>
      <w:r w:rsidR="0097711D">
        <w:rPr>
          <w:rFonts w:cs="Times New Roman"/>
        </w:rPr>
      </w:r>
      <w:r w:rsidR="0097711D">
        <w:rPr>
          <w:rFonts w:cs="Times New Roman"/>
        </w:rPr>
        <w:fldChar w:fldCharType="separate"/>
      </w:r>
      <w:r w:rsidR="00E3659C" w:rsidRPr="003B09F5">
        <w:rPr>
          <w:rFonts w:cs="Times New Roman"/>
        </w:rPr>
        <w:t xml:space="preserve">Figure </w:t>
      </w:r>
      <w:r w:rsidR="00E3659C">
        <w:rPr>
          <w:rFonts w:cs="Times New Roman"/>
          <w:noProof/>
        </w:rPr>
        <w:t>14</w:t>
      </w:r>
      <w:r w:rsidR="0097711D">
        <w:rPr>
          <w:rFonts w:cs="Times New Roman"/>
        </w:rPr>
        <w:fldChar w:fldCharType="end"/>
      </w:r>
      <w:r w:rsidRPr="003B09F5">
        <w:rPr>
          <w:rFonts w:cs="Times New Roman"/>
        </w:rPr>
        <w:t xml:space="preserve">). </w:t>
      </w:r>
      <w:r w:rsidR="00617B77">
        <w:rPr>
          <w:rFonts w:cs="Times New Roman"/>
        </w:rPr>
        <w:t>Unlike many other wetlands in the Gnangara area, t</w:t>
      </w:r>
      <w:r w:rsidRPr="003B09F5">
        <w:rPr>
          <w:rFonts w:cs="Times New Roman"/>
        </w:rPr>
        <w:t xml:space="preserve">here has been no </w:t>
      </w:r>
      <w:r w:rsidR="00617B77">
        <w:rPr>
          <w:rFonts w:cs="Times New Roman"/>
        </w:rPr>
        <w:t xml:space="preserve">recent </w:t>
      </w:r>
      <w:r w:rsidRPr="003B09F5">
        <w:rPr>
          <w:rFonts w:cs="Times New Roman"/>
        </w:rPr>
        <w:t xml:space="preserve">increase in surface water levels </w:t>
      </w:r>
      <w:r w:rsidR="00617B77">
        <w:rPr>
          <w:rFonts w:cs="Times New Roman"/>
        </w:rPr>
        <w:t xml:space="preserve">associated </w:t>
      </w:r>
      <w:r w:rsidRPr="003B09F5">
        <w:rPr>
          <w:rFonts w:cs="Times New Roman"/>
        </w:rPr>
        <w:t>with</w:t>
      </w:r>
      <w:r w:rsidR="00617B77">
        <w:rPr>
          <w:rFonts w:cs="Times New Roman"/>
        </w:rPr>
        <w:t xml:space="preserve"> the</w:t>
      </w:r>
      <w:r w:rsidRPr="003B09F5">
        <w:rPr>
          <w:rFonts w:cs="Times New Roman"/>
        </w:rPr>
        <w:t xml:space="preserve"> </w:t>
      </w:r>
      <w:r w:rsidR="00617B77">
        <w:rPr>
          <w:rFonts w:cs="Times New Roman"/>
        </w:rPr>
        <w:t>higher rainfall in 2017 and 2018</w:t>
      </w:r>
      <w:r w:rsidRPr="003B09F5">
        <w:rPr>
          <w:rFonts w:cs="Times New Roman"/>
        </w:rPr>
        <w:t>. Mean maximum and minimum seasonal water levels have only declined 0.2 and 0.3 m, respectively from 1994-1999 levels (</w:t>
      </w:r>
      <w:r w:rsidR="0041346D">
        <w:rPr>
          <w:rFonts w:cs="Times New Roman"/>
        </w:rPr>
        <w:fldChar w:fldCharType="begin"/>
      </w:r>
      <w:r w:rsidR="0041346D">
        <w:rPr>
          <w:rFonts w:cs="Times New Roman"/>
        </w:rPr>
        <w:instrText xml:space="preserve"> REF _Ref25921647 \h </w:instrText>
      </w:r>
      <w:r w:rsidR="0041346D">
        <w:rPr>
          <w:rFonts w:cs="Times New Roman"/>
        </w:rPr>
      </w:r>
      <w:r w:rsidR="0041346D">
        <w:rPr>
          <w:rFonts w:cs="Times New Roman"/>
        </w:rPr>
        <w:fldChar w:fldCharType="separate"/>
      </w:r>
      <w:r w:rsidR="00E3659C">
        <w:t xml:space="preserve">Table </w:t>
      </w:r>
      <w:r w:rsidR="00E3659C">
        <w:rPr>
          <w:noProof/>
        </w:rPr>
        <w:t>6</w:t>
      </w:r>
      <w:r w:rsidR="0041346D">
        <w:rPr>
          <w:rFonts w:cs="Times New Roman"/>
        </w:rPr>
        <w:fldChar w:fldCharType="end"/>
      </w:r>
      <w:r w:rsidRPr="003B09F5">
        <w:rPr>
          <w:rFonts w:cs="Times New Roman"/>
        </w:rPr>
        <w:t xml:space="preserve">). There has been nearly a </w:t>
      </w:r>
      <w:r w:rsidR="0097711D" w:rsidRPr="003B09F5">
        <w:rPr>
          <w:rFonts w:cs="Times New Roman"/>
        </w:rPr>
        <w:t>fourfold</w:t>
      </w:r>
      <w:r w:rsidRPr="003B09F5">
        <w:rPr>
          <w:rFonts w:cs="Times New Roman"/>
        </w:rPr>
        <w:t xml:space="preserve"> increase in seasonal water level variation and waters are generally now in decline for more than 200 days a year. The bore 61611840 is located near the vegetation transects and represents the groundwater levels in the superficial aquifer that the vegetation at the transect is utilising. There has been a similar decline in groundwater levels at this bore until 2017, although observations have only been recorded since 2008. Therefore surface water levels are used to assess changes in vegetation as surface water is likely an expression of the </w:t>
      </w:r>
      <w:r w:rsidR="00617B77">
        <w:rPr>
          <w:rFonts w:cs="Times New Roman"/>
        </w:rPr>
        <w:t>S</w:t>
      </w:r>
      <w:r w:rsidR="00617B77" w:rsidRPr="003B09F5">
        <w:rPr>
          <w:rFonts w:cs="Times New Roman"/>
        </w:rPr>
        <w:t xml:space="preserve">uperficial </w:t>
      </w:r>
      <w:r w:rsidRPr="003B09F5">
        <w:rPr>
          <w:rFonts w:cs="Times New Roman"/>
        </w:rPr>
        <w:t xml:space="preserve">aquifer and </w:t>
      </w:r>
      <w:r w:rsidR="00617B77">
        <w:rPr>
          <w:rFonts w:cs="Times New Roman"/>
        </w:rPr>
        <w:t xml:space="preserve">will </w:t>
      </w:r>
      <w:r w:rsidRPr="003B09F5">
        <w:rPr>
          <w:rFonts w:cs="Times New Roman"/>
        </w:rPr>
        <w:t xml:space="preserve">show similar trends (Froend, et al., </w:t>
      </w:r>
      <w:hyperlink w:anchor="ref-Froend2004">
        <w:r w:rsidRPr="003B09F5">
          <w:rPr>
            <w:rStyle w:val="Hyperlink"/>
            <w:rFonts w:cs="Times New Roman"/>
            <w:color w:val="auto"/>
          </w:rPr>
          <w:t>2004</w:t>
        </w:r>
      </w:hyperlink>
      <w:r w:rsidRPr="003B09F5">
        <w:rPr>
          <w:rFonts w:cs="Times New Roman"/>
        </w:rPr>
        <w:t>). The current ministerial minimum threshold is 5.9 mAHD while the 2030 proposed threshold is 5.7 mAHD. The lake has been non-</w:t>
      </w:r>
      <w:r w:rsidR="00617B77" w:rsidRPr="003B09F5">
        <w:rPr>
          <w:rFonts w:cs="Times New Roman"/>
        </w:rPr>
        <w:t>compl</w:t>
      </w:r>
      <w:r w:rsidR="00617B77">
        <w:rPr>
          <w:rFonts w:cs="Times New Roman"/>
        </w:rPr>
        <w:t>ia</w:t>
      </w:r>
      <w:r w:rsidR="00617B77" w:rsidRPr="003B09F5">
        <w:rPr>
          <w:rFonts w:cs="Times New Roman"/>
        </w:rPr>
        <w:t xml:space="preserve">nt </w:t>
      </w:r>
      <w:r w:rsidRPr="003B09F5">
        <w:rPr>
          <w:rFonts w:cs="Times New Roman"/>
        </w:rPr>
        <w:t>with the current threshold since about 2004. Slight increases in surface water levels are required to meet the proposed threshold.</w:t>
      </w:r>
    </w:p>
    <w:p w14:paraId="2B4A1710" w14:textId="205D75B3" w:rsidR="00BA23A4" w:rsidRDefault="00BA23A4" w:rsidP="00BA23A4">
      <w:pPr>
        <w:pStyle w:val="Caption"/>
        <w:keepNext/>
      </w:pPr>
      <w:bookmarkStart w:id="87" w:name="_Ref25921647"/>
      <w:r>
        <w:t xml:space="preserve">Table </w:t>
      </w:r>
      <w:fldSimple w:instr=" SEQ Table \* ARABIC ">
        <w:r w:rsidR="00E3659C">
          <w:rPr>
            <w:noProof/>
          </w:rPr>
          <w:t>6</w:t>
        </w:r>
      </w:fldSimple>
      <w:bookmarkEnd w:id="87"/>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Pr>
          <w:lang w:val="en-AU"/>
        </w:rPr>
        <w:t>Lake Yonderup</w:t>
      </w:r>
    </w:p>
    <w:tbl>
      <w:tblPr>
        <w:tblStyle w:val="Table"/>
        <w:tblW w:w="9351" w:type="dxa"/>
        <w:tblLook w:val="04A0" w:firstRow="1" w:lastRow="0" w:firstColumn="1" w:lastColumn="0" w:noHBand="0" w:noVBand="1"/>
      </w:tblPr>
      <w:tblGrid>
        <w:gridCol w:w="1989"/>
        <w:gridCol w:w="2051"/>
        <w:gridCol w:w="1909"/>
        <w:gridCol w:w="1701"/>
        <w:gridCol w:w="1701"/>
      </w:tblGrid>
      <w:tr w:rsidR="00BA23A4" w14:paraId="6D0C36B8" w14:textId="77777777" w:rsidTr="007C2274">
        <w:tc>
          <w:tcPr>
            <w:tcW w:w="1989" w:type="dxa"/>
          </w:tcPr>
          <w:p w14:paraId="54639914" w14:textId="77777777" w:rsidR="00BA23A4" w:rsidRPr="007C2274" w:rsidRDefault="00BA23A4" w:rsidP="007C2274">
            <w:pPr>
              <w:pStyle w:val="BodyText"/>
            </w:pPr>
            <w:r>
              <w:t>Period</w:t>
            </w:r>
          </w:p>
        </w:tc>
        <w:tc>
          <w:tcPr>
            <w:tcW w:w="2051" w:type="dxa"/>
          </w:tcPr>
          <w:p w14:paraId="0BF46D0F" w14:textId="77777777" w:rsidR="00BA23A4" w:rsidRPr="00016946" w:rsidRDefault="00BA23A4" w:rsidP="00241DC0">
            <w:pPr>
              <w:pStyle w:val="BodyText"/>
              <w:spacing w:before="120" w:after="120"/>
              <w:rPr>
                <w:lang w:val="en-AU"/>
              </w:rPr>
            </w:pPr>
            <w:r w:rsidRPr="00016946">
              <w:rPr>
                <w:lang w:val="en-AU"/>
              </w:rPr>
              <w:t>Mean</w:t>
            </w:r>
            <w:r>
              <w:rPr>
                <w:lang w:val="en-AU"/>
              </w:rPr>
              <w:t xml:space="preserve"> </w:t>
            </w:r>
            <w:r w:rsidRPr="00016946">
              <w:rPr>
                <w:lang w:val="en-AU"/>
              </w:rPr>
              <w:t>max seasonal</w:t>
            </w:r>
          </w:p>
          <w:p w14:paraId="3B08954B" w14:textId="77777777" w:rsidR="00BA23A4" w:rsidRDefault="00BA23A4" w:rsidP="00241DC0">
            <w:pPr>
              <w:pStyle w:val="BodyText"/>
              <w:spacing w:before="120" w:after="120"/>
            </w:pPr>
            <w:r w:rsidRPr="00016946">
              <w:rPr>
                <w:lang w:val="en-AU"/>
              </w:rPr>
              <w:t>level (mAHD)</w:t>
            </w:r>
          </w:p>
        </w:tc>
        <w:tc>
          <w:tcPr>
            <w:tcW w:w="1909" w:type="dxa"/>
          </w:tcPr>
          <w:p w14:paraId="5354249A" w14:textId="77777777" w:rsidR="00BA23A4" w:rsidRPr="00016946" w:rsidRDefault="00BA23A4" w:rsidP="00241DC0">
            <w:pPr>
              <w:pStyle w:val="BodyText"/>
              <w:spacing w:before="120" w:after="120"/>
              <w:rPr>
                <w:lang w:val="en-AU"/>
              </w:rPr>
            </w:pPr>
            <w:r w:rsidRPr="00016946">
              <w:rPr>
                <w:lang w:val="en-AU"/>
              </w:rPr>
              <w:t>Mean</w:t>
            </w:r>
            <w:r>
              <w:rPr>
                <w:lang w:val="en-AU"/>
              </w:rPr>
              <w:t xml:space="preserve"> min</w:t>
            </w:r>
            <w:r w:rsidRPr="00016946">
              <w:rPr>
                <w:lang w:val="en-AU"/>
              </w:rPr>
              <w:t xml:space="preserve"> seasonal</w:t>
            </w:r>
          </w:p>
          <w:p w14:paraId="5E0D174A" w14:textId="77777777" w:rsidR="00BA23A4" w:rsidRDefault="00BA23A4" w:rsidP="00241DC0">
            <w:pPr>
              <w:pStyle w:val="BodyText"/>
              <w:spacing w:before="120" w:after="120"/>
            </w:pPr>
            <w:r w:rsidRPr="00016946">
              <w:rPr>
                <w:lang w:val="en-AU"/>
              </w:rPr>
              <w:t>level (mAHD)</w:t>
            </w:r>
          </w:p>
        </w:tc>
        <w:tc>
          <w:tcPr>
            <w:tcW w:w="1701" w:type="dxa"/>
          </w:tcPr>
          <w:p w14:paraId="37434893" w14:textId="77777777" w:rsidR="00BA23A4" w:rsidRDefault="00BA23A4" w:rsidP="00376A55">
            <w:pPr>
              <w:pStyle w:val="BodyText"/>
            </w:pPr>
            <w:r>
              <w:t>Mean seasonal change (m)</w:t>
            </w:r>
          </w:p>
        </w:tc>
        <w:tc>
          <w:tcPr>
            <w:tcW w:w="1701" w:type="dxa"/>
          </w:tcPr>
          <w:p w14:paraId="2B440F50" w14:textId="77777777" w:rsidR="00BA23A4" w:rsidRDefault="00BA23A4" w:rsidP="00376A55">
            <w:pPr>
              <w:pStyle w:val="BodyText"/>
            </w:pPr>
            <w:r>
              <w:t>Mean max to min (days)</w:t>
            </w:r>
          </w:p>
        </w:tc>
      </w:tr>
      <w:tr w:rsidR="00BA23A4" w14:paraId="3F968E01" w14:textId="77777777" w:rsidTr="007C2274">
        <w:tc>
          <w:tcPr>
            <w:tcW w:w="1989" w:type="dxa"/>
          </w:tcPr>
          <w:p w14:paraId="089C15B3" w14:textId="77777777" w:rsidR="00BA23A4" w:rsidRDefault="00BA23A4" w:rsidP="00241DC0">
            <w:pPr>
              <w:pStyle w:val="BodyText"/>
              <w:jc w:val="center"/>
            </w:pPr>
            <w:r>
              <w:t>08/1994 – 07/1999</w:t>
            </w:r>
          </w:p>
        </w:tc>
        <w:tc>
          <w:tcPr>
            <w:tcW w:w="2051" w:type="dxa"/>
          </w:tcPr>
          <w:p w14:paraId="66F93A62" w14:textId="0F630D39" w:rsidR="00BA23A4" w:rsidRDefault="00BA23A4" w:rsidP="00241DC0">
            <w:pPr>
              <w:pStyle w:val="BodyText"/>
              <w:jc w:val="center"/>
            </w:pPr>
            <w:r>
              <w:t>6.0 (</w:t>
            </w:r>
            <w:r w:rsidR="00674E00">
              <w:t>Aug</w:t>
            </w:r>
            <w:r>
              <w:t>)</w:t>
            </w:r>
          </w:p>
        </w:tc>
        <w:tc>
          <w:tcPr>
            <w:tcW w:w="1909" w:type="dxa"/>
          </w:tcPr>
          <w:p w14:paraId="0241B0F3" w14:textId="06E6AF74" w:rsidR="00BA23A4" w:rsidRDefault="003E3795" w:rsidP="00241DC0">
            <w:pPr>
              <w:pStyle w:val="BodyText"/>
              <w:jc w:val="center"/>
            </w:pPr>
            <w:r>
              <w:t>5.9</w:t>
            </w:r>
            <w:r w:rsidR="00BA23A4">
              <w:t xml:space="preserve"> (</w:t>
            </w:r>
            <w:r>
              <w:t>Sep</w:t>
            </w:r>
            <w:r w:rsidR="00BA23A4">
              <w:t>)</w:t>
            </w:r>
          </w:p>
        </w:tc>
        <w:tc>
          <w:tcPr>
            <w:tcW w:w="1701" w:type="dxa"/>
          </w:tcPr>
          <w:p w14:paraId="2D2E0A9C" w14:textId="533ECBC1" w:rsidR="00BA23A4" w:rsidRDefault="00C25E3E" w:rsidP="00241DC0">
            <w:pPr>
              <w:pStyle w:val="BodyText"/>
              <w:jc w:val="center"/>
            </w:pPr>
            <w:r>
              <w:t>0.07</w:t>
            </w:r>
          </w:p>
        </w:tc>
        <w:tc>
          <w:tcPr>
            <w:tcW w:w="1701" w:type="dxa"/>
          </w:tcPr>
          <w:p w14:paraId="5A59BC38" w14:textId="5346E23B" w:rsidR="00BA23A4" w:rsidRDefault="00C25E3E" w:rsidP="00241DC0">
            <w:pPr>
              <w:pStyle w:val="BodyText"/>
              <w:jc w:val="center"/>
            </w:pPr>
            <w:r>
              <w:t>82</w:t>
            </w:r>
          </w:p>
        </w:tc>
      </w:tr>
      <w:tr w:rsidR="00BA23A4" w14:paraId="755FBE73" w14:textId="77777777" w:rsidTr="007C2274">
        <w:tc>
          <w:tcPr>
            <w:tcW w:w="1989" w:type="dxa"/>
          </w:tcPr>
          <w:p w14:paraId="0DD29827" w14:textId="77777777" w:rsidR="00BA23A4" w:rsidRDefault="00BA23A4" w:rsidP="00241DC0">
            <w:pPr>
              <w:pStyle w:val="BodyText"/>
              <w:jc w:val="center"/>
            </w:pPr>
            <w:r>
              <w:t>08/1999 – 07/2004</w:t>
            </w:r>
          </w:p>
        </w:tc>
        <w:tc>
          <w:tcPr>
            <w:tcW w:w="2051" w:type="dxa"/>
          </w:tcPr>
          <w:p w14:paraId="6323D733" w14:textId="0C8CF82F" w:rsidR="00BA23A4" w:rsidRDefault="00BA23A4" w:rsidP="00241DC0">
            <w:pPr>
              <w:pStyle w:val="BodyText"/>
              <w:jc w:val="center"/>
            </w:pPr>
            <w:r>
              <w:t>6.0 (</w:t>
            </w:r>
            <w:r w:rsidR="00674E00">
              <w:t>Sep</w:t>
            </w:r>
            <w:r>
              <w:t>)</w:t>
            </w:r>
          </w:p>
        </w:tc>
        <w:tc>
          <w:tcPr>
            <w:tcW w:w="1909" w:type="dxa"/>
          </w:tcPr>
          <w:p w14:paraId="7103A0DB" w14:textId="78BAE6C3" w:rsidR="00BA23A4" w:rsidRDefault="003E3795" w:rsidP="00241DC0">
            <w:pPr>
              <w:pStyle w:val="BodyText"/>
              <w:jc w:val="center"/>
            </w:pPr>
            <w:r>
              <w:t>5.9</w:t>
            </w:r>
            <w:r w:rsidR="00BA23A4">
              <w:t xml:space="preserve"> (</w:t>
            </w:r>
            <w:r>
              <w:t>Feb</w:t>
            </w:r>
            <w:r w:rsidR="00BA23A4">
              <w:t>)</w:t>
            </w:r>
          </w:p>
        </w:tc>
        <w:tc>
          <w:tcPr>
            <w:tcW w:w="1701" w:type="dxa"/>
          </w:tcPr>
          <w:p w14:paraId="333EEFE4" w14:textId="732D5B65" w:rsidR="00BA23A4" w:rsidRDefault="00C25E3E" w:rsidP="00241DC0">
            <w:pPr>
              <w:pStyle w:val="BodyText"/>
              <w:jc w:val="center"/>
            </w:pPr>
            <w:r>
              <w:t>0.06</w:t>
            </w:r>
          </w:p>
        </w:tc>
        <w:tc>
          <w:tcPr>
            <w:tcW w:w="1701" w:type="dxa"/>
          </w:tcPr>
          <w:p w14:paraId="1085BAE6" w14:textId="1E9690E9" w:rsidR="00BA23A4" w:rsidRDefault="00C25E3E" w:rsidP="00241DC0">
            <w:pPr>
              <w:pStyle w:val="BodyText"/>
              <w:jc w:val="center"/>
            </w:pPr>
            <w:r>
              <w:t>144</w:t>
            </w:r>
          </w:p>
        </w:tc>
      </w:tr>
      <w:tr w:rsidR="00BA23A4" w14:paraId="2D626889" w14:textId="77777777" w:rsidTr="007C2274">
        <w:tc>
          <w:tcPr>
            <w:tcW w:w="1989" w:type="dxa"/>
          </w:tcPr>
          <w:p w14:paraId="751A4B1E" w14:textId="77777777" w:rsidR="00BA23A4" w:rsidRDefault="00BA23A4" w:rsidP="00241DC0">
            <w:pPr>
              <w:pStyle w:val="BodyText"/>
              <w:jc w:val="center"/>
            </w:pPr>
            <w:r>
              <w:t>08/2004 – 07/2009</w:t>
            </w:r>
          </w:p>
        </w:tc>
        <w:tc>
          <w:tcPr>
            <w:tcW w:w="2051" w:type="dxa"/>
          </w:tcPr>
          <w:p w14:paraId="0CC0BC28" w14:textId="40F829D1" w:rsidR="00BA23A4" w:rsidRDefault="00674E00" w:rsidP="00241DC0">
            <w:pPr>
              <w:pStyle w:val="BodyText"/>
              <w:jc w:val="center"/>
            </w:pPr>
            <w:r>
              <w:t>5.9</w:t>
            </w:r>
            <w:r w:rsidR="00BA23A4">
              <w:t xml:space="preserve"> (</w:t>
            </w:r>
            <w:r>
              <w:t>Apr</w:t>
            </w:r>
            <w:r w:rsidR="00BA23A4">
              <w:t>)</w:t>
            </w:r>
          </w:p>
        </w:tc>
        <w:tc>
          <w:tcPr>
            <w:tcW w:w="1909" w:type="dxa"/>
          </w:tcPr>
          <w:p w14:paraId="58FF008E" w14:textId="59A5FD94" w:rsidR="00BA23A4" w:rsidRDefault="003E3795" w:rsidP="00241DC0">
            <w:pPr>
              <w:pStyle w:val="BodyText"/>
              <w:jc w:val="center"/>
            </w:pPr>
            <w:r>
              <w:t>5.9</w:t>
            </w:r>
            <w:r w:rsidR="00BA23A4">
              <w:t xml:space="preserve"> (</w:t>
            </w:r>
            <w:r>
              <w:t>Apr</w:t>
            </w:r>
            <w:r w:rsidR="00BA23A4">
              <w:t>)</w:t>
            </w:r>
          </w:p>
        </w:tc>
        <w:tc>
          <w:tcPr>
            <w:tcW w:w="1701" w:type="dxa"/>
          </w:tcPr>
          <w:p w14:paraId="49C52000" w14:textId="35106B87" w:rsidR="00BA23A4" w:rsidRDefault="00C25E3E" w:rsidP="00241DC0">
            <w:pPr>
              <w:pStyle w:val="BodyText"/>
              <w:jc w:val="center"/>
            </w:pPr>
            <w:r>
              <w:t>0.06</w:t>
            </w:r>
          </w:p>
        </w:tc>
        <w:tc>
          <w:tcPr>
            <w:tcW w:w="1701" w:type="dxa"/>
          </w:tcPr>
          <w:p w14:paraId="2A6986BA" w14:textId="56A3C058" w:rsidR="00BA23A4" w:rsidRDefault="00C25E3E" w:rsidP="00241DC0">
            <w:pPr>
              <w:pStyle w:val="BodyText"/>
              <w:jc w:val="center"/>
            </w:pPr>
            <w:r>
              <w:t>130</w:t>
            </w:r>
          </w:p>
        </w:tc>
      </w:tr>
      <w:tr w:rsidR="00BA23A4" w14:paraId="2A3E738F" w14:textId="77777777" w:rsidTr="007C2274">
        <w:tc>
          <w:tcPr>
            <w:tcW w:w="1989" w:type="dxa"/>
          </w:tcPr>
          <w:p w14:paraId="335116E1" w14:textId="77777777" w:rsidR="00BA23A4" w:rsidRDefault="00BA23A4" w:rsidP="00241DC0">
            <w:pPr>
              <w:pStyle w:val="BodyText"/>
              <w:jc w:val="center"/>
            </w:pPr>
            <w:r>
              <w:t>08/2009 – 07/2014</w:t>
            </w:r>
          </w:p>
        </w:tc>
        <w:tc>
          <w:tcPr>
            <w:tcW w:w="2051" w:type="dxa"/>
          </w:tcPr>
          <w:p w14:paraId="48E777AD" w14:textId="0D5DD589" w:rsidR="00BA23A4" w:rsidRDefault="00674E00" w:rsidP="00241DC0">
            <w:pPr>
              <w:pStyle w:val="BodyText"/>
              <w:jc w:val="center"/>
            </w:pPr>
            <w:r>
              <w:t>5.9</w:t>
            </w:r>
            <w:r w:rsidR="00BA23A4">
              <w:t xml:space="preserve"> (</w:t>
            </w:r>
            <w:r>
              <w:t>Sep</w:t>
            </w:r>
            <w:r w:rsidR="00BA23A4">
              <w:t>)</w:t>
            </w:r>
          </w:p>
        </w:tc>
        <w:tc>
          <w:tcPr>
            <w:tcW w:w="1909" w:type="dxa"/>
          </w:tcPr>
          <w:p w14:paraId="72E6FBB1" w14:textId="0DCF1824" w:rsidR="00BA23A4" w:rsidRDefault="003E3795" w:rsidP="00241DC0">
            <w:pPr>
              <w:pStyle w:val="BodyText"/>
              <w:jc w:val="center"/>
            </w:pPr>
            <w:r>
              <w:t>5.7</w:t>
            </w:r>
            <w:r w:rsidR="00BA23A4">
              <w:t xml:space="preserve"> (</w:t>
            </w:r>
            <w:r>
              <w:t>Apr</w:t>
            </w:r>
            <w:r w:rsidR="00BA23A4">
              <w:t>)</w:t>
            </w:r>
          </w:p>
        </w:tc>
        <w:tc>
          <w:tcPr>
            <w:tcW w:w="1701" w:type="dxa"/>
          </w:tcPr>
          <w:p w14:paraId="225298F5" w14:textId="4F85C92A" w:rsidR="00BA23A4" w:rsidRDefault="00C25E3E" w:rsidP="00241DC0">
            <w:pPr>
              <w:pStyle w:val="BodyText"/>
              <w:jc w:val="center"/>
            </w:pPr>
            <w:r>
              <w:t>0.19</w:t>
            </w:r>
          </w:p>
        </w:tc>
        <w:tc>
          <w:tcPr>
            <w:tcW w:w="1701" w:type="dxa"/>
          </w:tcPr>
          <w:p w14:paraId="55C2B8F5" w14:textId="6CADA16A" w:rsidR="00BA23A4" w:rsidRDefault="00C25E3E" w:rsidP="00241DC0">
            <w:pPr>
              <w:pStyle w:val="BodyText"/>
              <w:jc w:val="center"/>
            </w:pPr>
            <w:r>
              <w:t>212</w:t>
            </w:r>
          </w:p>
        </w:tc>
      </w:tr>
      <w:tr w:rsidR="00BA23A4" w14:paraId="59EA1B6D" w14:textId="77777777" w:rsidTr="007C2274">
        <w:tc>
          <w:tcPr>
            <w:tcW w:w="1989" w:type="dxa"/>
          </w:tcPr>
          <w:p w14:paraId="38E405A6" w14:textId="77777777" w:rsidR="00BA23A4" w:rsidRDefault="00BA23A4" w:rsidP="00241DC0">
            <w:pPr>
              <w:pStyle w:val="BodyText"/>
              <w:jc w:val="center"/>
            </w:pPr>
            <w:r>
              <w:t>08/2014 – 07/2019</w:t>
            </w:r>
          </w:p>
        </w:tc>
        <w:tc>
          <w:tcPr>
            <w:tcW w:w="2051" w:type="dxa"/>
          </w:tcPr>
          <w:p w14:paraId="1EB97CD6" w14:textId="7F1365CF" w:rsidR="00BA23A4" w:rsidRDefault="003E3795" w:rsidP="00241DC0">
            <w:pPr>
              <w:pStyle w:val="BodyText"/>
              <w:jc w:val="center"/>
            </w:pPr>
            <w:r>
              <w:t>5.8</w:t>
            </w:r>
            <w:r w:rsidR="00BA23A4">
              <w:t xml:space="preserve"> (</w:t>
            </w:r>
            <w:r>
              <w:t>Sep</w:t>
            </w:r>
            <w:r w:rsidR="00BA23A4">
              <w:t>)</w:t>
            </w:r>
          </w:p>
        </w:tc>
        <w:tc>
          <w:tcPr>
            <w:tcW w:w="1909" w:type="dxa"/>
          </w:tcPr>
          <w:p w14:paraId="4CF6D4D0" w14:textId="459977A9" w:rsidR="00BA23A4" w:rsidRDefault="00C25E3E" w:rsidP="00241DC0">
            <w:pPr>
              <w:pStyle w:val="BodyText"/>
              <w:jc w:val="center"/>
            </w:pPr>
            <w:r>
              <w:t>5.6</w:t>
            </w:r>
            <w:r w:rsidR="00BA23A4">
              <w:t xml:space="preserve"> (</w:t>
            </w:r>
            <w:r>
              <w:t>Mar</w:t>
            </w:r>
            <w:r w:rsidR="00BA23A4">
              <w:t>)</w:t>
            </w:r>
          </w:p>
        </w:tc>
        <w:tc>
          <w:tcPr>
            <w:tcW w:w="1701" w:type="dxa"/>
          </w:tcPr>
          <w:p w14:paraId="344F1CCF" w14:textId="728BD093" w:rsidR="00BA23A4" w:rsidRDefault="00C25E3E" w:rsidP="00241DC0">
            <w:pPr>
              <w:pStyle w:val="BodyText"/>
              <w:jc w:val="center"/>
            </w:pPr>
            <w:r>
              <w:t>0.25</w:t>
            </w:r>
          </w:p>
        </w:tc>
        <w:tc>
          <w:tcPr>
            <w:tcW w:w="1701" w:type="dxa"/>
          </w:tcPr>
          <w:p w14:paraId="5A110498" w14:textId="66FDFE52" w:rsidR="00BA23A4" w:rsidRDefault="00C25E3E" w:rsidP="00241DC0">
            <w:pPr>
              <w:pStyle w:val="BodyText"/>
              <w:jc w:val="center"/>
            </w:pPr>
            <w:r>
              <w:t>218</w:t>
            </w:r>
          </w:p>
        </w:tc>
      </w:tr>
    </w:tbl>
    <w:p w14:paraId="47A96663" w14:textId="77777777" w:rsidR="005907C3" w:rsidRPr="003B09F5" w:rsidRDefault="005907C3" w:rsidP="005907C3">
      <w:pPr>
        <w:pStyle w:val="CaptionedFigure"/>
        <w:rPr>
          <w:rFonts w:ascii="Times New Roman" w:hAnsi="Times New Roman" w:cs="Times New Roman"/>
        </w:rPr>
      </w:pPr>
      <w:bookmarkStart w:id="88" w:name="site-summary-2"/>
      <w:r w:rsidRPr="003B09F5">
        <w:rPr>
          <w:rFonts w:ascii="Times New Roman" w:hAnsi="Times New Roman" w:cs="Times New Roman"/>
          <w:noProof/>
          <w:lang w:val="en-AU" w:eastAsia="en-AU"/>
        </w:rPr>
        <w:lastRenderedPageBreak/>
        <w:drawing>
          <wp:inline distT="0" distB="0" distL="0" distR="0" wp14:anchorId="7F694F28" wp14:editId="060EC0DF">
            <wp:extent cx="5676900" cy="5334000"/>
            <wp:effectExtent l="0" t="0" r="0" b="0"/>
            <wp:docPr id="16" name="Picture" descr="Surface water levels recorded at staff gauge 6162565 for Lake Yonderup. Red segments along trendline indicate preiods of significant decline in groundwater levels and blue segments represent significant increases in groundwater level."/>
            <wp:cNvGraphicFramePr/>
            <a:graphic xmlns:a="http://schemas.openxmlformats.org/drawingml/2006/main">
              <a:graphicData uri="http://schemas.openxmlformats.org/drawingml/2006/picture">
                <pic:pic xmlns:pic="http://schemas.openxmlformats.org/drawingml/2006/picture">
                  <pic:nvPicPr>
                    <pic:cNvPr id="0" name="Picture" descr="Figs/YoderupWaterPlot-1.png"/>
                    <pic:cNvPicPr>
                      <a:picLocks noChangeAspect="1" noChangeArrowheads="1"/>
                    </pic:cNvPicPr>
                  </pic:nvPicPr>
                  <pic:blipFill>
                    <a:blip r:embed="rId20"/>
                    <a:stretch>
                      <a:fillRect/>
                    </a:stretch>
                  </pic:blipFill>
                  <pic:spPr bwMode="auto">
                    <a:xfrm>
                      <a:off x="0" y="0"/>
                      <a:ext cx="5677523" cy="5334585"/>
                    </a:xfrm>
                    <a:prstGeom prst="rect">
                      <a:avLst/>
                    </a:prstGeom>
                    <a:noFill/>
                    <a:ln w="9525">
                      <a:noFill/>
                      <a:headEnd/>
                      <a:tailEnd/>
                    </a:ln>
                  </pic:spPr>
                </pic:pic>
              </a:graphicData>
            </a:graphic>
          </wp:inline>
        </w:drawing>
      </w:r>
    </w:p>
    <w:p w14:paraId="48C9C3CC" w14:textId="7F7CB7B6" w:rsidR="005907C3" w:rsidRPr="003B09F5" w:rsidRDefault="005907C3" w:rsidP="005907C3">
      <w:pPr>
        <w:pStyle w:val="Caption"/>
        <w:rPr>
          <w:rFonts w:ascii="Times New Roman" w:hAnsi="Times New Roman" w:cs="Times New Roman"/>
        </w:rPr>
      </w:pPr>
      <w:bookmarkStart w:id="89" w:name="_Ref2591930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7E5928">
        <w:rPr>
          <w:rFonts w:ascii="Times New Roman" w:hAnsi="Times New Roman" w:cs="Times New Roman"/>
          <w:noProof/>
        </w:rPr>
        <w:t>6</w:t>
      </w:r>
      <w:r w:rsidRPr="003B09F5">
        <w:rPr>
          <w:rFonts w:ascii="Times New Roman" w:hAnsi="Times New Roman" w:cs="Times New Roman"/>
        </w:rPr>
        <w:fldChar w:fldCharType="end"/>
      </w:r>
      <w:bookmarkEnd w:id="89"/>
      <w:r w:rsidRPr="003B09F5">
        <w:rPr>
          <w:rFonts w:ascii="Times New Roman" w:hAnsi="Times New Roman" w:cs="Times New Roman"/>
        </w:rPr>
        <w:t xml:space="preserve"> Surface water levels recorded at staff gauge 6162565 for Lake Yonderup. Red segments along trendline indicate periods of significant decline in groundwater levels and blue segments represent significant increases in groundwater level.</w:t>
      </w:r>
      <w:r w:rsidR="00B02519" w:rsidRPr="003B09F5">
        <w:rPr>
          <w:rFonts w:ascii="Times New Roman" w:hAnsi="Times New Roman" w:cs="Times New Roman"/>
        </w:rPr>
        <w:t xml:space="preserve"> </w:t>
      </w:r>
      <w:r w:rsidR="00B02519">
        <w:rPr>
          <w:rFonts w:ascii="Times New Roman" w:hAnsi="Times New Roman" w:cs="Times New Roman"/>
        </w:rPr>
        <w:t>The shaded area around trend line represents the 95% confidence interval.</w:t>
      </w:r>
    </w:p>
    <w:p w14:paraId="26271F7A" w14:textId="7871F9AC" w:rsidR="001D584F" w:rsidRPr="003B09F5" w:rsidRDefault="00A200FB">
      <w:pPr>
        <w:pStyle w:val="Heading3"/>
        <w:rPr>
          <w:rFonts w:cs="Times New Roman"/>
        </w:rPr>
      </w:pPr>
      <w:r>
        <w:rPr>
          <w:rFonts w:cs="Times New Roman"/>
        </w:rPr>
        <w:t>Implications of revised threshold</w:t>
      </w:r>
      <w:bookmarkEnd w:id="88"/>
    </w:p>
    <w:p w14:paraId="3D58A915" w14:textId="2DAA2375" w:rsidR="0047337A" w:rsidRDefault="005D6919" w:rsidP="00C91B33">
      <w:pPr>
        <w:pStyle w:val="FirstParagraph"/>
      </w:pPr>
      <w:r w:rsidRPr="003B09F5">
        <w:t>Managing the lake at the proposed 2030 thresholds may alleviate some of the effects of declining surface waters at Lake Yonderup</w:t>
      </w:r>
      <w:r w:rsidR="00C91B33">
        <w:t xml:space="preserve"> (</w:t>
      </w:r>
      <w:r w:rsidR="00C91B33">
        <w:fldChar w:fldCharType="begin"/>
      </w:r>
      <w:r w:rsidR="00C91B33">
        <w:instrText xml:space="preserve"> REF _Ref26189700 \h  \* MERGEFORMAT </w:instrText>
      </w:r>
      <w:r w:rsidR="00C91B33">
        <w:fldChar w:fldCharType="separate"/>
      </w:r>
      <w:r w:rsidR="00D57F93" w:rsidRPr="00D57F93">
        <w:t xml:space="preserve">Table </w:t>
      </w:r>
      <w:r w:rsidR="00D57F93" w:rsidRPr="00D57F93">
        <w:rPr>
          <w:noProof/>
        </w:rPr>
        <w:t>7</w:t>
      </w:r>
      <w:r w:rsidR="00C91B33">
        <w:fldChar w:fldCharType="end"/>
      </w:r>
      <w:r w:rsidR="00C91B33">
        <w:t xml:space="preserve">). </w:t>
      </w:r>
      <w:r w:rsidR="00D57F93" w:rsidRPr="003B09F5">
        <w:t>Like Loch McNess, the remarkably stable surface water levels were a feature of this wetland and have now been compromised by declining water levels and increased seasonal variation</w:t>
      </w:r>
      <w:r w:rsidR="00D57F93">
        <w:t xml:space="preserve"> (</w:t>
      </w:r>
      <w:r w:rsidR="00D57F93">
        <w:fldChar w:fldCharType="begin"/>
      </w:r>
      <w:r w:rsidR="00D57F93">
        <w:instrText xml:space="preserve"> REF _Ref25921647 \h </w:instrText>
      </w:r>
      <w:r w:rsidR="00D57F93">
        <w:fldChar w:fldCharType="separate"/>
      </w:r>
      <w:r w:rsidR="00D57F93">
        <w:t xml:space="preserve">Table </w:t>
      </w:r>
      <w:r w:rsidR="00D57F93">
        <w:rPr>
          <w:noProof/>
        </w:rPr>
        <w:t>6</w:t>
      </w:r>
      <w:r w:rsidR="00D57F93">
        <w:fldChar w:fldCharType="end"/>
      </w:r>
      <w:r w:rsidR="00D57F93">
        <w:t>)</w:t>
      </w:r>
      <w:r w:rsidR="00D57F93" w:rsidRPr="003B09F5">
        <w:t>.</w:t>
      </w:r>
      <w:r w:rsidR="00DD451D">
        <w:t xml:space="preserve"> There are indications that water quality has begun to </w:t>
      </w:r>
      <w:r w:rsidR="00B20941">
        <w:t>shift because of</w:t>
      </w:r>
      <w:r w:rsidR="00DD451D">
        <w:t xml:space="preserve"> the dec</w:t>
      </w:r>
      <w:r w:rsidR="006A0D9A">
        <w:t>lining water levels</w:t>
      </w:r>
      <w:r w:rsidR="00B20941">
        <w:t>. No</w:t>
      </w:r>
      <w:r w:rsidR="00D73653">
        <w:t xml:space="preserve">netheless, under the projected </w:t>
      </w:r>
      <w:r w:rsidR="003B2221">
        <w:t xml:space="preserve">2030 water levels, </w:t>
      </w:r>
      <w:r w:rsidR="006C386E">
        <w:t>it is</w:t>
      </w:r>
      <w:r w:rsidR="00D05E92">
        <w:t xml:space="preserve"> unlikely </w:t>
      </w:r>
      <w:r w:rsidR="006C386E">
        <w:t>the lake will be at</w:t>
      </w:r>
      <w:r w:rsidR="00D05E92">
        <w:t xml:space="preserve"> risk of acidification</w:t>
      </w:r>
      <w:r w:rsidR="008B0AB4">
        <w:t xml:space="preserve"> given that water levels are projected to be higher than current</w:t>
      </w:r>
      <w:r w:rsidR="007B058C">
        <w:t xml:space="preserve">. </w:t>
      </w:r>
      <w:r w:rsidR="00C45B50">
        <w:t>The projected h</w:t>
      </w:r>
      <w:r w:rsidR="007B058C">
        <w:t xml:space="preserve">igher water levels may also have a positive impact on </w:t>
      </w:r>
      <w:r w:rsidR="00DA58F9">
        <w:t>the nutrient status of the lake a</w:t>
      </w:r>
      <w:r w:rsidR="00C45B50">
        <w:t xml:space="preserve">nd may </w:t>
      </w:r>
      <w:r w:rsidR="003D55CA">
        <w:t xml:space="preserve">reverse the current trend of increasing nitrogen </w:t>
      </w:r>
      <w:r w:rsidR="00F56359">
        <w:t>in the water.</w:t>
      </w:r>
      <w:r w:rsidR="00A03DB6">
        <w:t xml:space="preserve"> </w:t>
      </w:r>
    </w:p>
    <w:p w14:paraId="20610FD0" w14:textId="77777777" w:rsidR="00496F5E" w:rsidRDefault="007E3153" w:rsidP="00C91B33">
      <w:pPr>
        <w:pStyle w:val="FirstParagraph"/>
      </w:pPr>
      <w:r>
        <w:lastRenderedPageBreak/>
        <w:t>The projected</w:t>
      </w:r>
      <w:r w:rsidR="00160FA5" w:rsidRPr="003B09F5">
        <w:t xml:space="preserve"> water levels may</w:t>
      </w:r>
      <w:r w:rsidR="00300E54">
        <w:t xml:space="preserve"> also</w:t>
      </w:r>
      <w:r w:rsidR="00160FA5" w:rsidRPr="003B09F5">
        <w:t xml:space="preserve"> improve the cover abundances of many native plant species; however, it is unknown whether the proposed increases in surface water are sufficient to achieve this. </w:t>
      </w:r>
      <w:r w:rsidR="0026057A">
        <w:t xml:space="preserve">For instance, </w:t>
      </w:r>
      <w:r w:rsidR="00A008E3">
        <w:t xml:space="preserve">many natives, including </w:t>
      </w:r>
      <w:r w:rsidR="00C84249" w:rsidRPr="003B09F5">
        <w:rPr>
          <w:rFonts w:cs="Times New Roman"/>
          <w:i/>
        </w:rPr>
        <w:t>Banksia attenuatta</w:t>
      </w:r>
      <w:r w:rsidR="00C84249" w:rsidRPr="003B09F5">
        <w:rPr>
          <w:rFonts w:cs="Times New Roman"/>
        </w:rPr>
        <w:t xml:space="preserve"> and </w:t>
      </w:r>
      <w:r w:rsidR="00C84249" w:rsidRPr="003B09F5">
        <w:rPr>
          <w:rFonts w:cs="Times New Roman"/>
          <w:i/>
        </w:rPr>
        <w:t>Melaleuca preissiana</w:t>
      </w:r>
      <w:r w:rsidR="00C84249">
        <w:rPr>
          <w:rFonts w:cs="Times New Roman"/>
          <w:iCs/>
        </w:rPr>
        <w:t xml:space="preserve">, are predicted here to decline </w:t>
      </w:r>
      <w:r w:rsidR="00694E58">
        <w:rPr>
          <w:rFonts w:cs="Times New Roman"/>
          <w:iCs/>
        </w:rPr>
        <w:t>further in cover abundance</w:t>
      </w:r>
      <w:r w:rsidR="00000CAD">
        <w:rPr>
          <w:rFonts w:cs="Times New Roman"/>
          <w:iCs/>
        </w:rPr>
        <w:t>.</w:t>
      </w:r>
      <w:r w:rsidR="00411827">
        <w:rPr>
          <w:rFonts w:cs="Times New Roman"/>
          <w:iCs/>
        </w:rPr>
        <w:t xml:space="preserve"> </w:t>
      </w:r>
      <w:r w:rsidR="00B423A8" w:rsidRPr="003B09F5">
        <w:rPr>
          <w:rFonts w:cs="Times New Roman"/>
        </w:rPr>
        <w:t xml:space="preserve">In fact, </w:t>
      </w:r>
      <w:r w:rsidR="00B423A8" w:rsidRPr="003B09F5">
        <w:rPr>
          <w:rFonts w:cs="Times New Roman"/>
          <w:i/>
        </w:rPr>
        <w:t>B. attenuatta</w:t>
      </w:r>
      <w:r w:rsidR="00B423A8" w:rsidRPr="003B09F5">
        <w:rPr>
          <w:rFonts w:cs="Times New Roman"/>
        </w:rPr>
        <w:t xml:space="preserve"> and </w:t>
      </w:r>
      <w:r w:rsidR="00B423A8" w:rsidRPr="003B09F5">
        <w:rPr>
          <w:rFonts w:cs="Times New Roman"/>
          <w:i/>
        </w:rPr>
        <w:t>M. preissiana</w:t>
      </w:r>
      <w:r w:rsidR="00B423A8" w:rsidRPr="003B09F5">
        <w:rPr>
          <w:rFonts w:cs="Times New Roman"/>
        </w:rPr>
        <w:t xml:space="preserve"> have already disappeared from the monitoring transect, while stands of </w:t>
      </w:r>
      <w:r w:rsidR="00B423A8" w:rsidRPr="003B09F5">
        <w:rPr>
          <w:rFonts w:cs="Times New Roman"/>
          <w:i/>
        </w:rPr>
        <w:t>Melaleuca rhaphiophylla</w:t>
      </w:r>
      <w:r w:rsidR="00B423A8" w:rsidRPr="003B09F5">
        <w:rPr>
          <w:rFonts w:cs="Times New Roman"/>
        </w:rPr>
        <w:t xml:space="preserve"> are unhealthy.</w:t>
      </w:r>
      <w:r w:rsidR="00EB6393">
        <w:rPr>
          <w:iCs/>
        </w:rPr>
        <w:t xml:space="preserve"> </w:t>
      </w:r>
      <w:r w:rsidR="00160FA5" w:rsidRPr="003B09F5">
        <w:t>As no vegetation transects exist at the lake’s margin, it can only be speculated that without any effort to reduce the seasonal variation in surface water levels to the small fluctuations characteristic of the lake before 2004, fringing vegetation will be dominated by sedges capable of surviving periods without surface water.</w:t>
      </w:r>
    </w:p>
    <w:p w14:paraId="637CC197" w14:textId="044B16A0" w:rsidR="00C91B33" w:rsidRPr="00EB6393" w:rsidRDefault="00FA1B9F" w:rsidP="00DD2311">
      <w:pPr>
        <w:pStyle w:val="FirstParagraph"/>
        <w:rPr>
          <w:iCs/>
        </w:rPr>
        <w:sectPr w:rsidR="00C91B33" w:rsidRPr="00EB6393" w:rsidSect="00C91B33">
          <w:pgSz w:w="12240" w:h="15840"/>
          <w:pgMar w:top="1440" w:right="1440" w:bottom="1440" w:left="1440" w:header="720" w:footer="720" w:gutter="0"/>
          <w:cols w:space="720"/>
          <w:docGrid w:linePitch="326"/>
        </w:sectPr>
      </w:pPr>
      <w:r>
        <w:t xml:space="preserve">The projected </w:t>
      </w:r>
      <w:r w:rsidR="002A2B10">
        <w:t xml:space="preserve">2030 water levels will ensure macroinvertebrate habitat persists </w:t>
      </w:r>
      <w:r w:rsidR="00E16B51">
        <w:t xml:space="preserve">and may halt the decline in family richness currently being observed. </w:t>
      </w:r>
      <w:r w:rsidR="00076038">
        <w:t>Although, t</w:t>
      </w:r>
      <w:r w:rsidR="00E16B51">
        <w:t>he increased variability in water levels may</w:t>
      </w:r>
      <w:r w:rsidR="00076038">
        <w:t xml:space="preserve"> </w:t>
      </w:r>
      <w:r w:rsidR="0033386E">
        <w:t xml:space="preserve">change the </w:t>
      </w:r>
      <w:r w:rsidR="00781E33">
        <w:t xml:space="preserve">nature of habitats available to aquatic macroinvertebrates and therefore a shift in assemblage composition </w:t>
      </w:r>
      <w:r w:rsidR="00D065D1">
        <w:t>may occur.</w:t>
      </w:r>
      <w:r w:rsidR="000640E1">
        <w:t xml:space="preserve"> On the other hand, habitat currently unavailable due to low water levels may become </w:t>
      </w:r>
      <w:r w:rsidR="0056020C">
        <w:t>available again and res</w:t>
      </w:r>
      <w:r w:rsidR="00DD2311">
        <w:t>tore some of the recently lost diversity.</w:t>
      </w:r>
      <w:bookmarkStart w:id="90" w:name="_Ref25921655"/>
    </w:p>
    <w:p w14:paraId="1898BFD1" w14:textId="19EE3BE7" w:rsidR="00C91B33" w:rsidRDefault="00C91B33" w:rsidP="009B710F">
      <w:pPr>
        <w:pStyle w:val="TableCaption"/>
        <w:rPr>
          <w:rFonts w:cs="Times New Roman"/>
        </w:rPr>
      </w:pPr>
    </w:p>
    <w:p w14:paraId="348761BC" w14:textId="64A10A75" w:rsidR="009B710F" w:rsidRPr="003B09F5" w:rsidRDefault="009B710F" w:rsidP="009B710F">
      <w:pPr>
        <w:pStyle w:val="TableCaption"/>
        <w:rPr>
          <w:rFonts w:ascii="Times New Roman" w:hAnsi="Times New Roman" w:cs="Times New Roman"/>
        </w:rPr>
      </w:pPr>
      <w:bookmarkStart w:id="91" w:name="_Ref26189700"/>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E3659C">
        <w:rPr>
          <w:rFonts w:ascii="Times New Roman" w:hAnsi="Times New Roman" w:cs="Times New Roman"/>
          <w:noProof/>
        </w:rPr>
        <w:t>7</w:t>
      </w:r>
      <w:r w:rsidRPr="003B09F5">
        <w:rPr>
          <w:rFonts w:ascii="Times New Roman" w:hAnsi="Times New Roman" w:cs="Times New Roman"/>
        </w:rPr>
        <w:fldChar w:fldCharType="end"/>
      </w:r>
      <w:bookmarkEnd w:id="90"/>
      <w:bookmarkEnd w:id="91"/>
      <w:r w:rsidRPr="003B09F5">
        <w:rPr>
          <w:rFonts w:ascii="Times New Roman" w:hAnsi="Times New Roman" w:cs="Times New Roman"/>
        </w:rPr>
        <w:t xml:space="preserve"> Ecological consequences of revised thresholds in terms of compliance of stated site values and site management objectives at Lake Yonderup</w:t>
      </w:r>
      <w:r w:rsidR="00B23D47">
        <w:rPr>
          <w:rFonts w:ascii="Times New Roman" w:hAnsi="Times New Roman" w:cs="Times New Roman"/>
        </w:rPr>
        <w:t xml:space="preserve"> 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5304"/>
        <w:gridCol w:w="5816"/>
        <w:gridCol w:w="1840"/>
      </w:tblGrid>
      <w:tr w:rsidR="00F6213E" w:rsidRPr="003B09F5" w14:paraId="26271F80" w14:textId="77777777">
        <w:tc>
          <w:tcPr>
            <w:tcW w:w="0" w:type="auto"/>
            <w:tcBorders>
              <w:bottom w:val="single" w:sz="0" w:space="0" w:color="auto"/>
            </w:tcBorders>
            <w:vAlign w:val="bottom"/>
          </w:tcPr>
          <w:p w14:paraId="26271F7D"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1F7E" w14:textId="77777777" w:rsidR="00F6213E" w:rsidRPr="003B09F5" w:rsidRDefault="00F6213E" w:rsidP="00F6213E">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1F7F" w14:textId="5B28ED06"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725A14" w:rsidRPr="003B09F5" w14:paraId="26271F84" w14:textId="77777777">
        <w:tc>
          <w:tcPr>
            <w:tcW w:w="0" w:type="auto"/>
          </w:tcPr>
          <w:p w14:paraId="26271F81" w14:textId="77777777" w:rsidR="001D584F" w:rsidRPr="003B09F5" w:rsidRDefault="005D6919">
            <w:pPr>
              <w:pStyle w:val="Compact"/>
              <w:rPr>
                <w:rFonts w:cs="Times New Roman"/>
              </w:rPr>
            </w:pPr>
            <w:r w:rsidRPr="003B09F5">
              <w:rPr>
                <w:rFonts w:cs="Times New Roman"/>
                <w:b/>
              </w:rPr>
              <w:t>Site values</w:t>
            </w:r>
          </w:p>
        </w:tc>
        <w:tc>
          <w:tcPr>
            <w:tcW w:w="0" w:type="auto"/>
          </w:tcPr>
          <w:p w14:paraId="26271F82" w14:textId="77777777" w:rsidR="001D584F" w:rsidRPr="003B09F5" w:rsidRDefault="001D584F">
            <w:pPr>
              <w:pStyle w:val="Compact"/>
              <w:rPr>
                <w:rFonts w:cs="Times New Roman"/>
              </w:rPr>
            </w:pPr>
          </w:p>
        </w:tc>
        <w:tc>
          <w:tcPr>
            <w:tcW w:w="0" w:type="auto"/>
          </w:tcPr>
          <w:p w14:paraId="26271F83" w14:textId="77777777" w:rsidR="001D584F" w:rsidRPr="003B09F5" w:rsidRDefault="001D584F">
            <w:pPr>
              <w:pStyle w:val="Compact"/>
              <w:rPr>
                <w:rFonts w:cs="Times New Roman"/>
              </w:rPr>
            </w:pPr>
          </w:p>
        </w:tc>
      </w:tr>
      <w:tr w:rsidR="00725A14" w:rsidRPr="003B09F5" w14:paraId="26271F88" w14:textId="77777777">
        <w:tc>
          <w:tcPr>
            <w:tcW w:w="0" w:type="auto"/>
          </w:tcPr>
          <w:p w14:paraId="26271F85" w14:textId="77777777" w:rsidR="001D584F" w:rsidRPr="003B09F5" w:rsidRDefault="005D6919">
            <w:pPr>
              <w:pStyle w:val="Compact"/>
              <w:rPr>
                <w:rFonts w:cs="Times New Roman"/>
              </w:rPr>
            </w:pPr>
            <w:r w:rsidRPr="003B09F5">
              <w:rPr>
                <w:rFonts w:cs="Times New Roman"/>
              </w:rPr>
              <w:t>* High ecological values due to undisturbed nature</w:t>
            </w:r>
          </w:p>
        </w:tc>
        <w:tc>
          <w:tcPr>
            <w:tcW w:w="0" w:type="auto"/>
          </w:tcPr>
          <w:p w14:paraId="26271F86" w14:textId="77777777" w:rsidR="001D584F" w:rsidRPr="003B09F5" w:rsidRDefault="005D6919">
            <w:pPr>
              <w:pStyle w:val="Compact"/>
              <w:rPr>
                <w:rFonts w:cs="Times New Roman"/>
              </w:rPr>
            </w:pPr>
            <w:r w:rsidRPr="003B09F5">
              <w:rPr>
                <w:rFonts w:cs="Times New Roman"/>
              </w:rPr>
              <w:t>Terrestrial regions of the site are currently dominated by exotic vegetation, with concerning declines in key native species. Further declines will exacerbate the decline of native vegetation. Native species may become more abundant post 2030 when higher water levels are achieved. Continuation of stable water quality and low nutrient state are likely to maintain the current composition of aquatic macroinvertebrates. The proposed thresholds increase the likelihood of maintaining this distinctive community. The stable hydrological regime is unlikely to return.</w:t>
            </w:r>
          </w:p>
        </w:tc>
        <w:tc>
          <w:tcPr>
            <w:tcW w:w="0" w:type="auto"/>
          </w:tcPr>
          <w:p w14:paraId="26271F87" w14:textId="77777777" w:rsidR="001D584F" w:rsidRPr="003B09F5" w:rsidRDefault="005D6919">
            <w:pPr>
              <w:pStyle w:val="Compact"/>
              <w:jc w:val="center"/>
              <w:rPr>
                <w:rFonts w:cs="Times New Roman"/>
              </w:rPr>
            </w:pPr>
            <w:r w:rsidRPr="003B09F5">
              <w:rPr>
                <w:rFonts w:cs="Times New Roman"/>
              </w:rPr>
              <w:t>Likely</w:t>
            </w:r>
          </w:p>
        </w:tc>
      </w:tr>
      <w:tr w:rsidR="00725A14" w:rsidRPr="003B09F5" w14:paraId="26271F8C" w14:textId="77777777">
        <w:tc>
          <w:tcPr>
            <w:tcW w:w="0" w:type="auto"/>
          </w:tcPr>
          <w:p w14:paraId="26271F89" w14:textId="77777777" w:rsidR="001D584F" w:rsidRPr="003B09F5" w:rsidRDefault="005D6919">
            <w:pPr>
              <w:pStyle w:val="Compact"/>
              <w:rPr>
                <w:rFonts w:cs="Times New Roman"/>
              </w:rPr>
            </w:pPr>
            <w:r w:rsidRPr="003B09F5">
              <w:rPr>
                <w:rFonts w:cs="Times New Roman"/>
              </w:rPr>
              <w:t>* Rich invertebrate fauna</w:t>
            </w:r>
          </w:p>
        </w:tc>
        <w:tc>
          <w:tcPr>
            <w:tcW w:w="0" w:type="auto"/>
          </w:tcPr>
          <w:p w14:paraId="26271F8A" w14:textId="08BBA7A1" w:rsidR="001D584F" w:rsidRPr="003B09F5" w:rsidRDefault="005D6919">
            <w:pPr>
              <w:pStyle w:val="Compact"/>
              <w:rPr>
                <w:rFonts w:cs="Times New Roman"/>
              </w:rPr>
            </w:pPr>
            <w:r w:rsidRPr="003B09F5">
              <w:rPr>
                <w:rFonts w:cs="Times New Roman"/>
              </w:rPr>
              <w:t xml:space="preserve">Higher than present surface waters, combined with maintenance of water quality conditions are likely to have a positive impact on aquatic macroinvertebrate assemblages. There has not been an </w:t>
            </w:r>
            <w:r w:rsidR="000D3BD8" w:rsidRPr="003B09F5">
              <w:rPr>
                <w:rFonts w:cs="Times New Roman"/>
              </w:rPr>
              <w:t>observed dramatic shift</w:t>
            </w:r>
            <w:r w:rsidRPr="003B09F5">
              <w:rPr>
                <w:rFonts w:cs="Times New Roman"/>
              </w:rPr>
              <w:t xml:space="preserve"> in </w:t>
            </w:r>
            <w:r w:rsidR="00725A14">
              <w:rPr>
                <w:rFonts w:cs="Times New Roman"/>
              </w:rPr>
              <w:t xml:space="preserve">the </w:t>
            </w:r>
            <w:r w:rsidRPr="003B09F5">
              <w:rPr>
                <w:rFonts w:cs="Times New Roman"/>
              </w:rPr>
              <w:t>assemblage structure</w:t>
            </w:r>
            <w:r w:rsidR="00725A14">
              <w:rPr>
                <w:rFonts w:cs="Times New Roman"/>
              </w:rPr>
              <w:t xml:space="preserve"> in spring monitoring</w:t>
            </w:r>
            <w:r w:rsidRPr="003B09F5">
              <w:rPr>
                <w:rFonts w:cs="Times New Roman"/>
              </w:rPr>
              <w:t xml:space="preserve"> since 1996.</w:t>
            </w:r>
          </w:p>
        </w:tc>
        <w:tc>
          <w:tcPr>
            <w:tcW w:w="0" w:type="auto"/>
          </w:tcPr>
          <w:p w14:paraId="26271F8B" w14:textId="77777777" w:rsidR="001D584F" w:rsidRPr="003B09F5" w:rsidRDefault="005D6919">
            <w:pPr>
              <w:pStyle w:val="Compact"/>
              <w:jc w:val="center"/>
              <w:rPr>
                <w:rFonts w:cs="Times New Roman"/>
              </w:rPr>
            </w:pPr>
            <w:r w:rsidRPr="003B09F5">
              <w:rPr>
                <w:rFonts w:cs="Times New Roman"/>
              </w:rPr>
              <w:t>Likely</w:t>
            </w:r>
          </w:p>
        </w:tc>
      </w:tr>
      <w:tr w:rsidR="00725A14" w:rsidRPr="003B09F5" w14:paraId="26271F90" w14:textId="77777777">
        <w:tc>
          <w:tcPr>
            <w:tcW w:w="0" w:type="auto"/>
          </w:tcPr>
          <w:p w14:paraId="26271F8D" w14:textId="77777777" w:rsidR="001D584F" w:rsidRPr="003B09F5" w:rsidRDefault="005D6919">
            <w:pPr>
              <w:pStyle w:val="Compact"/>
              <w:rPr>
                <w:rFonts w:cs="Times New Roman"/>
              </w:rPr>
            </w:pPr>
            <w:r w:rsidRPr="003B09F5">
              <w:rPr>
                <w:rFonts w:cs="Times New Roman"/>
              </w:rPr>
              <w:t>* Excellent water quality</w:t>
            </w:r>
          </w:p>
        </w:tc>
        <w:tc>
          <w:tcPr>
            <w:tcW w:w="0" w:type="auto"/>
          </w:tcPr>
          <w:p w14:paraId="26271F8E" w14:textId="2D020FFE" w:rsidR="001D584F" w:rsidRPr="003B09F5" w:rsidRDefault="005D6919" w:rsidP="00A97807">
            <w:pPr>
              <w:pStyle w:val="Compact"/>
              <w:rPr>
                <w:rFonts w:cs="Times New Roman"/>
              </w:rPr>
            </w:pPr>
            <w:r w:rsidRPr="003B09F5">
              <w:rPr>
                <w:rFonts w:cs="Times New Roman"/>
              </w:rPr>
              <w:t xml:space="preserve">Sustaining surface waters greater than current levels will </w:t>
            </w:r>
            <w:r w:rsidR="00A97807">
              <w:rPr>
                <w:rFonts w:cs="Times New Roman"/>
              </w:rPr>
              <w:t xml:space="preserve">mean </w:t>
            </w:r>
            <w:r w:rsidR="0011003C">
              <w:rPr>
                <w:rFonts w:cs="Times New Roman"/>
              </w:rPr>
              <w:t>the risk o</w:t>
            </w:r>
            <w:r w:rsidRPr="003B09F5">
              <w:rPr>
                <w:rFonts w:cs="Times New Roman"/>
              </w:rPr>
              <w:t>f acidification</w:t>
            </w:r>
            <w:r w:rsidR="00A97807">
              <w:rPr>
                <w:rFonts w:cs="Times New Roman"/>
              </w:rPr>
              <w:t xml:space="preserve"> </w:t>
            </w:r>
            <w:r w:rsidR="0011003C">
              <w:rPr>
                <w:rFonts w:cs="Times New Roman"/>
              </w:rPr>
              <w:t xml:space="preserve">will </w:t>
            </w:r>
            <w:r w:rsidR="00A97807">
              <w:rPr>
                <w:rFonts w:cs="Times New Roman"/>
              </w:rPr>
              <w:t xml:space="preserve">remain </w:t>
            </w:r>
            <w:r w:rsidRPr="003B09F5">
              <w:rPr>
                <w:rFonts w:cs="Times New Roman"/>
              </w:rPr>
              <w:t xml:space="preserve">low. There are indications that nutrient levels may be on the rise and any further declines in water level before </w:t>
            </w:r>
            <w:r w:rsidR="00092BDE">
              <w:rPr>
                <w:rFonts w:cs="Times New Roman"/>
              </w:rPr>
              <w:t>2030</w:t>
            </w:r>
            <w:r w:rsidRPr="003B09F5">
              <w:rPr>
                <w:rFonts w:cs="Times New Roman"/>
              </w:rPr>
              <w:t xml:space="preserve"> may cause shifts in the ecosystem functioning of the lake.</w:t>
            </w:r>
          </w:p>
        </w:tc>
        <w:tc>
          <w:tcPr>
            <w:tcW w:w="0" w:type="auto"/>
          </w:tcPr>
          <w:p w14:paraId="26271F8F" w14:textId="544A631C" w:rsidR="001D584F" w:rsidRPr="003B09F5" w:rsidRDefault="005D6919">
            <w:pPr>
              <w:pStyle w:val="Compact"/>
              <w:jc w:val="center"/>
              <w:rPr>
                <w:rFonts w:cs="Times New Roman"/>
              </w:rPr>
            </w:pPr>
            <w:r w:rsidRPr="003B09F5">
              <w:rPr>
                <w:rFonts w:cs="Times New Roman"/>
              </w:rPr>
              <w:t>Likely - dependent on no further declines in water levels before 20</w:t>
            </w:r>
            <w:r w:rsidR="00092BDE">
              <w:rPr>
                <w:rFonts w:cs="Times New Roman"/>
              </w:rPr>
              <w:t>30</w:t>
            </w:r>
          </w:p>
        </w:tc>
      </w:tr>
      <w:tr w:rsidR="00725A14" w:rsidRPr="003B09F5" w14:paraId="26271F94" w14:textId="77777777">
        <w:tc>
          <w:tcPr>
            <w:tcW w:w="0" w:type="auto"/>
          </w:tcPr>
          <w:p w14:paraId="26271F91" w14:textId="77777777" w:rsidR="001D584F" w:rsidRPr="003B09F5" w:rsidRDefault="005D6919">
            <w:pPr>
              <w:pStyle w:val="Compact"/>
              <w:rPr>
                <w:rFonts w:cs="Times New Roman"/>
              </w:rPr>
            </w:pPr>
            <w:r w:rsidRPr="003B09F5">
              <w:rPr>
                <w:rFonts w:cs="Times New Roman"/>
              </w:rPr>
              <w:t>* Undisturbed hydrologic regime and lack of seasonal variation</w:t>
            </w:r>
          </w:p>
        </w:tc>
        <w:tc>
          <w:tcPr>
            <w:tcW w:w="0" w:type="auto"/>
          </w:tcPr>
          <w:p w14:paraId="26271F92" w14:textId="3D8ED771" w:rsidR="001D584F" w:rsidRPr="003B09F5" w:rsidRDefault="005D6919" w:rsidP="00725A14">
            <w:pPr>
              <w:pStyle w:val="Compact"/>
              <w:rPr>
                <w:rFonts w:cs="Times New Roman"/>
              </w:rPr>
            </w:pPr>
            <w:r w:rsidRPr="003B09F5">
              <w:rPr>
                <w:rFonts w:cs="Times New Roman"/>
              </w:rPr>
              <w:t xml:space="preserve">Seasonal variation has increased with declining water levels. </w:t>
            </w:r>
            <w:commentRangeStart w:id="92"/>
            <w:commentRangeStart w:id="93"/>
            <w:r w:rsidR="00725A14">
              <w:rPr>
                <w:rFonts w:cs="Times New Roman"/>
              </w:rPr>
              <w:t>Only possible if</w:t>
            </w:r>
            <w:r w:rsidRPr="003B09F5">
              <w:rPr>
                <w:rFonts w:cs="Times New Roman"/>
              </w:rPr>
              <w:t xml:space="preserve"> </w:t>
            </w:r>
            <w:r w:rsidR="00725A14">
              <w:rPr>
                <w:rFonts w:cs="Times New Roman"/>
              </w:rPr>
              <w:t>the hydrological controls in the wetland are re-instated as for Loch Mc</w:t>
            </w:r>
            <w:r w:rsidR="000520C9">
              <w:rPr>
                <w:rFonts w:cs="Times New Roman"/>
              </w:rPr>
              <w:t>N</w:t>
            </w:r>
            <w:r w:rsidR="00725A14">
              <w:rPr>
                <w:rFonts w:cs="Times New Roman"/>
              </w:rPr>
              <w:t>ess; but since we don’t know what they are this is unlikely</w:t>
            </w:r>
            <w:commentRangeEnd w:id="92"/>
            <w:r w:rsidR="003C668E">
              <w:rPr>
                <w:rStyle w:val="CommentReference"/>
                <w:rFonts w:asciiTheme="minorHAnsi" w:hAnsiTheme="minorHAnsi"/>
              </w:rPr>
              <w:commentReference w:id="92"/>
            </w:r>
            <w:commentRangeEnd w:id="93"/>
            <w:r w:rsidR="00C76FCB">
              <w:rPr>
                <w:rStyle w:val="CommentReference"/>
                <w:rFonts w:asciiTheme="minorHAnsi" w:hAnsiTheme="minorHAnsi"/>
              </w:rPr>
              <w:commentReference w:id="93"/>
            </w:r>
            <w:r w:rsidR="00725A14">
              <w:rPr>
                <w:rFonts w:cs="Times New Roman"/>
              </w:rPr>
              <w:t>.</w:t>
            </w:r>
          </w:p>
        </w:tc>
        <w:tc>
          <w:tcPr>
            <w:tcW w:w="0" w:type="auto"/>
          </w:tcPr>
          <w:p w14:paraId="26271F93" w14:textId="77777777" w:rsidR="001D584F" w:rsidRPr="003B09F5" w:rsidRDefault="005D6919">
            <w:pPr>
              <w:pStyle w:val="Compact"/>
              <w:jc w:val="center"/>
              <w:rPr>
                <w:rFonts w:cs="Times New Roman"/>
              </w:rPr>
            </w:pPr>
            <w:r w:rsidRPr="003B09F5">
              <w:rPr>
                <w:rFonts w:cs="Times New Roman"/>
              </w:rPr>
              <w:t>Unlikely</w:t>
            </w:r>
          </w:p>
        </w:tc>
      </w:tr>
      <w:tr w:rsidR="00725A14" w:rsidRPr="003B09F5" w14:paraId="26271F98" w14:textId="77777777">
        <w:tc>
          <w:tcPr>
            <w:tcW w:w="0" w:type="auto"/>
          </w:tcPr>
          <w:p w14:paraId="26271F95" w14:textId="77777777" w:rsidR="001D584F" w:rsidRPr="003B09F5" w:rsidRDefault="005D6919">
            <w:pPr>
              <w:pStyle w:val="Compact"/>
              <w:rPr>
                <w:rFonts w:cs="Times New Roman"/>
              </w:rPr>
            </w:pPr>
            <w:r w:rsidRPr="003B09F5">
              <w:rPr>
                <w:rFonts w:cs="Times New Roman"/>
              </w:rPr>
              <w:t xml:space="preserve">* </w:t>
            </w:r>
            <w:r w:rsidRPr="003B09F5">
              <w:rPr>
                <w:rFonts w:cs="Times New Roman"/>
                <w:i/>
              </w:rPr>
              <w:t>Banksia</w:t>
            </w:r>
            <w:r w:rsidRPr="003B09F5">
              <w:rPr>
                <w:rFonts w:cs="Times New Roman"/>
              </w:rPr>
              <w:t xml:space="preserve"> woodland &lt;8m depth to groundwater</w:t>
            </w:r>
          </w:p>
        </w:tc>
        <w:tc>
          <w:tcPr>
            <w:tcW w:w="0" w:type="auto"/>
          </w:tcPr>
          <w:p w14:paraId="26271F96" w14:textId="77777777" w:rsidR="001D584F" w:rsidRPr="003B09F5" w:rsidRDefault="005D6919">
            <w:pPr>
              <w:pStyle w:val="Compact"/>
              <w:rPr>
                <w:rFonts w:cs="Times New Roman"/>
              </w:rPr>
            </w:pPr>
            <w:r w:rsidRPr="003B09F5">
              <w:rPr>
                <w:rFonts w:cs="Times New Roman"/>
              </w:rPr>
              <w:t xml:space="preserve">There are currently few mature </w:t>
            </w:r>
            <w:r w:rsidRPr="003B09F5">
              <w:rPr>
                <w:rFonts w:cs="Times New Roman"/>
                <w:i/>
              </w:rPr>
              <w:t>B. littoralis</w:t>
            </w:r>
            <w:r w:rsidRPr="003B09F5">
              <w:rPr>
                <w:rFonts w:cs="Times New Roman"/>
              </w:rPr>
              <w:t xml:space="preserve"> at the site and only a few, albeit healthy, seedlings in the transect. Mature woodland </w:t>
            </w:r>
            <w:r w:rsidRPr="003B09F5">
              <w:rPr>
                <w:rFonts w:cs="Times New Roman"/>
              </w:rPr>
              <w:lastRenderedPageBreak/>
              <w:t>was destroyed by bushfire in 2004/05 and has not since recovered. Achieving water levels higher than current levels will facilitate recruitment and recovery.</w:t>
            </w:r>
          </w:p>
        </w:tc>
        <w:tc>
          <w:tcPr>
            <w:tcW w:w="0" w:type="auto"/>
          </w:tcPr>
          <w:p w14:paraId="26271F97" w14:textId="77777777" w:rsidR="001D584F" w:rsidRPr="003B09F5" w:rsidRDefault="005D6919">
            <w:pPr>
              <w:pStyle w:val="Compact"/>
              <w:jc w:val="center"/>
              <w:rPr>
                <w:rFonts w:cs="Times New Roman"/>
              </w:rPr>
            </w:pPr>
            <w:r w:rsidRPr="003B09F5">
              <w:rPr>
                <w:rFonts w:cs="Times New Roman"/>
              </w:rPr>
              <w:lastRenderedPageBreak/>
              <w:t xml:space="preserve">Possible - dependent on </w:t>
            </w:r>
            <w:r w:rsidRPr="003B09F5">
              <w:rPr>
                <w:rFonts w:cs="Times New Roman"/>
              </w:rPr>
              <w:lastRenderedPageBreak/>
              <w:t>future bushfire impacts</w:t>
            </w:r>
          </w:p>
        </w:tc>
      </w:tr>
      <w:tr w:rsidR="00725A14" w:rsidRPr="003B09F5" w14:paraId="26271F9C" w14:textId="77777777">
        <w:tc>
          <w:tcPr>
            <w:tcW w:w="0" w:type="auto"/>
          </w:tcPr>
          <w:p w14:paraId="26271F99" w14:textId="77777777" w:rsidR="001D584F" w:rsidRPr="003B09F5" w:rsidRDefault="005D6919">
            <w:pPr>
              <w:pStyle w:val="Compact"/>
              <w:rPr>
                <w:rFonts w:cs="Times New Roman"/>
              </w:rPr>
            </w:pPr>
            <w:r w:rsidRPr="003B09F5">
              <w:rPr>
                <w:rFonts w:cs="Times New Roman"/>
                <w:b/>
              </w:rPr>
              <w:lastRenderedPageBreak/>
              <w:t>Site management objectives</w:t>
            </w:r>
          </w:p>
        </w:tc>
        <w:tc>
          <w:tcPr>
            <w:tcW w:w="0" w:type="auto"/>
          </w:tcPr>
          <w:p w14:paraId="26271F9A" w14:textId="77777777" w:rsidR="001D584F" w:rsidRPr="003B09F5" w:rsidRDefault="001D584F">
            <w:pPr>
              <w:pStyle w:val="Compact"/>
              <w:rPr>
                <w:rFonts w:cs="Times New Roman"/>
              </w:rPr>
            </w:pPr>
          </w:p>
        </w:tc>
        <w:tc>
          <w:tcPr>
            <w:tcW w:w="0" w:type="auto"/>
          </w:tcPr>
          <w:p w14:paraId="26271F9B" w14:textId="77777777" w:rsidR="001D584F" w:rsidRPr="003B09F5" w:rsidRDefault="001D584F">
            <w:pPr>
              <w:pStyle w:val="Compact"/>
              <w:rPr>
                <w:rFonts w:cs="Times New Roman"/>
              </w:rPr>
            </w:pPr>
          </w:p>
        </w:tc>
      </w:tr>
      <w:tr w:rsidR="00725A14" w:rsidRPr="003B09F5" w14:paraId="26271FA0" w14:textId="77777777">
        <w:tc>
          <w:tcPr>
            <w:tcW w:w="0" w:type="auto"/>
          </w:tcPr>
          <w:p w14:paraId="26271F9D" w14:textId="155D41BF" w:rsidR="001D584F" w:rsidRPr="003B09F5" w:rsidRDefault="00725A14">
            <w:pPr>
              <w:pStyle w:val="Compact"/>
              <w:rPr>
                <w:rFonts w:cs="Times New Roman"/>
              </w:rPr>
            </w:pPr>
            <w:r>
              <w:rPr>
                <w:rFonts w:cs="Times New Roman"/>
              </w:rPr>
              <w:t xml:space="preserve">                                                                                                                                                                                                                                                                                                                                                                                                                                                                                                                                                                                                                                                                                                                                                                                                                                                                                                                                                                                                                                                                                                                                                                                                                                                                                                                                                                                                                                                                                                                                                                                                                                                                                                                                                                                                                                                                                                                                                                                                                                                                                                                                                                                                                                                               </w:t>
            </w:r>
            <w:r w:rsidR="005D6919" w:rsidRPr="003B09F5">
              <w:rPr>
                <w:rFonts w:cs="Times New Roman"/>
              </w:rPr>
              <w:t>* Maintain the environmental quality of the lake</w:t>
            </w:r>
          </w:p>
        </w:tc>
        <w:tc>
          <w:tcPr>
            <w:tcW w:w="0" w:type="auto"/>
          </w:tcPr>
          <w:p w14:paraId="26271F9E" w14:textId="0DCCD91E" w:rsidR="001D584F" w:rsidRPr="003B09F5" w:rsidRDefault="000D3BD8">
            <w:pPr>
              <w:pStyle w:val="Compact"/>
              <w:rPr>
                <w:rFonts w:cs="Times New Roman"/>
              </w:rPr>
            </w:pPr>
            <w:r w:rsidRPr="003B09F5">
              <w:rPr>
                <w:rFonts w:cs="Times New Roman"/>
              </w:rPr>
              <w:t>Many</w:t>
            </w:r>
            <w:r w:rsidR="005D6919" w:rsidRPr="003B09F5">
              <w:rPr>
                <w:rFonts w:cs="Times New Roman"/>
              </w:rPr>
              <w:t xml:space="preserve"> exotic vegetation species are likely to persist, particularly if water levels decline further before </w:t>
            </w:r>
            <w:r w:rsidR="003C668E">
              <w:rPr>
                <w:rFonts w:cs="Times New Roman"/>
              </w:rPr>
              <w:t>abstraction is reduced prior to 2030</w:t>
            </w:r>
            <w:r w:rsidR="005D6919" w:rsidRPr="003B09F5">
              <w:rPr>
                <w:rFonts w:cs="Times New Roman"/>
              </w:rPr>
              <w:t xml:space="preserve">. If nutrient levels remain low, it is likely that the </w:t>
            </w:r>
            <w:r w:rsidR="003C668E">
              <w:rPr>
                <w:rFonts w:cs="Times New Roman"/>
              </w:rPr>
              <w:t xml:space="preserve">current </w:t>
            </w:r>
            <w:r w:rsidR="005D6919" w:rsidRPr="003B09F5">
              <w:rPr>
                <w:rFonts w:cs="Times New Roman"/>
              </w:rPr>
              <w:t xml:space="preserve">aquatic invertebrate assemblage will </w:t>
            </w:r>
            <w:r w:rsidR="003C668E">
              <w:rPr>
                <w:rFonts w:cs="Times New Roman"/>
              </w:rPr>
              <w:t>persist</w:t>
            </w:r>
            <w:r w:rsidR="005D6919" w:rsidRPr="003B09F5">
              <w:rPr>
                <w:rFonts w:cs="Times New Roman"/>
              </w:rPr>
              <w:t>.</w:t>
            </w:r>
          </w:p>
        </w:tc>
        <w:tc>
          <w:tcPr>
            <w:tcW w:w="0" w:type="auto"/>
          </w:tcPr>
          <w:p w14:paraId="26271F9F" w14:textId="77777777" w:rsidR="001D584F" w:rsidRPr="003B09F5" w:rsidRDefault="005D6919">
            <w:pPr>
              <w:pStyle w:val="Compact"/>
              <w:jc w:val="center"/>
              <w:rPr>
                <w:rFonts w:cs="Times New Roman"/>
              </w:rPr>
            </w:pPr>
            <w:r w:rsidRPr="003B09F5">
              <w:rPr>
                <w:rFonts w:cs="Times New Roman"/>
              </w:rPr>
              <w:t>Likely</w:t>
            </w:r>
          </w:p>
        </w:tc>
      </w:tr>
      <w:tr w:rsidR="00725A14" w:rsidRPr="003B09F5" w14:paraId="26271FA4" w14:textId="77777777">
        <w:tc>
          <w:tcPr>
            <w:tcW w:w="0" w:type="auto"/>
          </w:tcPr>
          <w:p w14:paraId="26271FA1" w14:textId="77777777" w:rsidR="001D584F" w:rsidRPr="003B09F5" w:rsidRDefault="005D6919">
            <w:pPr>
              <w:pStyle w:val="Compact"/>
              <w:rPr>
                <w:rFonts w:cs="Times New Roman"/>
              </w:rPr>
            </w:pPr>
            <w:r w:rsidRPr="003B09F5">
              <w:rPr>
                <w:rFonts w:cs="Times New Roman"/>
              </w:rPr>
              <w:t>* Maintain the existing hydrological regime</w:t>
            </w:r>
          </w:p>
        </w:tc>
        <w:tc>
          <w:tcPr>
            <w:tcW w:w="0" w:type="auto"/>
          </w:tcPr>
          <w:p w14:paraId="26271FA2" w14:textId="73E4452B" w:rsidR="001D584F" w:rsidRPr="003B09F5" w:rsidRDefault="005D6919" w:rsidP="00725A14">
            <w:pPr>
              <w:pStyle w:val="Compact"/>
              <w:rPr>
                <w:rFonts w:cs="Times New Roman"/>
              </w:rPr>
            </w:pPr>
            <w:r w:rsidRPr="003B09F5">
              <w:rPr>
                <w:rFonts w:cs="Times New Roman"/>
              </w:rPr>
              <w:t xml:space="preserve">The hydrological regime has been disrupted since the 2003 declines in surface water levels. In particular, the lack of seasonal variation </w:t>
            </w:r>
            <w:r w:rsidR="00725A14">
              <w:rPr>
                <w:rFonts w:cs="Times New Roman"/>
              </w:rPr>
              <w:t>wa</w:t>
            </w:r>
            <w:r w:rsidRPr="003B09F5">
              <w:rPr>
                <w:rFonts w:cs="Times New Roman"/>
              </w:rPr>
              <w:t xml:space="preserve">s a key feature of this wetland that is unlikely to return </w:t>
            </w:r>
            <w:commentRangeStart w:id="94"/>
            <w:commentRangeStart w:id="95"/>
            <w:r w:rsidRPr="003B09F5">
              <w:rPr>
                <w:rFonts w:cs="Times New Roman"/>
              </w:rPr>
              <w:t xml:space="preserve">unless </w:t>
            </w:r>
            <w:r w:rsidR="00725A14">
              <w:rPr>
                <w:rFonts w:cs="Times New Roman"/>
              </w:rPr>
              <w:t>geomorphological controls are re-instated possibly consistent with</w:t>
            </w:r>
            <w:r w:rsidRPr="003B09F5">
              <w:rPr>
                <w:rFonts w:cs="Times New Roman"/>
              </w:rPr>
              <w:t xml:space="preserve"> the existing threshold (5.9 mAHD)</w:t>
            </w:r>
            <w:commentRangeEnd w:id="94"/>
            <w:r w:rsidR="003C668E">
              <w:rPr>
                <w:rStyle w:val="CommentReference"/>
                <w:rFonts w:asciiTheme="minorHAnsi" w:hAnsiTheme="minorHAnsi"/>
              </w:rPr>
              <w:commentReference w:id="94"/>
            </w:r>
            <w:commentRangeEnd w:id="95"/>
            <w:r w:rsidR="00C76FCB">
              <w:rPr>
                <w:rStyle w:val="CommentReference"/>
                <w:rFonts w:asciiTheme="minorHAnsi" w:hAnsiTheme="minorHAnsi"/>
              </w:rPr>
              <w:commentReference w:id="95"/>
            </w:r>
            <w:r w:rsidRPr="003B09F5">
              <w:rPr>
                <w:rFonts w:cs="Times New Roman"/>
              </w:rPr>
              <w:t>.</w:t>
            </w:r>
          </w:p>
        </w:tc>
        <w:tc>
          <w:tcPr>
            <w:tcW w:w="0" w:type="auto"/>
          </w:tcPr>
          <w:p w14:paraId="26271FA3" w14:textId="77777777" w:rsidR="001D584F" w:rsidRPr="003B09F5" w:rsidRDefault="005D6919">
            <w:pPr>
              <w:pStyle w:val="Compact"/>
              <w:jc w:val="center"/>
              <w:rPr>
                <w:rFonts w:cs="Times New Roman"/>
              </w:rPr>
            </w:pPr>
            <w:r w:rsidRPr="003B09F5">
              <w:rPr>
                <w:rFonts w:cs="Times New Roman"/>
              </w:rPr>
              <w:t>Unlikely</w:t>
            </w:r>
          </w:p>
        </w:tc>
      </w:tr>
    </w:tbl>
    <w:p w14:paraId="1F0F1730" w14:textId="77777777" w:rsidR="0041346D" w:rsidRDefault="0041346D">
      <w:pPr>
        <w:pStyle w:val="Heading3"/>
        <w:rPr>
          <w:rFonts w:cs="Times New Roman"/>
        </w:rPr>
        <w:sectPr w:rsidR="0041346D" w:rsidSect="0041346D">
          <w:pgSz w:w="15840" w:h="12240" w:orient="landscape"/>
          <w:pgMar w:top="1440" w:right="1440" w:bottom="1440" w:left="1440" w:header="720" w:footer="720" w:gutter="0"/>
          <w:cols w:space="720"/>
          <w:docGrid w:linePitch="326"/>
        </w:sectPr>
      </w:pPr>
      <w:bookmarkStart w:id="96" w:name="water-quality-1"/>
    </w:p>
    <w:p w14:paraId="26271FB7" w14:textId="21DCE9A2" w:rsidR="001D584F" w:rsidRPr="003B09F5" w:rsidRDefault="005D6919">
      <w:pPr>
        <w:pStyle w:val="Heading2"/>
        <w:rPr>
          <w:rFonts w:cs="Times New Roman"/>
        </w:rPr>
      </w:pPr>
      <w:bookmarkStart w:id="97" w:name="lake-joondalup"/>
      <w:bookmarkStart w:id="98" w:name="_Toc29410589"/>
      <w:bookmarkEnd w:id="96"/>
      <w:r w:rsidRPr="003B09F5">
        <w:rPr>
          <w:rFonts w:cs="Times New Roman"/>
        </w:rPr>
        <w:lastRenderedPageBreak/>
        <w:t>Lake Joondalup</w:t>
      </w:r>
      <w:bookmarkEnd w:id="97"/>
      <w:bookmarkEnd w:id="98"/>
    </w:p>
    <w:p w14:paraId="26271FB8" w14:textId="1C7FC91A" w:rsidR="001D584F" w:rsidRPr="003B09F5" w:rsidRDefault="005D6919">
      <w:pPr>
        <w:pStyle w:val="FirstParagraph"/>
        <w:rPr>
          <w:rFonts w:cs="Times New Roman"/>
        </w:rPr>
      </w:pPr>
      <w:r w:rsidRPr="003B09F5">
        <w:rPr>
          <w:rFonts w:cs="Times New Roman"/>
        </w:rPr>
        <w:t xml:space="preserve">At 611.5 ha, Lake Joondalup is the largest monitored wetland and is managed by the Department of Biodiversity, Conservation and Attractions. The lake is an important habitat and drought refuge for water birds, and in conjunction with Lake Goollelal, is managed to support the full range of avian habitats (Water Authority of Western Australia, </w:t>
      </w:r>
      <w:hyperlink w:anchor="ref-Australia1995">
        <w:r w:rsidRPr="003B09F5">
          <w:rPr>
            <w:rStyle w:val="Hyperlink"/>
            <w:rFonts w:cs="Times New Roman"/>
            <w:color w:val="auto"/>
          </w:rPr>
          <w:t>1995</w:t>
        </w:r>
      </w:hyperlink>
      <w:r w:rsidRPr="003B09F5">
        <w:rPr>
          <w:rFonts w:cs="Times New Roman"/>
        </w:rPr>
        <w:t>). Other management objectives include the conservation of diverse wetland vegetation communities, including sedge beds, fringing woodlands and aquatic macrophytes, and the maintenance or enhancement of aquatic fauna in the lake. Lake Joondalup supports an important population of Pygmy Perch (</w:t>
      </w:r>
      <w:r w:rsidRPr="003B09F5">
        <w:rPr>
          <w:rFonts w:cs="Times New Roman"/>
          <w:i/>
        </w:rPr>
        <w:t>Edelia vittata</w:t>
      </w:r>
      <w:r w:rsidRPr="003B09F5">
        <w:rPr>
          <w:rFonts w:cs="Times New Roman"/>
        </w:rPr>
        <w:t>) and Swan River Goby (</w:t>
      </w:r>
      <w:r w:rsidRPr="003B09F5">
        <w:rPr>
          <w:rFonts w:cs="Times New Roman"/>
          <w:i/>
        </w:rPr>
        <w:t>Pseudogobius olorum</w:t>
      </w:r>
      <w:r w:rsidRPr="003B09F5">
        <w:rPr>
          <w:rFonts w:cs="Times New Roman"/>
        </w:rPr>
        <w:t>) and the fringing woodlands and bushland support a variety of significant mammal species.</w:t>
      </w:r>
    </w:p>
    <w:p w14:paraId="26271FB9" w14:textId="77777777" w:rsidR="001D584F" w:rsidRPr="003B09F5" w:rsidRDefault="005D6919">
      <w:pPr>
        <w:pStyle w:val="Heading3"/>
        <w:rPr>
          <w:rFonts w:cs="Times New Roman"/>
        </w:rPr>
      </w:pPr>
      <w:bookmarkStart w:id="99" w:name="hydrology-3"/>
      <w:bookmarkStart w:id="100" w:name="_Toc29410590"/>
      <w:r w:rsidRPr="003B09F5">
        <w:rPr>
          <w:rFonts w:cs="Times New Roman"/>
        </w:rPr>
        <w:t>Hydrology</w:t>
      </w:r>
      <w:bookmarkEnd w:id="99"/>
      <w:bookmarkEnd w:id="100"/>
    </w:p>
    <w:p w14:paraId="26271FBA" w14:textId="04C39566" w:rsidR="001D584F" w:rsidRDefault="005D6919">
      <w:pPr>
        <w:pStyle w:val="FirstParagraph"/>
        <w:rPr>
          <w:rFonts w:cs="Times New Roman"/>
        </w:rPr>
      </w:pPr>
      <w:r w:rsidRPr="003B09F5">
        <w:rPr>
          <w:rFonts w:cs="Times New Roman"/>
        </w:rPr>
        <w:t xml:space="preserve">Lake Joondalup has remained permanently inundated at the staff gauge since 1986 (Horwitz et al., </w:t>
      </w:r>
      <w:hyperlink w:anchor="ref-Horwitz2009">
        <w:r w:rsidRPr="003B09F5">
          <w:rPr>
            <w:rStyle w:val="Hyperlink"/>
            <w:rFonts w:cs="Times New Roman"/>
            <w:color w:val="auto"/>
          </w:rPr>
          <w:t>2009</w:t>
        </w:r>
      </w:hyperlink>
      <w:r w:rsidRPr="003B09F5">
        <w:rPr>
          <w:rFonts w:cs="Times New Roman"/>
        </w:rPr>
        <w:t>). However, vast regions of the basin dry most summers and provide habitat for visiting water birds. Recent monitoring of surface water levels at the staff gauge 6162572 remained relatively stable from 2002 but have been increasing from 16.4 mAHD to approximately 17.2 mAHD in 2019 (</w:t>
      </w:r>
      <w:r w:rsidR="00765D82">
        <w:rPr>
          <w:rFonts w:cs="Times New Roman"/>
        </w:rPr>
        <w:fldChar w:fldCharType="begin"/>
      </w:r>
      <w:r w:rsidR="00765D82">
        <w:rPr>
          <w:rFonts w:cs="Times New Roman"/>
        </w:rPr>
        <w:instrText xml:space="preserve"> REF _Ref25919464 \h </w:instrText>
      </w:r>
      <w:r w:rsidR="00765D82">
        <w:rPr>
          <w:rFonts w:cs="Times New Roman"/>
        </w:rPr>
      </w:r>
      <w:r w:rsidR="00765D82">
        <w:rPr>
          <w:rFonts w:cs="Times New Roman"/>
        </w:rPr>
        <w:fldChar w:fldCharType="separate"/>
      </w:r>
      <w:r w:rsidR="00E3659C" w:rsidRPr="003B09F5">
        <w:rPr>
          <w:rFonts w:cs="Times New Roman"/>
        </w:rPr>
        <w:t xml:space="preserve">Figure </w:t>
      </w:r>
      <w:r w:rsidR="00E3659C">
        <w:rPr>
          <w:rFonts w:cs="Times New Roman"/>
          <w:noProof/>
        </w:rPr>
        <w:t>19</w:t>
      </w:r>
      <w:r w:rsidR="00765D82">
        <w:rPr>
          <w:rFonts w:cs="Times New Roman"/>
        </w:rPr>
        <w:fldChar w:fldCharType="end"/>
      </w:r>
      <w:r w:rsidRPr="003B09F5">
        <w:rPr>
          <w:rFonts w:cs="Times New Roman"/>
        </w:rPr>
        <w:t>). Five-year summaries of hydrological regimes at Lake Joondalup also reveal the higher mean minimum and maximum surface water levels in the latest period compared to earlier periods, as well as an increase in the number of days to reach seasonal minimum water levels (</w:t>
      </w:r>
      <w:r w:rsidR="0041346D">
        <w:rPr>
          <w:rFonts w:cs="Times New Roman"/>
        </w:rPr>
        <w:fldChar w:fldCharType="begin"/>
      </w:r>
      <w:r w:rsidR="0041346D">
        <w:rPr>
          <w:rFonts w:cs="Times New Roman"/>
        </w:rPr>
        <w:instrText xml:space="preserve"> REF _Ref25921699 \h </w:instrText>
      </w:r>
      <w:r w:rsidR="0041346D">
        <w:rPr>
          <w:rFonts w:cs="Times New Roman"/>
        </w:rPr>
      </w:r>
      <w:r w:rsidR="0041346D">
        <w:rPr>
          <w:rFonts w:cs="Times New Roman"/>
        </w:rPr>
        <w:fldChar w:fldCharType="separate"/>
      </w:r>
      <w:r w:rsidR="00E3659C">
        <w:t xml:space="preserve">Table </w:t>
      </w:r>
      <w:r w:rsidR="00E3659C">
        <w:rPr>
          <w:noProof/>
        </w:rPr>
        <w:t>8</w:t>
      </w:r>
      <w:r w:rsidR="0041346D">
        <w:rPr>
          <w:rFonts w:cs="Times New Roman"/>
        </w:rPr>
        <w:fldChar w:fldCharType="end"/>
      </w:r>
      <w:r w:rsidRPr="003B09F5">
        <w:rPr>
          <w:rFonts w:cs="Times New Roman"/>
        </w:rPr>
        <w:t>). Historically, groundwater levels at monitoring bore 61610661 declined significantly by 1.2 m from 1970 to 2002. Currently, groundwater levels at this bore, as well as bore 61611423 (likely to better reflect lake surface water variation), have been increasing since 2015 to levels similar to the early 1990s.</w:t>
      </w:r>
    </w:p>
    <w:p w14:paraId="25A13C9F" w14:textId="0B022D21" w:rsidR="008D67BE" w:rsidRDefault="008D67BE" w:rsidP="008D67BE">
      <w:pPr>
        <w:pStyle w:val="Caption"/>
        <w:keepNext/>
      </w:pPr>
      <w:bookmarkStart w:id="101" w:name="_Ref25921699"/>
      <w:r>
        <w:t xml:space="preserve">Table </w:t>
      </w:r>
      <w:fldSimple w:instr=" SEQ Table \* ARABIC ">
        <w:r w:rsidR="00E3659C">
          <w:rPr>
            <w:noProof/>
          </w:rPr>
          <w:t>8</w:t>
        </w:r>
      </w:fldSimple>
      <w:bookmarkEnd w:id="101"/>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Pr>
          <w:lang w:val="en-AU"/>
        </w:rPr>
        <w:t>Lake Joondalup</w:t>
      </w:r>
    </w:p>
    <w:tbl>
      <w:tblPr>
        <w:tblStyle w:val="Table"/>
        <w:tblW w:w="9351" w:type="dxa"/>
        <w:tblLook w:val="04A0" w:firstRow="1" w:lastRow="0" w:firstColumn="1" w:lastColumn="0" w:noHBand="0" w:noVBand="1"/>
      </w:tblPr>
      <w:tblGrid>
        <w:gridCol w:w="1989"/>
        <w:gridCol w:w="2051"/>
        <w:gridCol w:w="1909"/>
        <w:gridCol w:w="1559"/>
        <w:gridCol w:w="1843"/>
      </w:tblGrid>
      <w:tr w:rsidR="008D67BE" w14:paraId="68CF9209" w14:textId="77777777" w:rsidTr="007C2274">
        <w:tc>
          <w:tcPr>
            <w:tcW w:w="1989" w:type="dxa"/>
          </w:tcPr>
          <w:p w14:paraId="359F78B4" w14:textId="77777777" w:rsidR="008D67BE" w:rsidRDefault="008D67BE" w:rsidP="00376A55">
            <w:pPr>
              <w:pStyle w:val="BodyText"/>
            </w:pPr>
            <w:r>
              <w:t>Period</w:t>
            </w:r>
          </w:p>
        </w:tc>
        <w:tc>
          <w:tcPr>
            <w:tcW w:w="2051" w:type="dxa"/>
          </w:tcPr>
          <w:p w14:paraId="41E65C2B" w14:textId="77777777" w:rsidR="008D67BE" w:rsidRPr="00016946" w:rsidRDefault="008D67BE" w:rsidP="000F73DE">
            <w:pPr>
              <w:pStyle w:val="BodyText"/>
              <w:spacing w:before="120" w:after="120"/>
              <w:rPr>
                <w:lang w:val="en-AU"/>
              </w:rPr>
            </w:pPr>
            <w:r w:rsidRPr="00016946">
              <w:rPr>
                <w:lang w:val="en-AU"/>
              </w:rPr>
              <w:t>Mean</w:t>
            </w:r>
            <w:r>
              <w:rPr>
                <w:lang w:val="en-AU"/>
              </w:rPr>
              <w:t xml:space="preserve"> </w:t>
            </w:r>
            <w:r w:rsidRPr="00016946">
              <w:rPr>
                <w:lang w:val="en-AU"/>
              </w:rPr>
              <w:t>max seasonal</w:t>
            </w:r>
          </w:p>
          <w:p w14:paraId="3D6AC21A" w14:textId="77777777" w:rsidR="008D67BE" w:rsidRDefault="008D67BE" w:rsidP="000F73DE">
            <w:pPr>
              <w:pStyle w:val="BodyText"/>
              <w:spacing w:before="120" w:after="120"/>
            </w:pPr>
            <w:r w:rsidRPr="00016946">
              <w:rPr>
                <w:lang w:val="en-AU"/>
              </w:rPr>
              <w:t>level (mAHD)</w:t>
            </w:r>
          </w:p>
        </w:tc>
        <w:tc>
          <w:tcPr>
            <w:tcW w:w="1909" w:type="dxa"/>
          </w:tcPr>
          <w:p w14:paraId="43A5292D" w14:textId="77777777" w:rsidR="008D67BE" w:rsidRPr="00016946" w:rsidRDefault="008D67BE" w:rsidP="000F73DE">
            <w:pPr>
              <w:pStyle w:val="BodyText"/>
              <w:spacing w:before="120" w:after="120"/>
              <w:rPr>
                <w:lang w:val="en-AU"/>
              </w:rPr>
            </w:pPr>
            <w:r w:rsidRPr="00016946">
              <w:rPr>
                <w:lang w:val="en-AU"/>
              </w:rPr>
              <w:t>Mean</w:t>
            </w:r>
            <w:r>
              <w:rPr>
                <w:lang w:val="en-AU"/>
              </w:rPr>
              <w:t xml:space="preserve"> min</w:t>
            </w:r>
            <w:r w:rsidRPr="00016946">
              <w:rPr>
                <w:lang w:val="en-AU"/>
              </w:rPr>
              <w:t xml:space="preserve"> seasonal</w:t>
            </w:r>
          </w:p>
          <w:p w14:paraId="322972FF" w14:textId="77777777" w:rsidR="008D67BE" w:rsidRDefault="008D67BE" w:rsidP="000F73DE">
            <w:pPr>
              <w:pStyle w:val="BodyText"/>
              <w:spacing w:before="120" w:after="120"/>
            </w:pPr>
            <w:r w:rsidRPr="00016946">
              <w:rPr>
                <w:lang w:val="en-AU"/>
              </w:rPr>
              <w:t>level (mAHD)</w:t>
            </w:r>
          </w:p>
        </w:tc>
        <w:tc>
          <w:tcPr>
            <w:tcW w:w="1559" w:type="dxa"/>
          </w:tcPr>
          <w:p w14:paraId="7B2D7DB2" w14:textId="77777777" w:rsidR="008D67BE" w:rsidRDefault="008D67BE" w:rsidP="00376A55">
            <w:pPr>
              <w:pStyle w:val="BodyText"/>
            </w:pPr>
            <w:r>
              <w:t>Mean seasonal change (m)</w:t>
            </w:r>
          </w:p>
        </w:tc>
        <w:tc>
          <w:tcPr>
            <w:tcW w:w="1843" w:type="dxa"/>
          </w:tcPr>
          <w:p w14:paraId="1B3C066F" w14:textId="77777777" w:rsidR="008D67BE" w:rsidRDefault="008D67BE" w:rsidP="00376A55">
            <w:pPr>
              <w:pStyle w:val="BodyText"/>
            </w:pPr>
            <w:r>
              <w:t>Mean max to min (days)</w:t>
            </w:r>
          </w:p>
        </w:tc>
      </w:tr>
      <w:tr w:rsidR="008D67BE" w14:paraId="356164D1" w14:textId="77777777" w:rsidTr="007C2274">
        <w:tc>
          <w:tcPr>
            <w:tcW w:w="1989" w:type="dxa"/>
          </w:tcPr>
          <w:p w14:paraId="7E224892" w14:textId="77777777" w:rsidR="008D67BE" w:rsidRDefault="008D67BE" w:rsidP="000F73DE">
            <w:pPr>
              <w:pStyle w:val="BodyText"/>
              <w:jc w:val="center"/>
            </w:pPr>
            <w:r>
              <w:t>08/1994 – 07/1999</w:t>
            </w:r>
          </w:p>
        </w:tc>
        <w:tc>
          <w:tcPr>
            <w:tcW w:w="2051" w:type="dxa"/>
          </w:tcPr>
          <w:p w14:paraId="0446F910" w14:textId="7402ED37" w:rsidR="008D67BE" w:rsidRDefault="00D22E63" w:rsidP="000F73DE">
            <w:pPr>
              <w:pStyle w:val="BodyText"/>
              <w:jc w:val="center"/>
            </w:pPr>
            <w:r>
              <w:t>17.2</w:t>
            </w:r>
            <w:r w:rsidR="008D67BE">
              <w:t xml:space="preserve"> (</w:t>
            </w:r>
            <w:r>
              <w:t>Sep</w:t>
            </w:r>
            <w:r w:rsidR="008D67BE">
              <w:t>)</w:t>
            </w:r>
          </w:p>
        </w:tc>
        <w:tc>
          <w:tcPr>
            <w:tcW w:w="1909" w:type="dxa"/>
          </w:tcPr>
          <w:p w14:paraId="31CD7D35" w14:textId="041645C0" w:rsidR="008D67BE" w:rsidRDefault="00D22E63" w:rsidP="000F73DE">
            <w:pPr>
              <w:pStyle w:val="BodyText"/>
              <w:jc w:val="center"/>
            </w:pPr>
            <w:r>
              <w:t>16.2</w:t>
            </w:r>
            <w:r w:rsidR="008D67BE">
              <w:t xml:space="preserve"> (</w:t>
            </w:r>
            <w:r>
              <w:t>Apr</w:t>
            </w:r>
            <w:r w:rsidR="008D67BE">
              <w:t>)</w:t>
            </w:r>
          </w:p>
        </w:tc>
        <w:tc>
          <w:tcPr>
            <w:tcW w:w="1559" w:type="dxa"/>
          </w:tcPr>
          <w:p w14:paraId="33491C0B" w14:textId="024913DA" w:rsidR="008D67BE" w:rsidRDefault="00D22E63" w:rsidP="000F73DE">
            <w:pPr>
              <w:pStyle w:val="BodyText"/>
              <w:jc w:val="center"/>
            </w:pPr>
            <w:r>
              <w:t>0.96</w:t>
            </w:r>
          </w:p>
        </w:tc>
        <w:tc>
          <w:tcPr>
            <w:tcW w:w="1843" w:type="dxa"/>
          </w:tcPr>
          <w:p w14:paraId="16C597E8" w14:textId="3EE13C40" w:rsidR="008D67BE" w:rsidRDefault="00D22E63" w:rsidP="000F73DE">
            <w:pPr>
              <w:pStyle w:val="BodyText"/>
              <w:jc w:val="center"/>
            </w:pPr>
            <w:r>
              <w:t>213</w:t>
            </w:r>
          </w:p>
        </w:tc>
      </w:tr>
      <w:tr w:rsidR="008D67BE" w14:paraId="5FC3ACB6" w14:textId="77777777" w:rsidTr="007C2274">
        <w:tc>
          <w:tcPr>
            <w:tcW w:w="1989" w:type="dxa"/>
          </w:tcPr>
          <w:p w14:paraId="74656EFA" w14:textId="77777777" w:rsidR="008D67BE" w:rsidRDefault="008D67BE" w:rsidP="000F73DE">
            <w:pPr>
              <w:pStyle w:val="BodyText"/>
              <w:jc w:val="center"/>
            </w:pPr>
            <w:r>
              <w:t>08/1999 – 07/2004</w:t>
            </w:r>
          </w:p>
        </w:tc>
        <w:tc>
          <w:tcPr>
            <w:tcW w:w="2051" w:type="dxa"/>
          </w:tcPr>
          <w:p w14:paraId="725F70D7" w14:textId="6081022D" w:rsidR="008D67BE" w:rsidRDefault="00D22E63" w:rsidP="000F73DE">
            <w:pPr>
              <w:pStyle w:val="BodyText"/>
              <w:jc w:val="center"/>
            </w:pPr>
            <w:r>
              <w:t>17.0</w:t>
            </w:r>
            <w:r w:rsidR="008D67BE">
              <w:t xml:space="preserve"> (</w:t>
            </w:r>
            <w:r>
              <w:t>Oct</w:t>
            </w:r>
            <w:r w:rsidR="008D67BE">
              <w:t>)</w:t>
            </w:r>
          </w:p>
        </w:tc>
        <w:tc>
          <w:tcPr>
            <w:tcW w:w="1909" w:type="dxa"/>
          </w:tcPr>
          <w:p w14:paraId="5278EA68" w14:textId="0A6D5B08" w:rsidR="008D67BE" w:rsidRDefault="00D22E63" w:rsidP="000F73DE">
            <w:pPr>
              <w:pStyle w:val="BodyText"/>
              <w:jc w:val="center"/>
            </w:pPr>
            <w:r>
              <w:t>16.1</w:t>
            </w:r>
            <w:r w:rsidR="008D67BE">
              <w:t xml:space="preserve"> (</w:t>
            </w:r>
            <w:r>
              <w:t>Apr</w:t>
            </w:r>
            <w:r w:rsidR="008D67BE">
              <w:t>)</w:t>
            </w:r>
          </w:p>
        </w:tc>
        <w:tc>
          <w:tcPr>
            <w:tcW w:w="1559" w:type="dxa"/>
          </w:tcPr>
          <w:p w14:paraId="03C56CD4" w14:textId="7C95B152" w:rsidR="008D67BE" w:rsidRDefault="00D22E63" w:rsidP="000F73DE">
            <w:pPr>
              <w:pStyle w:val="BodyText"/>
              <w:jc w:val="center"/>
            </w:pPr>
            <w:r>
              <w:t>0.92</w:t>
            </w:r>
          </w:p>
        </w:tc>
        <w:tc>
          <w:tcPr>
            <w:tcW w:w="1843" w:type="dxa"/>
          </w:tcPr>
          <w:p w14:paraId="47ECBAB6" w14:textId="4AA57FC2" w:rsidR="008D67BE" w:rsidRDefault="00D22E63" w:rsidP="000F73DE">
            <w:pPr>
              <w:pStyle w:val="BodyText"/>
              <w:jc w:val="center"/>
            </w:pPr>
            <w:r>
              <w:t>179</w:t>
            </w:r>
          </w:p>
        </w:tc>
      </w:tr>
      <w:tr w:rsidR="008D67BE" w14:paraId="126F3EA4" w14:textId="77777777" w:rsidTr="007C2274">
        <w:tc>
          <w:tcPr>
            <w:tcW w:w="1989" w:type="dxa"/>
          </w:tcPr>
          <w:p w14:paraId="70C59EBA" w14:textId="77777777" w:rsidR="008D67BE" w:rsidRDefault="008D67BE" w:rsidP="000F73DE">
            <w:pPr>
              <w:pStyle w:val="BodyText"/>
              <w:jc w:val="center"/>
            </w:pPr>
            <w:r>
              <w:t>08/2004 – 07/2009</w:t>
            </w:r>
          </w:p>
        </w:tc>
        <w:tc>
          <w:tcPr>
            <w:tcW w:w="2051" w:type="dxa"/>
          </w:tcPr>
          <w:p w14:paraId="686732E3" w14:textId="12117979" w:rsidR="008D67BE" w:rsidRDefault="00D22E63" w:rsidP="000F73DE">
            <w:pPr>
              <w:pStyle w:val="BodyText"/>
              <w:jc w:val="center"/>
            </w:pPr>
            <w:r>
              <w:t>16</w:t>
            </w:r>
            <w:r w:rsidR="008D67BE">
              <w:t>.9 (</w:t>
            </w:r>
            <w:r>
              <w:t>Oct</w:t>
            </w:r>
            <w:r w:rsidR="008D67BE">
              <w:t>)</w:t>
            </w:r>
          </w:p>
        </w:tc>
        <w:tc>
          <w:tcPr>
            <w:tcW w:w="1909" w:type="dxa"/>
          </w:tcPr>
          <w:p w14:paraId="5A182F44" w14:textId="634EB8E9" w:rsidR="008D67BE" w:rsidRDefault="00D22E63" w:rsidP="000F73DE">
            <w:pPr>
              <w:pStyle w:val="BodyText"/>
              <w:jc w:val="center"/>
            </w:pPr>
            <w:r>
              <w:t>16.1</w:t>
            </w:r>
            <w:r w:rsidR="008D67BE">
              <w:t xml:space="preserve"> (Apr)</w:t>
            </w:r>
          </w:p>
        </w:tc>
        <w:tc>
          <w:tcPr>
            <w:tcW w:w="1559" w:type="dxa"/>
          </w:tcPr>
          <w:p w14:paraId="6CDA26C2" w14:textId="7013EC7A" w:rsidR="008D67BE" w:rsidRDefault="00D22E63" w:rsidP="000F73DE">
            <w:pPr>
              <w:pStyle w:val="BodyText"/>
              <w:jc w:val="center"/>
            </w:pPr>
            <w:r>
              <w:t>0.79</w:t>
            </w:r>
          </w:p>
        </w:tc>
        <w:tc>
          <w:tcPr>
            <w:tcW w:w="1843" w:type="dxa"/>
          </w:tcPr>
          <w:p w14:paraId="080DBF44" w14:textId="63065C5D" w:rsidR="008D67BE" w:rsidRDefault="00D22E63" w:rsidP="000F73DE">
            <w:pPr>
              <w:pStyle w:val="BodyText"/>
              <w:jc w:val="center"/>
            </w:pPr>
            <w:r>
              <w:t>181</w:t>
            </w:r>
          </w:p>
        </w:tc>
      </w:tr>
      <w:tr w:rsidR="008D67BE" w14:paraId="3631AA00" w14:textId="77777777" w:rsidTr="007C2274">
        <w:tc>
          <w:tcPr>
            <w:tcW w:w="1989" w:type="dxa"/>
          </w:tcPr>
          <w:p w14:paraId="50C2D020" w14:textId="77777777" w:rsidR="008D67BE" w:rsidRDefault="008D67BE" w:rsidP="000F73DE">
            <w:pPr>
              <w:pStyle w:val="BodyText"/>
              <w:jc w:val="center"/>
            </w:pPr>
            <w:r>
              <w:t>08/2009 – 07/2014</w:t>
            </w:r>
          </w:p>
        </w:tc>
        <w:tc>
          <w:tcPr>
            <w:tcW w:w="2051" w:type="dxa"/>
          </w:tcPr>
          <w:p w14:paraId="5CB73E74" w14:textId="0F6000E5" w:rsidR="008D67BE" w:rsidRDefault="00D22E63" w:rsidP="000F73DE">
            <w:pPr>
              <w:pStyle w:val="BodyText"/>
              <w:jc w:val="center"/>
            </w:pPr>
            <w:r>
              <w:t>16</w:t>
            </w:r>
            <w:r w:rsidR="008D67BE">
              <w:t>.9 (</w:t>
            </w:r>
            <w:r>
              <w:t>Oct</w:t>
            </w:r>
            <w:r w:rsidR="008D67BE">
              <w:t>)</w:t>
            </w:r>
          </w:p>
        </w:tc>
        <w:tc>
          <w:tcPr>
            <w:tcW w:w="1909" w:type="dxa"/>
          </w:tcPr>
          <w:p w14:paraId="7CE3D861" w14:textId="5C5C2AC5" w:rsidR="008D67BE" w:rsidRDefault="00D22E63" w:rsidP="000F73DE">
            <w:pPr>
              <w:pStyle w:val="BodyText"/>
              <w:jc w:val="center"/>
            </w:pPr>
            <w:r>
              <w:t>16.1</w:t>
            </w:r>
            <w:r w:rsidR="008D67BE">
              <w:t xml:space="preserve"> (</w:t>
            </w:r>
            <w:r>
              <w:t>Mar</w:t>
            </w:r>
            <w:r w:rsidR="008D67BE">
              <w:t>)</w:t>
            </w:r>
          </w:p>
        </w:tc>
        <w:tc>
          <w:tcPr>
            <w:tcW w:w="1559" w:type="dxa"/>
          </w:tcPr>
          <w:p w14:paraId="4BF10530" w14:textId="5F5061B2" w:rsidR="008D67BE" w:rsidRDefault="00D22E63" w:rsidP="000F73DE">
            <w:pPr>
              <w:pStyle w:val="BodyText"/>
              <w:jc w:val="center"/>
            </w:pPr>
            <w:r>
              <w:t>0.82</w:t>
            </w:r>
          </w:p>
        </w:tc>
        <w:tc>
          <w:tcPr>
            <w:tcW w:w="1843" w:type="dxa"/>
          </w:tcPr>
          <w:p w14:paraId="7860D754" w14:textId="238D525D" w:rsidR="008D67BE" w:rsidRDefault="00D22E63" w:rsidP="000F73DE">
            <w:pPr>
              <w:pStyle w:val="BodyText"/>
              <w:jc w:val="center"/>
            </w:pPr>
            <w:r>
              <w:t>173</w:t>
            </w:r>
          </w:p>
        </w:tc>
      </w:tr>
      <w:tr w:rsidR="008D67BE" w14:paraId="4651934E" w14:textId="77777777" w:rsidTr="007C2274">
        <w:tc>
          <w:tcPr>
            <w:tcW w:w="1989" w:type="dxa"/>
          </w:tcPr>
          <w:p w14:paraId="2A539ED6" w14:textId="77777777" w:rsidR="008D67BE" w:rsidRDefault="008D67BE" w:rsidP="000F73DE">
            <w:pPr>
              <w:pStyle w:val="BodyText"/>
              <w:jc w:val="center"/>
            </w:pPr>
            <w:r>
              <w:t>08/2014 – 07/2019</w:t>
            </w:r>
          </w:p>
        </w:tc>
        <w:tc>
          <w:tcPr>
            <w:tcW w:w="2051" w:type="dxa"/>
          </w:tcPr>
          <w:p w14:paraId="6501539A" w14:textId="76F7BF53" w:rsidR="008D67BE" w:rsidRDefault="00D22E63" w:rsidP="000F73DE">
            <w:pPr>
              <w:pStyle w:val="BodyText"/>
              <w:jc w:val="center"/>
            </w:pPr>
            <w:r>
              <w:t>17.2</w:t>
            </w:r>
            <w:r w:rsidR="008D67BE">
              <w:t xml:space="preserve"> (</w:t>
            </w:r>
            <w:r>
              <w:t>Oct</w:t>
            </w:r>
            <w:r w:rsidR="008D67BE">
              <w:t>)</w:t>
            </w:r>
          </w:p>
        </w:tc>
        <w:tc>
          <w:tcPr>
            <w:tcW w:w="1909" w:type="dxa"/>
          </w:tcPr>
          <w:p w14:paraId="7EF12F4E" w14:textId="5E03BBD4" w:rsidR="008D67BE" w:rsidRDefault="00D22E63" w:rsidP="000F73DE">
            <w:pPr>
              <w:pStyle w:val="BodyText"/>
              <w:jc w:val="center"/>
            </w:pPr>
            <w:r>
              <w:t>16.5</w:t>
            </w:r>
            <w:r w:rsidR="008D67BE">
              <w:t xml:space="preserve"> (</w:t>
            </w:r>
            <w:r>
              <w:t>Apr</w:t>
            </w:r>
            <w:r w:rsidR="008D67BE">
              <w:t>)</w:t>
            </w:r>
          </w:p>
        </w:tc>
        <w:tc>
          <w:tcPr>
            <w:tcW w:w="1559" w:type="dxa"/>
          </w:tcPr>
          <w:p w14:paraId="05B0C6EA" w14:textId="2DF299AD" w:rsidR="008D67BE" w:rsidRDefault="00D22E63" w:rsidP="000F73DE">
            <w:pPr>
              <w:pStyle w:val="BodyText"/>
              <w:jc w:val="center"/>
            </w:pPr>
            <w:r>
              <w:t>0.68</w:t>
            </w:r>
          </w:p>
        </w:tc>
        <w:tc>
          <w:tcPr>
            <w:tcW w:w="1843" w:type="dxa"/>
          </w:tcPr>
          <w:p w14:paraId="69CBB0FC" w14:textId="785CC407" w:rsidR="008D67BE" w:rsidRDefault="00D22E63" w:rsidP="000F73DE">
            <w:pPr>
              <w:pStyle w:val="BodyText"/>
              <w:jc w:val="center"/>
            </w:pPr>
            <w:r>
              <w:t>206</w:t>
            </w:r>
          </w:p>
        </w:tc>
      </w:tr>
    </w:tbl>
    <w:p w14:paraId="1539B36A" w14:textId="77777777" w:rsidR="00834328" w:rsidRPr="003B09F5" w:rsidRDefault="00834328" w:rsidP="00834328">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055AA7E0" wp14:editId="01E6ED4F">
            <wp:extent cx="5727700" cy="4756150"/>
            <wp:effectExtent l="0" t="0" r="6350" b="6350"/>
            <wp:docPr id="22" name="Picture" descr="Surface water levels recorded at staff gauge 6162572 for Lake Joondalup. Red segments along trendline indicate preiods of significant decline in groundwater levels and blue segments represent significant increases in groundwater level."/>
            <wp:cNvGraphicFramePr/>
            <a:graphic xmlns:a="http://schemas.openxmlformats.org/drawingml/2006/main">
              <a:graphicData uri="http://schemas.openxmlformats.org/drawingml/2006/picture">
                <pic:pic xmlns:pic="http://schemas.openxmlformats.org/drawingml/2006/picture">
                  <pic:nvPicPr>
                    <pic:cNvPr id="0" name="Picture" descr="Figs/JoondalupWaterPlot-1.png"/>
                    <pic:cNvPicPr>
                      <a:picLocks noChangeAspect="1" noChangeArrowheads="1"/>
                    </pic:cNvPicPr>
                  </pic:nvPicPr>
                  <pic:blipFill>
                    <a:blip r:embed="rId21"/>
                    <a:stretch>
                      <a:fillRect/>
                    </a:stretch>
                  </pic:blipFill>
                  <pic:spPr bwMode="auto">
                    <a:xfrm>
                      <a:off x="0" y="0"/>
                      <a:ext cx="5728324" cy="4756668"/>
                    </a:xfrm>
                    <a:prstGeom prst="rect">
                      <a:avLst/>
                    </a:prstGeom>
                    <a:noFill/>
                    <a:ln w="9525">
                      <a:noFill/>
                      <a:headEnd/>
                      <a:tailEnd/>
                    </a:ln>
                  </pic:spPr>
                </pic:pic>
              </a:graphicData>
            </a:graphic>
          </wp:inline>
        </w:drawing>
      </w:r>
    </w:p>
    <w:p w14:paraId="61A4ABAB" w14:textId="6B978B52" w:rsidR="00834328" w:rsidRPr="003B09F5" w:rsidRDefault="00834328" w:rsidP="00834328">
      <w:pPr>
        <w:pStyle w:val="Caption"/>
        <w:rPr>
          <w:rFonts w:ascii="Times New Roman" w:hAnsi="Times New Roman" w:cs="Times New Roman"/>
        </w:rPr>
      </w:pPr>
      <w:bookmarkStart w:id="102" w:name="_Ref2591946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Pr>
          <w:rFonts w:ascii="Times New Roman" w:hAnsi="Times New Roman" w:cs="Times New Roman"/>
          <w:noProof/>
        </w:rPr>
        <w:t>19</w:t>
      </w:r>
      <w:r w:rsidRPr="003B09F5">
        <w:rPr>
          <w:rFonts w:ascii="Times New Roman" w:hAnsi="Times New Roman" w:cs="Times New Roman"/>
        </w:rPr>
        <w:fldChar w:fldCharType="end"/>
      </w:r>
      <w:bookmarkEnd w:id="102"/>
      <w:r w:rsidRPr="003B09F5">
        <w:rPr>
          <w:rFonts w:ascii="Times New Roman" w:hAnsi="Times New Roman" w:cs="Times New Roman"/>
        </w:rPr>
        <w:t xml:space="preserve"> Surface water levels recorded at staff gauge 6162572 for Lake Joondalup. Red segments along trendline indicate periods of significant decline in groundwater levels and blue segments represent significant increases in groundwater level.</w:t>
      </w:r>
      <w:r w:rsidR="00B02519" w:rsidRPr="003B09F5">
        <w:rPr>
          <w:rFonts w:ascii="Times New Roman" w:hAnsi="Times New Roman" w:cs="Times New Roman"/>
        </w:rPr>
        <w:t xml:space="preserve"> </w:t>
      </w:r>
      <w:r w:rsidR="00B02519">
        <w:rPr>
          <w:rFonts w:ascii="Times New Roman" w:hAnsi="Times New Roman" w:cs="Times New Roman"/>
        </w:rPr>
        <w:t>The shaded area around trend line represents the 95% confidence interval.</w:t>
      </w:r>
    </w:p>
    <w:p w14:paraId="26271FBB" w14:textId="277CAA60" w:rsidR="001D584F" w:rsidRPr="003B09F5" w:rsidRDefault="00A200FB">
      <w:pPr>
        <w:pStyle w:val="Heading3"/>
        <w:rPr>
          <w:rFonts w:cs="Times New Roman"/>
        </w:rPr>
      </w:pPr>
      <w:r>
        <w:rPr>
          <w:rFonts w:cs="Times New Roman"/>
        </w:rPr>
        <w:t>Implications of revised threshold</w:t>
      </w:r>
    </w:p>
    <w:p w14:paraId="0FA23A01" w14:textId="4D6C3C9A" w:rsidR="000D6675" w:rsidRDefault="005D6919" w:rsidP="000D6675">
      <w:pPr>
        <w:pStyle w:val="FirstParagraph"/>
        <w:sectPr w:rsidR="000D6675" w:rsidSect="000D6675">
          <w:pgSz w:w="12240" w:h="15840"/>
          <w:pgMar w:top="1440" w:right="1440" w:bottom="1440" w:left="1440" w:header="720" w:footer="720" w:gutter="0"/>
          <w:cols w:space="720"/>
          <w:docGrid w:linePitch="326"/>
        </w:sectPr>
      </w:pPr>
      <w:r w:rsidRPr="003B09F5">
        <w:t xml:space="preserve">The </w:t>
      </w:r>
      <w:commentRangeStart w:id="103"/>
      <w:r w:rsidRPr="003B09F5">
        <w:t xml:space="preserve">water levels in the vicinity of Lake Joondalup are expected to increase up to 2.1 m by 2030 from 2013 levels </w:t>
      </w:r>
      <w:r w:rsidR="00BB6037">
        <w:t>largely due to land use change and associated changes in groundwater use in East Wanneroo</w:t>
      </w:r>
      <w:r w:rsidRPr="003B09F5">
        <w:t xml:space="preserve">. </w:t>
      </w:r>
      <w:commentRangeEnd w:id="103"/>
      <w:r w:rsidR="00752045">
        <w:rPr>
          <w:rStyle w:val="CommentReference"/>
          <w:rFonts w:asciiTheme="minorHAnsi" w:hAnsiTheme="minorHAnsi"/>
        </w:rPr>
        <w:commentReference w:id="103"/>
      </w:r>
      <w:r w:rsidRPr="003B09F5">
        <w:t xml:space="preserve">This increase in water level will continue the </w:t>
      </w:r>
      <w:r w:rsidR="00982843">
        <w:t>ri</w:t>
      </w:r>
      <w:r w:rsidR="00982843" w:rsidRPr="003B09F5">
        <w:t xml:space="preserve">sing </w:t>
      </w:r>
      <w:r w:rsidRPr="003B09F5">
        <w:t>trend being observed in the lake’s surface water levels since 2015. Maintaining surface water levels above 16.2 mAHD at staff 6162572 will ensure permanent water habitat for fauna and flora and the visual amenity</w:t>
      </w:r>
      <w:r w:rsidR="00255154">
        <w:t xml:space="preserve"> </w:t>
      </w:r>
      <w:r w:rsidR="00255154" w:rsidRPr="003B09F5">
        <w:t>of the area</w:t>
      </w:r>
      <w:r w:rsidR="00255154">
        <w:t xml:space="preserve"> (</w:t>
      </w:r>
      <w:r w:rsidR="000D6675">
        <w:fldChar w:fldCharType="begin"/>
      </w:r>
      <w:r w:rsidR="000D6675">
        <w:instrText xml:space="preserve"> REF _Ref26189890 \h </w:instrText>
      </w:r>
      <w:r w:rsidR="000D6675">
        <w:fldChar w:fldCharType="separate"/>
      </w:r>
      <w:r w:rsidR="00E3659C" w:rsidRPr="003B09F5">
        <w:rPr>
          <w:rFonts w:cs="Times New Roman"/>
        </w:rPr>
        <w:t xml:space="preserve">Table </w:t>
      </w:r>
      <w:r w:rsidR="00E3659C">
        <w:rPr>
          <w:rFonts w:cs="Times New Roman"/>
          <w:noProof/>
        </w:rPr>
        <w:t>9</w:t>
      </w:r>
      <w:r w:rsidR="000D6675">
        <w:fldChar w:fldCharType="end"/>
      </w:r>
      <w:r w:rsidR="00255154">
        <w:t>).</w:t>
      </w:r>
      <w:r w:rsidR="00255154" w:rsidRPr="003B09F5">
        <w:t xml:space="preserve">  The diverse macrophytes inhabiting </w:t>
      </w:r>
      <w:r w:rsidR="0060730F">
        <w:t>the lower elevations of the basin</w:t>
      </w:r>
      <w:r w:rsidR="00255154" w:rsidRPr="003B09F5">
        <w:t xml:space="preserve"> are likely to persist and continue to provide a rich habitat for aquatic invertebrates. Although important native macrophytes and wetland species are likely to continue at relatively high cover abundances under the future scenario, there are some native species that are likely to decrease in cover abundance or disappear. This group mainly includes </w:t>
      </w:r>
      <w:r w:rsidR="00255154" w:rsidRPr="003C6389">
        <w:rPr>
          <w:i/>
          <w:iCs/>
        </w:rPr>
        <w:t>Acacia</w:t>
      </w:r>
      <w:r w:rsidR="00255154" w:rsidRPr="003B09F5">
        <w:t xml:space="preserve"> and </w:t>
      </w:r>
      <w:r w:rsidR="00255154" w:rsidRPr="003C6389">
        <w:rPr>
          <w:i/>
          <w:iCs/>
        </w:rPr>
        <w:t>Banksia</w:t>
      </w:r>
      <w:r w:rsidR="00255154" w:rsidRPr="003B09F5">
        <w:t xml:space="preserve"> species which provide important habitat for fauna up-slope of the lake. Further vegetation monitoring is required at these transects to determine vegetation compositional changes since 2015 to understand if the trajectory in compositional change is continuing.</w:t>
      </w:r>
      <w:bookmarkStart w:id="104" w:name="_Ref25921705"/>
    </w:p>
    <w:p w14:paraId="6BF55755" w14:textId="3E243F6E" w:rsidR="000D6675" w:rsidRDefault="000D6675" w:rsidP="009B710F">
      <w:pPr>
        <w:pStyle w:val="TableCaption"/>
        <w:rPr>
          <w:rFonts w:cs="Times New Roman"/>
        </w:rPr>
      </w:pPr>
    </w:p>
    <w:p w14:paraId="2756B7B7" w14:textId="3157DAD6" w:rsidR="009B710F" w:rsidRPr="003B09F5" w:rsidRDefault="009B710F" w:rsidP="009B710F">
      <w:pPr>
        <w:pStyle w:val="TableCaption"/>
        <w:rPr>
          <w:rFonts w:ascii="Times New Roman" w:hAnsi="Times New Roman" w:cs="Times New Roman"/>
        </w:rPr>
      </w:pPr>
      <w:bookmarkStart w:id="105" w:name="_Ref26189890"/>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E3659C">
        <w:rPr>
          <w:rFonts w:ascii="Times New Roman" w:hAnsi="Times New Roman" w:cs="Times New Roman"/>
          <w:noProof/>
        </w:rPr>
        <w:t>9</w:t>
      </w:r>
      <w:r w:rsidRPr="003B09F5">
        <w:rPr>
          <w:rFonts w:ascii="Times New Roman" w:hAnsi="Times New Roman" w:cs="Times New Roman"/>
        </w:rPr>
        <w:fldChar w:fldCharType="end"/>
      </w:r>
      <w:bookmarkEnd w:id="104"/>
      <w:bookmarkEnd w:id="105"/>
      <w:r w:rsidRPr="003B09F5">
        <w:rPr>
          <w:rFonts w:ascii="Times New Roman" w:hAnsi="Times New Roman" w:cs="Times New Roman"/>
        </w:rPr>
        <w:t xml:space="preserve"> Ecological consequences of revised thresholds in terms of </w:t>
      </w:r>
      <w:r w:rsidR="00BC0C4D">
        <w:rPr>
          <w:rFonts w:ascii="Times New Roman" w:hAnsi="Times New Roman" w:cs="Times New Roman"/>
        </w:rPr>
        <w:t>maintaining</w:t>
      </w:r>
      <w:r w:rsidRPr="003B09F5">
        <w:rPr>
          <w:rFonts w:ascii="Times New Roman" w:hAnsi="Times New Roman" w:cs="Times New Roman"/>
        </w:rPr>
        <w:t xml:space="preserve"> stated site values and </w:t>
      </w:r>
      <w:r w:rsidR="00BC0C4D">
        <w:rPr>
          <w:rFonts w:ascii="Times New Roman" w:hAnsi="Times New Roman" w:cs="Times New Roman"/>
        </w:rPr>
        <w:t xml:space="preserve">achievement of </w:t>
      </w:r>
      <w:r w:rsidRPr="003B09F5">
        <w:rPr>
          <w:rFonts w:ascii="Times New Roman" w:hAnsi="Times New Roman" w:cs="Times New Roman"/>
        </w:rPr>
        <w:t>site management objectives at Lake Joondalup.</w:t>
      </w:r>
      <w:r w:rsidR="00B23D47" w:rsidRPr="00B23D47">
        <w:rPr>
          <w:rFonts w:ascii="Times New Roman" w:hAnsi="Times New Roman" w:cs="Times New Roman"/>
        </w:rPr>
        <w:t xml:space="preserve"> </w:t>
      </w:r>
      <w:r w:rsidR="00982843">
        <w:rPr>
          <w:rFonts w:ascii="Times New Roman" w:hAnsi="Times New Roman" w:cs="Times New Roman"/>
        </w:rPr>
        <w:t xml:space="preserve">Assessments of whether the values and objectives will be met under the revised thresholds </w:t>
      </w:r>
      <w:r w:rsidR="00B23D47">
        <w:rPr>
          <w:rFonts w:ascii="Times New Roman" w:hAnsi="Times New Roman" w:cs="Times New Roman"/>
        </w:rPr>
        <w:t>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3301"/>
        <w:gridCol w:w="7898"/>
        <w:gridCol w:w="1761"/>
      </w:tblGrid>
      <w:tr w:rsidR="00F6213E" w:rsidRPr="003B09F5" w14:paraId="26271FC1" w14:textId="77777777">
        <w:tc>
          <w:tcPr>
            <w:tcW w:w="0" w:type="auto"/>
            <w:tcBorders>
              <w:bottom w:val="single" w:sz="0" w:space="0" w:color="auto"/>
            </w:tcBorders>
            <w:vAlign w:val="bottom"/>
          </w:tcPr>
          <w:p w14:paraId="26271FBE"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1FBF" w14:textId="77777777" w:rsidR="00F6213E" w:rsidRPr="003B09F5" w:rsidRDefault="00F6213E" w:rsidP="00F6213E">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1FC0" w14:textId="68A293C2"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255154" w:rsidRPr="003B09F5" w14:paraId="26271FC5" w14:textId="77777777">
        <w:tc>
          <w:tcPr>
            <w:tcW w:w="0" w:type="auto"/>
          </w:tcPr>
          <w:p w14:paraId="26271FC2" w14:textId="77777777" w:rsidR="001D584F" w:rsidRPr="003B09F5" w:rsidRDefault="005D6919">
            <w:pPr>
              <w:pStyle w:val="Compact"/>
              <w:rPr>
                <w:rFonts w:cs="Times New Roman"/>
              </w:rPr>
            </w:pPr>
            <w:r w:rsidRPr="003B09F5">
              <w:rPr>
                <w:rFonts w:cs="Times New Roman"/>
                <w:b/>
              </w:rPr>
              <w:t>Site values</w:t>
            </w:r>
          </w:p>
        </w:tc>
        <w:tc>
          <w:tcPr>
            <w:tcW w:w="0" w:type="auto"/>
          </w:tcPr>
          <w:p w14:paraId="26271FC3" w14:textId="77777777" w:rsidR="001D584F" w:rsidRPr="003B09F5" w:rsidRDefault="001D584F">
            <w:pPr>
              <w:pStyle w:val="Compact"/>
              <w:rPr>
                <w:rFonts w:cs="Times New Roman"/>
              </w:rPr>
            </w:pPr>
          </w:p>
        </w:tc>
        <w:tc>
          <w:tcPr>
            <w:tcW w:w="0" w:type="auto"/>
          </w:tcPr>
          <w:p w14:paraId="26271FC4" w14:textId="77777777" w:rsidR="001D584F" w:rsidRPr="003B09F5" w:rsidRDefault="001D584F">
            <w:pPr>
              <w:pStyle w:val="Compact"/>
              <w:rPr>
                <w:rFonts w:cs="Times New Roman"/>
              </w:rPr>
            </w:pPr>
          </w:p>
        </w:tc>
      </w:tr>
      <w:tr w:rsidR="00255154" w:rsidRPr="003B09F5" w14:paraId="26271FC9" w14:textId="77777777">
        <w:tc>
          <w:tcPr>
            <w:tcW w:w="0" w:type="auto"/>
          </w:tcPr>
          <w:p w14:paraId="26271FC6" w14:textId="77777777" w:rsidR="001D584F" w:rsidRPr="003B09F5" w:rsidRDefault="005D6919">
            <w:pPr>
              <w:pStyle w:val="Compact"/>
              <w:rPr>
                <w:rFonts w:cs="Times New Roman"/>
              </w:rPr>
            </w:pPr>
            <w:r w:rsidRPr="003B09F5">
              <w:rPr>
                <w:rFonts w:cs="Times New Roman"/>
              </w:rPr>
              <w:t>Water bird habitat and drought refuge</w:t>
            </w:r>
          </w:p>
        </w:tc>
        <w:tc>
          <w:tcPr>
            <w:tcW w:w="0" w:type="auto"/>
          </w:tcPr>
          <w:p w14:paraId="26271FC7" w14:textId="77777777" w:rsidR="001D584F" w:rsidRPr="003B09F5" w:rsidRDefault="005D6919">
            <w:pPr>
              <w:pStyle w:val="Compact"/>
              <w:rPr>
                <w:rFonts w:cs="Times New Roman"/>
              </w:rPr>
            </w:pPr>
            <w:r w:rsidRPr="003B09F5">
              <w:rPr>
                <w:rFonts w:cs="Times New Roman"/>
              </w:rPr>
              <w:t>The proposed increases in groundwater levels around the lake will ensure the site remains an important water bird habitat. The proposed increases will also ensure the lake is permanently inundated, which will ensure the lake is a drought refuge for water birds. Seasonal variation in surface water height will also ensure expansive mudflats, an important feeding habitat for many visiting birds, remain.</w:t>
            </w:r>
          </w:p>
        </w:tc>
        <w:tc>
          <w:tcPr>
            <w:tcW w:w="0" w:type="auto"/>
          </w:tcPr>
          <w:p w14:paraId="26271FC8" w14:textId="77777777" w:rsidR="001D584F" w:rsidRPr="003B09F5" w:rsidRDefault="005D6919">
            <w:pPr>
              <w:pStyle w:val="Compact"/>
              <w:jc w:val="center"/>
              <w:rPr>
                <w:rFonts w:cs="Times New Roman"/>
              </w:rPr>
            </w:pPr>
            <w:r w:rsidRPr="003B09F5">
              <w:rPr>
                <w:rFonts w:cs="Times New Roman"/>
              </w:rPr>
              <w:t>Very likely</w:t>
            </w:r>
          </w:p>
        </w:tc>
      </w:tr>
      <w:tr w:rsidR="00255154" w:rsidRPr="003B09F5" w14:paraId="26271FCD" w14:textId="77777777">
        <w:tc>
          <w:tcPr>
            <w:tcW w:w="0" w:type="auto"/>
          </w:tcPr>
          <w:p w14:paraId="26271FCA" w14:textId="77777777" w:rsidR="001D584F" w:rsidRPr="003B09F5" w:rsidRDefault="005D6919">
            <w:pPr>
              <w:pStyle w:val="Compact"/>
              <w:rPr>
                <w:rFonts w:cs="Times New Roman"/>
              </w:rPr>
            </w:pPr>
            <w:r w:rsidRPr="003B09F5">
              <w:rPr>
                <w:rFonts w:cs="Times New Roman"/>
              </w:rPr>
              <w:t>Diverse range of macrophytes</w:t>
            </w:r>
          </w:p>
        </w:tc>
        <w:tc>
          <w:tcPr>
            <w:tcW w:w="0" w:type="auto"/>
          </w:tcPr>
          <w:p w14:paraId="26271FCB" w14:textId="77777777" w:rsidR="001D584F" w:rsidRPr="003B09F5" w:rsidRDefault="005D6919">
            <w:pPr>
              <w:pStyle w:val="Compact"/>
              <w:rPr>
                <w:rFonts w:cs="Times New Roman"/>
              </w:rPr>
            </w:pPr>
            <w:r w:rsidRPr="003B09F5">
              <w:rPr>
                <w:rFonts w:cs="Times New Roman"/>
              </w:rPr>
              <w:t xml:space="preserve">The current diversity of macrophytes, including </w:t>
            </w:r>
            <w:r w:rsidRPr="003B09F5">
              <w:rPr>
                <w:rFonts w:cs="Times New Roman"/>
                <w:i/>
              </w:rPr>
              <w:t>B. articulata</w:t>
            </w:r>
            <w:r w:rsidRPr="003B09F5">
              <w:rPr>
                <w:rFonts w:cs="Times New Roman"/>
              </w:rPr>
              <w:t xml:space="preserve">, </w:t>
            </w:r>
            <w:r w:rsidRPr="003B09F5">
              <w:rPr>
                <w:rFonts w:cs="Times New Roman"/>
                <w:i/>
              </w:rPr>
              <w:t>B. juncea</w:t>
            </w:r>
            <w:r w:rsidRPr="003B09F5">
              <w:rPr>
                <w:rFonts w:cs="Times New Roman"/>
              </w:rPr>
              <w:t xml:space="preserve"> and </w:t>
            </w:r>
            <w:r w:rsidRPr="003B09F5">
              <w:rPr>
                <w:rFonts w:cs="Times New Roman"/>
                <w:i/>
              </w:rPr>
              <w:t>L. longitudinale</w:t>
            </w:r>
            <w:r w:rsidRPr="003B09F5">
              <w:rPr>
                <w:rFonts w:cs="Times New Roman"/>
              </w:rPr>
              <w:t>, will continue. There is the possibility of these species extending into current terrestrial regions of the lake.</w:t>
            </w:r>
          </w:p>
        </w:tc>
        <w:tc>
          <w:tcPr>
            <w:tcW w:w="0" w:type="auto"/>
          </w:tcPr>
          <w:p w14:paraId="26271FCC" w14:textId="77777777" w:rsidR="001D584F" w:rsidRPr="003B09F5" w:rsidRDefault="005D6919">
            <w:pPr>
              <w:pStyle w:val="Compact"/>
              <w:jc w:val="center"/>
              <w:rPr>
                <w:rFonts w:cs="Times New Roman"/>
              </w:rPr>
            </w:pPr>
            <w:r w:rsidRPr="003B09F5">
              <w:rPr>
                <w:rFonts w:cs="Times New Roman"/>
              </w:rPr>
              <w:t>Very likely</w:t>
            </w:r>
          </w:p>
        </w:tc>
      </w:tr>
      <w:tr w:rsidR="00255154" w:rsidRPr="003B09F5" w14:paraId="26271FD1" w14:textId="77777777">
        <w:tc>
          <w:tcPr>
            <w:tcW w:w="0" w:type="auto"/>
          </w:tcPr>
          <w:p w14:paraId="26271FCE"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1FCF" w14:textId="77777777" w:rsidR="001D584F" w:rsidRPr="003B09F5" w:rsidRDefault="001D584F">
            <w:pPr>
              <w:pStyle w:val="Compact"/>
              <w:rPr>
                <w:rFonts w:cs="Times New Roman"/>
              </w:rPr>
            </w:pPr>
          </w:p>
        </w:tc>
        <w:tc>
          <w:tcPr>
            <w:tcW w:w="0" w:type="auto"/>
          </w:tcPr>
          <w:p w14:paraId="26271FD0" w14:textId="77777777" w:rsidR="001D584F" w:rsidRPr="003B09F5" w:rsidRDefault="001D584F">
            <w:pPr>
              <w:pStyle w:val="Compact"/>
              <w:rPr>
                <w:rFonts w:cs="Times New Roman"/>
              </w:rPr>
            </w:pPr>
          </w:p>
        </w:tc>
      </w:tr>
      <w:tr w:rsidR="00255154" w:rsidRPr="003B09F5" w14:paraId="26271FD5" w14:textId="77777777">
        <w:tc>
          <w:tcPr>
            <w:tcW w:w="0" w:type="auto"/>
          </w:tcPr>
          <w:p w14:paraId="26271FD2" w14:textId="77777777" w:rsidR="001D584F" w:rsidRPr="003B09F5" w:rsidRDefault="005D6919">
            <w:pPr>
              <w:pStyle w:val="Compact"/>
              <w:rPr>
                <w:rFonts w:cs="Times New Roman"/>
              </w:rPr>
            </w:pPr>
            <w:r w:rsidRPr="003B09F5">
              <w:rPr>
                <w:rFonts w:cs="Times New Roman"/>
              </w:rPr>
              <w:t>Conservation and public enjoyment of natural and modified landscapes</w:t>
            </w:r>
          </w:p>
        </w:tc>
        <w:tc>
          <w:tcPr>
            <w:tcW w:w="0" w:type="auto"/>
          </w:tcPr>
          <w:p w14:paraId="26271FD3" w14:textId="77777777" w:rsidR="001D584F" w:rsidRPr="003B09F5" w:rsidRDefault="005D6919">
            <w:pPr>
              <w:pStyle w:val="Compact"/>
              <w:rPr>
                <w:rFonts w:cs="Times New Roman"/>
              </w:rPr>
            </w:pPr>
            <w:r w:rsidRPr="003B09F5">
              <w:rPr>
                <w:rFonts w:cs="Times New Roman"/>
              </w:rPr>
              <w:t>The wetland should retain the current natural and modified assets.</w:t>
            </w:r>
          </w:p>
        </w:tc>
        <w:tc>
          <w:tcPr>
            <w:tcW w:w="0" w:type="auto"/>
          </w:tcPr>
          <w:p w14:paraId="26271FD4" w14:textId="77777777" w:rsidR="001D584F" w:rsidRPr="003B09F5" w:rsidRDefault="005D6919">
            <w:pPr>
              <w:pStyle w:val="Compact"/>
              <w:jc w:val="center"/>
              <w:rPr>
                <w:rFonts w:cs="Times New Roman"/>
              </w:rPr>
            </w:pPr>
            <w:r w:rsidRPr="003B09F5">
              <w:rPr>
                <w:rFonts w:cs="Times New Roman"/>
              </w:rPr>
              <w:t>Very likely</w:t>
            </w:r>
          </w:p>
        </w:tc>
      </w:tr>
      <w:tr w:rsidR="00255154" w:rsidRPr="003B09F5" w14:paraId="26271FD9" w14:textId="77777777">
        <w:tc>
          <w:tcPr>
            <w:tcW w:w="0" w:type="auto"/>
          </w:tcPr>
          <w:p w14:paraId="26271FD6" w14:textId="77777777" w:rsidR="001D584F" w:rsidRPr="003B09F5" w:rsidRDefault="005D6919">
            <w:pPr>
              <w:pStyle w:val="Compact"/>
              <w:rPr>
                <w:rFonts w:cs="Times New Roman"/>
              </w:rPr>
            </w:pPr>
            <w:r w:rsidRPr="003B09F5">
              <w:rPr>
                <w:rFonts w:cs="Times New Roman"/>
              </w:rPr>
              <w:t>Conserve existing wetland vegetation, including sedge beds, fringing woodland and aquatic macrophytes</w:t>
            </w:r>
          </w:p>
        </w:tc>
        <w:tc>
          <w:tcPr>
            <w:tcW w:w="0" w:type="auto"/>
          </w:tcPr>
          <w:p w14:paraId="26271FD7" w14:textId="77777777" w:rsidR="001D584F" w:rsidRPr="003B09F5" w:rsidRDefault="005D6919">
            <w:pPr>
              <w:pStyle w:val="Compact"/>
              <w:rPr>
                <w:rFonts w:cs="Times New Roman"/>
              </w:rPr>
            </w:pPr>
            <w:r w:rsidRPr="003B09F5">
              <w:rPr>
                <w:rFonts w:cs="Times New Roman"/>
              </w:rPr>
              <w:t>The predicted increases in groundwater levels will ensure the current wetland at a state similar to 2015. It is possible that sustained increases in groundwater levels will extend the range of these species around the lake by ‘migrating’ up slope.</w:t>
            </w:r>
          </w:p>
        </w:tc>
        <w:tc>
          <w:tcPr>
            <w:tcW w:w="0" w:type="auto"/>
          </w:tcPr>
          <w:p w14:paraId="26271FD8" w14:textId="77777777" w:rsidR="001D584F" w:rsidRPr="003B09F5" w:rsidRDefault="005D6919">
            <w:pPr>
              <w:pStyle w:val="Compact"/>
              <w:jc w:val="center"/>
              <w:rPr>
                <w:rFonts w:cs="Times New Roman"/>
              </w:rPr>
            </w:pPr>
            <w:r w:rsidRPr="003B09F5">
              <w:rPr>
                <w:rFonts w:cs="Times New Roman"/>
              </w:rPr>
              <w:t>Very likely</w:t>
            </w:r>
          </w:p>
        </w:tc>
      </w:tr>
      <w:tr w:rsidR="00255154" w:rsidRPr="003B09F5" w14:paraId="26271FDD" w14:textId="77777777">
        <w:tc>
          <w:tcPr>
            <w:tcW w:w="0" w:type="auto"/>
          </w:tcPr>
          <w:p w14:paraId="26271FDA" w14:textId="77777777" w:rsidR="001D584F" w:rsidRPr="003B09F5" w:rsidRDefault="005D6919">
            <w:pPr>
              <w:pStyle w:val="Compact"/>
              <w:rPr>
                <w:rFonts w:cs="Times New Roman"/>
              </w:rPr>
            </w:pPr>
            <w:r w:rsidRPr="003B09F5">
              <w:rPr>
                <w:rFonts w:cs="Times New Roman"/>
              </w:rPr>
              <w:t>Maintain and if possible, enhance the aquatic fauna of the lake</w:t>
            </w:r>
          </w:p>
        </w:tc>
        <w:tc>
          <w:tcPr>
            <w:tcW w:w="0" w:type="auto"/>
          </w:tcPr>
          <w:p w14:paraId="26271FDB" w14:textId="77777777" w:rsidR="001D584F" w:rsidRPr="003B09F5" w:rsidRDefault="005D6919">
            <w:pPr>
              <w:pStyle w:val="Compact"/>
              <w:rPr>
                <w:rFonts w:cs="Times New Roman"/>
              </w:rPr>
            </w:pPr>
            <w:r w:rsidRPr="003B09F5">
              <w:rPr>
                <w:rFonts w:cs="Times New Roman"/>
              </w:rPr>
              <w:t>Aquatic vertebrates, including native fish, are likely to persist in the lake, given that permanent inundation will remain a feature of the lake. Although acidification is unlikely, there are issues around water quality and nutrient enrichment. If nutrients continue to rise, local extinctions of fish populations may occur. There are already unusual trends in macroinvertebrate diversity occurring which may be early warnings of significant ecological shifts that may occur due to nutrient enrichment</w:t>
            </w:r>
          </w:p>
        </w:tc>
        <w:tc>
          <w:tcPr>
            <w:tcW w:w="0" w:type="auto"/>
          </w:tcPr>
          <w:p w14:paraId="26271FDC" w14:textId="77777777" w:rsidR="001D584F" w:rsidRPr="003B09F5" w:rsidRDefault="001D584F">
            <w:pPr>
              <w:pStyle w:val="Compact"/>
              <w:rPr>
                <w:rFonts w:cs="Times New Roman"/>
              </w:rPr>
            </w:pPr>
          </w:p>
        </w:tc>
      </w:tr>
      <w:tr w:rsidR="00255154" w:rsidRPr="003B09F5" w14:paraId="26271FE1" w14:textId="77777777">
        <w:tc>
          <w:tcPr>
            <w:tcW w:w="0" w:type="auto"/>
          </w:tcPr>
          <w:p w14:paraId="26271FDE" w14:textId="77777777" w:rsidR="001D584F" w:rsidRPr="003B09F5" w:rsidRDefault="005D6919">
            <w:pPr>
              <w:pStyle w:val="Compact"/>
              <w:rPr>
                <w:rFonts w:cs="Times New Roman"/>
              </w:rPr>
            </w:pPr>
            <w:r w:rsidRPr="003B09F5">
              <w:rPr>
                <w:rFonts w:cs="Times New Roman"/>
              </w:rPr>
              <w:lastRenderedPageBreak/>
              <w:t>In conjunction with Lake Goollelal, to support the full range of habitats for avian fauna</w:t>
            </w:r>
          </w:p>
        </w:tc>
        <w:tc>
          <w:tcPr>
            <w:tcW w:w="0" w:type="auto"/>
          </w:tcPr>
          <w:p w14:paraId="26271FDF" w14:textId="77777777" w:rsidR="001D584F" w:rsidRPr="003B09F5" w:rsidRDefault="005D6919">
            <w:pPr>
              <w:pStyle w:val="Compact"/>
              <w:rPr>
                <w:rFonts w:cs="Times New Roman"/>
              </w:rPr>
            </w:pPr>
            <w:r w:rsidRPr="003B09F5">
              <w:rPr>
                <w:rFonts w:cs="Times New Roman"/>
              </w:rPr>
              <w:t>The maintenance of permanent surface water and wetland vegetation will continue to provide a diverse habitat for different avian species. Extensive mudflats should continue to form during periods of low water level, which are also an important feeding habitat for birds.</w:t>
            </w:r>
          </w:p>
        </w:tc>
        <w:tc>
          <w:tcPr>
            <w:tcW w:w="0" w:type="auto"/>
          </w:tcPr>
          <w:p w14:paraId="26271FE0" w14:textId="77777777" w:rsidR="001D584F" w:rsidRPr="003B09F5" w:rsidRDefault="005D6919">
            <w:pPr>
              <w:pStyle w:val="Compact"/>
              <w:jc w:val="center"/>
              <w:rPr>
                <w:rFonts w:cs="Times New Roman"/>
              </w:rPr>
            </w:pPr>
            <w:r w:rsidRPr="003B09F5">
              <w:rPr>
                <w:rFonts w:cs="Times New Roman"/>
              </w:rPr>
              <w:t>Very likely</w:t>
            </w:r>
          </w:p>
        </w:tc>
      </w:tr>
      <w:tr w:rsidR="00255154" w:rsidRPr="003B09F5" w14:paraId="26271FE5" w14:textId="77777777">
        <w:tc>
          <w:tcPr>
            <w:tcW w:w="0" w:type="auto"/>
          </w:tcPr>
          <w:p w14:paraId="26271FE2" w14:textId="77777777" w:rsidR="001D584F" w:rsidRPr="003B09F5" w:rsidRDefault="005D6919">
            <w:pPr>
              <w:pStyle w:val="Compact"/>
              <w:rPr>
                <w:rFonts w:cs="Times New Roman"/>
              </w:rPr>
            </w:pPr>
            <w:r w:rsidRPr="003B09F5">
              <w:rPr>
                <w:rFonts w:cs="Times New Roman"/>
              </w:rPr>
              <w:t>Ensure the landscape and amenity values of the lake are maintained, except under very low rainfall climatic conditions</w:t>
            </w:r>
          </w:p>
        </w:tc>
        <w:tc>
          <w:tcPr>
            <w:tcW w:w="0" w:type="auto"/>
          </w:tcPr>
          <w:p w14:paraId="26271FE3" w14:textId="5402AB4F" w:rsidR="001D584F" w:rsidRPr="003B09F5" w:rsidRDefault="00255154">
            <w:pPr>
              <w:pStyle w:val="Compact"/>
              <w:rPr>
                <w:rFonts w:cs="Times New Roman"/>
              </w:rPr>
            </w:pPr>
            <w:r>
              <w:rPr>
                <w:rFonts w:cs="Times New Roman"/>
              </w:rPr>
              <w:t xml:space="preserve"> The most significant threat to these values is likely to be changes to the water quality. High water levels combined with high temperatures could trigger algal blooms not yet seen at the wetland. Macroinvertebrate assemblages are also changing and a reduction of aquatic insect families in spring sampling suggests an as yet undiagnosed water quality problem.</w:t>
            </w:r>
          </w:p>
        </w:tc>
        <w:tc>
          <w:tcPr>
            <w:tcW w:w="0" w:type="auto"/>
          </w:tcPr>
          <w:p w14:paraId="26271FE4" w14:textId="1F34E275" w:rsidR="001D584F" w:rsidRPr="003B09F5" w:rsidRDefault="00255154" w:rsidP="00255154">
            <w:pPr>
              <w:pStyle w:val="Compact"/>
              <w:jc w:val="center"/>
              <w:rPr>
                <w:rFonts w:cs="Times New Roman"/>
              </w:rPr>
            </w:pPr>
            <w:r>
              <w:rPr>
                <w:rFonts w:cs="Times New Roman"/>
              </w:rPr>
              <w:t>Unsure</w:t>
            </w:r>
          </w:p>
        </w:tc>
      </w:tr>
    </w:tbl>
    <w:p w14:paraId="6ECD7358" w14:textId="77777777" w:rsidR="0041346D" w:rsidRDefault="0041346D">
      <w:pPr>
        <w:pStyle w:val="Heading3"/>
        <w:rPr>
          <w:rFonts w:cs="Times New Roman"/>
        </w:rPr>
        <w:sectPr w:rsidR="0041346D" w:rsidSect="0041346D">
          <w:pgSz w:w="15840" w:h="12240" w:orient="landscape"/>
          <w:pgMar w:top="1440" w:right="1440" w:bottom="1440" w:left="1440" w:header="720" w:footer="720" w:gutter="0"/>
          <w:cols w:space="720"/>
          <w:docGrid w:linePitch="326"/>
        </w:sectPr>
      </w:pPr>
      <w:bookmarkStart w:id="106" w:name="water-quality-2"/>
    </w:p>
    <w:p w14:paraId="26271FFB" w14:textId="7AC8A36D" w:rsidR="001D584F" w:rsidRPr="003B09F5" w:rsidRDefault="005D6919">
      <w:pPr>
        <w:pStyle w:val="Heading2"/>
        <w:rPr>
          <w:rFonts w:cs="Times New Roman"/>
        </w:rPr>
      </w:pPr>
      <w:bookmarkStart w:id="107" w:name="lake-mariginiup"/>
      <w:bookmarkStart w:id="108" w:name="_Toc29410592"/>
      <w:bookmarkEnd w:id="106"/>
      <w:commentRangeStart w:id="109"/>
      <w:r w:rsidRPr="003B09F5">
        <w:rPr>
          <w:rFonts w:cs="Times New Roman"/>
        </w:rPr>
        <w:lastRenderedPageBreak/>
        <w:t>Lake Mariginiup</w:t>
      </w:r>
      <w:bookmarkEnd w:id="107"/>
      <w:bookmarkEnd w:id="108"/>
    </w:p>
    <w:p w14:paraId="26271FFC" w14:textId="5E7EF693" w:rsidR="001D584F" w:rsidRPr="003B09F5" w:rsidRDefault="005D6919">
      <w:pPr>
        <w:pStyle w:val="FirstParagraph"/>
        <w:rPr>
          <w:rFonts w:cs="Times New Roman"/>
        </w:rPr>
      </w:pPr>
      <w:r w:rsidRPr="003B09F5">
        <w:rPr>
          <w:rFonts w:cs="Times New Roman"/>
        </w:rPr>
        <w:t xml:space="preserve">Lake Mariginiup has a high conservation value </w:t>
      </w:r>
      <w:commentRangeEnd w:id="109"/>
      <w:r w:rsidR="00A97807">
        <w:rPr>
          <w:rStyle w:val="CommentReference"/>
          <w:rFonts w:asciiTheme="minorHAnsi" w:hAnsiTheme="minorHAnsi"/>
        </w:rPr>
        <w:commentReference w:id="109"/>
      </w:r>
      <w:r w:rsidRPr="003B09F5">
        <w:rPr>
          <w:rFonts w:cs="Times New Roman"/>
        </w:rPr>
        <w:t xml:space="preserve">as a groundwater dependent wetland (Froend, et al., </w:t>
      </w:r>
      <w:hyperlink w:anchor="ref-Froend2004">
        <w:r w:rsidRPr="003B09F5">
          <w:rPr>
            <w:rStyle w:val="Hyperlink"/>
            <w:rFonts w:cs="Times New Roman"/>
            <w:color w:val="auto"/>
          </w:rPr>
          <w:t>2004</w:t>
        </w:r>
      </w:hyperlink>
      <w:r w:rsidRPr="003B09F5">
        <w:rPr>
          <w:rFonts w:cs="Times New Roman"/>
        </w:rPr>
        <w:t xml:space="preserve">). There are </w:t>
      </w:r>
      <w:r w:rsidR="00460FC9" w:rsidRPr="003B09F5">
        <w:rPr>
          <w:rFonts w:cs="Times New Roman"/>
        </w:rPr>
        <w:t>several</w:t>
      </w:r>
      <w:r w:rsidRPr="003B09F5">
        <w:rPr>
          <w:rFonts w:cs="Times New Roman"/>
        </w:rPr>
        <w:t xml:space="preserve"> wader birds present at the lake that require the shallow water during the summer for feeding, however, high water levels are required in winter to prevent vegetation encroachment into these habitats. The dramatic decline in surface and groundwater has likely diminished this important component of the system. Sediment processes have been altered as </w:t>
      </w:r>
      <w:r w:rsidR="00187EBF">
        <w:rPr>
          <w:rFonts w:cs="Times New Roman"/>
        </w:rPr>
        <w:t>sediments dry and crack</w:t>
      </w:r>
      <w:r w:rsidRPr="003B09F5">
        <w:rPr>
          <w:rFonts w:cs="Times New Roman"/>
        </w:rPr>
        <w:t xml:space="preserve"> and water quality deteriorat</w:t>
      </w:r>
      <w:r w:rsidR="00187EBF">
        <w:rPr>
          <w:rFonts w:cs="Times New Roman"/>
        </w:rPr>
        <w:t>es</w:t>
      </w:r>
      <w:r w:rsidRPr="003B09F5">
        <w:rPr>
          <w:rFonts w:cs="Times New Roman"/>
        </w:rPr>
        <w:t xml:space="preserve"> due to acidification (Judd and Horwitz, </w:t>
      </w:r>
      <w:hyperlink w:anchor="ref-Judd2019">
        <w:r w:rsidRPr="003B09F5">
          <w:rPr>
            <w:rStyle w:val="Hyperlink"/>
            <w:rFonts w:cs="Times New Roman"/>
            <w:color w:val="auto"/>
          </w:rPr>
          <w:t>2019</w:t>
        </w:r>
      </w:hyperlink>
      <w:r w:rsidRPr="003B09F5">
        <w:rPr>
          <w:rFonts w:cs="Times New Roman"/>
        </w:rPr>
        <w:t>).</w:t>
      </w:r>
    </w:p>
    <w:p w14:paraId="26271FFD" w14:textId="77777777" w:rsidR="001D584F" w:rsidRPr="003B09F5" w:rsidRDefault="005D6919">
      <w:pPr>
        <w:pStyle w:val="Heading3"/>
        <w:rPr>
          <w:rFonts w:cs="Times New Roman"/>
        </w:rPr>
      </w:pPr>
      <w:bookmarkStart w:id="110" w:name="hydrology-4"/>
      <w:bookmarkStart w:id="111" w:name="_Toc29410593"/>
      <w:r w:rsidRPr="003B09F5">
        <w:rPr>
          <w:rFonts w:cs="Times New Roman"/>
        </w:rPr>
        <w:t>Hydrology</w:t>
      </w:r>
      <w:bookmarkEnd w:id="110"/>
      <w:bookmarkEnd w:id="111"/>
    </w:p>
    <w:p w14:paraId="26271FFE" w14:textId="0CD69801" w:rsidR="001D584F" w:rsidRDefault="005D6919">
      <w:pPr>
        <w:pStyle w:val="FirstParagraph"/>
        <w:rPr>
          <w:rFonts w:cs="Times New Roman"/>
        </w:rPr>
      </w:pPr>
      <w:r w:rsidRPr="003B09F5">
        <w:rPr>
          <w:rFonts w:cs="Times New Roman"/>
        </w:rPr>
        <w:t>Since 1997, Lake Mariginiup has frequently dried or been dry at the staff gauge 6162577 during the summer. Interpretations of seasonal patterns therefore need to be made with caution and perhaps it is more reliable to use groundwater levels at the nearby bore 616100685 as a proxy (</w:t>
      </w:r>
      <w:r w:rsidR="00B03619">
        <w:rPr>
          <w:rFonts w:cs="Times New Roman"/>
        </w:rPr>
        <w:fldChar w:fldCharType="begin"/>
      </w:r>
      <w:r w:rsidR="00B03619">
        <w:rPr>
          <w:rFonts w:cs="Times New Roman"/>
        </w:rPr>
        <w:instrText xml:space="preserve"> REF _Ref25919552 \h </w:instrText>
      </w:r>
      <w:r w:rsidR="00B03619">
        <w:rPr>
          <w:rFonts w:cs="Times New Roman"/>
        </w:rPr>
      </w:r>
      <w:r w:rsidR="00B03619">
        <w:rPr>
          <w:rFonts w:cs="Times New Roman"/>
        </w:rPr>
        <w:fldChar w:fldCharType="separate"/>
      </w:r>
      <w:r w:rsidR="00E3659C" w:rsidRPr="003B09F5">
        <w:rPr>
          <w:rFonts w:cs="Times New Roman"/>
        </w:rPr>
        <w:t xml:space="preserve">Figure </w:t>
      </w:r>
      <w:r w:rsidR="00E3659C">
        <w:rPr>
          <w:rFonts w:cs="Times New Roman"/>
          <w:noProof/>
        </w:rPr>
        <w:t>24</w:t>
      </w:r>
      <w:r w:rsidR="00B03619">
        <w:rPr>
          <w:rFonts w:cs="Times New Roman"/>
        </w:rPr>
        <w:fldChar w:fldCharType="end"/>
      </w:r>
      <w:r w:rsidRPr="003B09F5">
        <w:rPr>
          <w:rFonts w:cs="Times New Roman"/>
        </w:rPr>
        <w:t>). Nonetheless, mean season maximum water levels have declined from 42.0 m to 41.4 m since the 1994-1999 period (</w:t>
      </w:r>
      <w:r w:rsidR="00813612">
        <w:rPr>
          <w:rFonts w:cs="Times New Roman"/>
        </w:rPr>
        <w:fldChar w:fldCharType="begin"/>
      </w:r>
      <w:r w:rsidR="00813612">
        <w:rPr>
          <w:rFonts w:cs="Times New Roman"/>
        </w:rPr>
        <w:instrText xml:space="preserve"> REF _Ref25921759 \h </w:instrText>
      </w:r>
      <w:r w:rsidR="00813612">
        <w:rPr>
          <w:rFonts w:cs="Times New Roman"/>
        </w:rPr>
      </w:r>
      <w:r w:rsidR="00813612">
        <w:rPr>
          <w:rFonts w:cs="Times New Roman"/>
        </w:rPr>
        <w:fldChar w:fldCharType="separate"/>
      </w:r>
      <w:r w:rsidR="00E3659C">
        <w:t xml:space="preserve">Table </w:t>
      </w:r>
      <w:r w:rsidR="00E3659C">
        <w:rPr>
          <w:noProof/>
        </w:rPr>
        <w:t>10</w:t>
      </w:r>
      <w:r w:rsidR="00813612">
        <w:rPr>
          <w:rFonts w:cs="Times New Roman"/>
        </w:rPr>
        <w:fldChar w:fldCharType="end"/>
      </w:r>
      <w:r w:rsidRPr="003B09F5">
        <w:rPr>
          <w:rFonts w:cs="Times New Roman"/>
        </w:rPr>
        <w:t>). Maximum water levels usually occur in September/October. There has been a recent increase in groundwater level since 2015 which has caused maximum spring surface levels to increase. Proposed changes in 2030 abstraction are projected to increase surface water levels by 3.9 m and meet a threshold level of 42.1 mAHD. This will increase surface waters to levels higher than has been recorded during the monitoring program.</w:t>
      </w:r>
    </w:p>
    <w:p w14:paraId="534E4A72" w14:textId="0650F4E2" w:rsidR="00D22E63" w:rsidRDefault="00D22E63" w:rsidP="00D22E63">
      <w:pPr>
        <w:pStyle w:val="Caption"/>
        <w:keepNext/>
      </w:pPr>
      <w:bookmarkStart w:id="112" w:name="_Ref25921759"/>
      <w:r>
        <w:t xml:space="preserve">Table </w:t>
      </w:r>
      <w:fldSimple w:instr=" SEQ Table \* ARABIC ">
        <w:r w:rsidR="00E3659C">
          <w:rPr>
            <w:noProof/>
          </w:rPr>
          <w:t>10</w:t>
        </w:r>
      </w:fldSimple>
      <w:bookmarkEnd w:id="112"/>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Pr>
          <w:lang w:val="en-AU"/>
        </w:rPr>
        <w:t xml:space="preserve">Lake </w:t>
      </w:r>
      <w:r w:rsidR="0029441A">
        <w:rPr>
          <w:lang w:val="en-AU"/>
        </w:rPr>
        <w:t xml:space="preserve">Mariginiup. </w:t>
      </w:r>
      <w:commentRangeStart w:id="113"/>
      <w:commentRangeStart w:id="114"/>
      <w:r w:rsidR="0029441A">
        <w:rPr>
          <w:lang w:val="en-AU"/>
        </w:rPr>
        <w:t xml:space="preserve">Minimum water levels should be treated with caution as the staff gauge </w:t>
      </w:r>
      <w:r w:rsidR="002A1D02">
        <w:rPr>
          <w:lang w:val="en-AU"/>
        </w:rPr>
        <w:t>6162577 has frequently been dry since 2000.</w:t>
      </w:r>
      <w:commentRangeEnd w:id="113"/>
      <w:r w:rsidR="00E161BA">
        <w:rPr>
          <w:rStyle w:val="CommentReference"/>
        </w:rPr>
        <w:commentReference w:id="113"/>
      </w:r>
      <w:commentRangeEnd w:id="114"/>
      <w:r w:rsidR="00C266CA">
        <w:rPr>
          <w:rStyle w:val="CommentReference"/>
        </w:rPr>
        <w:commentReference w:id="114"/>
      </w:r>
    </w:p>
    <w:tbl>
      <w:tblPr>
        <w:tblStyle w:val="Table"/>
        <w:tblW w:w="9351" w:type="dxa"/>
        <w:tblLook w:val="04A0" w:firstRow="1" w:lastRow="0" w:firstColumn="1" w:lastColumn="0" w:noHBand="0" w:noVBand="1"/>
      </w:tblPr>
      <w:tblGrid>
        <w:gridCol w:w="1989"/>
        <w:gridCol w:w="2051"/>
        <w:gridCol w:w="2051"/>
        <w:gridCol w:w="1417"/>
        <w:gridCol w:w="1843"/>
      </w:tblGrid>
      <w:tr w:rsidR="00D22E63" w14:paraId="5A1320A9" w14:textId="77777777" w:rsidTr="007C2274">
        <w:tc>
          <w:tcPr>
            <w:tcW w:w="1989" w:type="dxa"/>
          </w:tcPr>
          <w:p w14:paraId="7D8ADD17" w14:textId="77777777" w:rsidR="00D22E63" w:rsidRDefault="00D22E63" w:rsidP="00376A55">
            <w:pPr>
              <w:pStyle w:val="BodyText"/>
            </w:pPr>
            <w:r>
              <w:t>Period</w:t>
            </w:r>
          </w:p>
        </w:tc>
        <w:tc>
          <w:tcPr>
            <w:tcW w:w="2051" w:type="dxa"/>
          </w:tcPr>
          <w:p w14:paraId="5350A7DA" w14:textId="77777777" w:rsidR="00D22E63" w:rsidRPr="00016946" w:rsidRDefault="00D22E63" w:rsidP="00464BED">
            <w:pPr>
              <w:pStyle w:val="BodyText"/>
              <w:spacing w:before="120" w:after="120"/>
              <w:rPr>
                <w:lang w:val="en-AU"/>
              </w:rPr>
            </w:pPr>
            <w:r w:rsidRPr="00016946">
              <w:rPr>
                <w:lang w:val="en-AU"/>
              </w:rPr>
              <w:t>Mean</w:t>
            </w:r>
            <w:r>
              <w:rPr>
                <w:lang w:val="en-AU"/>
              </w:rPr>
              <w:t xml:space="preserve"> </w:t>
            </w:r>
            <w:r w:rsidRPr="00016946">
              <w:rPr>
                <w:lang w:val="en-AU"/>
              </w:rPr>
              <w:t>max seasonal</w:t>
            </w:r>
          </w:p>
          <w:p w14:paraId="584430A2" w14:textId="77777777" w:rsidR="00D22E63" w:rsidRDefault="00D22E63" w:rsidP="00464BED">
            <w:pPr>
              <w:pStyle w:val="BodyText"/>
              <w:spacing w:before="120" w:after="120"/>
            </w:pPr>
            <w:r w:rsidRPr="00016946">
              <w:rPr>
                <w:lang w:val="en-AU"/>
              </w:rPr>
              <w:t>level (mAHD)</w:t>
            </w:r>
          </w:p>
        </w:tc>
        <w:tc>
          <w:tcPr>
            <w:tcW w:w="2051" w:type="dxa"/>
          </w:tcPr>
          <w:p w14:paraId="4B0A99E8" w14:textId="77777777" w:rsidR="00D22E63" w:rsidRPr="00016946" w:rsidRDefault="00D22E63" w:rsidP="00464BED">
            <w:pPr>
              <w:pStyle w:val="BodyText"/>
              <w:spacing w:before="120" w:after="120"/>
              <w:rPr>
                <w:lang w:val="en-AU"/>
              </w:rPr>
            </w:pPr>
            <w:r w:rsidRPr="00016946">
              <w:rPr>
                <w:lang w:val="en-AU"/>
              </w:rPr>
              <w:t>Mean</w:t>
            </w:r>
            <w:r>
              <w:rPr>
                <w:lang w:val="en-AU"/>
              </w:rPr>
              <w:t xml:space="preserve"> min</w:t>
            </w:r>
            <w:r w:rsidRPr="00016946">
              <w:rPr>
                <w:lang w:val="en-AU"/>
              </w:rPr>
              <w:t xml:space="preserve"> seasonal</w:t>
            </w:r>
          </w:p>
          <w:p w14:paraId="70BF3810" w14:textId="77777777" w:rsidR="00D22E63" w:rsidRDefault="00D22E63" w:rsidP="00464BED">
            <w:pPr>
              <w:pStyle w:val="BodyText"/>
              <w:spacing w:before="120" w:after="120"/>
            </w:pPr>
            <w:r w:rsidRPr="00016946">
              <w:rPr>
                <w:lang w:val="en-AU"/>
              </w:rPr>
              <w:t>level (mAHD)</w:t>
            </w:r>
          </w:p>
        </w:tc>
        <w:tc>
          <w:tcPr>
            <w:tcW w:w="1417" w:type="dxa"/>
          </w:tcPr>
          <w:p w14:paraId="72D6B565" w14:textId="77777777" w:rsidR="00D22E63" w:rsidRDefault="00D22E63" w:rsidP="00376A55">
            <w:pPr>
              <w:pStyle w:val="BodyText"/>
            </w:pPr>
            <w:r>
              <w:t>Mean seasonal change (m)</w:t>
            </w:r>
          </w:p>
        </w:tc>
        <w:tc>
          <w:tcPr>
            <w:tcW w:w="1843" w:type="dxa"/>
          </w:tcPr>
          <w:p w14:paraId="31F9E000" w14:textId="77777777" w:rsidR="00D22E63" w:rsidRDefault="00D22E63" w:rsidP="00376A55">
            <w:pPr>
              <w:pStyle w:val="BodyText"/>
            </w:pPr>
            <w:r>
              <w:t>Mean max to min (days)</w:t>
            </w:r>
          </w:p>
        </w:tc>
      </w:tr>
      <w:tr w:rsidR="00D22E63" w14:paraId="6C292A58" w14:textId="77777777" w:rsidTr="007C2274">
        <w:tc>
          <w:tcPr>
            <w:tcW w:w="1989" w:type="dxa"/>
          </w:tcPr>
          <w:p w14:paraId="2AD8EA3B" w14:textId="77777777" w:rsidR="00D22E63" w:rsidRDefault="00D22E63" w:rsidP="00464BED">
            <w:pPr>
              <w:pStyle w:val="BodyText"/>
              <w:jc w:val="center"/>
            </w:pPr>
            <w:r>
              <w:t>08/1994 – 07/1999</w:t>
            </w:r>
          </w:p>
        </w:tc>
        <w:tc>
          <w:tcPr>
            <w:tcW w:w="2051" w:type="dxa"/>
          </w:tcPr>
          <w:p w14:paraId="5E9EB66B" w14:textId="101EF6F7" w:rsidR="00D22E63" w:rsidRDefault="0045133C" w:rsidP="00464BED">
            <w:pPr>
              <w:pStyle w:val="BodyText"/>
              <w:jc w:val="center"/>
            </w:pPr>
            <w:r>
              <w:t>42</w:t>
            </w:r>
            <w:r w:rsidR="00D22E63">
              <w:t>.0 (</w:t>
            </w:r>
            <w:r>
              <w:t>Sep</w:t>
            </w:r>
            <w:r w:rsidR="00D22E63">
              <w:t>)</w:t>
            </w:r>
          </w:p>
        </w:tc>
        <w:tc>
          <w:tcPr>
            <w:tcW w:w="2051" w:type="dxa"/>
          </w:tcPr>
          <w:p w14:paraId="09C910AC" w14:textId="591E83D7" w:rsidR="00D22E63" w:rsidRDefault="0045133C" w:rsidP="00464BED">
            <w:pPr>
              <w:pStyle w:val="BodyText"/>
              <w:jc w:val="center"/>
            </w:pPr>
            <w:r>
              <w:t>41.2</w:t>
            </w:r>
            <w:r w:rsidR="00D22E63">
              <w:t xml:space="preserve"> (Sep)</w:t>
            </w:r>
          </w:p>
        </w:tc>
        <w:tc>
          <w:tcPr>
            <w:tcW w:w="1417" w:type="dxa"/>
          </w:tcPr>
          <w:p w14:paraId="01915C3F" w14:textId="630E32E7" w:rsidR="00D22E63" w:rsidRDefault="00D22E63" w:rsidP="00464BED">
            <w:pPr>
              <w:pStyle w:val="BodyText"/>
              <w:jc w:val="center"/>
            </w:pPr>
            <w:r>
              <w:t>0.</w:t>
            </w:r>
            <w:r w:rsidR="00531666">
              <w:t>81</w:t>
            </w:r>
          </w:p>
        </w:tc>
        <w:tc>
          <w:tcPr>
            <w:tcW w:w="1843" w:type="dxa"/>
          </w:tcPr>
          <w:p w14:paraId="408C947C" w14:textId="37A6E3CE" w:rsidR="00D22E63" w:rsidRDefault="00531666" w:rsidP="00464BED">
            <w:pPr>
              <w:pStyle w:val="BodyText"/>
              <w:jc w:val="center"/>
            </w:pPr>
            <w:r>
              <w:t>176</w:t>
            </w:r>
          </w:p>
        </w:tc>
      </w:tr>
      <w:tr w:rsidR="00D22E63" w14:paraId="3259192F" w14:textId="77777777" w:rsidTr="007C2274">
        <w:tc>
          <w:tcPr>
            <w:tcW w:w="1989" w:type="dxa"/>
          </w:tcPr>
          <w:p w14:paraId="024A5A59" w14:textId="77777777" w:rsidR="00D22E63" w:rsidRDefault="00D22E63" w:rsidP="00464BED">
            <w:pPr>
              <w:pStyle w:val="BodyText"/>
              <w:jc w:val="center"/>
            </w:pPr>
            <w:r>
              <w:t>08/1999 – 07/2004</w:t>
            </w:r>
          </w:p>
        </w:tc>
        <w:tc>
          <w:tcPr>
            <w:tcW w:w="2051" w:type="dxa"/>
          </w:tcPr>
          <w:p w14:paraId="7978BCDB" w14:textId="1ABC363B" w:rsidR="00D22E63" w:rsidRDefault="0045133C" w:rsidP="00464BED">
            <w:pPr>
              <w:pStyle w:val="BodyText"/>
              <w:jc w:val="center"/>
            </w:pPr>
            <w:r>
              <w:t>41.8</w:t>
            </w:r>
            <w:r w:rsidR="00D22E63">
              <w:t xml:space="preserve"> (</w:t>
            </w:r>
            <w:r>
              <w:t>Oct</w:t>
            </w:r>
            <w:r w:rsidR="00D22E63">
              <w:t>)</w:t>
            </w:r>
          </w:p>
        </w:tc>
        <w:tc>
          <w:tcPr>
            <w:tcW w:w="2051" w:type="dxa"/>
          </w:tcPr>
          <w:p w14:paraId="27F20411" w14:textId="46EBA067" w:rsidR="00D22E63" w:rsidRDefault="0045133C" w:rsidP="00464BED">
            <w:pPr>
              <w:pStyle w:val="BodyText"/>
              <w:jc w:val="center"/>
            </w:pPr>
            <w:r>
              <w:t>41.3</w:t>
            </w:r>
            <w:r w:rsidR="00D22E63">
              <w:t xml:space="preserve"> (Feb)</w:t>
            </w:r>
          </w:p>
        </w:tc>
        <w:tc>
          <w:tcPr>
            <w:tcW w:w="1417" w:type="dxa"/>
          </w:tcPr>
          <w:p w14:paraId="0A92B6F4" w14:textId="11C1C69F" w:rsidR="00D22E63" w:rsidRDefault="00D22E63" w:rsidP="00464BED">
            <w:pPr>
              <w:pStyle w:val="BodyText"/>
              <w:jc w:val="center"/>
            </w:pPr>
            <w:r>
              <w:t>0.</w:t>
            </w:r>
            <w:r w:rsidR="00531666">
              <w:t>51</w:t>
            </w:r>
          </w:p>
        </w:tc>
        <w:tc>
          <w:tcPr>
            <w:tcW w:w="1843" w:type="dxa"/>
          </w:tcPr>
          <w:p w14:paraId="398159A6" w14:textId="1D420EC1" w:rsidR="00D22E63" w:rsidRDefault="00531666" w:rsidP="00464BED">
            <w:pPr>
              <w:pStyle w:val="BodyText"/>
              <w:jc w:val="center"/>
            </w:pPr>
            <w:r>
              <w:t>136</w:t>
            </w:r>
          </w:p>
        </w:tc>
      </w:tr>
      <w:tr w:rsidR="00D22E63" w14:paraId="39E9278F" w14:textId="77777777" w:rsidTr="007C2274">
        <w:tc>
          <w:tcPr>
            <w:tcW w:w="1989" w:type="dxa"/>
          </w:tcPr>
          <w:p w14:paraId="1F27FEC9" w14:textId="77777777" w:rsidR="00D22E63" w:rsidRDefault="00D22E63" w:rsidP="00464BED">
            <w:pPr>
              <w:pStyle w:val="BodyText"/>
              <w:jc w:val="center"/>
            </w:pPr>
            <w:r>
              <w:t>08/2004 – 07/2009</w:t>
            </w:r>
          </w:p>
        </w:tc>
        <w:tc>
          <w:tcPr>
            <w:tcW w:w="2051" w:type="dxa"/>
          </w:tcPr>
          <w:p w14:paraId="5C662F46" w14:textId="2795CC19" w:rsidR="00D22E63" w:rsidRDefault="0045133C" w:rsidP="00464BED">
            <w:pPr>
              <w:pStyle w:val="BodyText"/>
              <w:jc w:val="center"/>
            </w:pPr>
            <w:r>
              <w:t>42.5</w:t>
            </w:r>
            <w:r w:rsidR="00D22E63">
              <w:t xml:space="preserve"> (</w:t>
            </w:r>
            <w:r>
              <w:t>Sep</w:t>
            </w:r>
            <w:r w:rsidR="00D22E63">
              <w:t>)</w:t>
            </w:r>
          </w:p>
        </w:tc>
        <w:tc>
          <w:tcPr>
            <w:tcW w:w="2051" w:type="dxa"/>
          </w:tcPr>
          <w:p w14:paraId="57306A7E" w14:textId="27E73CA4" w:rsidR="00D22E63" w:rsidRDefault="00701F60" w:rsidP="00464BED">
            <w:pPr>
              <w:pStyle w:val="BodyText"/>
              <w:jc w:val="center"/>
            </w:pPr>
            <w:r>
              <w:t>41.3</w:t>
            </w:r>
            <w:r w:rsidR="00D22E63">
              <w:t xml:space="preserve"> (Apr)</w:t>
            </w:r>
          </w:p>
        </w:tc>
        <w:tc>
          <w:tcPr>
            <w:tcW w:w="1417" w:type="dxa"/>
          </w:tcPr>
          <w:p w14:paraId="77724A59" w14:textId="53B59CF8" w:rsidR="00D22E63" w:rsidRDefault="00D22E63" w:rsidP="00464BED">
            <w:pPr>
              <w:pStyle w:val="BodyText"/>
              <w:jc w:val="center"/>
            </w:pPr>
            <w:r>
              <w:t>0.</w:t>
            </w:r>
            <w:r w:rsidR="00531666">
              <w:t>21</w:t>
            </w:r>
          </w:p>
        </w:tc>
        <w:tc>
          <w:tcPr>
            <w:tcW w:w="1843" w:type="dxa"/>
          </w:tcPr>
          <w:p w14:paraId="769B2BB8" w14:textId="515C07C1" w:rsidR="00D22E63" w:rsidRDefault="00531666" w:rsidP="00464BED">
            <w:pPr>
              <w:pStyle w:val="BodyText"/>
              <w:jc w:val="center"/>
            </w:pPr>
            <w:r>
              <w:t>112</w:t>
            </w:r>
          </w:p>
        </w:tc>
      </w:tr>
      <w:tr w:rsidR="00D22E63" w14:paraId="558BD8B3" w14:textId="77777777" w:rsidTr="007C2274">
        <w:tc>
          <w:tcPr>
            <w:tcW w:w="1989" w:type="dxa"/>
          </w:tcPr>
          <w:p w14:paraId="409F5A36" w14:textId="77777777" w:rsidR="00D22E63" w:rsidRDefault="00D22E63" w:rsidP="00464BED">
            <w:pPr>
              <w:pStyle w:val="BodyText"/>
              <w:jc w:val="center"/>
            </w:pPr>
            <w:r>
              <w:t>08/2009 – 07/2014</w:t>
            </w:r>
          </w:p>
        </w:tc>
        <w:tc>
          <w:tcPr>
            <w:tcW w:w="2051" w:type="dxa"/>
          </w:tcPr>
          <w:p w14:paraId="3C54AB79" w14:textId="04C6ED10" w:rsidR="00D22E63" w:rsidRDefault="0045133C" w:rsidP="00464BED">
            <w:pPr>
              <w:pStyle w:val="BodyText"/>
              <w:jc w:val="center"/>
            </w:pPr>
            <w:r>
              <w:t>41.3</w:t>
            </w:r>
            <w:r w:rsidR="00D22E63">
              <w:t xml:space="preserve"> (</w:t>
            </w:r>
            <w:r>
              <w:t>Oct</w:t>
            </w:r>
            <w:r w:rsidR="00D22E63">
              <w:t>)</w:t>
            </w:r>
          </w:p>
        </w:tc>
        <w:tc>
          <w:tcPr>
            <w:tcW w:w="2051" w:type="dxa"/>
          </w:tcPr>
          <w:p w14:paraId="17432357" w14:textId="7A4B93CF" w:rsidR="00D22E63" w:rsidRDefault="00701F60" w:rsidP="00464BED">
            <w:pPr>
              <w:pStyle w:val="BodyText"/>
              <w:jc w:val="center"/>
            </w:pPr>
            <w:r>
              <w:t>41.1</w:t>
            </w:r>
            <w:r w:rsidR="00D22E63">
              <w:t xml:space="preserve"> (Apr)</w:t>
            </w:r>
          </w:p>
        </w:tc>
        <w:tc>
          <w:tcPr>
            <w:tcW w:w="1417" w:type="dxa"/>
          </w:tcPr>
          <w:p w14:paraId="05AF870B" w14:textId="77777777" w:rsidR="00D22E63" w:rsidRDefault="00D22E63" w:rsidP="00464BED">
            <w:pPr>
              <w:pStyle w:val="BodyText"/>
              <w:jc w:val="center"/>
            </w:pPr>
            <w:r>
              <w:t>0.19</w:t>
            </w:r>
          </w:p>
        </w:tc>
        <w:tc>
          <w:tcPr>
            <w:tcW w:w="1843" w:type="dxa"/>
          </w:tcPr>
          <w:p w14:paraId="39DC5A95" w14:textId="52736F7A" w:rsidR="00D22E63" w:rsidRDefault="00531666" w:rsidP="00464BED">
            <w:pPr>
              <w:pStyle w:val="BodyText"/>
              <w:jc w:val="center"/>
            </w:pPr>
            <w:r>
              <w:t>21</w:t>
            </w:r>
          </w:p>
        </w:tc>
      </w:tr>
      <w:tr w:rsidR="00D22E63" w14:paraId="73B70285" w14:textId="77777777" w:rsidTr="007C2274">
        <w:tc>
          <w:tcPr>
            <w:tcW w:w="1989" w:type="dxa"/>
          </w:tcPr>
          <w:p w14:paraId="71052B4F" w14:textId="77777777" w:rsidR="00D22E63" w:rsidRDefault="00D22E63" w:rsidP="00464BED">
            <w:pPr>
              <w:pStyle w:val="BodyText"/>
              <w:jc w:val="center"/>
            </w:pPr>
            <w:r>
              <w:t>08/2014 – 07/2019</w:t>
            </w:r>
          </w:p>
        </w:tc>
        <w:tc>
          <w:tcPr>
            <w:tcW w:w="2051" w:type="dxa"/>
          </w:tcPr>
          <w:p w14:paraId="6E5B5F32" w14:textId="0A42DEAA" w:rsidR="00D22E63" w:rsidRDefault="0045133C" w:rsidP="00464BED">
            <w:pPr>
              <w:pStyle w:val="BodyText"/>
              <w:jc w:val="center"/>
            </w:pPr>
            <w:r>
              <w:t>41.4</w:t>
            </w:r>
            <w:r w:rsidR="00D22E63">
              <w:t xml:space="preserve"> (Sep)</w:t>
            </w:r>
          </w:p>
        </w:tc>
        <w:tc>
          <w:tcPr>
            <w:tcW w:w="2051" w:type="dxa"/>
          </w:tcPr>
          <w:p w14:paraId="425FF7C7" w14:textId="681D178C" w:rsidR="00D22E63" w:rsidRDefault="00701F60" w:rsidP="00464BED">
            <w:pPr>
              <w:pStyle w:val="BodyText"/>
              <w:jc w:val="center"/>
            </w:pPr>
            <w:r>
              <w:t>41.0</w:t>
            </w:r>
            <w:r w:rsidR="00D22E63">
              <w:t xml:space="preserve"> (Mar)</w:t>
            </w:r>
          </w:p>
        </w:tc>
        <w:tc>
          <w:tcPr>
            <w:tcW w:w="1417" w:type="dxa"/>
          </w:tcPr>
          <w:p w14:paraId="76B15572" w14:textId="0ECAB07F" w:rsidR="00D22E63" w:rsidRDefault="00D22E63" w:rsidP="00464BED">
            <w:pPr>
              <w:pStyle w:val="BodyText"/>
              <w:jc w:val="center"/>
            </w:pPr>
            <w:r>
              <w:t>0.</w:t>
            </w:r>
            <w:r w:rsidR="00531666">
              <w:t>40</w:t>
            </w:r>
          </w:p>
        </w:tc>
        <w:tc>
          <w:tcPr>
            <w:tcW w:w="1843" w:type="dxa"/>
          </w:tcPr>
          <w:p w14:paraId="0C27F38C" w14:textId="617294B8" w:rsidR="00D22E63" w:rsidRDefault="00531666" w:rsidP="00464BED">
            <w:pPr>
              <w:pStyle w:val="BodyText"/>
              <w:jc w:val="center"/>
            </w:pPr>
            <w:r>
              <w:t>134</w:t>
            </w:r>
          </w:p>
        </w:tc>
      </w:tr>
    </w:tbl>
    <w:p w14:paraId="0A127DA6" w14:textId="77777777" w:rsidR="008C0DEE" w:rsidRPr="003B09F5" w:rsidRDefault="008C0DEE" w:rsidP="008C0DEE">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5FAC5C97" wp14:editId="7268FE26">
            <wp:extent cx="5949950" cy="5181600"/>
            <wp:effectExtent l="0" t="0" r="0" b="0"/>
            <wp:docPr id="29" name="Picture" descr=" Ground and surface water levels recorded at bore 61610685 (red) and staff gauge 6162577 (blue) that represent changes in water levels at Lake Mariginiup."/>
            <wp:cNvGraphicFramePr/>
            <a:graphic xmlns:a="http://schemas.openxmlformats.org/drawingml/2006/main">
              <a:graphicData uri="http://schemas.openxmlformats.org/drawingml/2006/picture">
                <pic:pic xmlns:pic="http://schemas.openxmlformats.org/drawingml/2006/picture">
                  <pic:nvPicPr>
                    <pic:cNvPr id="0" name="Picture" descr="Figs/MariginiupWaterPlot-1.png"/>
                    <pic:cNvPicPr>
                      <a:picLocks noChangeAspect="1" noChangeArrowheads="1"/>
                    </pic:cNvPicPr>
                  </pic:nvPicPr>
                  <pic:blipFill>
                    <a:blip r:embed="rId22"/>
                    <a:stretch>
                      <a:fillRect/>
                    </a:stretch>
                  </pic:blipFill>
                  <pic:spPr bwMode="auto">
                    <a:xfrm>
                      <a:off x="0" y="0"/>
                      <a:ext cx="5950600" cy="5182166"/>
                    </a:xfrm>
                    <a:prstGeom prst="rect">
                      <a:avLst/>
                    </a:prstGeom>
                    <a:noFill/>
                    <a:ln w="9525">
                      <a:noFill/>
                      <a:headEnd/>
                      <a:tailEnd/>
                    </a:ln>
                  </pic:spPr>
                </pic:pic>
              </a:graphicData>
            </a:graphic>
          </wp:inline>
        </w:drawing>
      </w:r>
    </w:p>
    <w:p w14:paraId="026B0BB2" w14:textId="07191C25" w:rsidR="008C0DEE" w:rsidRPr="003B09F5" w:rsidRDefault="008C0DEE" w:rsidP="008C0DEE">
      <w:pPr>
        <w:pStyle w:val="Caption"/>
        <w:rPr>
          <w:rFonts w:ascii="Times New Roman" w:hAnsi="Times New Roman" w:cs="Times New Roman"/>
        </w:rPr>
      </w:pPr>
      <w:bookmarkStart w:id="115" w:name="_Ref2591955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Pr>
          <w:rFonts w:ascii="Times New Roman" w:hAnsi="Times New Roman" w:cs="Times New Roman"/>
          <w:noProof/>
        </w:rPr>
        <w:t>24</w:t>
      </w:r>
      <w:r w:rsidRPr="003B09F5">
        <w:rPr>
          <w:rFonts w:ascii="Times New Roman" w:hAnsi="Times New Roman" w:cs="Times New Roman"/>
        </w:rPr>
        <w:fldChar w:fldCharType="end"/>
      </w:r>
      <w:bookmarkEnd w:id="115"/>
      <w:r w:rsidRPr="003B09F5">
        <w:rPr>
          <w:rFonts w:ascii="Times New Roman" w:hAnsi="Times New Roman" w:cs="Times New Roman"/>
        </w:rPr>
        <w:t xml:space="preserve"> Ground and surface water levels recorded at bore 61610685 (red) and staff gauge 6162577 (blue) that represent changes in water levels at Lake Mariginiup.</w:t>
      </w:r>
      <w:r w:rsidR="001255AA">
        <w:rPr>
          <w:rFonts w:ascii="Times New Roman" w:hAnsi="Times New Roman" w:cs="Times New Roman"/>
        </w:rPr>
        <w:t xml:space="preserve"> The shaded area around trend line represents the 95% confidence interval.</w:t>
      </w:r>
    </w:p>
    <w:p w14:paraId="26271FFF" w14:textId="5C676609" w:rsidR="001D584F" w:rsidRPr="003B09F5" w:rsidRDefault="00A200FB">
      <w:pPr>
        <w:pStyle w:val="Heading3"/>
        <w:rPr>
          <w:rFonts w:cs="Times New Roman"/>
        </w:rPr>
      </w:pPr>
      <w:r>
        <w:rPr>
          <w:rFonts w:cs="Times New Roman"/>
        </w:rPr>
        <w:t>Implications of revised threshold</w:t>
      </w:r>
    </w:p>
    <w:p w14:paraId="0CDE02A5" w14:textId="77777777" w:rsidR="00501CF7" w:rsidRDefault="005D6919" w:rsidP="00501CF7">
      <w:pPr>
        <w:pStyle w:val="FirstParagraph"/>
      </w:pPr>
      <w:r w:rsidRPr="003B09F5">
        <w:t>As a result of land use change and reductions in local abstraction, water levels are expected to rise beyond 20</w:t>
      </w:r>
      <w:r w:rsidR="00092BDE">
        <w:t>30</w:t>
      </w:r>
      <w:r w:rsidRPr="003B09F5">
        <w:t xml:space="preserve">. Adopting a preferred minimum peak threshold of 42.1 mAHD will require water levels to rise higher than what has been recorded since 1980 in order to be compliant. </w:t>
      </w:r>
      <w:r w:rsidR="003C37C8" w:rsidRPr="003B09F5">
        <w:t>Thus,</w:t>
      </w:r>
      <w:r w:rsidRPr="003B09F5">
        <w:t xml:space="preserve"> it is difficult to predict the ecological consequences as the lake has never been monitored at</w:t>
      </w:r>
      <w:r w:rsidR="006F0AF2">
        <w:t xml:space="preserve"> those levels (</w:t>
      </w:r>
      <w:r w:rsidR="003C37C8">
        <w:fldChar w:fldCharType="begin"/>
      </w:r>
      <w:r w:rsidR="003C37C8">
        <w:instrText xml:space="preserve"> REF _Ref26190121 \h </w:instrText>
      </w:r>
      <w:r w:rsidR="003C37C8">
        <w:fldChar w:fldCharType="separate"/>
      </w:r>
      <w:r w:rsidR="00E3659C" w:rsidRPr="003B09F5">
        <w:rPr>
          <w:rFonts w:cs="Times New Roman"/>
        </w:rPr>
        <w:t xml:space="preserve">Table </w:t>
      </w:r>
      <w:r w:rsidR="00E3659C">
        <w:rPr>
          <w:rFonts w:cs="Times New Roman"/>
          <w:noProof/>
        </w:rPr>
        <w:t>11</w:t>
      </w:r>
      <w:r w:rsidR="003C37C8">
        <w:fldChar w:fldCharType="end"/>
      </w:r>
      <w:r w:rsidR="006F0AF2">
        <w:t xml:space="preserve">). </w:t>
      </w:r>
      <w:r w:rsidR="00187EBF" w:rsidRPr="003B09F5">
        <w:t>It is unlikely that large areas of the wetland will continue to dry during summer under the proposed 2030 scenario. The greater inundation of Lake Mariginiup will likely alleviate acidification issues as sediment</w:t>
      </w:r>
      <w:r w:rsidR="008F771A">
        <w:t>s</w:t>
      </w:r>
      <w:r w:rsidR="00187EBF" w:rsidRPr="003B09F5">
        <w:t xml:space="preserve"> are re-wetted and sediment processes return to normal. Artificial augmentation of surface waters at Lake Jandabup </w:t>
      </w:r>
      <w:r w:rsidR="006F0AF2">
        <w:t>has</w:t>
      </w:r>
      <w:r w:rsidR="006F0AF2" w:rsidRPr="003B09F5">
        <w:t xml:space="preserve"> </w:t>
      </w:r>
      <w:r w:rsidR="00187EBF" w:rsidRPr="003B09F5">
        <w:t xml:space="preserve">shown that returning a wetland to a ‘more’ normal hydrological regime can reverse the effects of acidification, although this process is dependent on a number of factors, including whether the sufficient buffering capacity of the sediments remain (Sommer and Horwitz, </w:t>
      </w:r>
      <w:hyperlink w:anchor="ref-Sommer2009">
        <w:r w:rsidR="00187EBF" w:rsidRPr="003B09F5">
          <w:rPr>
            <w:rStyle w:val="Hyperlink"/>
            <w:rFonts w:cs="Times New Roman"/>
            <w:color w:val="auto"/>
          </w:rPr>
          <w:t>2009</w:t>
        </w:r>
      </w:hyperlink>
      <w:r w:rsidR="00187EBF" w:rsidRPr="003B09F5">
        <w:t>).</w:t>
      </w:r>
      <w:bookmarkStart w:id="116" w:name="_Ref25921766"/>
      <w:r w:rsidR="00314945">
        <w:t xml:space="preserve"> </w:t>
      </w:r>
      <w:r w:rsidR="00656833">
        <w:t>It is also possible</w:t>
      </w:r>
      <w:r w:rsidR="00314945">
        <w:t xml:space="preserve"> projected water levels for 2030 to have a positive impact on </w:t>
      </w:r>
      <w:r w:rsidR="00DC07BB">
        <w:t>the nutrient status of the lake as</w:t>
      </w:r>
      <w:r w:rsidR="00B605D9">
        <w:t xml:space="preserve"> nutrient concentrations have risen dramatically </w:t>
      </w:r>
      <w:r w:rsidR="00501CF7">
        <w:t xml:space="preserve">with declining surface waters. However, nutrient loading may remain high from other anthropogenic sources. </w:t>
      </w:r>
    </w:p>
    <w:p w14:paraId="32CC61CB" w14:textId="40210C43" w:rsidR="00AE3627" w:rsidRPr="003B09F5" w:rsidRDefault="0010541B" w:rsidP="00AE3627">
      <w:pPr>
        <w:pStyle w:val="BodyText"/>
        <w:rPr>
          <w:rFonts w:cs="Times New Roman"/>
        </w:rPr>
      </w:pPr>
      <w:r>
        <w:t xml:space="preserve">The projected changes in groundwater levels are likely to have a dramatic positive impact on the cover abundances of native species. </w:t>
      </w:r>
      <w:r w:rsidR="00AE3627" w:rsidRPr="003B09F5">
        <w:rPr>
          <w:rFonts w:cs="Times New Roman"/>
        </w:rPr>
        <w:t xml:space="preserve">Species likely to increase in cover abundance include </w:t>
      </w:r>
      <w:r w:rsidR="00AE3627" w:rsidRPr="003B09F5">
        <w:rPr>
          <w:rFonts w:cs="Times New Roman"/>
          <w:i/>
        </w:rPr>
        <w:t>Angianthus</w:t>
      </w:r>
      <w:r w:rsidR="00AE3627" w:rsidRPr="003B09F5">
        <w:rPr>
          <w:rFonts w:cs="Times New Roman"/>
        </w:rPr>
        <w:t xml:space="preserve"> sp., </w:t>
      </w:r>
      <w:r w:rsidR="00AE3627" w:rsidRPr="003B09F5">
        <w:rPr>
          <w:rFonts w:cs="Times New Roman"/>
          <w:i/>
        </w:rPr>
        <w:t>Epilobium billardierianum</w:t>
      </w:r>
      <w:r w:rsidR="00AE3627" w:rsidRPr="003B09F5">
        <w:rPr>
          <w:rFonts w:cs="Times New Roman"/>
        </w:rPr>
        <w:t xml:space="preserve">, </w:t>
      </w:r>
      <w:r w:rsidR="00AE3627" w:rsidRPr="003B09F5">
        <w:rPr>
          <w:rFonts w:cs="Times New Roman"/>
          <w:i/>
        </w:rPr>
        <w:t>Isolepis cernua</w:t>
      </w:r>
      <w:r w:rsidR="00AE3627" w:rsidRPr="003B09F5">
        <w:rPr>
          <w:rFonts w:cs="Times New Roman"/>
        </w:rPr>
        <w:t xml:space="preserve">, </w:t>
      </w:r>
      <w:r w:rsidR="00AE3627" w:rsidRPr="003B09F5">
        <w:rPr>
          <w:rFonts w:cs="Times New Roman"/>
          <w:i/>
        </w:rPr>
        <w:t>Juncus</w:t>
      </w:r>
      <w:r w:rsidR="00AE3627" w:rsidRPr="003B09F5">
        <w:rPr>
          <w:rFonts w:cs="Times New Roman"/>
        </w:rPr>
        <w:t xml:space="preserve"> sp., </w:t>
      </w:r>
      <w:r w:rsidR="00AE3627" w:rsidRPr="003B09F5">
        <w:rPr>
          <w:rFonts w:cs="Times New Roman"/>
          <w:i/>
        </w:rPr>
        <w:t>Lepyrodia muirii</w:t>
      </w:r>
      <w:r w:rsidR="00AE3627" w:rsidRPr="003B09F5">
        <w:rPr>
          <w:rFonts w:cs="Times New Roman"/>
        </w:rPr>
        <w:t xml:space="preserve">, </w:t>
      </w:r>
      <w:r w:rsidR="00AE3627" w:rsidRPr="003B09F5">
        <w:rPr>
          <w:rFonts w:cs="Times New Roman"/>
          <w:i/>
        </w:rPr>
        <w:t>Lobelia alata</w:t>
      </w:r>
      <w:r w:rsidR="00AE3627" w:rsidRPr="003B09F5">
        <w:rPr>
          <w:rFonts w:cs="Times New Roman"/>
        </w:rPr>
        <w:t xml:space="preserve"> and </w:t>
      </w:r>
      <w:r w:rsidR="00AE3627" w:rsidRPr="003B09F5">
        <w:rPr>
          <w:rFonts w:cs="Times New Roman"/>
          <w:i/>
        </w:rPr>
        <w:t>Villarsia capitata</w:t>
      </w:r>
      <w:r w:rsidR="00AE3627" w:rsidRPr="003B09F5">
        <w:rPr>
          <w:rFonts w:cs="Times New Roman"/>
        </w:rPr>
        <w:t xml:space="preserve">. Other natives, including </w:t>
      </w:r>
      <w:r w:rsidR="00AE3627" w:rsidRPr="003B09F5">
        <w:rPr>
          <w:rFonts w:cs="Times New Roman"/>
          <w:i/>
        </w:rPr>
        <w:t>Acacia cyclops</w:t>
      </w:r>
      <w:r w:rsidR="00AE3627" w:rsidRPr="003B09F5">
        <w:rPr>
          <w:rFonts w:cs="Times New Roman"/>
        </w:rPr>
        <w:t xml:space="preserve">, </w:t>
      </w:r>
      <w:r w:rsidR="00AE3627" w:rsidRPr="003B09F5">
        <w:rPr>
          <w:rFonts w:cs="Times New Roman"/>
          <w:i/>
        </w:rPr>
        <w:t>Acacia saligna</w:t>
      </w:r>
      <w:r w:rsidR="00AE3627" w:rsidRPr="003B09F5">
        <w:rPr>
          <w:rFonts w:cs="Times New Roman"/>
        </w:rPr>
        <w:t xml:space="preserve"> and </w:t>
      </w:r>
      <w:r w:rsidR="00AE3627" w:rsidRPr="003B09F5">
        <w:rPr>
          <w:rFonts w:cs="Times New Roman"/>
          <w:i/>
        </w:rPr>
        <w:t>E. sparteus</w:t>
      </w:r>
      <w:r w:rsidR="00AE3627" w:rsidRPr="003B09F5">
        <w:rPr>
          <w:rFonts w:cs="Times New Roman"/>
        </w:rPr>
        <w:t>, are likely to decrease in cover abundance as water levels increase.</w:t>
      </w:r>
      <w:r w:rsidR="00E61558">
        <w:rPr>
          <w:rFonts w:cs="Times New Roman"/>
        </w:rPr>
        <w:t xml:space="preserve"> Along with the projected higher water levels, </w:t>
      </w:r>
      <w:r w:rsidR="00702EED">
        <w:rPr>
          <w:rFonts w:cs="Times New Roman"/>
        </w:rPr>
        <w:t xml:space="preserve">the </w:t>
      </w:r>
      <w:r w:rsidR="00702EED">
        <w:rPr>
          <w:rFonts w:cs="Times New Roman"/>
        </w:rPr>
        <w:lastRenderedPageBreak/>
        <w:t xml:space="preserve">decline in macroinvertebrate family richness </w:t>
      </w:r>
      <w:r w:rsidR="00C057AF">
        <w:rPr>
          <w:rFonts w:cs="Times New Roman"/>
        </w:rPr>
        <w:t>is likely to be reversed as available habita</w:t>
      </w:r>
      <w:r w:rsidR="00072A4C">
        <w:rPr>
          <w:rFonts w:cs="Times New Roman"/>
        </w:rPr>
        <w:t>ts increase.</w:t>
      </w:r>
      <w:r w:rsidR="00E9097E">
        <w:rPr>
          <w:rFonts w:cs="Times New Roman"/>
        </w:rPr>
        <w:t xml:space="preserve"> It is possible that the projected increases in water level may </w:t>
      </w:r>
      <w:r w:rsidR="00174039">
        <w:rPr>
          <w:rFonts w:cs="Times New Roman"/>
        </w:rPr>
        <w:t xml:space="preserve">return the macroinvertebrate assemblage composition </w:t>
      </w:r>
      <w:r w:rsidR="00A826F6">
        <w:rPr>
          <w:rFonts w:cs="Times New Roman"/>
        </w:rPr>
        <w:t>like</w:t>
      </w:r>
      <w:r w:rsidR="00E17F2D">
        <w:rPr>
          <w:rFonts w:cs="Times New Roman"/>
        </w:rPr>
        <w:t xml:space="preserve"> </w:t>
      </w:r>
      <w:r w:rsidR="006021BB">
        <w:rPr>
          <w:rFonts w:cs="Times New Roman"/>
        </w:rPr>
        <w:t xml:space="preserve">those observed before 2002. </w:t>
      </w:r>
      <w:r w:rsidR="00B969D4">
        <w:rPr>
          <w:rFonts w:cs="Times New Roman"/>
        </w:rPr>
        <w:t xml:space="preserve">This will require the </w:t>
      </w:r>
      <w:r w:rsidR="00A826F6">
        <w:rPr>
          <w:rFonts w:cs="Times New Roman"/>
        </w:rPr>
        <w:t>re-establishment</w:t>
      </w:r>
      <w:r w:rsidR="00770FCB">
        <w:rPr>
          <w:rFonts w:cs="Times New Roman"/>
        </w:rPr>
        <w:t xml:space="preserve"> of </w:t>
      </w:r>
      <w:r w:rsidR="00770FCB" w:rsidRPr="003B09F5">
        <w:rPr>
          <w:rFonts w:cs="Times New Roman"/>
        </w:rPr>
        <w:t>Amphisopidae, Ceinidae, Chydoridae and Cyprididae</w:t>
      </w:r>
      <w:r w:rsidR="00B969D4">
        <w:rPr>
          <w:rFonts w:cs="Times New Roman"/>
        </w:rPr>
        <w:t xml:space="preserve"> </w:t>
      </w:r>
      <w:r w:rsidR="00A826F6">
        <w:rPr>
          <w:rFonts w:cs="Times New Roman"/>
        </w:rPr>
        <w:t>in the lake.</w:t>
      </w:r>
    </w:p>
    <w:p w14:paraId="088724B3" w14:textId="65D06C41" w:rsidR="00501CF7" w:rsidRDefault="00501CF7" w:rsidP="00501CF7">
      <w:pPr>
        <w:pStyle w:val="BodyText"/>
      </w:pPr>
    </w:p>
    <w:p w14:paraId="285A2C32" w14:textId="77777777" w:rsidR="00501CF7" w:rsidRDefault="00501CF7" w:rsidP="00501CF7">
      <w:pPr>
        <w:pStyle w:val="BodyText"/>
      </w:pPr>
    </w:p>
    <w:p w14:paraId="7DF27357" w14:textId="3C183A73" w:rsidR="00501CF7" w:rsidRPr="00501CF7" w:rsidRDefault="00501CF7" w:rsidP="00501CF7">
      <w:pPr>
        <w:pStyle w:val="BodyText"/>
        <w:sectPr w:rsidR="00501CF7" w:rsidRPr="00501CF7" w:rsidSect="003C37C8">
          <w:pgSz w:w="12240" w:h="15840"/>
          <w:pgMar w:top="964" w:right="454" w:bottom="964" w:left="454" w:header="720" w:footer="720" w:gutter="0"/>
          <w:cols w:space="720"/>
          <w:docGrid w:linePitch="326"/>
        </w:sectPr>
      </w:pPr>
    </w:p>
    <w:p w14:paraId="05647A95" w14:textId="15A53517" w:rsidR="00415EF0" w:rsidRDefault="00415EF0">
      <w:pPr>
        <w:pStyle w:val="TableCaption"/>
        <w:rPr>
          <w:rFonts w:cs="Times New Roman"/>
        </w:rPr>
      </w:pPr>
    </w:p>
    <w:p w14:paraId="79FCAE81" w14:textId="77777777" w:rsidR="00415EF0" w:rsidRDefault="00415EF0" w:rsidP="00415EF0">
      <w:pPr>
        <w:pStyle w:val="TableCaption"/>
        <w:rPr>
          <w:rFonts w:ascii="Times New Roman" w:hAnsi="Times New Roman" w:cs="Times New Roman"/>
        </w:rPr>
      </w:pPr>
    </w:p>
    <w:p w14:paraId="5D7802B0" w14:textId="6F36DDD4" w:rsidR="009B710F" w:rsidRPr="003B09F5" w:rsidRDefault="009B710F" w:rsidP="00415EF0">
      <w:pPr>
        <w:pStyle w:val="TableCaption"/>
        <w:rPr>
          <w:rFonts w:ascii="Times New Roman" w:hAnsi="Times New Roman" w:cs="Times New Roman"/>
        </w:rPr>
      </w:pPr>
      <w:bookmarkStart w:id="117" w:name="_Ref26190121"/>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E3659C">
        <w:rPr>
          <w:rFonts w:ascii="Times New Roman" w:hAnsi="Times New Roman" w:cs="Times New Roman"/>
          <w:noProof/>
        </w:rPr>
        <w:t>11</w:t>
      </w:r>
      <w:r w:rsidRPr="003B09F5">
        <w:rPr>
          <w:rFonts w:ascii="Times New Roman" w:hAnsi="Times New Roman" w:cs="Times New Roman"/>
        </w:rPr>
        <w:fldChar w:fldCharType="end"/>
      </w:r>
      <w:bookmarkEnd w:id="116"/>
      <w:bookmarkEnd w:id="117"/>
      <w:r w:rsidRPr="003B09F5">
        <w:rPr>
          <w:rFonts w:ascii="Times New Roman" w:hAnsi="Times New Roman" w:cs="Times New Roman"/>
        </w:rPr>
        <w:t xml:space="preserve"> Ecological consequences of revised thresholds in terms of compliance of stated site values and site management objectives at Lake Mariginiup.</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2761"/>
        <w:gridCol w:w="9270"/>
        <w:gridCol w:w="1881"/>
      </w:tblGrid>
      <w:tr w:rsidR="00F6213E" w:rsidRPr="003B09F5" w14:paraId="26272005" w14:textId="77777777">
        <w:tc>
          <w:tcPr>
            <w:tcW w:w="0" w:type="auto"/>
            <w:tcBorders>
              <w:bottom w:val="single" w:sz="0" w:space="0" w:color="auto"/>
            </w:tcBorders>
            <w:vAlign w:val="bottom"/>
          </w:tcPr>
          <w:p w14:paraId="26272002"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003" w14:textId="77777777" w:rsidR="00F6213E" w:rsidRPr="003B09F5" w:rsidRDefault="00F6213E" w:rsidP="00F6213E">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004" w14:textId="063F291C"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3B09F5" w:rsidRPr="003B09F5" w14:paraId="26272009" w14:textId="77777777">
        <w:tc>
          <w:tcPr>
            <w:tcW w:w="0" w:type="auto"/>
          </w:tcPr>
          <w:p w14:paraId="26272006" w14:textId="77777777" w:rsidR="001D584F" w:rsidRPr="003B09F5" w:rsidRDefault="005D6919">
            <w:pPr>
              <w:pStyle w:val="Compact"/>
              <w:rPr>
                <w:rFonts w:cs="Times New Roman"/>
              </w:rPr>
            </w:pPr>
            <w:r w:rsidRPr="003B09F5">
              <w:rPr>
                <w:rFonts w:cs="Times New Roman"/>
                <w:b/>
              </w:rPr>
              <w:t>Site values</w:t>
            </w:r>
          </w:p>
        </w:tc>
        <w:tc>
          <w:tcPr>
            <w:tcW w:w="0" w:type="auto"/>
          </w:tcPr>
          <w:p w14:paraId="26272007" w14:textId="77777777" w:rsidR="001D584F" w:rsidRPr="003B09F5" w:rsidRDefault="001D584F">
            <w:pPr>
              <w:pStyle w:val="Compact"/>
              <w:rPr>
                <w:rFonts w:cs="Times New Roman"/>
              </w:rPr>
            </w:pPr>
          </w:p>
        </w:tc>
        <w:tc>
          <w:tcPr>
            <w:tcW w:w="0" w:type="auto"/>
          </w:tcPr>
          <w:p w14:paraId="26272008" w14:textId="77777777" w:rsidR="001D584F" w:rsidRPr="003B09F5" w:rsidRDefault="001D584F">
            <w:pPr>
              <w:pStyle w:val="Compact"/>
              <w:rPr>
                <w:rFonts w:cs="Times New Roman"/>
              </w:rPr>
            </w:pPr>
          </w:p>
        </w:tc>
      </w:tr>
      <w:tr w:rsidR="003B09F5" w:rsidRPr="003B09F5" w14:paraId="2627200D" w14:textId="77777777">
        <w:tc>
          <w:tcPr>
            <w:tcW w:w="0" w:type="auto"/>
          </w:tcPr>
          <w:p w14:paraId="2627200A" w14:textId="77777777" w:rsidR="001D584F" w:rsidRPr="003B09F5" w:rsidRDefault="005D6919">
            <w:pPr>
              <w:pStyle w:val="Compact"/>
              <w:rPr>
                <w:rFonts w:cs="Times New Roman"/>
              </w:rPr>
            </w:pPr>
            <w:r w:rsidRPr="003B09F5">
              <w:rPr>
                <w:rFonts w:cs="Times New Roman"/>
              </w:rPr>
              <w:t xml:space="preserve">* Rich aquatic fauna (Swan River Goby, </w:t>
            </w:r>
            <w:r w:rsidRPr="003B09F5">
              <w:rPr>
                <w:rFonts w:cs="Times New Roman"/>
                <w:i/>
              </w:rPr>
              <w:t>Pseudogobius olorum</w:t>
            </w:r>
            <w:r w:rsidRPr="003B09F5">
              <w:rPr>
                <w:rFonts w:cs="Times New Roman"/>
              </w:rPr>
              <w:t>)</w:t>
            </w:r>
          </w:p>
        </w:tc>
        <w:tc>
          <w:tcPr>
            <w:tcW w:w="0" w:type="auto"/>
          </w:tcPr>
          <w:p w14:paraId="2627200B" w14:textId="4D7D24EC" w:rsidR="001D584F" w:rsidRPr="003B09F5" w:rsidRDefault="005D6919">
            <w:pPr>
              <w:pStyle w:val="Compact"/>
              <w:rPr>
                <w:rFonts w:cs="Times New Roman"/>
              </w:rPr>
            </w:pPr>
            <w:r w:rsidRPr="003B09F5">
              <w:rPr>
                <w:rFonts w:cs="Times New Roman"/>
              </w:rPr>
              <w:t xml:space="preserve">Given the declines in water quality and the seasonal drying of the wetland, it is unlikely the lake still provides habitat for </w:t>
            </w:r>
            <w:r w:rsidRPr="003B09F5">
              <w:rPr>
                <w:rFonts w:cs="Times New Roman"/>
                <w:i/>
              </w:rPr>
              <w:t>P. olorum</w:t>
            </w:r>
            <w:r w:rsidRPr="003B09F5">
              <w:rPr>
                <w:rFonts w:cs="Times New Roman"/>
              </w:rPr>
              <w:t>. It is probable the Lake Mariginiup population is now extinct.</w:t>
            </w:r>
            <w:r w:rsidR="006F0AF2">
              <w:rPr>
                <w:rFonts w:cs="Times New Roman"/>
              </w:rPr>
              <w:t xml:space="preserve"> The lack of compliance is a problem of past management, not revised thresholds. </w:t>
            </w:r>
          </w:p>
        </w:tc>
        <w:tc>
          <w:tcPr>
            <w:tcW w:w="0" w:type="auto"/>
          </w:tcPr>
          <w:p w14:paraId="2627200C" w14:textId="77777777" w:rsidR="001D584F" w:rsidRPr="003B09F5" w:rsidRDefault="005D6919">
            <w:pPr>
              <w:pStyle w:val="Compact"/>
              <w:jc w:val="center"/>
              <w:rPr>
                <w:rFonts w:cs="Times New Roman"/>
              </w:rPr>
            </w:pPr>
            <w:r w:rsidRPr="003B09F5">
              <w:rPr>
                <w:rFonts w:cs="Times New Roman"/>
              </w:rPr>
              <w:t>Very unlikely</w:t>
            </w:r>
          </w:p>
        </w:tc>
      </w:tr>
      <w:tr w:rsidR="003B09F5" w:rsidRPr="003B09F5" w14:paraId="26272011" w14:textId="77777777">
        <w:tc>
          <w:tcPr>
            <w:tcW w:w="0" w:type="auto"/>
          </w:tcPr>
          <w:p w14:paraId="2627200E" w14:textId="77777777" w:rsidR="001D584F" w:rsidRPr="003B09F5" w:rsidRDefault="005D6919">
            <w:pPr>
              <w:pStyle w:val="Compact"/>
              <w:rPr>
                <w:rFonts w:cs="Times New Roman"/>
              </w:rPr>
            </w:pPr>
            <w:r w:rsidRPr="003B09F5">
              <w:rPr>
                <w:rFonts w:cs="Times New Roman"/>
              </w:rPr>
              <w:t>* Wading bird habitat</w:t>
            </w:r>
          </w:p>
        </w:tc>
        <w:tc>
          <w:tcPr>
            <w:tcW w:w="0" w:type="auto"/>
          </w:tcPr>
          <w:p w14:paraId="2627200F" w14:textId="77777777" w:rsidR="001D584F" w:rsidRPr="003B09F5" w:rsidRDefault="005D6919">
            <w:pPr>
              <w:pStyle w:val="Compact"/>
              <w:rPr>
                <w:rFonts w:cs="Times New Roman"/>
              </w:rPr>
            </w:pPr>
            <w:r w:rsidRPr="003B09F5">
              <w:rPr>
                <w:rFonts w:cs="Times New Roman"/>
              </w:rPr>
              <w:t>Rising water levels may be high enough to reverse the terrestrialisation currently occurring at the wetland. Seasonal maximum water levels need to be sufficient to prevent macrophytes growing while seasonal minimums need to be low enough to provide shallow wading habitat. It is likely that these requirements will be met at locations throughout the basin</w:t>
            </w:r>
          </w:p>
        </w:tc>
        <w:tc>
          <w:tcPr>
            <w:tcW w:w="0" w:type="auto"/>
          </w:tcPr>
          <w:p w14:paraId="26272010"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015" w14:textId="77777777">
        <w:tc>
          <w:tcPr>
            <w:tcW w:w="0" w:type="auto"/>
          </w:tcPr>
          <w:p w14:paraId="26272012" w14:textId="77777777" w:rsidR="001D584F" w:rsidRPr="003B09F5" w:rsidRDefault="005D6919">
            <w:pPr>
              <w:pStyle w:val="Compact"/>
              <w:rPr>
                <w:rFonts w:cs="Times New Roman"/>
              </w:rPr>
            </w:pPr>
            <w:r w:rsidRPr="003B09F5">
              <w:rPr>
                <w:rFonts w:cs="Times New Roman"/>
              </w:rPr>
              <w:t>* Good water quality</w:t>
            </w:r>
          </w:p>
        </w:tc>
        <w:tc>
          <w:tcPr>
            <w:tcW w:w="0" w:type="auto"/>
          </w:tcPr>
          <w:p w14:paraId="26272013" w14:textId="77777777" w:rsidR="001D584F" w:rsidRPr="003B09F5" w:rsidRDefault="005D6919">
            <w:pPr>
              <w:pStyle w:val="Compact"/>
              <w:rPr>
                <w:rFonts w:cs="Times New Roman"/>
              </w:rPr>
            </w:pPr>
            <w:r w:rsidRPr="003B09F5">
              <w:rPr>
                <w:rFonts w:cs="Times New Roman"/>
              </w:rPr>
              <w:t>Water quality is currently compromised as sediments become dry and are oxidised, causing significant acidification issues. The return of good water quality relies on having the sediments with sufficient buffering capacity remaining to reverse the decline of pH as they are re-wetted.</w:t>
            </w:r>
          </w:p>
        </w:tc>
        <w:tc>
          <w:tcPr>
            <w:tcW w:w="0" w:type="auto"/>
          </w:tcPr>
          <w:p w14:paraId="26272014" w14:textId="09971072" w:rsidR="001D584F" w:rsidRPr="003B09F5" w:rsidRDefault="005D6919">
            <w:pPr>
              <w:pStyle w:val="Compact"/>
              <w:jc w:val="center"/>
              <w:rPr>
                <w:rFonts w:cs="Times New Roman"/>
              </w:rPr>
            </w:pPr>
            <w:r w:rsidRPr="003B09F5">
              <w:rPr>
                <w:rFonts w:cs="Times New Roman"/>
              </w:rPr>
              <w:t>Possible</w:t>
            </w:r>
            <w:r w:rsidR="006F0AF2">
              <w:rPr>
                <w:rFonts w:cs="Times New Roman"/>
              </w:rPr>
              <w:t>?</w:t>
            </w:r>
          </w:p>
        </w:tc>
      </w:tr>
      <w:tr w:rsidR="006F0AF2" w:rsidRPr="003B09F5" w14:paraId="26272019" w14:textId="77777777" w:rsidTr="00E52289">
        <w:tc>
          <w:tcPr>
            <w:tcW w:w="0" w:type="auto"/>
            <w:gridSpan w:val="3"/>
          </w:tcPr>
          <w:p w14:paraId="26272018" w14:textId="59D75F4C" w:rsidR="006F0AF2" w:rsidRPr="003B09F5" w:rsidRDefault="006F0AF2">
            <w:pPr>
              <w:pStyle w:val="Compact"/>
              <w:rPr>
                <w:rFonts w:cs="Times New Roman"/>
              </w:rPr>
            </w:pPr>
            <w:r w:rsidRPr="003B09F5">
              <w:rPr>
                <w:rFonts w:cs="Times New Roman"/>
                <w:b/>
              </w:rPr>
              <w:t>Site management objectives</w:t>
            </w:r>
          </w:p>
        </w:tc>
      </w:tr>
      <w:tr w:rsidR="003B09F5" w:rsidRPr="003B09F5" w14:paraId="2627201D" w14:textId="77777777">
        <w:tc>
          <w:tcPr>
            <w:tcW w:w="0" w:type="auto"/>
          </w:tcPr>
          <w:p w14:paraId="2627201A" w14:textId="77777777" w:rsidR="001D584F" w:rsidRPr="003B09F5" w:rsidRDefault="005D6919">
            <w:pPr>
              <w:pStyle w:val="Compact"/>
              <w:rPr>
                <w:rFonts w:cs="Times New Roman"/>
              </w:rPr>
            </w:pPr>
            <w:r w:rsidRPr="003B09F5">
              <w:rPr>
                <w:rFonts w:cs="Times New Roman"/>
              </w:rPr>
              <w:t>* Conservation of flora and fauna</w:t>
            </w:r>
          </w:p>
        </w:tc>
        <w:tc>
          <w:tcPr>
            <w:tcW w:w="0" w:type="auto"/>
          </w:tcPr>
          <w:p w14:paraId="2627201B" w14:textId="77777777" w:rsidR="001D584F" w:rsidRPr="003B09F5" w:rsidRDefault="005D6919">
            <w:pPr>
              <w:pStyle w:val="Compact"/>
              <w:rPr>
                <w:rFonts w:cs="Times New Roman"/>
              </w:rPr>
            </w:pPr>
            <w:r w:rsidRPr="003B09F5">
              <w:rPr>
                <w:rFonts w:cs="Times New Roman"/>
              </w:rPr>
              <w:t xml:space="preserve">The lake has undergone significant shifts in wetland vegetation and aquatic fauna composition. Many native flora species are predicted to increase in cover abundance throughout the wetland under a scenario of rising surface water levels. The significant decline of </w:t>
            </w:r>
            <w:r w:rsidRPr="003B09F5">
              <w:rPr>
                <w:rFonts w:cs="Times New Roman"/>
                <w:i/>
              </w:rPr>
              <w:t>E. rudis</w:t>
            </w:r>
            <w:r w:rsidRPr="003B09F5">
              <w:rPr>
                <w:rFonts w:cs="Times New Roman"/>
              </w:rPr>
              <w:t xml:space="preserve"> is likely to continue and will take decades to return if re-establishment occurs post 2030. The decline of </w:t>
            </w:r>
            <w:r w:rsidRPr="003B09F5">
              <w:rPr>
                <w:rFonts w:cs="Times New Roman"/>
                <w:i/>
              </w:rPr>
              <w:t>E. rudis</w:t>
            </w:r>
            <w:r w:rsidRPr="003B09F5">
              <w:rPr>
                <w:rFonts w:cs="Times New Roman"/>
              </w:rPr>
              <w:t xml:space="preserve"> woodlands would have had a significant impact for the many fauna that rely on the trees for habitat. The wetland will remain an important site for water birds post if the proposed thresholds are achieved. Given the likely extinction of the Lake Mariginiup population of </w:t>
            </w:r>
            <w:r w:rsidRPr="003B09F5">
              <w:rPr>
                <w:rFonts w:cs="Times New Roman"/>
                <w:i/>
              </w:rPr>
              <w:t>P. olorum</w:t>
            </w:r>
            <w:r w:rsidRPr="003B09F5">
              <w:rPr>
                <w:rFonts w:cs="Times New Roman"/>
              </w:rPr>
              <w:t>, it is unlikely this fish will return unless water quality is restored and the fish is able to immigrate.</w:t>
            </w:r>
          </w:p>
        </w:tc>
        <w:tc>
          <w:tcPr>
            <w:tcW w:w="0" w:type="auto"/>
          </w:tcPr>
          <w:p w14:paraId="2627201C" w14:textId="77777777" w:rsidR="001D584F" w:rsidRPr="003B09F5" w:rsidRDefault="005D6919">
            <w:pPr>
              <w:pStyle w:val="Compact"/>
              <w:jc w:val="center"/>
              <w:rPr>
                <w:rFonts w:cs="Times New Roman"/>
              </w:rPr>
            </w:pPr>
            <w:r w:rsidRPr="003B09F5">
              <w:rPr>
                <w:rFonts w:cs="Times New Roman"/>
              </w:rPr>
              <w:t>Unlikely</w:t>
            </w:r>
          </w:p>
        </w:tc>
      </w:tr>
      <w:tr w:rsidR="003B09F5" w:rsidRPr="003B09F5" w14:paraId="26272021" w14:textId="77777777">
        <w:tc>
          <w:tcPr>
            <w:tcW w:w="0" w:type="auto"/>
          </w:tcPr>
          <w:p w14:paraId="2627201E" w14:textId="77777777" w:rsidR="001D584F" w:rsidRPr="003B09F5" w:rsidRDefault="005D6919">
            <w:pPr>
              <w:pStyle w:val="Compact"/>
              <w:rPr>
                <w:rFonts w:cs="Times New Roman"/>
              </w:rPr>
            </w:pPr>
            <w:r w:rsidRPr="003B09F5">
              <w:rPr>
                <w:rFonts w:cs="Times New Roman"/>
              </w:rPr>
              <w:t>* Maintenance of the existing areas of fringing sedge vegetation</w:t>
            </w:r>
          </w:p>
        </w:tc>
        <w:tc>
          <w:tcPr>
            <w:tcW w:w="0" w:type="auto"/>
          </w:tcPr>
          <w:p w14:paraId="2627201F" w14:textId="77777777" w:rsidR="001D584F" w:rsidRPr="003B09F5" w:rsidRDefault="005D6919">
            <w:pPr>
              <w:pStyle w:val="Compact"/>
              <w:rPr>
                <w:rFonts w:cs="Times New Roman"/>
              </w:rPr>
            </w:pPr>
            <w:r w:rsidRPr="003B09F5">
              <w:rPr>
                <w:rFonts w:cs="Times New Roman"/>
              </w:rPr>
              <w:t xml:space="preserve">Fringing sedge vegetation, including </w:t>
            </w:r>
            <w:r w:rsidRPr="003B09F5">
              <w:rPr>
                <w:rFonts w:cs="Times New Roman"/>
                <w:i/>
              </w:rPr>
              <w:t>B. articulata</w:t>
            </w:r>
            <w:r w:rsidRPr="003B09F5">
              <w:rPr>
                <w:rFonts w:cs="Times New Roman"/>
              </w:rPr>
              <w:t>, is like to increase in cover abundance as water levels rise. It is likely this habitat will occur at higher elevations than present and will continue to provide important habitat for macroinvertebrates.</w:t>
            </w:r>
          </w:p>
        </w:tc>
        <w:tc>
          <w:tcPr>
            <w:tcW w:w="0" w:type="auto"/>
          </w:tcPr>
          <w:p w14:paraId="26272020"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025" w14:textId="77777777">
        <w:tc>
          <w:tcPr>
            <w:tcW w:w="0" w:type="auto"/>
          </w:tcPr>
          <w:p w14:paraId="26272022" w14:textId="77777777" w:rsidR="001D584F" w:rsidRPr="003B09F5" w:rsidRDefault="005D6919">
            <w:pPr>
              <w:pStyle w:val="Compact"/>
              <w:rPr>
                <w:rFonts w:cs="Times New Roman"/>
              </w:rPr>
            </w:pPr>
            <w:r w:rsidRPr="003B09F5">
              <w:rPr>
                <w:rFonts w:cs="Times New Roman"/>
              </w:rPr>
              <w:t>* Maintain invertebrate diversity through some lake bed drying in summer</w:t>
            </w:r>
          </w:p>
        </w:tc>
        <w:tc>
          <w:tcPr>
            <w:tcW w:w="0" w:type="auto"/>
          </w:tcPr>
          <w:p w14:paraId="26272023" w14:textId="4165383E" w:rsidR="001D584F" w:rsidRPr="003B09F5" w:rsidRDefault="006F0AF2">
            <w:pPr>
              <w:pStyle w:val="Compact"/>
              <w:rPr>
                <w:rFonts w:cs="Times New Roman"/>
              </w:rPr>
            </w:pPr>
            <w:r>
              <w:rPr>
                <w:rFonts w:cs="Times New Roman"/>
              </w:rPr>
              <w:t xml:space="preserve">This management objective is deemed to be inappropriate. Exposing once permanently saturated sediments to drying and rewetting is now regarded to be damaging to the sediments, and a progenitor to acidification. </w:t>
            </w:r>
          </w:p>
        </w:tc>
        <w:tc>
          <w:tcPr>
            <w:tcW w:w="0" w:type="auto"/>
          </w:tcPr>
          <w:p w14:paraId="26272024" w14:textId="632B77F1" w:rsidR="001D584F" w:rsidRPr="003B09F5" w:rsidRDefault="006F0AF2">
            <w:pPr>
              <w:pStyle w:val="Compact"/>
              <w:jc w:val="center"/>
              <w:rPr>
                <w:rFonts w:cs="Times New Roman"/>
              </w:rPr>
            </w:pPr>
            <w:r>
              <w:rPr>
                <w:rFonts w:cs="Times New Roman"/>
              </w:rPr>
              <w:t>Not desirable</w:t>
            </w:r>
          </w:p>
        </w:tc>
      </w:tr>
      <w:tr w:rsidR="003B09F5" w:rsidRPr="003B09F5" w14:paraId="26272029" w14:textId="77777777">
        <w:tc>
          <w:tcPr>
            <w:tcW w:w="0" w:type="auto"/>
          </w:tcPr>
          <w:p w14:paraId="26272026" w14:textId="77777777" w:rsidR="001D584F" w:rsidRPr="003B09F5" w:rsidRDefault="005D6919">
            <w:pPr>
              <w:pStyle w:val="Compact"/>
              <w:rPr>
                <w:rFonts w:cs="Times New Roman"/>
              </w:rPr>
            </w:pPr>
            <w:r w:rsidRPr="003B09F5">
              <w:rPr>
                <w:rFonts w:cs="Times New Roman"/>
              </w:rPr>
              <w:t>* Maintain and if possible, enhance fringing woodland vegetation</w:t>
            </w:r>
          </w:p>
        </w:tc>
        <w:tc>
          <w:tcPr>
            <w:tcW w:w="0" w:type="auto"/>
          </w:tcPr>
          <w:p w14:paraId="26272027" w14:textId="77777777" w:rsidR="001D584F" w:rsidRPr="003B09F5" w:rsidRDefault="005D6919">
            <w:pPr>
              <w:pStyle w:val="Compact"/>
              <w:rPr>
                <w:rFonts w:cs="Times New Roman"/>
              </w:rPr>
            </w:pPr>
            <w:r w:rsidRPr="003B09F5">
              <w:rPr>
                <w:rFonts w:cs="Times New Roman"/>
              </w:rPr>
              <w:t xml:space="preserve">There has been a significant decline in </w:t>
            </w:r>
            <w:r w:rsidRPr="003B09F5">
              <w:rPr>
                <w:rFonts w:cs="Times New Roman"/>
                <w:i/>
              </w:rPr>
              <w:t>E. rudis</w:t>
            </w:r>
            <w:r w:rsidRPr="003B09F5">
              <w:rPr>
                <w:rFonts w:cs="Times New Roman"/>
              </w:rPr>
              <w:t xml:space="preserve"> woodland surrounding Lake Mariginiup. Although elevated water levels will be beneficial to </w:t>
            </w:r>
            <w:r w:rsidRPr="003B09F5">
              <w:rPr>
                <w:rFonts w:cs="Times New Roman"/>
                <w:i/>
              </w:rPr>
              <w:t>E. rudis</w:t>
            </w:r>
            <w:r w:rsidRPr="003B09F5">
              <w:rPr>
                <w:rFonts w:cs="Times New Roman"/>
              </w:rPr>
              <w:t xml:space="preserve">, the trees are slow growing and will require decades </w:t>
            </w:r>
            <w:r w:rsidRPr="003B09F5">
              <w:rPr>
                <w:rFonts w:cs="Times New Roman"/>
              </w:rPr>
              <w:lastRenderedPageBreak/>
              <w:t xml:space="preserve">to return. </w:t>
            </w:r>
            <w:r w:rsidRPr="003B09F5">
              <w:rPr>
                <w:rFonts w:cs="Times New Roman"/>
                <w:i/>
              </w:rPr>
              <w:t>Acacia</w:t>
            </w:r>
            <w:r w:rsidRPr="003B09F5">
              <w:rPr>
                <w:rFonts w:cs="Times New Roman"/>
              </w:rPr>
              <w:t xml:space="preserve"> woodland is predicted here to decrease in cover abundance along the transect if water levels increase.</w:t>
            </w:r>
          </w:p>
        </w:tc>
        <w:tc>
          <w:tcPr>
            <w:tcW w:w="0" w:type="auto"/>
          </w:tcPr>
          <w:p w14:paraId="26272028" w14:textId="77777777" w:rsidR="001D584F" w:rsidRPr="003B09F5" w:rsidRDefault="005D6919">
            <w:pPr>
              <w:pStyle w:val="Compact"/>
              <w:jc w:val="center"/>
              <w:rPr>
                <w:rFonts w:cs="Times New Roman"/>
              </w:rPr>
            </w:pPr>
            <w:r w:rsidRPr="003B09F5">
              <w:rPr>
                <w:rFonts w:cs="Times New Roman"/>
              </w:rPr>
              <w:lastRenderedPageBreak/>
              <w:t>Possible</w:t>
            </w:r>
          </w:p>
        </w:tc>
      </w:tr>
    </w:tbl>
    <w:p w14:paraId="4703AE11" w14:textId="77777777" w:rsidR="00813612" w:rsidRDefault="00813612">
      <w:pPr>
        <w:pStyle w:val="Heading3"/>
        <w:rPr>
          <w:rFonts w:cs="Times New Roman"/>
        </w:rPr>
        <w:sectPr w:rsidR="00813612" w:rsidSect="006B335C">
          <w:pgSz w:w="15840" w:h="12240" w:orient="landscape"/>
          <w:pgMar w:top="454" w:right="964" w:bottom="454" w:left="964" w:header="720" w:footer="720" w:gutter="0"/>
          <w:cols w:space="720"/>
          <w:docGrid w:linePitch="326"/>
        </w:sectPr>
      </w:pPr>
      <w:bookmarkStart w:id="118" w:name="water-quality-3"/>
    </w:p>
    <w:p w14:paraId="2627203D" w14:textId="71AFC47B" w:rsidR="001D584F" w:rsidRPr="003B09F5" w:rsidRDefault="005D6919">
      <w:pPr>
        <w:pStyle w:val="Heading2"/>
        <w:rPr>
          <w:rFonts w:cs="Times New Roman"/>
        </w:rPr>
      </w:pPr>
      <w:bookmarkStart w:id="119" w:name="lake-jandabup"/>
      <w:bookmarkStart w:id="120" w:name="_Toc29410595"/>
      <w:bookmarkEnd w:id="118"/>
      <w:r w:rsidRPr="003B09F5">
        <w:rPr>
          <w:rFonts w:cs="Times New Roman"/>
        </w:rPr>
        <w:lastRenderedPageBreak/>
        <w:t>Lake Jandabup</w:t>
      </w:r>
      <w:bookmarkEnd w:id="119"/>
      <w:bookmarkEnd w:id="120"/>
    </w:p>
    <w:p w14:paraId="2627203E" w14:textId="4679FC72" w:rsidR="001D584F" w:rsidRPr="003B09F5" w:rsidRDefault="005D6919">
      <w:pPr>
        <w:pStyle w:val="FirstParagraph"/>
        <w:rPr>
          <w:rFonts w:cs="Times New Roman"/>
        </w:rPr>
      </w:pPr>
      <w:r w:rsidRPr="003B09F5">
        <w:rPr>
          <w:rFonts w:cs="Times New Roman"/>
        </w:rPr>
        <w:t xml:space="preserve">Lake Jandabup is a wetland </w:t>
      </w:r>
      <w:r w:rsidR="00A97807">
        <w:rPr>
          <w:rFonts w:cs="Times New Roman"/>
        </w:rPr>
        <w:t>that is supplemented with groundwater pumped into it from the Superficial aquifer. The lake</w:t>
      </w:r>
      <w:r w:rsidRPr="003B09F5">
        <w:rPr>
          <w:rFonts w:cs="Times New Roman"/>
        </w:rPr>
        <w:t xml:space="preserve"> supports the most diverse sedge and macrophyte vegetation communities in the Bassendean Dune wetlands (Judd and Horwitz, </w:t>
      </w:r>
      <w:hyperlink w:anchor="ref-Judd2019">
        <w:r w:rsidRPr="003B09F5">
          <w:rPr>
            <w:rStyle w:val="Hyperlink"/>
            <w:rFonts w:cs="Times New Roman"/>
            <w:color w:val="auto"/>
          </w:rPr>
          <w:t>2019</w:t>
        </w:r>
      </w:hyperlink>
      <w:r w:rsidRPr="003B09F5">
        <w:rPr>
          <w:rFonts w:cs="Times New Roman"/>
        </w:rPr>
        <w:t xml:space="preserve">). Lake Jandabup has a high conservation value as it is one of the few ‘eastern circular wetlands’ to </w:t>
      </w:r>
      <w:r w:rsidR="000077A6" w:rsidRPr="003B09F5">
        <w:rPr>
          <w:rFonts w:cs="Times New Roman"/>
        </w:rPr>
        <w:t>not</w:t>
      </w:r>
      <w:r w:rsidR="00F47E62">
        <w:rPr>
          <w:rFonts w:cs="Times New Roman"/>
        </w:rPr>
        <w:t xml:space="preserve"> be</w:t>
      </w:r>
      <w:r w:rsidR="000077A6" w:rsidRPr="003B09F5">
        <w:rPr>
          <w:rFonts w:cs="Times New Roman"/>
        </w:rPr>
        <w:t xml:space="preserve"> </w:t>
      </w:r>
      <w:r w:rsidRPr="003B09F5">
        <w:rPr>
          <w:rFonts w:cs="Times New Roman"/>
        </w:rPr>
        <w:t>permanently acidic. Low rainfall and groundwater abstraction impacts are thought to have caused an acidification event in 1998 and 1999</w:t>
      </w:r>
      <w:r w:rsidR="000077A6">
        <w:rPr>
          <w:rFonts w:cs="Times New Roman"/>
        </w:rPr>
        <w:t xml:space="preserve">; </w:t>
      </w:r>
      <w:r w:rsidRPr="003B09F5">
        <w:rPr>
          <w:rFonts w:cs="Times New Roman"/>
        </w:rPr>
        <w:t xml:space="preserve">restoration of water levels by </w:t>
      </w:r>
      <w:r w:rsidR="00A97807">
        <w:rPr>
          <w:rFonts w:cs="Times New Roman"/>
        </w:rPr>
        <w:t>supplementation</w:t>
      </w:r>
      <w:r w:rsidRPr="003B09F5">
        <w:rPr>
          <w:rFonts w:cs="Times New Roman"/>
        </w:rPr>
        <w:t xml:space="preserve"> has returned the pH to normal levels (</w:t>
      </w:r>
      <w:r w:rsidR="000077A6">
        <w:rPr>
          <w:rFonts w:cs="Times New Roman"/>
        </w:rPr>
        <w:t xml:space="preserve">Sommer and Horwitz 2009; </w:t>
      </w:r>
      <w:r w:rsidRPr="003B09F5">
        <w:rPr>
          <w:rFonts w:cs="Times New Roman"/>
        </w:rPr>
        <w:t xml:space="preserve">Judd and Horwitz, </w:t>
      </w:r>
      <w:hyperlink w:anchor="ref-Judd2019">
        <w:r w:rsidRPr="003B09F5">
          <w:rPr>
            <w:rStyle w:val="Hyperlink"/>
            <w:rFonts w:cs="Times New Roman"/>
            <w:color w:val="auto"/>
          </w:rPr>
          <w:t>2019</w:t>
        </w:r>
      </w:hyperlink>
      <w:r w:rsidRPr="003B09F5">
        <w:rPr>
          <w:rFonts w:cs="Times New Roman"/>
        </w:rPr>
        <w:t xml:space="preserve">). The </w:t>
      </w:r>
      <w:r w:rsidR="00624317">
        <w:rPr>
          <w:rFonts w:cs="Times New Roman"/>
        </w:rPr>
        <w:t>lake</w:t>
      </w:r>
      <w:r w:rsidR="00624317" w:rsidRPr="003B09F5">
        <w:rPr>
          <w:rFonts w:cs="Times New Roman"/>
        </w:rPr>
        <w:t xml:space="preserve"> </w:t>
      </w:r>
      <w:r w:rsidRPr="003B09F5">
        <w:rPr>
          <w:rFonts w:cs="Times New Roman"/>
        </w:rPr>
        <w:t>usually ha</w:t>
      </w:r>
      <w:r w:rsidR="00624317">
        <w:rPr>
          <w:rFonts w:cs="Times New Roman"/>
        </w:rPr>
        <w:t>s</w:t>
      </w:r>
      <w:r w:rsidRPr="003B09F5">
        <w:rPr>
          <w:rFonts w:cs="Times New Roman"/>
        </w:rPr>
        <w:t xml:space="preserve"> low levels of nutrients and clear </w:t>
      </w:r>
      <w:r w:rsidR="000077A6">
        <w:rPr>
          <w:rFonts w:cs="Times New Roman"/>
        </w:rPr>
        <w:t xml:space="preserve">stained </w:t>
      </w:r>
      <w:r w:rsidRPr="003B09F5">
        <w:rPr>
          <w:rFonts w:cs="Times New Roman"/>
        </w:rPr>
        <w:t xml:space="preserve">waters that support a diverse aquatic invertebrate community. The current trajectory of the macroinvertebrate community suggests the assemblage is transitioning towards a state that will be </w:t>
      </w:r>
      <w:commentRangeStart w:id="121"/>
      <w:r w:rsidR="00ED2E14" w:rsidRPr="003B09F5">
        <w:rPr>
          <w:rFonts w:cs="Times New Roman"/>
        </w:rPr>
        <w:t>like</w:t>
      </w:r>
      <w:r w:rsidRPr="003B09F5">
        <w:rPr>
          <w:rFonts w:cs="Times New Roman"/>
        </w:rPr>
        <w:t xml:space="preserve"> the communities of Lake Mariginiup and Melaleuca Park 173</w:t>
      </w:r>
      <w:commentRangeEnd w:id="121"/>
      <w:r w:rsidR="00624317">
        <w:rPr>
          <w:rStyle w:val="CommentReference"/>
          <w:rFonts w:asciiTheme="minorHAnsi" w:hAnsiTheme="minorHAnsi"/>
        </w:rPr>
        <w:commentReference w:id="121"/>
      </w:r>
      <w:r w:rsidR="000077A6">
        <w:rPr>
          <w:rFonts w:cs="Times New Roman"/>
        </w:rPr>
        <w:t xml:space="preserve">, </w:t>
      </w:r>
      <w:r w:rsidR="00961A07">
        <w:rPr>
          <w:rFonts w:cs="Times New Roman"/>
        </w:rPr>
        <w:t xml:space="preserve">although </w:t>
      </w:r>
      <w:r w:rsidR="000077A6">
        <w:rPr>
          <w:rFonts w:cs="Times New Roman"/>
        </w:rPr>
        <w:t>both</w:t>
      </w:r>
      <w:r w:rsidR="00961A07">
        <w:rPr>
          <w:rFonts w:cs="Times New Roman"/>
        </w:rPr>
        <w:t xml:space="preserve"> wetlands are </w:t>
      </w:r>
      <w:r w:rsidR="000077A6">
        <w:rPr>
          <w:rFonts w:cs="Times New Roman"/>
        </w:rPr>
        <w:t xml:space="preserve"> acidic </w:t>
      </w:r>
      <w:r w:rsidR="00961A07">
        <w:rPr>
          <w:rFonts w:cs="Times New Roman"/>
        </w:rPr>
        <w:t>(</w:t>
      </w:r>
      <w:r w:rsidR="000077A6">
        <w:rPr>
          <w:rFonts w:cs="Times New Roman"/>
        </w:rPr>
        <w:t>the latter has an acidity driven by dissolved organics which is different to the mineral processes at Mariginiup</w:t>
      </w:r>
      <w:r w:rsidR="00961A07">
        <w:rPr>
          <w:rFonts w:cs="Times New Roman"/>
        </w:rPr>
        <w:t>)</w:t>
      </w:r>
      <w:r w:rsidRPr="003B09F5">
        <w:rPr>
          <w:rFonts w:cs="Times New Roman"/>
        </w:rPr>
        <w:t xml:space="preserve">. The abundance of invertebrates and fringing vegetation habitats also allow the wetland to support high numbers of resident and visiting water birds (Bamford and Bamford, </w:t>
      </w:r>
      <w:hyperlink w:anchor="ref-Bamford2003">
        <w:r w:rsidRPr="003B09F5">
          <w:rPr>
            <w:rStyle w:val="Hyperlink"/>
            <w:rFonts w:cs="Times New Roman"/>
            <w:color w:val="auto"/>
          </w:rPr>
          <w:t>2003</w:t>
        </w:r>
      </w:hyperlink>
      <w:r w:rsidRPr="003B09F5">
        <w:rPr>
          <w:rFonts w:cs="Times New Roman"/>
        </w:rPr>
        <w:t>).</w:t>
      </w:r>
    </w:p>
    <w:p w14:paraId="2627203F" w14:textId="77777777" w:rsidR="001D584F" w:rsidRPr="003B09F5" w:rsidRDefault="005D6919">
      <w:pPr>
        <w:pStyle w:val="Heading3"/>
        <w:rPr>
          <w:rFonts w:cs="Times New Roman"/>
        </w:rPr>
      </w:pPr>
      <w:bookmarkStart w:id="122" w:name="hydrology-5"/>
      <w:bookmarkStart w:id="123" w:name="_Toc29410596"/>
      <w:r w:rsidRPr="003B09F5">
        <w:rPr>
          <w:rFonts w:cs="Times New Roman"/>
        </w:rPr>
        <w:t>Hydrology</w:t>
      </w:r>
      <w:bookmarkEnd w:id="122"/>
      <w:bookmarkEnd w:id="123"/>
    </w:p>
    <w:p w14:paraId="26272040" w14:textId="0DAD71FB" w:rsidR="001D584F" w:rsidRDefault="005D6919">
      <w:pPr>
        <w:pStyle w:val="FirstParagraph"/>
        <w:rPr>
          <w:rFonts w:cs="Times New Roman"/>
        </w:rPr>
      </w:pPr>
      <w:r w:rsidRPr="003B09F5">
        <w:rPr>
          <w:rFonts w:cs="Times New Roman"/>
        </w:rPr>
        <w:t>Surface water levels of Lake Jandabup have only declined slightly since 1980 (</w:t>
      </w:r>
      <w:r w:rsidR="00021B1C">
        <w:rPr>
          <w:rFonts w:cs="Times New Roman"/>
        </w:rPr>
        <w:fldChar w:fldCharType="begin"/>
      </w:r>
      <w:r w:rsidR="00021B1C">
        <w:rPr>
          <w:rFonts w:cs="Times New Roman"/>
        </w:rPr>
        <w:instrText xml:space="preserve"> REF _Ref25919660 \h </w:instrText>
      </w:r>
      <w:r w:rsidR="00021B1C">
        <w:rPr>
          <w:rFonts w:cs="Times New Roman"/>
        </w:rPr>
      </w:r>
      <w:r w:rsidR="00021B1C">
        <w:rPr>
          <w:rFonts w:cs="Times New Roman"/>
        </w:rPr>
        <w:fldChar w:fldCharType="separate"/>
      </w:r>
      <w:r w:rsidR="00E3659C" w:rsidRPr="003B09F5">
        <w:rPr>
          <w:rFonts w:cs="Times New Roman"/>
        </w:rPr>
        <w:t xml:space="preserve">Figure </w:t>
      </w:r>
      <w:r w:rsidR="00E3659C">
        <w:rPr>
          <w:rFonts w:cs="Times New Roman"/>
          <w:noProof/>
        </w:rPr>
        <w:t>29</w:t>
      </w:r>
      <w:r w:rsidR="00021B1C">
        <w:rPr>
          <w:rFonts w:cs="Times New Roman"/>
        </w:rPr>
        <w:fldChar w:fldCharType="end"/>
      </w:r>
      <w:r w:rsidRPr="003B09F5">
        <w:rPr>
          <w:rFonts w:cs="Times New Roman"/>
        </w:rPr>
        <w:t>). Mean maximum seasonal water levels are now 0.2 m lower than in 1994-1999 but mean minimum seasonal water levels are 0.1 m higher than 1994-1999 levels and since 2009, the period of annual maximum to minimum water levels has increased (</w:t>
      </w:r>
      <w:r w:rsidR="00813612">
        <w:rPr>
          <w:rFonts w:cs="Times New Roman"/>
        </w:rPr>
        <w:fldChar w:fldCharType="begin"/>
      </w:r>
      <w:r w:rsidR="00813612">
        <w:rPr>
          <w:rFonts w:cs="Times New Roman"/>
        </w:rPr>
        <w:instrText xml:space="preserve"> REF _Ref25921800 \h </w:instrText>
      </w:r>
      <w:r w:rsidR="00813612">
        <w:rPr>
          <w:rFonts w:cs="Times New Roman"/>
        </w:rPr>
      </w:r>
      <w:r w:rsidR="00813612">
        <w:rPr>
          <w:rFonts w:cs="Times New Roman"/>
        </w:rPr>
        <w:fldChar w:fldCharType="separate"/>
      </w:r>
      <w:r w:rsidR="00E3659C">
        <w:t xml:space="preserve">Table </w:t>
      </w:r>
      <w:r w:rsidR="00E3659C">
        <w:rPr>
          <w:noProof/>
        </w:rPr>
        <w:t>12</w:t>
      </w:r>
      <w:r w:rsidR="00813612">
        <w:rPr>
          <w:rFonts w:cs="Times New Roman"/>
        </w:rPr>
        <w:fldChar w:fldCharType="end"/>
      </w:r>
      <w:r w:rsidRPr="003B09F5">
        <w:rPr>
          <w:rFonts w:cs="Times New Roman"/>
        </w:rPr>
        <w:t>). Projected groundwater levels in the vicinity of this wetland are predicted to increase by 3.4 m in 2030 due to proposed changes in abstraction and proposed changes to the ministerial criteria suggest adopting the current absolute minimum peak of 44.3 mAHD. It is unlikely surface waters will need to be sustained artificially and that an increased threshold level can be proposed.</w:t>
      </w:r>
    </w:p>
    <w:p w14:paraId="7D760131" w14:textId="525B4DCE" w:rsidR="007A2B91" w:rsidRDefault="007A2B91" w:rsidP="007A2B91">
      <w:pPr>
        <w:pStyle w:val="Caption"/>
        <w:keepNext/>
      </w:pPr>
      <w:bookmarkStart w:id="124" w:name="_Ref25921800"/>
      <w:r>
        <w:t xml:space="preserve">Table </w:t>
      </w:r>
      <w:fldSimple w:instr=" SEQ Table \* ARABIC ">
        <w:r w:rsidR="00E3659C">
          <w:rPr>
            <w:noProof/>
          </w:rPr>
          <w:t>12</w:t>
        </w:r>
      </w:fldSimple>
      <w:bookmarkEnd w:id="124"/>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Pr>
          <w:lang w:val="en-AU"/>
        </w:rPr>
        <w:t xml:space="preserve">Lake </w:t>
      </w:r>
      <w:r w:rsidR="006C6981">
        <w:rPr>
          <w:lang w:val="en-AU"/>
        </w:rPr>
        <w:t>Jandabup</w:t>
      </w:r>
    </w:p>
    <w:tbl>
      <w:tblPr>
        <w:tblStyle w:val="Table"/>
        <w:tblW w:w="9351" w:type="dxa"/>
        <w:tblLook w:val="04A0" w:firstRow="1" w:lastRow="0" w:firstColumn="1" w:lastColumn="0" w:noHBand="0" w:noVBand="1"/>
      </w:tblPr>
      <w:tblGrid>
        <w:gridCol w:w="1989"/>
        <w:gridCol w:w="2051"/>
        <w:gridCol w:w="1909"/>
        <w:gridCol w:w="1701"/>
        <w:gridCol w:w="1701"/>
      </w:tblGrid>
      <w:tr w:rsidR="007A2B91" w14:paraId="1040C5DA" w14:textId="77777777" w:rsidTr="007C2274">
        <w:tc>
          <w:tcPr>
            <w:tcW w:w="1989" w:type="dxa"/>
          </w:tcPr>
          <w:p w14:paraId="3318C0B1" w14:textId="77777777" w:rsidR="007A2B91" w:rsidRDefault="007A2B91" w:rsidP="00376A55">
            <w:pPr>
              <w:pStyle w:val="BodyText"/>
            </w:pPr>
            <w:r>
              <w:t>Period</w:t>
            </w:r>
          </w:p>
        </w:tc>
        <w:tc>
          <w:tcPr>
            <w:tcW w:w="2051" w:type="dxa"/>
          </w:tcPr>
          <w:p w14:paraId="57A524EF" w14:textId="77777777" w:rsidR="007A2B91" w:rsidRPr="00016946" w:rsidRDefault="007A2B91" w:rsidP="0074296D">
            <w:pPr>
              <w:pStyle w:val="BodyText"/>
              <w:spacing w:before="120" w:after="120"/>
              <w:rPr>
                <w:lang w:val="en-AU"/>
              </w:rPr>
            </w:pPr>
            <w:r w:rsidRPr="00016946">
              <w:rPr>
                <w:lang w:val="en-AU"/>
              </w:rPr>
              <w:t>Mean</w:t>
            </w:r>
            <w:r>
              <w:rPr>
                <w:lang w:val="en-AU"/>
              </w:rPr>
              <w:t xml:space="preserve"> </w:t>
            </w:r>
            <w:r w:rsidRPr="00016946">
              <w:rPr>
                <w:lang w:val="en-AU"/>
              </w:rPr>
              <w:t>max seasonal</w:t>
            </w:r>
          </w:p>
          <w:p w14:paraId="7586CE78" w14:textId="77777777" w:rsidR="007A2B91" w:rsidRDefault="007A2B91" w:rsidP="0074296D">
            <w:pPr>
              <w:pStyle w:val="BodyText"/>
              <w:spacing w:before="120" w:after="120"/>
            </w:pPr>
            <w:r w:rsidRPr="00016946">
              <w:rPr>
                <w:lang w:val="en-AU"/>
              </w:rPr>
              <w:t>level (mAHD)</w:t>
            </w:r>
          </w:p>
        </w:tc>
        <w:tc>
          <w:tcPr>
            <w:tcW w:w="1909" w:type="dxa"/>
          </w:tcPr>
          <w:p w14:paraId="4FABD624" w14:textId="77777777" w:rsidR="007A2B91" w:rsidRPr="00016946" w:rsidRDefault="007A2B91" w:rsidP="0074296D">
            <w:pPr>
              <w:pStyle w:val="BodyText"/>
              <w:spacing w:before="120" w:after="120"/>
              <w:rPr>
                <w:lang w:val="en-AU"/>
              </w:rPr>
            </w:pPr>
            <w:r w:rsidRPr="00016946">
              <w:rPr>
                <w:lang w:val="en-AU"/>
              </w:rPr>
              <w:t>Mean</w:t>
            </w:r>
            <w:r>
              <w:rPr>
                <w:lang w:val="en-AU"/>
              </w:rPr>
              <w:t xml:space="preserve"> min</w:t>
            </w:r>
            <w:r w:rsidRPr="00016946">
              <w:rPr>
                <w:lang w:val="en-AU"/>
              </w:rPr>
              <w:t xml:space="preserve"> seasonal</w:t>
            </w:r>
          </w:p>
          <w:p w14:paraId="0E43095C" w14:textId="77777777" w:rsidR="007A2B91" w:rsidRDefault="007A2B91" w:rsidP="0074296D">
            <w:pPr>
              <w:pStyle w:val="BodyText"/>
              <w:spacing w:before="120" w:after="120"/>
            </w:pPr>
            <w:r w:rsidRPr="00016946">
              <w:rPr>
                <w:lang w:val="en-AU"/>
              </w:rPr>
              <w:t>level (mAHD)</w:t>
            </w:r>
          </w:p>
        </w:tc>
        <w:tc>
          <w:tcPr>
            <w:tcW w:w="1701" w:type="dxa"/>
          </w:tcPr>
          <w:p w14:paraId="3CCABF93" w14:textId="77777777" w:rsidR="007A2B91" w:rsidRDefault="007A2B91" w:rsidP="00376A55">
            <w:pPr>
              <w:pStyle w:val="BodyText"/>
            </w:pPr>
            <w:r>
              <w:t>Mean seasonal change (m)</w:t>
            </w:r>
          </w:p>
        </w:tc>
        <w:tc>
          <w:tcPr>
            <w:tcW w:w="1701" w:type="dxa"/>
          </w:tcPr>
          <w:p w14:paraId="49244A3C" w14:textId="77777777" w:rsidR="007A2B91" w:rsidRDefault="007A2B91" w:rsidP="00376A55">
            <w:pPr>
              <w:pStyle w:val="BodyText"/>
            </w:pPr>
            <w:r>
              <w:t>Mean max to min (days)</w:t>
            </w:r>
          </w:p>
        </w:tc>
      </w:tr>
      <w:tr w:rsidR="007A2B91" w14:paraId="0CE4B229" w14:textId="77777777" w:rsidTr="007C2274">
        <w:tc>
          <w:tcPr>
            <w:tcW w:w="1989" w:type="dxa"/>
          </w:tcPr>
          <w:p w14:paraId="1FF2FECF" w14:textId="77777777" w:rsidR="007A2B91" w:rsidRDefault="007A2B91" w:rsidP="00376A55">
            <w:pPr>
              <w:pStyle w:val="BodyText"/>
            </w:pPr>
            <w:r>
              <w:t>08/1994 – 07/1999</w:t>
            </w:r>
          </w:p>
        </w:tc>
        <w:tc>
          <w:tcPr>
            <w:tcW w:w="2051" w:type="dxa"/>
          </w:tcPr>
          <w:p w14:paraId="48261108" w14:textId="6D19F116" w:rsidR="007A2B91" w:rsidRDefault="00E8455C" w:rsidP="00376A55">
            <w:pPr>
              <w:pStyle w:val="BodyText"/>
            </w:pPr>
            <w:r>
              <w:t>44.9</w:t>
            </w:r>
            <w:r w:rsidR="007A2B91">
              <w:t xml:space="preserve"> (</w:t>
            </w:r>
            <w:r>
              <w:t>Oct</w:t>
            </w:r>
            <w:r w:rsidR="007A2B91">
              <w:t>)</w:t>
            </w:r>
          </w:p>
        </w:tc>
        <w:tc>
          <w:tcPr>
            <w:tcW w:w="1909" w:type="dxa"/>
          </w:tcPr>
          <w:p w14:paraId="776844D5" w14:textId="334FB2FF" w:rsidR="007A2B91" w:rsidRDefault="00E8455C" w:rsidP="00376A55">
            <w:pPr>
              <w:pStyle w:val="BodyText"/>
            </w:pPr>
            <w:r>
              <w:t>44.1</w:t>
            </w:r>
            <w:r w:rsidR="007A2B91">
              <w:t xml:space="preserve"> (</w:t>
            </w:r>
            <w:r w:rsidR="006C6981">
              <w:t>Feb</w:t>
            </w:r>
            <w:r w:rsidR="007A2B91">
              <w:t>)</w:t>
            </w:r>
          </w:p>
        </w:tc>
        <w:tc>
          <w:tcPr>
            <w:tcW w:w="1701" w:type="dxa"/>
          </w:tcPr>
          <w:p w14:paraId="762592EA" w14:textId="63235484" w:rsidR="007A2B91" w:rsidRDefault="007A2B91" w:rsidP="00376A55">
            <w:pPr>
              <w:pStyle w:val="BodyText"/>
            </w:pPr>
            <w:r>
              <w:t>0.</w:t>
            </w:r>
            <w:r w:rsidR="006C6981">
              <w:t>81</w:t>
            </w:r>
          </w:p>
        </w:tc>
        <w:tc>
          <w:tcPr>
            <w:tcW w:w="1701" w:type="dxa"/>
          </w:tcPr>
          <w:p w14:paraId="1A821ECF" w14:textId="285D5D98" w:rsidR="007A2B91" w:rsidRDefault="006C6981" w:rsidP="00376A55">
            <w:pPr>
              <w:pStyle w:val="BodyText"/>
            </w:pPr>
            <w:r>
              <w:t>156</w:t>
            </w:r>
          </w:p>
        </w:tc>
      </w:tr>
      <w:tr w:rsidR="007A2B91" w14:paraId="7F79B798" w14:textId="77777777" w:rsidTr="007C2274">
        <w:tc>
          <w:tcPr>
            <w:tcW w:w="1989" w:type="dxa"/>
          </w:tcPr>
          <w:p w14:paraId="3C9382E5" w14:textId="77777777" w:rsidR="007A2B91" w:rsidRDefault="007A2B91" w:rsidP="00376A55">
            <w:pPr>
              <w:pStyle w:val="BodyText"/>
            </w:pPr>
            <w:r>
              <w:t>08/1999 – 07/2004</w:t>
            </w:r>
          </w:p>
        </w:tc>
        <w:tc>
          <w:tcPr>
            <w:tcW w:w="2051" w:type="dxa"/>
          </w:tcPr>
          <w:p w14:paraId="02116748" w14:textId="4422923E" w:rsidR="007A2B91" w:rsidRDefault="00E8455C" w:rsidP="00376A55">
            <w:pPr>
              <w:pStyle w:val="BodyText"/>
            </w:pPr>
            <w:r>
              <w:t>44.9</w:t>
            </w:r>
            <w:r w:rsidR="007A2B91">
              <w:t xml:space="preserve"> (Sep)</w:t>
            </w:r>
          </w:p>
        </w:tc>
        <w:tc>
          <w:tcPr>
            <w:tcW w:w="1909" w:type="dxa"/>
          </w:tcPr>
          <w:p w14:paraId="70B3F1B2" w14:textId="08EA8C69" w:rsidR="007A2B91" w:rsidRDefault="00E8455C" w:rsidP="00376A55">
            <w:pPr>
              <w:pStyle w:val="BodyText"/>
            </w:pPr>
            <w:r>
              <w:t>44.2</w:t>
            </w:r>
            <w:r w:rsidR="007A2B91">
              <w:t xml:space="preserve"> (</w:t>
            </w:r>
            <w:r w:rsidR="006C6981">
              <w:t>Mar</w:t>
            </w:r>
            <w:r w:rsidR="007A2B91">
              <w:t>)</w:t>
            </w:r>
          </w:p>
        </w:tc>
        <w:tc>
          <w:tcPr>
            <w:tcW w:w="1701" w:type="dxa"/>
          </w:tcPr>
          <w:p w14:paraId="424C30E1" w14:textId="7E7F54A6" w:rsidR="007A2B91" w:rsidRDefault="007A2B91" w:rsidP="00376A55">
            <w:pPr>
              <w:pStyle w:val="BodyText"/>
            </w:pPr>
            <w:r>
              <w:t>0.</w:t>
            </w:r>
            <w:r w:rsidR="006C6981">
              <w:t>64</w:t>
            </w:r>
          </w:p>
        </w:tc>
        <w:tc>
          <w:tcPr>
            <w:tcW w:w="1701" w:type="dxa"/>
          </w:tcPr>
          <w:p w14:paraId="7FFBF1D7" w14:textId="26F7946C" w:rsidR="007A2B91" w:rsidRDefault="006C6981" w:rsidP="00376A55">
            <w:pPr>
              <w:pStyle w:val="BodyText"/>
            </w:pPr>
            <w:r>
              <w:t>151</w:t>
            </w:r>
          </w:p>
        </w:tc>
      </w:tr>
      <w:tr w:rsidR="007A2B91" w14:paraId="13300803" w14:textId="77777777" w:rsidTr="007C2274">
        <w:tc>
          <w:tcPr>
            <w:tcW w:w="1989" w:type="dxa"/>
          </w:tcPr>
          <w:p w14:paraId="7B853109" w14:textId="77777777" w:rsidR="007A2B91" w:rsidRDefault="007A2B91" w:rsidP="00376A55">
            <w:pPr>
              <w:pStyle w:val="BodyText"/>
            </w:pPr>
            <w:r>
              <w:t>08/2004 – 07/2009</w:t>
            </w:r>
          </w:p>
        </w:tc>
        <w:tc>
          <w:tcPr>
            <w:tcW w:w="2051" w:type="dxa"/>
          </w:tcPr>
          <w:p w14:paraId="3FB718FC" w14:textId="4C2613FC" w:rsidR="007A2B91" w:rsidRDefault="00E8455C" w:rsidP="00376A55">
            <w:pPr>
              <w:pStyle w:val="BodyText"/>
            </w:pPr>
            <w:r>
              <w:t>44.8</w:t>
            </w:r>
            <w:r w:rsidR="007A2B91">
              <w:t xml:space="preserve"> (</w:t>
            </w:r>
            <w:r>
              <w:t>Jul</w:t>
            </w:r>
            <w:r w:rsidR="007A2B91">
              <w:t>)</w:t>
            </w:r>
          </w:p>
        </w:tc>
        <w:tc>
          <w:tcPr>
            <w:tcW w:w="1909" w:type="dxa"/>
          </w:tcPr>
          <w:p w14:paraId="6E4658FB" w14:textId="430BCE2B" w:rsidR="007A2B91" w:rsidRDefault="00E8455C" w:rsidP="00376A55">
            <w:pPr>
              <w:pStyle w:val="BodyText"/>
            </w:pPr>
            <w:r>
              <w:t>44.2</w:t>
            </w:r>
            <w:r w:rsidR="007A2B91">
              <w:t xml:space="preserve"> (</w:t>
            </w:r>
            <w:r w:rsidR="006C6981">
              <w:t>Mar</w:t>
            </w:r>
            <w:r w:rsidR="007A2B91">
              <w:t>)</w:t>
            </w:r>
          </w:p>
        </w:tc>
        <w:tc>
          <w:tcPr>
            <w:tcW w:w="1701" w:type="dxa"/>
          </w:tcPr>
          <w:p w14:paraId="1BD0826E" w14:textId="65E4AB9D" w:rsidR="007A2B91" w:rsidRDefault="007A2B91" w:rsidP="00376A55">
            <w:pPr>
              <w:pStyle w:val="BodyText"/>
            </w:pPr>
            <w:r>
              <w:t>0.</w:t>
            </w:r>
            <w:r w:rsidR="006C6981">
              <w:t>59</w:t>
            </w:r>
          </w:p>
        </w:tc>
        <w:tc>
          <w:tcPr>
            <w:tcW w:w="1701" w:type="dxa"/>
          </w:tcPr>
          <w:p w14:paraId="29288982" w14:textId="744EC764" w:rsidR="007A2B91" w:rsidRDefault="006C6981" w:rsidP="00376A55">
            <w:pPr>
              <w:pStyle w:val="BodyText"/>
            </w:pPr>
            <w:r>
              <w:t>108</w:t>
            </w:r>
          </w:p>
        </w:tc>
      </w:tr>
      <w:tr w:rsidR="007A2B91" w14:paraId="59053E6C" w14:textId="77777777" w:rsidTr="007C2274">
        <w:tc>
          <w:tcPr>
            <w:tcW w:w="1989" w:type="dxa"/>
          </w:tcPr>
          <w:p w14:paraId="34B00F04" w14:textId="77777777" w:rsidR="007A2B91" w:rsidRDefault="007A2B91" w:rsidP="00376A55">
            <w:pPr>
              <w:pStyle w:val="BodyText"/>
            </w:pPr>
            <w:r>
              <w:t>08/2009 – 07/2014</w:t>
            </w:r>
          </w:p>
        </w:tc>
        <w:tc>
          <w:tcPr>
            <w:tcW w:w="2051" w:type="dxa"/>
          </w:tcPr>
          <w:p w14:paraId="613CE192" w14:textId="493E5B44" w:rsidR="007A2B91" w:rsidRDefault="00E8455C" w:rsidP="00376A55">
            <w:pPr>
              <w:pStyle w:val="BodyText"/>
            </w:pPr>
            <w:r>
              <w:t>44.7</w:t>
            </w:r>
            <w:r w:rsidR="007A2B91">
              <w:t xml:space="preserve"> (</w:t>
            </w:r>
            <w:r>
              <w:t>Oct</w:t>
            </w:r>
            <w:r w:rsidR="007A2B91">
              <w:t>)</w:t>
            </w:r>
          </w:p>
        </w:tc>
        <w:tc>
          <w:tcPr>
            <w:tcW w:w="1909" w:type="dxa"/>
          </w:tcPr>
          <w:p w14:paraId="77A68510" w14:textId="617BE312" w:rsidR="007A2B91" w:rsidRDefault="00E8455C" w:rsidP="00376A55">
            <w:pPr>
              <w:pStyle w:val="BodyText"/>
            </w:pPr>
            <w:r>
              <w:t>44.2</w:t>
            </w:r>
            <w:r w:rsidR="007A2B91">
              <w:t xml:space="preserve"> (</w:t>
            </w:r>
            <w:r w:rsidR="006C6981">
              <w:t>Jan</w:t>
            </w:r>
            <w:r w:rsidR="007A2B91">
              <w:t>)</w:t>
            </w:r>
          </w:p>
        </w:tc>
        <w:tc>
          <w:tcPr>
            <w:tcW w:w="1701" w:type="dxa"/>
          </w:tcPr>
          <w:p w14:paraId="4A4BADA6" w14:textId="1661EC26" w:rsidR="007A2B91" w:rsidRDefault="007A2B91" w:rsidP="00376A55">
            <w:pPr>
              <w:pStyle w:val="BodyText"/>
            </w:pPr>
            <w:r>
              <w:t>0.</w:t>
            </w:r>
            <w:r w:rsidR="006C6981">
              <w:t>52</w:t>
            </w:r>
          </w:p>
        </w:tc>
        <w:tc>
          <w:tcPr>
            <w:tcW w:w="1701" w:type="dxa"/>
          </w:tcPr>
          <w:p w14:paraId="54519671" w14:textId="0732342D" w:rsidR="007A2B91" w:rsidRDefault="006C6981" w:rsidP="00376A55">
            <w:pPr>
              <w:pStyle w:val="BodyText"/>
            </w:pPr>
            <w:r>
              <w:t>164</w:t>
            </w:r>
          </w:p>
        </w:tc>
      </w:tr>
      <w:tr w:rsidR="007A2B91" w14:paraId="573B630E" w14:textId="77777777" w:rsidTr="007C2274">
        <w:tc>
          <w:tcPr>
            <w:tcW w:w="1989" w:type="dxa"/>
          </w:tcPr>
          <w:p w14:paraId="3938991D" w14:textId="77777777" w:rsidR="007A2B91" w:rsidRDefault="007A2B91" w:rsidP="00376A55">
            <w:pPr>
              <w:pStyle w:val="BodyText"/>
            </w:pPr>
            <w:r>
              <w:t>08/2014 – 07/2019</w:t>
            </w:r>
          </w:p>
        </w:tc>
        <w:tc>
          <w:tcPr>
            <w:tcW w:w="2051" w:type="dxa"/>
          </w:tcPr>
          <w:p w14:paraId="4B56CC3F" w14:textId="4FF0693D" w:rsidR="007A2B91" w:rsidRDefault="00E8455C" w:rsidP="00376A55">
            <w:pPr>
              <w:pStyle w:val="BodyText"/>
            </w:pPr>
            <w:r>
              <w:t>44.7</w:t>
            </w:r>
            <w:r w:rsidR="007A2B91">
              <w:t xml:space="preserve"> (Sep)</w:t>
            </w:r>
          </w:p>
        </w:tc>
        <w:tc>
          <w:tcPr>
            <w:tcW w:w="1909" w:type="dxa"/>
          </w:tcPr>
          <w:p w14:paraId="5BE65724" w14:textId="28B28F85" w:rsidR="007A2B91" w:rsidRDefault="00E8455C" w:rsidP="00376A55">
            <w:pPr>
              <w:pStyle w:val="BodyText"/>
            </w:pPr>
            <w:r>
              <w:t>44.2</w:t>
            </w:r>
            <w:r w:rsidR="007A2B91">
              <w:t xml:space="preserve"> (Mar)</w:t>
            </w:r>
          </w:p>
        </w:tc>
        <w:tc>
          <w:tcPr>
            <w:tcW w:w="1701" w:type="dxa"/>
          </w:tcPr>
          <w:p w14:paraId="2EA9DA25" w14:textId="0B02EB52" w:rsidR="007A2B91" w:rsidRDefault="007A2B91" w:rsidP="00376A55">
            <w:pPr>
              <w:pStyle w:val="BodyText"/>
            </w:pPr>
            <w:r>
              <w:t>0.</w:t>
            </w:r>
            <w:r w:rsidR="006C6981">
              <w:t>51</w:t>
            </w:r>
          </w:p>
        </w:tc>
        <w:tc>
          <w:tcPr>
            <w:tcW w:w="1701" w:type="dxa"/>
          </w:tcPr>
          <w:p w14:paraId="45227DA8" w14:textId="5B04B967" w:rsidR="007A2B91" w:rsidRDefault="006C6981" w:rsidP="00376A55">
            <w:pPr>
              <w:pStyle w:val="BodyText"/>
            </w:pPr>
            <w:r>
              <w:t>182</w:t>
            </w:r>
          </w:p>
        </w:tc>
      </w:tr>
    </w:tbl>
    <w:p w14:paraId="53797209" w14:textId="77777777" w:rsidR="00657E45" w:rsidRPr="003B09F5" w:rsidRDefault="00657E45" w:rsidP="00657E45">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4F8907BA" wp14:editId="56FA4A8D">
            <wp:extent cx="5715000" cy="4686300"/>
            <wp:effectExtent l="0" t="0" r="0" b="0"/>
            <wp:docPr id="35" name="Picture" descr=" Surface water levels for Lake Jandabup recorded at staff 6162578. Red segments on fitted line represent statistically significant periods of declining water levels and blue segments represent periods of increasing water levels. Dotted line represent current ministerial threshold and dashed line represents the prospsed threshold for 2030."/>
            <wp:cNvGraphicFramePr/>
            <a:graphic xmlns:a="http://schemas.openxmlformats.org/drawingml/2006/main">
              <a:graphicData uri="http://schemas.openxmlformats.org/drawingml/2006/picture">
                <pic:pic xmlns:pic="http://schemas.openxmlformats.org/drawingml/2006/picture">
                  <pic:nvPicPr>
                    <pic:cNvPr id="0" name="Picture" descr="Figs/JandabupWaterPlot-1.png"/>
                    <pic:cNvPicPr>
                      <a:picLocks noChangeAspect="1" noChangeArrowheads="1"/>
                    </pic:cNvPicPr>
                  </pic:nvPicPr>
                  <pic:blipFill>
                    <a:blip r:embed="rId23"/>
                    <a:stretch>
                      <a:fillRect/>
                    </a:stretch>
                  </pic:blipFill>
                  <pic:spPr bwMode="auto">
                    <a:xfrm>
                      <a:off x="0" y="0"/>
                      <a:ext cx="5715624" cy="4686812"/>
                    </a:xfrm>
                    <a:prstGeom prst="rect">
                      <a:avLst/>
                    </a:prstGeom>
                    <a:noFill/>
                    <a:ln w="9525">
                      <a:noFill/>
                      <a:headEnd/>
                      <a:tailEnd/>
                    </a:ln>
                  </pic:spPr>
                </pic:pic>
              </a:graphicData>
            </a:graphic>
          </wp:inline>
        </w:drawing>
      </w:r>
    </w:p>
    <w:p w14:paraId="7518B29C" w14:textId="46AC70FC" w:rsidR="00657E45" w:rsidRPr="003B09F5" w:rsidRDefault="00657E45" w:rsidP="00657E45">
      <w:pPr>
        <w:pStyle w:val="Caption"/>
        <w:rPr>
          <w:rFonts w:ascii="Times New Roman" w:hAnsi="Times New Roman" w:cs="Times New Roman"/>
        </w:rPr>
      </w:pPr>
      <w:bookmarkStart w:id="125" w:name="_Ref2591966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Pr>
          <w:rFonts w:ascii="Times New Roman" w:hAnsi="Times New Roman" w:cs="Times New Roman"/>
          <w:noProof/>
        </w:rPr>
        <w:t>29</w:t>
      </w:r>
      <w:r w:rsidRPr="003B09F5">
        <w:rPr>
          <w:rFonts w:ascii="Times New Roman" w:hAnsi="Times New Roman" w:cs="Times New Roman"/>
        </w:rPr>
        <w:fldChar w:fldCharType="end"/>
      </w:r>
      <w:bookmarkEnd w:id="125"/>
      <w:r w:rsidRPr="003B09F5">
        <w:rPr>
          <w:rFonts w:ascii="Times New Roman" w:hAnsi="Times New Roman" w:cs="Times New Roman"/>
        </w:rPr>
        <w:t xml:space="preserve"> Surface water levels for Lake Jandabup recorded at staff 6162578. </w:t>
      </w:r>
      <w:commentRangeStart w:id="126"/>
      <w:commentRangeStart w:id="127"/>
      <w:r w:rsidRPr="003B09F5">
        <w:rPr>
          <w:rFonts w:ascii="Times New Roman" w:hAnsi="Times New Roman" w:cs="Times New Roman"/>
        </w:rPr>
        <w:t xml:space="preserve">Red segments on fitted line </w:t>
      </w:r>
      <w:commentRangeEnd w:id="126"/>
      <w:r>
        <w:rPr>
          <w:rStyle w:val="CommentReference"/>
        </w:rPr>
        <w:commentReference w:id="126"/>
      </w:r>
      <w:commentRangeEnd w:id="127"/>
      <w:r w:rsidR="003074DA">
        <w:rPr>
          <w:rStyle w:val="CommentReference"/>
        </w:rPr>
        <w:commentReference w:id="127"/>
      </w:r>
      <w:commentRangeStart w:id="128"/>
      <w:commentRangeStart w:id="129"/>
      <w:r w:rsidRPr="003B09F5">
        <w:rPr>
          <w:rFonts w:ascii="Times New Roman" w:hAnsi="Times New Roman" w:cs="Times New Roman"/>
        </w:rPr>
        <w:t>represent statistically significant periods of declining water levels and blue segments represent periods of increasing water levels</w:t>
      </w:r>
      <w:commentRangeEnd w:id="128"/>
      <w:r>
        <w:rPr>
          <w:rStyle w:val="CommentReference"/>
        </w:rPr>
        <w:commentReference w:id="128"/>
      </w:r>
      <w:commentRangeEnd w:id="129"/>
      <w:r w:rsidR="00114EAD">
        <w:rPr>
          <w:rStyle w:val="CommentReference"/>
        </w:rPr>
        <w:commentReference w:id="129"/>
      </w:r>
      <w:r w:rsidRPr="003B09F5">
        <w:rPr>
          <w:rFonts w:ascii="Times New Roman" w:hAnsi="Times New Roman" w:cs="Times New Roman"/>
        </w:rPr>
        <w:t xml:space="preserve">. </w:t>
      </w:r>
      <w:r w:rsidR="001255AA">
        <w:rPr>
          <w:rFonts w:ascii="Times New Roman" w:hAnsi="Times New Roman" w:cs="Times New Roman"/>
        </w:rPr>
        <w:t>The s</w:t>
      </w:r>
      <w:r w:rsidR="00634780">
        <w:rPr>
          <w:rFonts w:ascii="Times New Roman" w:hAnsi="Times New Roman" w:cs="Times New Roman"/>
        </w:rPr>
        <w:t>haded area around trend line represent</w:t>
      </w:r>
      <w:r w:rsidR="001255AA">
        <w:rPr>
          <w:rFonts w:ascii="Times New Roman" w:hAnsi="Times New Roman" w:cs="Times New Roman"/>
        </w:rPr>
        <w:t>s the</w:t>
      </w:r>
      <w:r w:rsidR="00634780">
        <w:rPr>
          <w:rFonts w:ascii="Times New Roman" w:hAnsi="Times New Roman" w:cs="Times New Roman"/>
        </w:rPr>
        <w:t xml:space="preserve"> 95% confidence interval</w:t>
      </w:r>
      <w:r w:rsidR="001255AA">
        <w:rPr>
          <w:rFonts w:ascii="Times New Roman" w:hAnsi="Times New Roman" w:cs="Times New Roman"/>
        </w:rPr>
        <w:t xml:space="preserve">. </w:t>
      </w:r>
      <w:r w:rsidRPr="003B09F5">
        <w:rPr>
          <w:rFonts w:ascii="Times New Roman" w:hAnsi="Times New Roman" w:cs="Times New Roman"/>
        </w:rPr>
        <w:t>Dotted line represent current ministerial threshold and dashed line represents the proposed threshold for 2030.</w:t>
      </w:r>
    </w:p>
    <w:p w14:paraId="011B9288" w14:textId="090C180E" w:rsidR="00B7038B" w:rsidRDefault="00A200FB" w:rsidP="00B7038B">
      <w:pPr>
        <w:pStyle w:val="Heading3"/>
      </w:pPr>
      <w:r>
        <w:t>Implications of revised threshold</w:t>
      </w:r>
    </w:p>
    <w:p w14:paraId="3822C288" w14:textId="6E3B5632" w:rsidR="00A5314A" w:rsidRPr="00A5314A" w:rsidRDefault="00B7038B" w:rsidP="00A5314A">
      <w:pPr>
        <w:pStyle w:val="FirstParagraph"/>
        <w:rPr>
          <w:rFonts w:cs="Times New Roman"/>
        </w:rPr>
      </w:pPr>
      <w:r>
        <w:rPr>
          <w:rFonts w:cs="Times New Roman"/>
        </w:rPr>
        <w:t xml:space="preserve">Many of the site values of Lake Jandabup are likely to be maintained </w:t>
      </w:r>
      <w:r w:rsidR="0090510E">
        <w:rPr>
          <w:rFonts w:cs="Times New Roman"/>
        </w:rPr>
        <w:t xml:space="preserve">if </w:t>
      </w:r>
      <w:r w:rsidR="001B7F32">
        <w:rPr>
          <w:rFonts w:cs="Times New Roman"/>
        </w:rPr>
        <w:t xml:space="preserve">water </w:t>
      </w:r>
      <w:r w:rsidR="0090510E">
        <w:rPr>
          <w:rFonts w:cs="Times New Roman"/>
        </w:rPr>
        <w:t xml:space="preserve">levels are managed above the proposed </w:t>
      </w:r>
      <w:r w:rsidR="00990BDD">
        <w:rPr>
          <w:rFonts w:cs="Times New Roman"/>
        </w:rPr>
        <w:t xml:space="preserve">2030 </w:t>
      </w:r>
      <w:r w:rsidR="0090510E">
        <w:rPr>
          <w:rFonts w:cs="Times New Roman"/>
        </w:rPr>
        <w:t>threshold level</w:t>
      </w:r>
      <w:r>
        <w:rPr>
          <w:rFonts w:cs="Times New Roman"/>
        </w:rPr>
        <w:t xml:space="preserve"> (</w:t>
      </w:r>
      <w:r w:rsidR="00BF0D01">
        <w:rPr>
          <w:rFonts w:cs="Times New Roman"/>
        </w:rPr>
        <w:fldChar w:fldCharType="begin"/>
      </w:r>
      <w:r w:rsidR="00BF0D01">
        <w:rPr>
          <w:rFonts w:cs="Times New Roman"/>
        </w:rPr>
        <w:instrText xml:space="preserve"> REF _Ref26190475 \h </w:instrText>
      </w:r>
      <w:r w:rsidR="00BF0D01">
        <w:rPr>
          <w:rFonts w:cs="Times New Roman"/>
        </w:rPr>
      </w:r>
      <w:r w:rsidR="00BF0D01">
        <w:rPr>
          <w:rFonts w:cs="Times New Roman"/>
        </w:rPr>
        <w:fldChar w:fldCharType="separate"/>
      </w:r>
      <w:r w:rsidR="00E3659C" w:rsidRPr="003B09F5">
        <w:rPr>
          <w:rFonts w:cs="Times New Roman"/>
        </w:rPr>
        <w:t xml:space="preserve">Table </w:t>
      </w:r>
      <w:r w:rsidR="00E3659C">
        <w:rPr>
          <w:rFonts w:cs="Times New Roman"/>
          <w:noProof/>
        </w:rPr>
        <w:t>13</w:t>
      </w:r>
      <w:r w:rsidR="00BF0D01">
        <w:rPr>
          <w:rFonts w:cs="Times New Roman"/>
        </w:rPr>
        <w:fldChar w:fldCharType="end"/>
      </w:r>
      <w:r>
        <w:rPr>
          <w:rFonts w:cs="Times New Roman"/>
        </w:rPr>
        <w:t>).</w:t>
      </w:r>
      <w:r w:rsidR="005D6919" w:rsidRPr="003B09F5">
        <w:rPr>
          <w:rFonts w:cs="Times New Roman"/>
        </w:rPr>
        <w:t xml:space="preserve"> </w:t>
      </w:r>
      <w:r w:rsidR="00175DEE">
        <w:rPr>
          <w:rFonts w:cs="Times New Roman"/>
        </w:rPr>
        <w:t>The lake is currently susceptible to acidification due to the deterioration of the chloride:sulphate ratio and very low alkalinity.</w:t>
      </w:r>
      <w:r w:rsidR="00175DEE" w:rsidRPr="003B09F5">
        <w:rPr>
          <w:rFonts w:cs="Times New Roman"/>
        </w:rPr>
        <w:t xml:space="preserve"> </w:t>
      </w:r>
      <w:r w:rsidR="005D6919" w:rsidRPr="003B09F5">
        <w:rPr>
          <w:rFonts w:cs="Times New Roman"/>
        </w:rPr>
        <w:t xml:space="preserve">Maintaining surface water levels at the </w:t>
      </w:r>
      <w:r w:rsidR="00175DEE">
        <w:rPr>
          <w:rFonts w:cs="Times New Roman"/>
        </w:rPr>
        <w:t>proposed threshold</w:t>
      </w:r>
      <w:r w:rsidR="005D6919" w:rsidRPr="003B09F5">
        <w:rPr>
          <w:rFonts w:cs="Times New Roman"/>
        </w:rPr>
        <w:t xml:space="preserve"> will minimise the risk of further acidification by ensuring sediments remain wet</w:t>
      </w:r>
      <w:r w:rsidR="00175DEE">
        <w:rPr>
          <w:rFonts w:cs="Times New Roman"/>
        </w:rPr>
        <w:t xml:space="preserve">, </w:t>
      </w:r>
      <w:r w:rsidR="006A53B2">
        <w:rPr>
          <w:rFonts w:cs="Times New Roman"/>
        </w:rPr>
        <w:t xml:space="preserve">although acidification events have </w:t>
      </w:r>
      <w:r w:rsidR="007A1260">
        <w:rPr>
          <w:rFonts w:cs="Times New Roman"/>
        </w:rPr>
        <w:t xml:space="preserve">previously </w:t>
      </w:r>
      <w:r w:rsidR="006A53B2">
        <w:rPr>
          <w:rFonts w:cs="Times New Roman"/>
        </w:rPr>
        <w:t xml:space="preserve">occurred in this wetland at water levels </w:t>
      </w:r>
      <w:r w:rsidR="009F7CF1">
        <w:rPr>
          <w:rFonts w:cs="Times New Roman"/>
        </w:rPr>
        <w:t>not much lower than the proposed 2030 threshold</w:t>
      </w:r>
      <w:r w:rsidR="005D6919" w:rsidRPr="003B09F5">
        <w:rPr>
          <w:rFonts w:cs="Times New Roman"/>
        </w:rPr>
        <w:t>.</w:t>
      </w:r>
      <w:r w:rsidR="009F7CF1">
        <w:rPr>
          <w:rFonts w:cs="Times New Roman"/>
        </w:rPr>
        <w:t xml:space="preserve"> </w:t>
      </w:r>
      <w:r w:rsidR="00D27047">
        <w:rPr>
          <w:rFonts w:cs="Times New Roman"/>
        </w:rPr>
        <w:t xml:space="preserve">Higher water levels in 2030 should also alleviate </w:t>
      </w:r>
      <w:r w:rsidR="00EB00DE">
        <w:rPr>
          <w:rFonts w:cs="Times New Roman"/>
        </w:rPr>
        <w:t>concern of increased nutrient concentrations</w:t>
      </w:r>
      <w:r w:rsidR="00A578F8">
        <w:rPr>
          <w:rFonts w:cs="Times New Roman"/>
        </w:rPr>
        <w:t xml:space="preserve"> although it</w:t>
      </w:r>
      <w:r w:rsidR="009F0F69">
        <w:rPr>
          <w:rFonts w:cs="Times New Roman"/>
        </w:rPr>
        <w:t xml:space="preserve"> difficult to predict whether the wetland will</w:t>
      </w:r>
      <w:r w:rsidR="00A5314A">
        <w:rPr>
          <w:rFonts w:cs="Times New Roman"/>
        </w:rPr>
        <w:t xml:space="preserve"> return to a more typical low nutrient state.</w:t>
      </w:r>
    </w:p>
    <w:p w14:paraId="361A6BB4" w14:textId="44A27BE9" w:rsidR="002D3A49" w:rsidRPr="0094211B" w:rsidRDefault="005D6919" w:rsidP="00B7038B">
      <w:pPr>
        <w:pStyle w:val="FirstParagraph"/>
        <w:rPr>
          <w:rFonts w:cs="Times New Roman"/>
        </w:rPr>
      </w:pPr>
      <w:r w:rsidRPr="003B09F5">
        <w:rPr>
          <w:rFonts w:cs="Times New Roman"/>
        </w:rPr>
        <w:t xml:space="preserve">It is predicted here that many </w:t>
      </w:r>
      <w:r w:rsidR="00285288" w:rsidRPr="003B09F5">
        <w:rPr>
          <w:rFonts w:cs="Times New Roman"/>
        </w:rPr>
        <w:t>species</w:t>
      </w:r>
      <w:r w:rsidR="00285288">
        <w:rPr>
          <w:rFonts w:cs="Times New Roman"/>
        </w:rPr>
        <w:t xml:space="preserve"> of </w:t>
      </w:r>
      <w:r w:rsidRPr="003B09F5">
        <w:rPr>
          <w:rFonts w:cs="Times New Roman"/>
        </w:rPr>
        <w:t xml:space="preserve">native vegetation are likely to increase in cover abundance given higher water levels. If water levels rise to the point </w:t>
      </w:r>
      <w:r w:rsidR="00027B7F" w:rsidRPr="003B09F5">
        <w:rPr>
          <w:rFonts w:cs="Times New Roman"/>
        </w:rPr>
        <w:t>where</w:t>
      </w:r>
      <w:r w:rsidRPr="003B09F5">
        <w:rPr>
          <w:rFonts w:cs="Times New Roman"/>
        </w:rPr>
        <w:t xml:space="preserve"> artificial augmentation is no longer required, restoration of the hydrological regime may facilitate the expansion of wader habitat as seasonal variation in surface water levels increases towards 0.8 m. </w:t>
      </w:r>
      <w:r w:rsidR="00103A69">
        <w:rPr>
          <w:rFonts w:cs="Times New Roman"/>
        </w:rPr>
        <w:t xml:space="preserve">Under the projected 2030 scenario, </w:t>
      </w:r>
      <w:r w:rsidR="0094211B">
        <w:rPr>
          <w:rFonts w:cs="Times New Roman"/>
        </w:rPr>
        <w:t xml:space="preserve">the diverse </w:t>
      </w:r>
      <w:r w:rsidR="0094211B">
        <w:rPr>
          <w:rFonts w:cs="Times New Roman"/>
          <w:i/>
          <w:iCs/>
        </w:rPr>
        <w:t xml:space="preserve">Banksia </w:t>
      </w:r>
      <w:r w:rsidR="0094211B">
        <w:rPr>
          <w:rFonts w:cs="Times New Roman"/>
        </w:rPr>
        <w:t xml:space="preserve">and </w:t>
      </w:r>
      <w:r w:rsidR="0094211B" w:rsidRPr="0094211B">
        <w:rPr>
          <w:rFonts w:cs="Times New Roman"/>
          <w:i/>
          <w:iCs/>
        </w:rPr>
        <w:t>Eucalyptus rudis</w:t>
      </w:r>
      <w:r w:rsidR="0094211B">
        <w:rPr>
          <w:rFonts w:cs="Times New Roman"/>
        </w:rPr>
        <w:t xml:space="preserve"> overstorey </w:t>
      </w:r>
      <w:r w:rsidR="00DC1C88">
        <w:rPr>
          <w:rFonts w:cs="Times New Roman"/>
        </w:rPr>
        <w:t xml:space="preserve">is likely to be maintained </w:t>
      </w:r>
      <w:r w:rsidR="00E05952">
        <w:rPr>
          <w:rFonts w:cs="Times New Roman"/>
        </w:rPr>
        <w:t>at a healthier state than current.</w:t>
      </w:r>
      <w:r w:rsidR="00B971CD">
        <w:rPr>
          <w:rFonts w:cs="Times New Roman"/>
        </w:rPr>
        <w:t xml:space="preserve"> </w:t>
      </w:r>
      <w:r w:rsidR="005E118D">
        <w:rPr>
          <w:rFonts w:cs="Times New Roman"/>
        </w:rPr>
        <w:t xml:space="preserve">The dense and diverse </w:t>
      </w:r>
      <w:r w:rsidR="002077BB">
        <w:rPr>
          <w:rFonts w:cs="Times New Roman"/>
        </w:rPr>
        <w:lastRenderedPageBreak/>
        <w:t xml:space="preserve">native </w:t>
      </w:r>
      <w:r w:rsidR="005E118D">
        <w:rPr>
          <w:rFonts w:cs="Times New Roman"/>
        </w:rPr>
        <w:t>understory typical of this wetland is also likely to b</w:t>
      </w:r>
      <w:r w:rsidR="005370AC">
        <w:rPr>
          <w:rFonts w:cs="Times New Roman"/>
        </w:rPr>
        <w:t>e maintained</w:t>
      </w:r>
      <w:r w:rsidR="002077BB">
        <w:rPr>
          <w:rFonts w:cs="Times New Roman"/>
        </w:rPr>
        <w:t xml:space="preserve">, and possibly increase in extent, </w:t>
      </w:r>
      <w:r w:rsidR="005370AC">
        <w:rPr>
          <w:rFonts w:cs="Times New Roman"/>
        </w:rPr>
        <w:t>under the projected</w:t>
      </w:r>
      <w:r w:rsidR="00D36741">
        <w:rPr>
          <w:rFonts w:cs="Times New Roman"/>
        </w:rPr>
        <w:t xml:space="preserve"> changes in water levels.</w:t>
      </w:r>
    </w:p>
    <w:p w14:paraId="446D312E" w14:textId="153ED328" w:rsidR="00B7038B" w:rsidRDefault="005D6919" w:rsidP="00B7038B">
      <w:pPr>
        <w:pStyle w:val="FirstParagraph"/>
        <w:rPr>
          <w:rFonts w:cs="Times New Roman"/>
        </w:rPr>
        <w:sectPr w:rsidR="00B7038B" w:rsidSect="00B7038B">
          <w:pgSz w:w="12240" w:h="15840"/>
          <w:pgMar w:top="1440" w:right="1440" w:bottom="1440" w:left="1440" w:header="720" w:footer="720" w:gutter="0"/>
          <w:cols w:space="720"/>
          <w:docGrid w:linePitch="326"/>
        </w:sectPr>
      </w:pPr>
      <w:r w:rsidRPr="003B09F5">
        <w:rPr>
          <w:rFonts w:cs="Times New Roman"/>
        </w:rPr>
        <w:t xml:space="preserve">The current low pH of the wetland is driving the aquatic macroinvertebrate community away from pre-2000 compositions and towards </w:t>
      </w:r>
      <w:r w:rsidR="00285288">
        <w:rPr>
          <w:rFonts w:cs="Times New Roman"/>
        </w:rPr>
        <w:t>one</w:t>
      </w:r>
      <w:r w:rsidRPr="003B09F5">
        <w:rPr>
          <w:rFonts w:cs="Times New Roman"/>
        </w:rPr>
        <w:t xml:space="preserve"> composed of a less diverse, </w:t>
      </w:r>
      <w:r w:rsidR="00ED2E14" w:rsidRPr="003B09F5">
        <w:rPr>
          <w:rFonts w:cs="Times New Roman"/>
        </w:rPr>
        <w:t>acidophil</w:t>
      </w:r>
      <w:r w:rsidR="00285288">
        <w:rPr>
          <w:rFonts w:cs="Times New Roman"/>
        </w:rPr>
        <w:t>ic</w:t>
      </w:r>
      <w:r w:rsidRPr="003B09F5">
        <w:rPr>
          <w:rFonts w:cs="Times New Roman"/>
        </w:rPr>
        <w:t xml:space="preserve"> community that is likely to also occur at Lake Mariginiup and Melaleuca Park 173. Careful monitoring of nutrient levels is required also as increased nitrogen levels may also be driving the shift in this aquatic community.</w:t>
      </w:r>
      <w:bookmarkStart w:id="130" w:name="_Ref25921810"/>
      <w:r w:rsidR="00B92CC6">
        <w:rPr>
          <w:rFonts w:cs="Times New Roman"/>
        </w:rPr>
        <w:t xml:space="preserve"> The projected changes in water level by 2030</w:t>
      </w:r>
      <w:r w:rsidR="001C402F">
        <w:rPr>
          <w:rFonts w:cs="Times New Roman"/>
        </w:rPr>
        <w:t xml:space="preserve"> are likely to affect the richness and diversity of this assemblage, although these changes will be difficult to predict. The future </w:t>
      </w:r>
      <w:r w:rsidR="0089356A">
        <w:rPr>
          <w:rFonts w:cs="Times New Roman"/>
        </w:rPr>
        <w:t>composition</w:t>
      </w:r>
      <w:r w:rsidR="001C402F">
        <w:rPr>
          <w:rFonts w:cs="Times New Roman"/>
        </w:rPr>
        <w:t xml:space="preserve"> of aquatic macro</w:t>
      </w:r>
      <w:r w:rsidR="0089356A">
        <w:rPr>
          <w:rFonts w:cs="Times New Roman"/>
        </w:rPr>
        <w:t>invertebrates will be largely determined by the changes in habitat availability driven by sustained higher water levels, whether nutrient levels decrease and if  acidification events occur</w:t>
      </w:r>
      <w:r w:rsidR="00E9141B">
        <w:rPr>
          <w:rFonts w:cs="Times New Roman"/>
        </w:rPr>
        <w:t xml:space="preserve"> again.</w:t>
      </w:r>
    </w:p>
    <w:p w14:paraId="0888C393" w14:textId="01C3825F" w:rsidR="00B7038B" w:rsidRDefault="00B7038B" w:rsidP="00B7038B">
      <w:pPr>
        <w:pStyle w:val="FirstParagraph"/>
        <w:rPr>
          <w:rFonts w:cs="Times New Roman"/>
        </w:rPr>
      </w:pPr>
    </w:p>
    <w:p w14:paraId="742585F9" w14:textId="1665826D" w:rsidR="00042ECD" w:rsidRPr="003B09F5" w:rsidRDefault="00042ECD" w:rsidP="00B7038B">
      <w:pPr>
        <w:pStyle w:val="FirstParagraph"/>
        <w:rPr>
          <w:rFonts w:cs="Times New Roman"/>
        </w:rPr>
      </w:pPr>
      <w:bookmarkStart w:id="131" w:name="_Ref26190475"/>
      <w:r w:rsidRPr="003B09F5">
        <w:rPr>
          <w:rFonts w:cs="Times New Roman"/>
        </w:rPr>
        <w:t xml:space="preserve">Table </w:t>
      </w:r>
      <w:r w:rsidRPr="003B09F5">
        <w:rPr>
          <w:rFonts w:cs="Times New Roman"/>
        </w:rPr>
        <w:fldChar w:fldCharType="begin"/>
      </w:r>
      <w:r w:rsidRPr="003B09F5">
        <w:rPr>
          <w:rFonts w:cs="Times New Roman"/>
        </w:rPr>
        <w:instrText xml:space="preserve"> SEQ Table \* ARABIC </w:instrText>
      </w:r>
      <w:r w:rsidRPr="003B09F5">
        <w:rPr>
          <w:rFonts w:cs="Times New Roman"/>
        </w:rPr>
        <w:fldChar w:fldCharType="separate"/>
      </w:r>
      <w:r w:rsidR="006651CA">
        <w:rPr>
          <w:rFonts w:cs="Times New Roman"/>
          <w:noProof/>
        </w:rPr>
        <w:t>13</w:t>
      </w:r>
      <w:r w:rsidRPr="003B09F5">
        <w:rPr>
          <w:rFonts w:cs="Times New Roman"/>
        </w:rPr>
        <w:fldChar w:fldCharType="end"/>
      </w:r>
      <w:bookmarkEnd w:id="130"/>
      <w:bookmarkEnd w:id="131"/>
      <w:r w:rsidRPr="003B09F5">
        <w:rPr>
          <w:rFonts w:cs="Times New Roman"/>
        </w:rPr>
        <w:t xml:space="preserve"> Ecological consequences of revised thresholds in terms of compliance of stated site values and site management objectives at Lake Jandabup.</w:t>
      </w:r>
      <w:r w:rsidR="00020D59" w:rsidRPr="00020D59">
        <w:rPr>
          <w:rFonts w:cs="Times New Roman"/>
        </w:rPr>
        <w:t xml:space="preserve"> </w:t>
      </w:r>
      <w:r w:rsidR="00020D59">
        <w:rPr>
          <w:rFonts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3275"/>
        <w:gridCol w:w="6826"/>
        <w:gridCol w:w="2859"/>
      </w:tblGrid>
      <w:tr w:rsidR="00F6213E" w:rsidRPr="003B09F5" w14:paraId="26272047" w14:textId="77777777">
        <w:tc>
          <w:tcPr>
            <w:tcW w:w="0" w:type="auto"/>
            <w:tcBorders>
              <w:bottom w:val="single" w:sz="0" w:space="0" w:color="auto"/>
            </w:tcBorders>
            <w:vAlign w:val="bottom"/>
          </w:tcPr>
          <w:p w14:paraId="26272044"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045" w14:textId="77777777" w:rsidR="00F6213E" w:rsidRPr="003B09F5" w:rsidRDefault="00F6213E" w:rsidP="00F6213E">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046" w14:textId="5AE88F1C"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3B09F5" w:rsidRPr="003B09F5" w14:paraId="2627204B" w14:textId="77777777">
        <w:tc>
          <w:tcPr>
            <w:tcW w:w="0" w:type="auto"/>
          </w:tcPr>
          <w:p w14:paraId="26272048" w14:textId="77777777" w:rsidR="001D584F" w:rsidRPr="003B09F5" w:rsidRDefault="005D6919">
            <w:pPr>
              <w:pStyle w:val="Compact"/>
              <w:rPr>
                <w:rFonts w:cs="Times New Roman"/>
              </w:rPr>
            </w:pPr>
            <w:r w:rsidRPr="003B09F5">
              <w:rPr>
                <w:rFonts w:cs="Times New Roman"/>
                <w:b/>
              </w:rPr>
              <w:t>Site values</w:t>
            </w:r>
          </w:p>
        </w:tc>
        <w:tc>
          <w:tcPr>
            <w:tcW w:w="0" w:type="auto"/>
          </w:tcPr>
          <w:p w14:paraId="26272049" w14:textId="77777777" w:rsidR="001D584F" w:rsidRPr="003B09F5" w:rsidRDefault="001D584F">
            <w:pPr>
              <w:pStyle w:val="Compact"/>
              <w:rPr>
                <w:rFonts w:cs="Times New Roman"/>
              </w:rPr>
            </w:pPr>
          </w:p>
        </w:tc>
        <w:tc>
          <w:tcPr>
            <w:tcW w:w="0" w:type="auto"/>
          </w:tcPr>
          <w:p w14:paraId="2627204A" w14:textId="77777777" w:rsidR="001D584F" w:rsidRPr="003B09F5" w:rsidRDefault="001D584F">
            <w:pPr>
              <w:pStyle w:val="Compact"/>
              <w:rPr>
                <w:rFonts w:cs="Times New Roman"/>
              </w:rPr>
            </w:pPr>
          </w:p>
        </w:tc>
      </w:tr>
      <w:tr w:rsidR="003B09F5" w:rsidRPr="003B09F5" w14:paraId="2627204F" w14:textId="77777777">
        <w:tc>
          <w:tcPr>
            <w:tcW w:w="0" w:type="auto"/>
          </w:tcPr>
          <w:p w14:paraId="2627204C" w14:textId="77777777" w:rsidR="001D584F" w:rsidRPr="003B09F5" w:rsidRDefault="005D6919">
            <w:pPr>
              <w:pStyle w:val="Compact"/>
              <w:rPr>
                <w:rFonts w:cs="Times New Roman"/>
              </w:rPr>
            </w:pPr>
            <w:r w:rsidRPr="003B09F5">
              <w:rPr>
                <w:rFonts w:cs="Times New Roman"/>
              </w:rPr>
              <w:t>* Most diverse sedge and macrophyte vegetation of all Bassendean dune wetlands, including unusual species</w:t>
            </w:r>
          </w:p>
        </w:tc>
        <w:tc>
          <w:tcPr>
            <w:tcW w:w="0" w:type="auto"/>
          </w:tcPr>
          <w:p w14:paraId="2627204D" w14:textId="77777777" w:rsidR="001D584F" w:rsidRPr="003B09F5" w:rsidRDefault="005D6919">
            <w:pPr>
              <w:pStyle w:val="Compact"/>
              <w:rPr>
                <w:rFonts w:cs="Times New Roman"/>
              </w:rPr>
            </w:pPr>
            <w:r w:rsidRPr="003B09F5">
              <w:rPr>
                <w:rFonts w:cs="Times New Roman"/>
              </w:rPr>
              <w:t xml:space="preserve">The diverse sedge communities are likely to persist as higher water levels provide additional habitat. </w:t>
            </w:r>
            <w:r w:rsidRPr="005542F6">
              <w:rPr>
                <w:rFonts w:cs="Times New Roman"/>
                <w:highlight w:val="yellow"/>
              </w:rPr>
              <w:t>WHAT ARE THE UNUSUAL SPECIES???</w:t>
            </w:r>
          </w:p>
        </w:tc>
        <w:tc>
          <w:tcPr>
            <w:tcW w:w="0" w:type="auto"/>
          </w:tcPr>
          <w:p w14:paraId="2627204E"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053" w14:textId="77777777">
        <w:tc>
          <w:tcPr>
            <w:tcW w:w="0" w:type="auto"/>
          </w:tcPr>
          <w:p w14:paraId="26272050" w14:textId="77777777" w:rsidR="001D584F" w:rsidRPr="003B09F5" w:rsidRDefault="005D6919">
            <w:pPr>
              <w:pStyle w:val="Compact"/>
              <w:rPr>
                <w:rFonts w:cs="Times New Roman"/>
              </w:rPr>
            </w:pPr>
            <w:r w:rsidRPr="003B09F5">
              <w:rPr>
                <w:rFonts w:cs="Times New Roman"/>
              </w:rPr>
              <w:t>* Supports wide range of waterbirds, especially waders</w:t>
            </w:r>
          </w:p>
        </w:tc>
        <w:tc>
          <w:tcPr>
            <w:tcW w:w="0" w:type="auto"/>
          </w:tcPr>
          <w:p w14:paraId="26272051" w14:textId="77777777" w:rsidR="001D584F" w:rsidRPr="003B09F5" w:rsidRDefault="005D6919">
            <w:pPr>
              <w:pStyle w:val="Compact"/>
              <w:rPr>
                <w:rFonts w:cs="Times New Roman"/>
              </w:rPr>
            </w:pPr>
            <w:r w:rsidRPr="003B09F5">
              <w:rPr>
                <w:rFonts w:cs="Times New Roman"/>
              </w:rPr>
              <w:t>Provided that seasonal variation in water levels is restored, extensive habitat for waders will continue being a feature of this wetland as seasonal high waters prevent macrophyte encroachment of wader habitat during periods of minimum water levels. Seasonal variation in water levels has decreased from about 0.8 m to 0.5 m. Restoration of hydrological regime is likely to restore seasonal variation to pre-2000 levels and extend feeding habitat for waders.</w:t>
            </w:r>
          </w:p>
        </w:tc>
        <w:tc>
          <w:tcPr>
            <w:tcW w:w="0" w:type="auto"/>
          </w:tcPr>
          <w:p w14:paraId="26272052"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057" w14:textId="77777777">
        <w:tc>
          <w:tcPr>
            <w:tcW w:w="0" w:type="auto"/>
          </w:tcPr>
          <w:p w14:paraId="26272054" w14:textId="77777777" w:rsidR="001D584F" w:rsidRPr="003B09F5" w:rsidRDefault="005D6919">
            <w:pPr>
              <w:pStyle w:val="Compact"/>
              <w:rPr>
                <w:rFonts w:cs="Times New Roman"/>
              </w:rPr>
            </w:pPr>
            <w:r w:rsidRPr="003B09F5">
              <w:rPr>
                <w:rFonts w:cs="Times New Roman"/>
              </w:rPr>
              <w:t>* Extremely good water quality with low nutrients</w:t>
            </w:r>
          </w:p>
        </w:tc>
        <w:tc>
          <w:tcPr>
            <w:tcW w:w="0" w:type="auto"/>
          </w:tcPr>
          <w:p w14:paraId="26272055" w14:textId="6A9D5299" w:rsidR="001D584F" w:rsidRPr="003B09F5" w:rsidRDefault="005D6919">
            <w:pPr>
              <w:pStyle w:val="Compact"/>
              <w:rPr>
                <w:rFonts w:cs="Times New Roman"/>
              </w:rPr>
            </w:pPr>
            <w:r w:rsidRPr="003B09F5">
              <w:rPr>
                <w:rFonts w:cs="Times New Roman"/>
              </w:rPr>
              <w:t>Water quality has been compromised by reduced buffering capacity that makes the wetland susceptible to acidification. Sediments need to be prevented from drying to prevent further acidification. Nutrient levels are also rising and may be causing shifts in the aquatic invertebrate assemblages.</w:t>
            </w:r>
            <w:r w:rsidR="00ED2E14" w:rsidRPr="003B09F5">
              <w:rPr>
                <w:rFonts w:cs="Times New Roman"/>
              </w:rPr>
              <w:t xml:space="preserve"> </w:t>
            </w:r>
            <w:r w:rsidRPr="003B09F5">
              <w:rPr>
                <w:rFonts w:cs="Times New Roman"/>
              </w:rPr>
              <w:t>The proposed changes to the threshold levels will minimise the risk of further acidification but elevated nutrient levels will remain a concern.</w:t>
            </w:r>
          </w:p>
        </w:tc>
        <w:tc>
          <w:tcPr>
            <w:tcW w:w="0" w:type="auto"/>
          </w:tcPr>
          <w:p w14:paraId="26272056" w14:textId="1F236D3E" w:rsidR="001D584F" w:rsidRPr="003B09F5" w:rsidRDefault="00285288">
            <w:pPr>
              <w:pStyle w:val="Compact"/>
              <w:jc w:val="center"/>
              <w:rPr>
                <w:rFonts w:cs="Times New Roman"/>
              </w:rPr>
            </w:pPr>
            <w:r>
              <w:rPr>
                <w:rFonts w:cs="Times New Roman"/>
              </w:rPr>
              <w:t>Possible</w:t>
            </w:r>
          </w:p>
        </w:tc>
      </w:tr>
      <w:tr w:rsidR="003B09F5" w:rsidRPr="003B09F5" w14:paraId="2627205B" w14:textId="77777777">
        <w:tc>
          <w:tcPr>
            <w:tcW w:w="0" w:type="auto"/>
          </w:tcPr>
          <w:p w14:paraId="26272058"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059" w14:textId="77777777" w:rsidR="001D584F" w:rsidRPr="003B09F5" w:rsidRDefault="001D584F">
            <w:pPr>
              <w:pStyle w:val="Compact"/>
              <w:rPr>
                <w:rFonts w:cs="Times New Roman"/>
              </w:rPr>
            </w:pPr>
          </w:p>
        </w:tc>
        <w:tc>
          <w:tcPr>
            <w:tcW w:w="0" w:type="auto"/>
          </w:tcPr>
          <w:p w14:paraId="2627205A" w14:textId="77777777" w:rsidR="001D584F" w:rsidRPr="003B09F5" w:rsidRDefault="001D584F">
            <w:pPr>
              <w:pStyle w:val="Compact"/>
              <w:rPr>
                <w:rFonts w:cs="Times New Roman"/>
              </w:rPr>
            </w:pPr>
          </w:p>
        </w:tc>
      </w:tr>
      <w:tr w:rsidR="003B09F5" w:rsidRPr="003B09F5" w14:paraId="2627205F" w14:textId="77777777">
        <w:tc>
          <w:tcPr>
            <w:tcW w:w="0" w:type="auto"/>
          </w:tcPr>
          <w:p w14:paraId="2627205C" w14:textId="77777777" w:rsidR="001D584F" w:rsidRPr="003B09F5" w:rsidRDefault="005D6919">
            <w:pPr>
              <w:pStyle w:val="Compact"/>
              <w:rPr>
                <w:rFonts w:cs="Times New Roman"/>
              </w:rPr>
            </w:pPr>
            <w:r w:rsidRPr="003B09F5">
              <w:rPr>
                <w:rFonts w:cs="Times New Roman"/>
              </w:rPr>
              <w:t>* Conservation of flora and fauna</w:t>
            </w:r>
          </w:p>
        </w:tc>
        <w:tc>
          <w:tcPr>
            <w:tcW w:w="0" w:type="auto"/>
          </w:tcPr>
          <w:p w14:paraId="2627205D" w14:textId="5513B016" w:rsidR="001D584F" w:rsidRPr="003B09F5" w:rsidRDefault="005D6919">
            <w:pPr>
              <w:pStyle w:val="Compact"/>
              <w:rPr>
                <w:rFonts w:cs="Times New Roman"/>
              </w:rPr>
            </w:pPr>
            <w:r w:rsidRPr="003B09F5">
              <w:rPr>
                <w:rFonts w:cs="Times New Roman"/>
              </w:rPr>
              <w:t xml:space="preserve">Native plant species are predicted to increase in abundance if water levels continue to increase. This will have a beneficial effect for other terrestrial fauna that inhabit the wetland. Wader bird habitat is also likely to remain a feature of this wetland. Elevated nutrient levels and low pH are a concern as the aquatic macroinvertebrate community transitions towards a less diverse, </w:t>
            </w:r>
            <w:r w:rsidR="00ED2E14" w:rsidRPr="003B09F5">
              <w:rPr>
                <w:rFonts w:cs="Times New Roman"/>
              </w:rPr>
              <w:t>acidophilic</w:t>
            </w:r>
            <w:r w:rsidRPr="003B09F5">
              <w:rPr>
                <w:rFonts w:cs="Times New Roman"/>
              </w:rPr>
              <w:t xml:space="preserve"> composition.</w:t>
            </w:r>
          </w:p>
        </w:tc>
        <w:tc>
          <w:tcPr>
            <w:tcW w:w="0" w:type="auto"/>
          </w:tcPr>
          <w:p w14:paraId="2627205E" w14:textId="77777777" w:rsidR="001D584F" w:rsidRPr="003B09F5" w:rsidRDefault="005D6919">
            <w:pPr>
              <w:pStyle w:val="Compact"/>
              <w:jc w:val="center"/>
              <w:rPr>
                <w:rFonts w:cs="Times New Roman"/>
              </w:rPr>
            </w:pPr>
            <w:r w:rsidRPr="003B09F5">
              <w:rPr>
                <w:rFonts w:cs="Times New Roman"/>
              </w:rPr>
              <w:t>Likely for waders and vegetation. Unlikely for aquatic inverts unless pH is restored.</w:t>
            </w:r>
          </w:p>
        </w:tc>
      </w:tr>
      <w:tr w:rsidR="003B09F5" w:rsidRPr="003B09F5" w14:paraId="26272063" w14:textId="77777777">
        <w:tc>
          <w:tcPr>
            <w:tcW w:w="0" w:type="auto"/>
          </w:tcPr>
          <w:p w14:paraId="26272060" w14:textId="77777777" w:rsidR="001D584F" w:rsidRPr="003B09F5" w:rsidRDefault="005D6919">
            <w:pPr>
              <w:pStyle w:val="Compact"/>
              <w:rPr>
                <w:rFonts w:cs="Times New Roman"/>
              </w:rPr>
            </w:pPr>
            <w:r w:rsidRPr="003B09F5">
              <w:rPr>
                <w:rFonts w:cs="Times New Roman"/>
              </w:rPr>
              <w:lastRenderedPageBreak/>
              <w:t>* Maintenance of the current extent of wading bird habitat</w:t>
            </w:r>
          </w:p>
        </w:tc>
        <w:tc>
          <w:tcPr>
            <w:tcW w:w="0" w:type="auto"/>
          </w:tcPr>
          <w:p w14:paraId="26272061" w14:textId="77777777" w:rsidR="001D584F" w:rsidRPr="003B09F5" w:rsidRDefault="005D6919">
            <w:pPr>
              <w:pStyle w:val="Compact"/>
              <w:rPr>
                <w:rFonts w:cs="Times New Roman"/>
              </w:rPr>
            </w:pPr>
            <w:r w:rsidRPr="003B09F5">
              <w:rPr>
                <w:rFonts w:cs="Times New Roman"/>
              </w:rPr>
              <w:t>Greater seasonal variation and higher surface water levels are likely to maintain or expand current feeding habitat for waders.</w:t>
            </w:r>
          </w:p>
        </w:tc>
        <w:tc>
          <w:tcPr>
            <w:tcW w:w="0" w:type="auto"/>
          </w:tcPr>
          <w:p w14:paraId="26272062" w14:textId="77777777" w:rsidR="001D584F" w:rsidRPr="003B09F5" w:rsidRDefault="005D6919">
            <w:pPr>
              <w:pStyle w:val="Compact"/>
              <w:jc w:val="center"/>
              <w:rPr>
                <w:rFonts w:cs="Times New Roman"/>
              </w:rPr>
            </w:pPr>
            <w:r w:rsidRPr="003B09F5">
              <w:rPr>
                <w:rFonts w:cs="Times New Roman"/>
              </w:rPr>
              <w:t>Very likely</w:t>
            </w:r>
          </w:p>
        </w:tc>
      </w:tr>
      <w:tr w:rsidR="003B09F5" w:rsidRPr="003B09F5" w14:paraId="26272067" w14:textId="77777777">
        <w:tc>
          <w:tcPr>
            <w:tcW w:w="0" w:type="auto"/>
          </w:tcPr>
          <w:p w14:paraId="26272064" w14:textId="77777777" w:rsidR="001D584F" w:rsidRPr="003B09F5" w:rsidRDefault="005D6919">
            <w:pPr>
              <w:pStyle w:val="Compact"/>
              <w:rPr>
                <w:rFonts w:cs="Times New Roman"/>
              </w:rPr>
            </w:pPr>
            <w:r w:rsidRPr="003B09F5">
              <w:rPr>
                <w:rFonts w:cs="Times New Roman"/>
              </w:rPr>
              <w:t>* No expansion in the areas of sedge vegetation, but maintenance of existing areas</w:t>
            </w:r>
          </w:p>
        </w:tc>
        <w:tc>
          <w:tcPr>
            <w:tcW w:w="0" w:type="auto"/>
          </w:tcPr>
          <w:p w14:paraId="26272065" w14:textId="77777777" w:rsidR="001D584F" w:rsidRPr="003B09F5" w:rsidRDefault="005D6919">
            <w:pPr>
              <w:pStyle w:val="Compact"/>
              <w:rPr>
                <w:rFonts w:cs="Times New Roman"/>
              </w:rPr>
            </w:pPr>
            <w:r w:rsidRPr="003B09F5">
              <w:rPr>
                <w:rFonts w:cs="Times New Roman"/>
              </w:rPr>
              <w:t>Modeling does not suggest sedge vegetation is likely to increase although higher water levels are likely to provide additional habitat for fringing vegetation.</w:t>
            </w:r>
          </w:p>
        </w:tc>
        <w:tc>
          <w:tcPr>
            <w:tcW w:w="0" w:type="auto"/>
          </w:tcPr>
          <w:p w14:paraId="26272066"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06B" w14:textId="77777777">
        <w:tc>
          <w:tcPr>
            <w:tcW w:w="0" w:type="auto"/>
          </w:tcPr>
          <w:p w14:paraId="26272068" w14:textId="77777777" w:rsidR="001D584F" w:rsidRPr="003B09F5" w:rsidRDefault="005D6919">
            <w:pPr>
              <w:pStyle w:val="Compact"/>
              <w:rPr>
                <w:rFonts w:cs="Times New Roman"/>
              </w:rPr>
            </w:pPr>
            <w:r w:rsidRPr="003B09F5">
              <w:rPr>
                <w:rFonts w:cs="Times New Roman"/>
              </w:rPr>
              <w:t>* Removal of mosquito fish from the lake</w:t>
            </w:r>
          </w:p>
        </w:tc>
        <w:tc>
          <w:tcPr>
            <w:tcW w:w="0" w:type="auto"/>
          </w:tcPr>
          <w:p w14:paraId="26272069" w14:textId="2D22AE9A" w:rsidR="001D584F" w:rsidRPr="003B09F5" w:rsidRDefault="00285288" w:rsidP="00285288">
            <w:pPr>
              <w:pStyle w:val="Compact"/>
              <w:rPr>
                <w:rFonts w:cs="Times New Roman"/>
              </w:rPr>
            </w:pPr>
            <w:r>
              <w:rPr>
                <w:rFonts w:cs="Times New Roman"/>
              </w:rPr>
              <w:t xml:space="preserve">This management objective needs to be reworded. </w:t>
            </w:r>
            <w:r w:rsidRPr="005542F6">
              <w:rPr>
                <w:rFonts w:cs="Times New Roman"/>
                <w:i/>
                <w:iCs/>
              </w:rPr>
              <w:t>Gambusia holbrooki</w:t>
            </w:r>
            <w:r>
              <w:rPr>
                <w:rFonts w:cs="Times New Roman"/>
              </w:rPr>
              <w:t xml:space="preserve"> should not be referred to in this way because it does not control mosquitoes. The drying that occurred in the wetland in the late 1990s eradicated this species of non-native fish and to our knowledge it has not returned. Vigilance is required </w:t>
            </w:r>
            <w:r w:rsidR="006124C4">
              <w:rPr>
                <w:rFonts w:cs="Times New Roman"/>
              </w:rPr>
              <w:t>to ensure that it does not become established again.</w:t>
            </w:r>
          </w:p>
        </w:tc>
        <w:tc>
          <w:tcPr>
            <w:tcW w:w="0" w:type="auto"/>
          </w:tcPr>
          <w:p w14:paraId="2627206A" w14:textId="269123F0" w:rsidR="001D584F" w:rsidRPr="003B09F5" w:rsidRDefault="00285288">
            <w:pPr>
              <w:pStyle w:val="Compact"/>
              <w:jc w:val="center"/>
              <w:rPr>
                <w:rFonts w:cs="Times New Roman"/>
              </w:rPr>
            </w:pPr>
            <w:r>
              <w:rPr>
                <w:rFonts w:cs="Times New Roman"/>
              </w:rPr>
              <w:t>No change</w:t>
            </w:r>
          </w:p>
        </w:tc>
      </w:tr>
      <w:tr w:rsidR="003B09F5" w:rsidRPr="003B09F5" w14:paraId="2627206F" w14:textId="77777777">
        <w:tc>
          <w:tcPr>
            <w:tcW w:w="0" w:type="auto"/>
          </w:tcPr>
          <w:p w14:paraId="2627206C" w14:textId="77777777" w:rsidR="001D584F" w:rsidRPr="003B09F5" w:rsidRDefault="005D6919">
            <w:pPr>
              <w:pStyle w:val="Compact"/>
              <w:rPr>
                <w:rFonts w:cs="Times New Roman"/>
              </w:rPr>
            </w:pPr>
            <w:r w:rsidRPr="003B09F5">
              <w:rPr>
                <w:rFonts w:cs="Times New Roman"/>
              </w:rPr>
              <w:t>* Maintenance of high species richness of aquatic macroinvertebrates, macrophytes and sedge vegetation</w:t>
            </w:r>
          </w:p>
        </w:tc>
        <w:tc>
          <w:tcPr>
            <w:tcW w:w="0" w:type="auto"/>
          </w:tcPr>
          <w:p w14:paraId="2627206D" w14:textId="67C8E7A1" w:rsidR="001D584F" w:rsidRPr="003B09F5" w:rsidRDefault="005D6919" w:rsidP="006124C4">
            <w:pPr>
              <w:pStyle w:val="Compact"/>
              <w:rPr>
                <w:rFonts w:cs="Times New Roman"/>
              </w:rPr>
            </w:pPr>
            <w:r w:rsidRPr="003B09F5">
              <w:rPr>
                <w:rFonts w:cs="Times New Roman"/>
              </w:rPr>
              <w:t xml:space="preserve">The proposed changes will maintain the rich macrophytic and sedge vegetation. </w:t>
            </w:r>
            <w:r w:rsidR="006124C4">
              <w:rPr>
                <w:rFonts w:cs="Times New Roman"/>
              </w:rPr>
              <w:t>The</w:t>
            </w:r>
            <w:r w:rsidRPr="003B09F5">
              <w:rPr>
                <w:rFonts w:cs="Times New Roman"/>
              </w:rPr>
              <w:t xml:space="preserve"> richness of the aquatic macroinvertebrate community</w:t>
            </w:r>
            <w:r w:rsidR="006124C4">
              <w:rPr>
                <w:rFonts w:cs="Times New Roman"/>
              </w:rPr>
              <w:t xml:space="preserve"> has changed, at least partly due to acidification but other factors may be involved. </w:t>
            </w:r>
          </w:p>
        </w:tc>
        <w:tc>
          <w:tcPr>
            <w:tcW w:w="0" w:type="auto"/>
          </w:tcPr>
          <w:p w14:paraId="2627206E" w14:textId="77777777" w:rsidR="001D584F" w:rsidRPr="003B09F5" w:rsidRDefault="005D6919">
            <w:pPr>
              <w:pStyle w:val="Compact"/>
              <w:jc w:val="center"/>
              <w:rPr>
                <w:rFonts w:cs="Times New Roman"/>
              </w:rPr>
            </w:pPr>
            <w:r w:rsidRPr="003B09F5">
              <w:rPr>
                <w:rFonts w:cs="Times New Roman"/>
              </w:rPr>
              <w:t>Likely for macrophytes and sedges. Unlikely for aquatic macroinvertebrates</w:t>
            </w:r>
          </w:p>
        </w:tc>
      </w:tr>
    </w:tbl>
    <w:p w14:paraId="0FBA5075" w14:textId="77777777" w:rsidR="00A11ACC" w:rsidRDefault="00A11ACC">
      <w:pPr>
        <w:pStyle w:val="Heading3"/>
        <w:rPr>
          <w:rFonts w:cs="Times New Roman"/>
        </w:rPr>
        <w:sectPr w:rsidR="00A11ACC" w:rsidSect="00A11ACC">
          <w:pgSz w:w="15840" w:h="12240" w:orient="landscape"/>
          <w:pgMar w:top="1440" w:right="1440" w:bottom="1440" w:left="1440" w:header="720" w:footer="720" w:gutter="0"/>
          <w:cols w:space="720"/>
          <w:docGrid w:linePitch="326"/>
        </w:sectPr>
      </w:pPr>
      <w:bookmarkStart w:id="132" w:name="water-quality-4"/>
    </w:p>
    <w:p w14:paraId="18F07AC2" w14:textId="77777777" w:rsidR="00590956" w:rsidRPr="003B09F5" w:rsidRDefault="00590956">
      <w:pPr>
        <w:rPr>
          <w:rFonts w:ascii="Times New Roman" w:eastAsiaTheme="majorEastAsia" w:hAnsi="Times New Roman" w:cs="Times New Roman"/>
          <w:b/>
          <w:bCs/>
          <w:sz w:val="32"/>
          <w:szCs w:val="32"/>
        </w:rPr>
      </w:pPr>
      <w:bookmarkStart w:id="133" w:name="lake-nowergup"/>
      <w:bookmarkEnd w:id="132"/>
      <w:r w:rsidRPr="003B09F5">
        <w:rPr>
          <w:rFonts w:ascii="Times New Roman" w:hAnsi="Times New Roman" w:cs="Times New Roman"/>
        </w:rPr>
        <w:lastRenderedPageBreak/>
        <w:br w:type="page"/>
      </w:r>
    </w:p>
    <w:p w14:paraId="26272082" w14:textId="5EA91DFE" w:rsidR="001D584F" w:rsidRPr="003B09F5" w:rsidRDefault="005D6919">
      <w:pPr>
        <w:pStyle w:val="Heading2"/>
        <w:rPr>
          <w:rFonts w:cs="Times New Roman"/>
        </w:rPr>
      </w:pPr>
      <w:bookmarkStart w:id="134" w:name="_Toc29410598"/>
      <w:commentRangeStart w:id="135"/>
      <w:r w:rsidRPr="003B09F5">
        <w:rPr>
          <w:rFonts w:cs="Times New Roman"/>
        </w:rPr>
        <w:lastRenderedPageBreak/>
        <w:t>Lake Nowergup</w:t>
      </w:r>
      <w:bookmarkEnd w:id="133"/>
      <w:commentRangeEnd w:id="135"/>
      <w:r w:rsidR="005B7F24">
        <w:rPr>
          <w:rStyle w:val="CommentReference"/>
          <w:rFonts w:asciiTheme="minorHAnsi" w:eastAsiaTheme="minorHAnsi" w:hAnsiTheme="minorHAnsi" w:cstheme="minorBidi"/>
          <w:b w:val="0"/>
          <w:bCs w:val="0"/>
        </w:rPr>
        <w:commentReference w:id="135"/>
      </w:r>
      <w:bookmarkEnd w:id="134"/>
    </w:p>
    <w:p w14:paraId="26272083" w14:textId="355E15D6" w:rsidR="001D584F" w:rsidRPr="003B09F5" w:rsidRDefault="005D6919">
      <w:pPr>
        <w:pStyle w:val="FirstParagraph"/>
        <w:rPr>
          <w:rFonts w:cs="Times New Roman"/>
        </w:rPr>
      </w:pPr>
      <w:r w:rsidRPr="003B09F5">
        <w:rPr>
          <w:rFonts w:cs="Times New Roman"/>
        </w:rPr>
        <w:t xml:space="preserve">Lake Nowergup </w:t>
      </w:r>
      <w:r w:rsidR="007A36F2">
        <w:rPr>
          <w:rFonts w:cs="Times New Roman"/>
        </w:rPr>
        <w:t>wa</w:t>
      </w:r>
      <w:r w:rsidRPr="003B09F5">
        <w:rPr>
          <w:rFonts w:cs="Times New Roman"/>
        </w:rPr>
        <w:t xml:space="preserve">s one of the deepest permanent lakes on the Swan Coastal Plain and </w:t>
      </w:r>
      <w:r w:rsidR="007A36F2">
        <w:rPr>
          <w:rFonts w:cs="Times New Roman"/>
        </w:rPr>
        <w:t xml:space="preserve">has </w:t>
      </w:r>
      <w:r w:rsidRPr="003B09F5">
        <w:rPr>
          <w:rFonts w:cs="Times New Roman"/>
        </w:rPr>
        <w:t>provide</w:t>
      </w:r>
      <w:r w:rsidR="007A36F2">
        <w:rPr>
          <w:rFonts w:cs="Times New Roman"/>
        </w:rPr>
        <w:t>d</w:t>
      </w:r>
      <w:r w:rsidRPr="003B09F5">
        <w:rPr>
          <w:rFonts w:cs="Times New Roman"/>
        </w:rPr>
        <w:t xml:space="preserve"> a permanent habitat for aquatic invertebrates and fish, as well as an important drought refuge for water birds (Froend, et al., </w:t>
      </w:r>
      <w:hyperlink w:anchor="ref-Froend2004">
        <w:r w:rsidRPr="003B09F5">
          <w:rPr>
            <w:rStyle w:val="Hyperlink"/>
            <w:rFonts w:cs="Times New Roman"/>
            <w:color w:val="auto"/>
          </w:rPr>
          <w:t>2004</w:t>
        </w:r>
      </w:hyperlink>
      <w:r w:rsidRPr="003B09F5">
        <w:rPr>
          <w:rFonts w:cs="Times New Roman"/>
        </w:rPr>
        <w:t>). Despite the wetland being artificially maintained since 1989, water levels have continued to decline. This decline has altered the fringing vegetation of the lake and reduced the area of permanent water.</w:t>
      </w:r>
    </w:p>
    <w:p w14:paraId="26272084" w14:textId="77777777" w:rsidR="001D584F" w:rsidRPr="003B09F5" w:rsidRDefault="005D6919">
      <w:pPr>
        <w:pStyle w:val="Heading3"/>
        <w:rPr>
          <w:rFonts w:cs="Times New Roman"/>
        </w:rPr>
      </w:pPr>
      <w:bookmarkStart w:id="136" w:name="hydrology-6"/>
      <w:bookmarkStart w:id="137" w:name="_Toc29410599"/>
      <w:r w:rsidRPr="003B09F5">
        <w:rPr>
          <w:rFonts w:cs="Times New Roman"/>
        </w:rPr>
        <w:t>Hydrology</w:t>
      </w:r>
      <w:bookmarkEnd w:id="136"/>
      <w:bookmarkEnd w:id="137"/>
    </w:p>
    <w:p w14:paraId="26272085" w14:textId="7652CE8E" w:rsidR="001D584F" w:rsidRDefault="005D6919">
      <w:pPr>
        <w:pStyle w:val="FirstParagraph"/>
        <w:rPr>
          <w:rFonts w:cs="Times New Roman"/>
        </w:rPr>
      </w:pPr>
      <w:r w:rsidRPr="003B09F5">
        <w:rPr>
          <w:rFonts w:cs="Times New Roman"/>
        </w:rPr>
        <w:t>Since 2010, surface water levels in the lake have decline</w:t>
      </w:r>
      <w:r w:rsidR="007A36F2">
        <w:rPr>
          <w:rFonts w:cs="Times New Roman"/>
        </w:rPr>
        <w:t>d</w:t>
      </w:r>
      <w:r w:rsidRPr="003B09F5">
        <w:rPr>
          <w:rFonts w:cs="Times New Roman"/>
        </w:rPr>
        <w:t xml:space="preserve"> significantly to levels that are currently below the minimum reading on the staff gauge 6162567 (</w:t>
      </w:r>
      <w:r w:rsidR="006F3E30">
        <w:rPr>
          <w:rFonts w:cs="Times New Roman"/>
        </w:rPr>
        <w:fldChar w:fldCharType="begin"/>
      </w:r>
      <w:r w:rsidR="006F3E30">
        <w:rPr>
          <w:rFonts w:cs="Times New Roman"/>
        </w:rPr>
        <w:instrText xml:space="preserve"> REF _Ref25920303 \h </w:instrText>
      </w:r>
      <w:r w:rsidR="006F3E30">
        <w:rPr>
          <w:rFonts w:cs="Times New Roman"/>
        </w:rPr>
      </w:r>
      <w:r w:rsidR="006F3E30">
        <w:rPr>
          <w:rFonts w:cs="Times New Roman"/>
        </w:rPr>
        <w:fldChar w:fldCharType="separate"/>
      </w:r>
      <w:r w:rsidR="00E3659C" w:rsidRPr="003B09F5">
        <w:rPr>
          <w:rFonts w:cs="Times New Roman"/>
        </w:rPr>
        <w:t xml:space="preserve">Figure </w:t>
      </w:r>
      <w:r w:rsidR="00E3659C">
        <w:rPr>
          <w:rFonts w:cs="Times New Roman"/>
          <w:noProof/>
        </w:rPr>
        <w:t>34</w:t>
      </w:r>
      <w:r w:rsidR="006F3E30">
        <w:rPr>
          <w:rFonts w:cs="Times New Roman"/>
        </w:rPr>
        <w:fldChar w:fldCharType="end"/>
      </w:r>
      <w:r w:rsidRPr="003B09F5">
        <w:rPr>
          <w:rFonts w:cs="Times New Roman"/>
        </w:rPr>
        <w:t xml:space="preserve">). Groundwater levels at the nearby bore 61611247 have shown similar trends as surface water levels. Between 2008 and 2014, groundwater levels at the bore have declined by more than 1.0 m. A similar decline in surface waters is likely and measurements from this bore have been used in the vegetation analysis. Currently, groundwater levels have increased to </w:t>
      </w:r>
      <w:commentRangeStart w:id="138"/>
      <w:r w:rsidRPr="003B09F5">
        <w:rPr>
          <w:rFonts w:cs="Times New Roman"/>
        </w:rPr>
        <w:t>above 15 mAHD due to recent rainfall</w:t>
      </w:r>
      <w:r w:rsidR="007D4B6A">
        <w:rPr>
          <w:rFonts w:cs="Times New Roman"/>
        </w:rPr>
        <w:t xml:space="preserve"> and nearby su</w:t>
      </w:r>
      <w:r w:rsidR="00415139">
        <w:rPr>
          <w:rFonts w:cs="Times New Roman"/>
        </w:rPr>
        <w:t>pplementation influencing local superficial levels</w:t>
      </w:r>
      <w:r w:rsidRPr="003B09F5">
        <w:rPr>
          <w:rFonts w:cs="Times New Roman"/>
        </w:rPr>
        <w:t xml:space="preserve">. </w:t>
      </w:r>
      <w:commentRangeEnd w:id="138"/>
      <w:r w:rsidR="00137450">
        <w:rPr>
          <w:rStyle w:val="CommentReference"/>
          <w:rFonts w:asciiTheme="minorHAnsi" w:hAnsiTheme="minorHAnsi"/>
        </w:rPr>
        <w:commentReference w:id="138"/>
      </w:r>
      <w:r w:rsidRPr="003B09F5">
        <w:rPr>
          <w:rFonts w:cs="Times New Roman"/>
        </w:rPr>
        <w:t>Mean seasonal maximum groundwater levels from the 1994-1999 period to the 2014-2019 period declined by 1.7 m, while for the mean minimum water levels the decline was 1.5 m (</w:t>
      </w:r>
      <w:r w:rsidR="00A11ACC">
        <w:rPr>
          <w:rFonts w:cs="Times New Roman"/>
        </w:rPr>
        <w:fldChar w:fldCharType="begin"/>
      </w:r>
      <w:r w:rsidR="00A11ACC">
        <w:rPr>
          <w:rFonts w:cs="Times New Roman"/>
        </w:rPr>
        <w:instrText xml:space="preserve"> REF _Ref25921864 \h </w:instrText>
      </w:r>
      <w:r w:rsidR="00A11ACC">
        <w:rPr>
          <w:rFonts w:cs="Times New Roman"/>
        </w:rPr>
      </w:r>
      <w:r w:rsidR="00A11ACC">
        <w:rPr>
          <w:rFonts w:cs="Times New Roman"/>
        </w:rPr>
        <w:fldChar w:fldCharType="separate"/>
      </w:r>
      <w:r w:rsidR="00E3659C">
        <w:t xml:space="preserve">Table </w:t>
      </w:r>
      <w:r w:rsidR="00E3659C">
        <w:rPr>
          <w:noProof/>
        </w:rPr>
        <w:t>14</w:t>
      </w:r>
      <w:r w:rsidR="00A11ACC">
        <w:rPr>
          <w:rFonts w:cs="Times New Roman"/>
        </w:rPr>
        <w:fldChar w:fldCharType="end"/>
      </w:r>
      <w:r w:rsidRPr="003B09F5">
        <w:rPr>
          <w:rFonts w:cs="Times New Roman"/>
        </w:rPr>
        <w:t xml:space="preserve">). Maximum and minimum water levels now tend to occur earlier in the year than previously. Proposed threshold levels will apply to bore 61610601, where under proposed reduction in abstraction a threshold at 18.0 mAHD should be achievable. This is likely to correspond to threshold level </w:t>
      </w:r>
      <w:commentRangeStart w:id="139"/>
      <w:r w:rsidRPr="003B09F5">
        <w:rPr>
          <w:rFonts w:cs="Times New Roman"/>
        </w:rPr>
        <w:t xml:space="preserve">of 16.0 mAHD </w:t>
      </w:r>
      <w:commentRangeEnd w:id="139"/>
      <w:r w:rsidR="005B7F24">
        <w:rPr>
          <w:rStyle w:val="CommentReference"/>
          <w:rFonts w:asciiTheme="minorHAnsi" w:hAnsiTheme="minorHAnsi"/>
        </w:rPr>
        <w:commentReference w:id="139"/>
      </w:r>
      <w:r w:rsidRPr="003B09F5">
        <w:rPr>
          <w:rFonts w:cs="Times New Roman"/>
        </w:rPr>
        <w:t>at the staff gauge, 0.8 m lower than the current threshold</w:t>
      </w:r>
      <w:r w:rsidR="001230EE">
        <w:rPr>
          <w:rFonts w:cs="Times New Roman"/>
        </w:rPr>
        <w:t xml:space="preserve"> but an increase from current minimum levels by about 1 m</w:t>
      </w:r>
      <w:r w:rsidRPr="003B09F5">
        <w:rPr>
          <w:rFonts w:cs="Times New Roman"/>
        </w:rPr>
        <w:t>.</w:t>
      </w:r>
    </w:p>
    <w:p w14:paraId="32493DB0" w14:textId="57E3FB45" w:rsidR="00B913B5" w:rsidRDefault="00B913B5" w:rsidP="00B913B5">
      <w:pPr>
        <w:pStyle w:val="Caption"/>
        <w:keepNext/>
      </w:pPr>
      <w:bookmarkStart w:id="140" w:name="_Ref25921864"/>
      <w:r>
        <w:t xml:space="preserve">Table </w:t>
      </w:r>
      <w:fldSimple w:instr=" SEQ Table \* ARABIC ">
        <w:r w:rsidR="00E3659C">
          <w:rPr>
            <w:noProof/>
          </w:rPr>
          <w:t>14</w:t>
        </w:r>
      </w:fldSimple>
      <w:bookmarkEnd w:id="140"/>
      <w:r w:rsidRPr="00326731">
        <w:rPr>
          <w:rFonts w:ascii="LMRoman10-Regular" w:hAnsi="LMRoman10-Regular" w:cs="LMRoman10-Regular"/>
          <w:sz w:val="20"/>
          <w:szCs w:val="20"/>
          <w:lang w:val="en-AU"/>
        </w:rPr>
        <w:t xml:space="preserve"> </w:t>
      </w:r>
      <w:r w:rsidRPr="00326731">
        <w:rPr>
          <w:lang w:val="en-AU"/>
        </w:rPr>
        <w:t xml:space="preserve">Five year summaries </w:t>
      </w:r>
      <w:commentRangeStart w:id="141"/>
      <w:commentRangeStart w:id="142"/>
      <w:r w:rsidRPr="00326731">
        <w:rPr>
          <w:lang w:val="en-AU"/>
        </w:rPr>
        <w:t xml:space="preserve">of surface water level data at </w:t>
      </w:r>
      <w:r>
        <w:rPr>
          <w:lang w:val="en-AU"/>
        </w:rPr>
        <w:t>Lake Nowergup</w:t>
      </w:r>
      <w:commentRangeEnd w:id="141"/>
      <w:r w:rsidR="005B7F24">
        <w:rPr>
          <w:rStyle w:val="CommentReference"/>
        </w:rPr>
        <w:commentReference w:id="141"/>
      </w:r>
      <w:commentRangeEnd w:id="142"/>
      <w:r w:rsidR="00E26E6E">
        <w:rPr>
          <w:rStyle w:val="CommentReference"/>
        </w:rPr>
        <w:commentReference w:id="142"/>
      </w:r>
    </w:p>
    <w:tbl>
      <w:tblPr>
        <w:tblStyle w:val="Table"/>
        <w:tblW w:w="8926" w:type="dxa"/>
        <w:tblLook w:val="04A0" w:firstRow="1" w:lastRow="0" w:firstColumn="1" w:lastColumn="0" w:noHBand="0" w:noVBand="1"/>
      </w:tblPr>
      <w:tblGrid>
        <w:gridCol w:w="1989"/>
        <w:gridCol w:w="2051"/>
        <w:gridCol w:w="1909"/>
        <w:gridCol w:w="1559"/>
        <w:gridCol w:w="1418"/>
      </w:tblGrid>
      <w:tr w:rsidR="00B913B5" w14:paraId="6F66581B" w14:textId="77777777" w:rsidTr="007C2274">
        <w:tc>
          <w:tcPr>
            <w:tcW w:w="1989" w:type="dxa"/>
          </w:tcPr>
          <w:p w14:paraId="3ED04C00" w14:textId="77777777" w:rsidR="00B913B5" w:rsidRDefault="00B913B5" w:rsidP="00376A55">
            <w:pPr>
              <w:pStyle w:val="BodyText"/>
            </w:pPr>
            <w:r>
              <w:t>Period</w:t>
            </w:r>
          </w:p>
        </w:tc>
        <w:tc>
          <w:tcPr>
            <w:tcW w:w="2051" w:type="dxa"/>
          </w:tcPr>
          <w:p w14:paraId="58006547" w14:textId="77777777" w:rsidR="00B913B5" w:rsidRPr="00016946" w:rsidRDefault="00B913B5" w:rsidP="008A7ECB">
            <w:pPr>
              <w:pStyle w:val="BodyText"/>
              <w:spacing w:before="120" w:after="120"/>
              <w:rPr>
                <w:lang w:val="en-AU"/>
              </w:rPr>
            </w:pPr>
            <w:r w:rsidRPr="00016946">
              <w:rPr>
                <w:lang w:val="en-AU"/>
              </w:rPr>
              <w:t>Mean</w:t>
            </w:r>
            <w:r>
              <w:rPr>
                <w:lang w:val="en-AU"/>
              </w:rPr>
              <w:t xml:space="preserve"> </w:t>
            </w:r>
            <w:r w:rsidRPr="00016946">
              <w:rPr>
                <w:lang w:val="en-AU"/>
              </w:rPr>
              <w:t>max seasonal</w:t>
            </w:r>
          </w:p>
          <w:p w14:paraId="223A475C" w14:textId="77777777" w:rsidR="00B913B5" w:rsidRDefault="00B913B5" w:rsidP="008A7ECB">
            <w:pPr>
              <w:pStyle w:val="BodyText"/>
              <w:spacing w:before="120" w:after="120"/>
            </w:pPr>
            <w:r w:rsidRPr="00016946">
              <w:rPr>
                <w:lang w:val="en-AU"/>
              </w:rPr>
              <w:t>level (mAHD)</w:t>
            </w:r>
          </w:p>
        </w:tc>
        <w:tc>
          <w:tcPr>
            <w:tcW w:w="1909" w:type="dxa"/>
          </w:tcPr>
          <w:p w14:paraId="30D063D9" w14:textId="77777777" w:rsidR="00B913B5" w:rsidRPr="00016946" w:rsidRDefault="00B913B5" w:rsidP="008A7ECB">
            <w:pPr>
              <w:pStyle w:val="BodyText"/>
              <w:spacing w:before="120" w:after="120"/>
              <w:rPr>
                <w:lang w:val="en-AU"/>
              </w:rPr>
            </w:pPr>
            <w:r w:rsidRPr="00016946">
              <w:rPr>
                <w:lang w:val="en-AU"/>
              </w:rPr>
              <w:t>Mean</w:t>
            </w:r>
            <w:r>
              <w:rPr>
                <w:lang w:val="en-AU"/>
              </w:rPr>
              <w:t xml:space="preserve"> min</w:t>
            </w:r>
            <w:r w:rsidRPr="00016946">
              <w:rPr>
                <w:lang w:val="en-AU"/>
              </w:rPr>
              <w:t xml:space="preserve"> seasonal</w:t>
            </w:r>
          </w:p>
          <w:p w14:paraId="459343FD" w14:textId="77777777" w:rsidR="00B913B5" w:rsidRDefault="00B913B5" w:rsidP="008A7ECB">
            <w:pPr>
              <w:pStyle w:val="BodyText"/>
              <w:spacing w:before="120" w:after="120"/>
            </w:pPr>
            <w:r w:rsidRPr="00016946">
              <w:rPr>
                <w:lang w:val="en-AU"/>
              </w:rPr>
              <w:t>level (mAHD)</w:t>
            </w:r>
          </w:p>
        </w:tc>
        <w:tc>
          <w:tcPr>
            <w:tcW w:w="1559" w:type="dxa"/>
          </w:tcPr>
          <w:p w14:paraId="3DA417AD" w14:textId="77777777" w:rsidR="00B913B5" w:rsidRDefault="00B913B5" w:rsidP="00376A55">
            <w:pPr>
              <w:pStyle w:val="BodyText"/>
            </w:pPr>
            <w:r>
              <w:t>Mean seasonal change (m)</w:t>
            </w:r>
          </w:p>
        </w:tc>
        <w:tc>
          <w:tcPr>
            <w:tcW w:w="1418" w:type="dxa"/>
          </w:tcPr>
          <w:p w14:paraId="5B2D2EB9" w14:textId="77777777" w:rsidR="00B913B5" w:rsidRDefault="00B913B5" w:rsidP="00376A55">
            <w:pPr>
              <w:pStyle w:val="BodyText"/>
            </w:pPr>
            <w:r>
              <w:t>Mean max to min (days)</w:t>
            </w:r>
          </w:p>
        </w:tc>
      </w:tr>
      <w:tr w:rsidR="00B913B5" w14:paraId="5551A0D5" w14:textId="77777777" w:rsidTr="007C2274">
        <w:tc>
          <w:tcPr>
            <w:tcW w:w="1989" w:type="dxa"/>
          </w:tcPr>
          <w:p w14:paraId="444EE909" w14:textId="77777777" w:rsidR="00B913B5" w:rsidRDefault="00B913B5" w:rsidP="008A7ECB">
            <w:pPr>
              <w:pStyle w:val="BodyText"/>
              <w:jc w:val="center"/>
            </w:pPr>
            <w:r>
              <w:t>08/1994 – 07/1999</w:t>
            </w:r>
          </w:p>
        </w:tc>
        <w:tc>
          <w:tcPr>
            <w:tcW w:w="2051" w:type="dxa"/>
          </w:tcPr>
          <w:p w14:paraId="224EE765" w14:textId="476B17B2" w:rsidR="00B913B5" w:rsidRDefault="00B913B5" w:rsidP="008A7ECB">
            <w:pPr>
              <w:pStyle w:val="BodyText"/>
              <w:jc w:val="center"/>
            </w:pPr>
            <w:r>
              <w:t>16.6 (</w:t>
            </w:r>
            <w:r w:rsidR="00DD753B">
              <w:t>Oct</w:t>
            </w:r>
            <w:r>
              <w:t>)</w:t>
            </w:r>
          </w:p>
        </w:tc>
        <w:tc>
          <w:tcPr>
            <w:tcW w:w="1909" w:type="dxa"/>
          </w:tcPr>
          <w:p w14:paraId="480FE176" w14:textId="4143EA30" w:rsidR="00B913B5" w:rsidRDefault="00DD753B" w:rsidP="008A7ECB">
            <w:pPr>
              <w:pStyle w:val="BodyText"/>
              <w:jc w:val="center"/>
            </w:pPr>
            <w:r>
              <w:t>15.3</w:t>
            </w:r>
            <w:r w:rsidR="00B913B5">
              <w:t xml:space="preserve"> (</w:t>
            </w:r>
            <w:r>
              <w:t>May</w:t>
            </w:r>
            <w:r w:rsidR="00B913B5">
              <w:t>)</w:t>
            </w:r>
          </w:p>
        </w:tc>
        <w:tc>
          <w:tcPr>
            <w:tcW w:w="1559" w:type="dxa"/>
          </w:tcPr>
          <w:p w14:paraId="2449488E" w14:textId="22011D19" w:rsidR="00B913B5" w:rsidRDefault="00DD753B" w:rsidP="008A7ECB">
            <w:pPr>
              <w:pStyle w:val="BodyText"/>
              <w:jc w:val="center"/>
            </w:pPr>
            <w:r>
              <w:t>1.30</w:t>
            </w:r>
          </w:p>
        </w:tc>
        <w:tc>
          <w:tcPr>
            <w:tcW w:w="1418" w:type="dxa"/>
          </w:tcPr>
          <w:p w14:paraId="2A713D83" w14:textId="554E81D1" w:rsidR="00B913B5" w:rsidRDefault="00DD753B" w:rsidP="008A7ECB">
            <w:pPr>
              <w:pStyle w:val="BodyText"/>
              <w:jc w:val="center"/>
            </w:pPr>
            <w:r>
              <w:t>144</w:t>
            </w:r>
          </w:p>
        </w:tc>
      </w:tr>
      <w:tr w:rsidR="00B913B5" w14:paraId="57A76FB9" w14:textId="77777777" w:rsidTr="007C2274">
        <w:tc>
          <w:tcPr>
            <w:tcW w:w="1989" w:type="dxa"/>
          </w:tcPr>
          <w:p w14:paraId="3793E7D7" w14:textId="77777777" w:rsidR="00B913B5" w:rsidRDefault="00B913B5" w:rsidP="008A7ECB">
            <w:pPr>
              <w:pStyle w:val="BodyText"/>
              <w:jc w:val="center"/>
            </w:pPr>
            <w:r>
              <w:t>08/1999 – 07/2004</w:t>
            </w:r>
          </w:p>
        </w:tc>
        <w:tc>
          <w:tcPr>
            <w:tcW w:w="2051" w:type="dxa"/>
          </w:tcPr>
          <w:p w14:paraId="4032027D" w14:textId="5EDDEA0C" w:rsidR="00B913B5" w:rsidRDefault="00B913B5" w:rsidP="008A7ECB">
            <w:pPr>
              <w:pStyle w:val="BodyText"/>
              <w:jc w:val="center"/>
            </w:pPr>
            <w:r>
              <w:t>16.5 (</w:t>
            </w:r>
            <w:r w:rsidR="00DD753B">
              <w:t>Oct</w:t>
            </w:r>
            <w:r>
              <w:t>)</w:t>
            </w:r>
          </w:p>
        </w:tc>
        <w:tc>
          <w:tcPr>
            <w:tcW w:w="1909" w:type="dxa"/>
          </w:tcPr>
          <w:p w14:paraId="59965804" w14:textId="23B987D5" w:rsidR="00B913B5" w:rsidRDefault="00DD753B" w:rsidP="008A7ECB">
            <w:pPr>
              <w:pStyle w:val="BodyText"/>
              <w:jc w:val="center"/>
            </w:pPr>
            <w:r>
              <w:t>14.8</w:t>
            </w:r>
            <w:r w:rsidR="00B913B5">
              <w:t xml:space="preserve"> (</w:t>
            </w:r>
            <w:r>
              <w:t>May</w:t>
            </w:r>
            <w:r w:rsidR="00B913B5">
              <w:t>)</w:t>
            </w:r>
          </w:p>
        </w:tc>
        <w:tc>
          <w:tcPr>
            <w:tcW w:w="1559" w:type="dxa"/>
          </w:tcPr>
          <w:p w14:paraId="77BB6CCA" w14:textId="341A8D70" w:rsidR="00B913B5" w:rsidRDefault="00DD753B" w:rsidP="008A7ECB">
            <w:pPr>
              <w:pStyle w:val="BodyText"/>
              <w:jc w:val="center"/>
            </w:pPr>
            <w:r>
              <w:t>1.69</w:t>
            </w:r>
          </w:p>
        </w:tc>
        <w:tc>
          <w:tcPr>
            <w:tcW w:w="1418" w:type="dxa"/>
          </w:tcPr>
          <w:p w14:paraId="6C496B54" w14:textId="67CDF0B1" w:rsidR="00B913B5" w:rsidRDefault="00DD753B" w:rsidP="008A7ECB">
            <w:pPr>
              <w:pStyle w:val="BodyText"/>
              <w:jc w:val="center"/>
            </w:pPr>
            <w:r>
              <w:t>53</w:t>
            </w:r>
          </w:p>
        </w:tc>
      </w:tr>
      <w:tr w:rsidR="00B913B5" w14:paraId="65553DC3" w14:textId="77777777" w:rsidTr="007C2274">
        <w:tc>
          <w:tcPr>
            <w:tcW w:w="1989" w:type="dxa"/>
          </w:tcPr>
          <w:p w14:paraId="4D75EFF0" w14:textId="77777777" w:rsidR="00B913B5" w:rsidRDefault="00B913B5" w:rsidP="008A7ECB">
            <w:pPr>
              <w:pStyle w:val="BodyText"/>
              <w:jc w:val="center"/>
            </w:pPr>
            <w:r>
              <w:t>08/2004 – 07/2009</w:t>
            </w:r>
          </w:p>
        </w:tc>
        <w:tc>
          <w:tcPr>
            <w:tcW w:w="2051" w:type="dxa"/>
          </w:tcPr>
          <w:p w14:paraId="40829AF6" w14:textId="0E4ED01D" w:rsidR="00B913B5" w:rsidRDefault="00DD753B" w:rsidP="008A7ECB">
            <w:pPr>
              <w:pStyle w:val="BodyText"/>
              <w:jc w:val="center"/>
            </w:pPr>
            <w:r>
              <w:t>16.6</w:t>
            </w:r>
            <w:r w:rsidR="00B913B5">
              <w:t xml:space="preserve"> (</w:t>
            </w:r>
            <w:r>
              <w:t>Oct</w:t>
            </w:r>
            <w:r w:rsidR="00B913B5">
              <w:t>)</w:t>
            </w:r>
          </w:p>
        </w:tc>
        <w:tc>
          <w:tcPr>
            <w:tcW w:w="1909" w:type="dxa"/>
          </w:tcPr>
          <w:p w14:paraId="6D7FA1DC" w14:textId="45199E77" w:rsidR="00B913B5" w:rsidRDefault="00DD753B" w:rsidP="008A7ECB">
            <w:pPr>
              <w:pStyle w:val="BodyText"/>
              <w:jc w:val="center"/>
            </w:pPr>
            <w:r>
              <w:t>15.6</w:t>
            </w:r>
            <w:r w:rsidR="00B913B5">
              <w:t xml:space="preserve"> (</w:t>
            </w:r>
            <w:r>
              <w:t>Jan</w:t>
            </w:r>
            <w:r w:rsidR="00B913B5">
              <w:t>)</w:t>
            </w:r>
          </w:p>
        </w:tc>
        <w:tc>
          <w:tcPr>
            <w:tcW w:w="1559" w:type="dxa"/>
          </w:tcPr>
          <w:p w14:paraId="54717499" w14:textId="0710AB43" w:rsidR="00B913B5" w:rsidRDefault="00DD753B" w:rsidP="008A7ECB">
            <w:pPr>
              <w:pStyle w:val="BodyText"/>
              <w:jc w:val="center"/>
            </w:pPr>
            <w:r>
              <w:t>1.02</w:t>
            </w:r>
          </w:p>
        </w:tc>
        <w:tc>
          <w:tcPr>
            <w:tcW w:w="1418" w:type="dxa"/>
          </w:tcPr>
          <w:p w14:paraId="1F92FF34" w14:textId="2DCF6DB5" w:rsidR="00B913B5" w:rsidRDefault="00DD753B" w:rsidP="008A7ECB">
            <w:pPr>
              <w:pStyle w:val="BodyText"/>
              <w:jc w:val="center"/>
            </w:pPr>
            <w:r>
              <w:t>14</w:t>
            </w:r>
          </w:p>
        </w:tc>
      </w:tr>
      <w:tr w:rsidR="00B913B5" w14:paraId="31CE24F7" w14:textId="77777777" w:rsidTr="007C2274">
        <w:tc>
          <w:tcPr>
            <w:tcW w:w="1989" w:type="dxa"/>
          </w:tcPr>
          <w:p w14:paraId="122F53CF" w14:textId="77777777" w:rsidR="00B913B5" w:rsidRDefault="00B913B5" w:rsidP="008A7ECB">
            <w:pPr>
              <w:pStyle w:val="BodyText"/>
              <w:jc w:val="center"/>
            </w:pPr>
            <w:r>
              <w:t>08/2009 – 07/2014</w:t>
            </w:r>
          </w:p>
        </w:tc>
        <w:tc>
          <w:tcPr>
            <w:tcW w:w="2051" w:type="dxa"/>
          </w:tcPr>
          <w:p w14:paraId="3CAEEA3E" w14:textId="44500C02" w:rsidR="00B913B5" w:rsidRDefault="00DD753B" w:rsidP="008A7ECB">
            <w:pPr>
              <w:pStyle w:val="BodyText"/>
              <w:jc w:val="center"/>
            </w:pPr>
            <w:r>
              <w:t>15.6</w:t>
            </w:r>
            <w:r w:rsidR="00B913B5">
              <w:t xml:space="preserve"> (Sep)</w:t>
            </w:r>
          </w:p>
        </w:tc>
        <w:tc>
          <w:tcPr>
            <w:tcW w:w="1909" w:type="dxa"/>
          </w:tcPr>
          <w:p w14:paraId="1D5D0F49" w14:textId="10189E8A" w:rsidR="00B913B5" w:rsidRDefault="00DD753B" w:rsidP="008A7ECB">
            <w:pPr>
              <w:pStyle w:val="BodyText"/>
              <w:jc w:val="center"/>
            </w:pPr>
            <w:r>
              <w:t>13.4</w:t>
            </w:r>
            <w:r w:rsidR="00B913B5">
              <w:t xml:space="preserve"> (</w:t>
            </w:r>
            <w:r>
              <w:t>Mar</w:t>
            </w:r>
            <w:r w:rsidR="00B913B5">
              <w:t>)</w:t>
            </w:r>
          </w:p>
        </w:tc>
        <w:tc>
          <w:tcPr>
            <w:tcW w:w="1559" w:type="dxa"/>
          </w:tcPr>
          <w:p w14:paraId="1620374B" w14:textId="510FBD84" w:rsidR="00B913B5" w:rsidRDefault="00DD753B" w:rsidP="008A7ECB">
            <w:pPr>
              <w:pStyle w:val="BodyText"/>
              <w:jc w:val="center"/>
            </w:pPr>
            <w:r>
              <w:t>2.11</w:t>
            </w:r>
          </w:p>
        </w:tc>
        <w:tc>
          <w:tcPr>
            <w:tcW w:w="1418" w:type="dxa"/>
          </w:tcPr>
          <w:p w14:paraId="6CF5EE91" w14:textId="524B8D0D" w:rsidR="00B913B5" w:rsidRDefault="00B913B5" w:rsidP="008A7ECB">
            <w:pPr>
              <w:pStyle w:val="BodyText"/>
              <w:jc w:val="center"/>
            </w:pPr>
            <w:r>
              <w:t>2</w:t>
            </w:r>
            <w:r w:rsidR="00DD753B">
              <w:t>2</w:t>
            </w:r>
            <w:r>
              <w:t>2</w:t>
            </w:r>
          </w:p>
        </w:tc>
      </w:tr>
      <w:tr w:rsidR="00B913B5" w14:paraId="4FAE45A9" w14:textId="77777777" w:rsidTr="007C2274">
        <w:tc>
          <w:tcPr>
            <w:tcW w:w="1989" w:type="dxa"/>
          </w:tcPr>
          <w:p w14:paraId="4C6CEDF9" w14:textId="77777777" w:rsidR="00B913B5" w:rsidRDefault="00B913B5" w:rsidP="00FF4442">
            <w:pPr>
              <w:pStyle w:val="BodyText"/>
              <w:jc w:val="center"/>
            </w:pPr>
            <w:r>
              <w:t>08/2014 – 07/2019</w:t>
            </w:r>
          </w:p>
        </w:tc>
        <w:tc>
          <w:tcPr>
            <w:tcW w:w="2051" w:type="dxa"/>
          </w:tcPr>
          <w:p w14:paraId="09F245EC" w14:textId="2D932039" w:rsidR="00B913B5" w:rsidRDefault="00DD753B" w:rsidP="00FF4442">
            <w:pPr>
              <w:pStyle w:val="BodyText"/>
              <w:jc w:val="center"/>
            </w:pPr>
            <w:r>
              <w:t>14.9</w:t>
            </w:r>
            <w:r w:rsidR="00B913B5">
              <w:t xml:space="preserve"> (</w:t>
            </w:r>
            <w:r>
              <w:t>Jul</w:t>
            </w:r>
            <w:r w:rsidR="00B913B5">
              <w:t>)</w:t>
            </w:r>
          </w:p>
        </w:tc>
        <w:tc>
          <w:tcPr>
            <w:tcW w:w="1909" w:type="dxa"/>
          </w:tcPr>
          <w:p w14:paraId="2E7127C2" w14:textId="3C126D64" w:rsidR="00B913B5" w:rsidRDefault="00DD753B" w:rsidP="00FF4442">
            <w:pPr>
              <w:pStyle w:val="BodyText"/>
              <w:jc w:val="center"/>
            </w:pPr>
            <w:r>
              <w:t>13.8</w:t>
            </w:r>
            <w:r w:rsidR="00B913B5">
              <w:t xml:space="preserve"> (</w:t>
            </w:r>
            <w:r>
              <w:t>Apr</w:t>
            </w:r>
            <w:r w:rsidR="00B913B5">
              <w:t>)</w:t>
            </w:r>
          </w:p>
        </w:tc>
        <w:tc>
          <w:tcPr>
            <w:tcW w:w="1559" w:type="dxa"/>
          </w:tcPr>
          <w:p w14:paraId="460EF9B8" w14:textId="3103245A" w:rsidR="00B913B5" w:rsidRDefault="00DD753B" w:rsidP="00FF4442">
            <w:pPr>
              <w:pStyle w:val="BodyText"/>
              <w:jc w:val="center"/>
            </w:pPr>
            <w:r>
              <w:t>1.07</w:t>
            </w:r>
          </w:p>
        </w:tc>
        <w:tc>
          <w:tcPr>
            <w:tcW w:w="1418" w:type="dxa"/>
          </w:tcPr>
          <w:p w14:paraId="478EE32E" w14:textId="02A4E281" w:rsidR="00B913B5" w:rsidRDefault="00DD753B" w:rsidP="00FF4442">
            <w:pPr>
              <w:pStyle w:val="BodyText"/>
              <w:jc w:val="center"/>
            </w:pPr>
            <w:r>
              <w:t>19</w:t>
            </w:r>
          </w:p>
        </w:tc>
      </w:tr>
    </w:tbl>
    <w:p w14:paraId="3D3B6AD1" w14:textId="77777777" w:rsidR="00194B3C" w:rsidRPr="003B09F5" w:rsidRDefault="00194B3C" w:rsidP="00194B3C">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0F5D8B6E" wp14:editId="12BAB914">
            <wp:extent cx="5822950" cy="4953000"/>
            <wp:effectExtent l="0" t="0" r="6350" b="0"/>
            <wp:docPr id="41" name="Picture" descr=" Ground and surface water levels for Lake Nowergup recorded at bore 61610601 (red) and staff gauge 6162567 (blue). The minimum recordable water level for the staff gaugue is 16.0 mAHD. Blue dots at 16.0 mAHD represent water levels below the minimum level measurable at the staff gaufe. Red segments on fitted line represent statistically significant periods of declining water levels and blue segments represent periods of increasing water levels."/>
            <wp:cNvGraphicFramePr/>
            <a:graphic xmlns:a="http://schemas.openxmlformats.org/drawingml/2006/main">
              <a:graphicData uri="http://schemas.openxmlformats.org/drawingml/2006/picture">
                <pic:pic xmlns:pic="http://schemas.openxmlformats.org/drawingml/2006/picture">
                  <pic:nvPicPr>
                    <pic:cNvPr id="0" name="Picture" descr="Figs/NowergupWaterPlot-1.png"/>
                    <pic:cNvPicPr>
                      <a:picLocks noChangeAspect="1" noChangeArrowheads="1"/>
                    </pic:cNvPicPr>
                  </pic:nvPicPr>
                  <pic:blipFill>
                    <a:blip r:embed="rId24"/>
                    <a:stretch>
                      <a:fillRect/>
                    </a:stretch>
                  </pic:blipFill>
                  <pic:spPr bwMode="auto">
                    <a:xfrm>
                      <a:off x="0" y="0"/>
                      <a:ext cx="5823588" cy="4953543"/>
                    </a:xfrm>
                    <a:prstGeom prst="rect">
                      <a:avLst/>
                    </a:prstGeom>
                    <a:noFill/>
                    <a:ln w="9525">
                      <a:noFill/>
                      <a:headEnd/>
                      <a:tailEnd/>
                    </a:ln>
                  </pic:spPr>
                </pic:pic>
              </a:graphicData>
            </a:graphic>
          </wp:inline>
        </w:drawing>
      </w:r>
    </w:p>
    <w:p w14:paraId="2B7DACDE" w14:textId="7BE8F26F" w:rsidR="00194B3C" w:rsidRPr="003B09F5" w:rsidRDefault="00194B3C" w:rsidP="00194B3C">
      <w:pPr>
        <w:pStyle w:val="Caption"/>
        <w:rPr>
          <w:rFonts w:ascii="Times New Roman" w:hAnsi="Times New Roman" w:cs="Times New Roman"/>
        </w:rPr>
      </w:pPr>
      <w:bookmarkStart w:id="143" w:name="_Ref25920303"/>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Pr>
          <w:rFonts w:ascii="Times New Roman" w:hAnsi="Times New Roman" w:cs="Times New Roman"/>
          <w:noProof/>
        </w:rPr>
        <w:t>34</w:t>
      </w:r>
      <w:r w:rsidRPr="003B09F5">
        <w:rPr>
          <w:rFonts w:ascii="Times New Roman" w:hAnsi="Times New Roman" w:cs="Times New Roman"/>
        </w:rPr>
        <w:fldChar w:fldCharType="end"/>
      </w:r>
      <w:bookmarkEnd w:id="143"/>
      <w:r w:rsidRPr="003B09F5">
        <w:rPr>
          <w:rFonts w:ascii="Times New Roman" w:hAnsi="Times New Roman" w:cs="Times New Roman"/>
        </w:rPr>
        <w:t xml:space="preserve"> Ground and surface water levels for Lake Nowergup recorded at bore 61610601 (red) and staff gauge 61</w:t>
      </w:r>
      <w:commentRangeStart w:id="144"/>
      <w:r w:rsidRPr="003B09F5">
        <w:rPr>
          <w:rFonts w:ascii="Times New Roman" w:hAnsi="Times New Roman" w:cs="Times New Roman"/>
        </w:rPr>
        <w:t xml:space="preserve">62567 (blue). The minimum recordable water level for the staff gauge is 16.0 mAHD. </w:t>
      </w:r>
      <w:r w:rsidR="0078714A">
        <w:rPr>
          <w:rFonts w:ascii="Times New Roman" w:hAnsi="Times New Roman" w:cs="Times New Roman"/>
        </w:rPr>
        <w:t>Measurments</w:t>
      </w:r>
      <w:commentRangeStart w:id="145"/>
      <w:r w:rsidRPr="003B09F5">
        <w:rPr>
          <w:rFonts w:ascii="Times New Roman" w:hAnsi="Times New Roman" w:cs="Times New Roman"/>
        </w:rPr>
        <w:t xml:space="preserve"> </w:t>
      </w:r>
      <w:commentRangeEnd w:id="145"/>
      <w:r>
        <w:rPr>
          <w:rStyle w:val="CommentReference"/>
        </w:rPr>
        <w:commentReference w:id="145"/>
      </w:r>
      <w:r w:rsidRPr="003B09F5">
        <w:rPr>
          <w:rFonts w:ascii="Times New Roman" w:hAnsi="Times New Roman" w:cs="Times New Roman"/>
        </w:rPr>
        <w:t>at 16.0 mAHD represent water levels below the minimum level measurable at the staff gauge. Red segments on fitted line represent statistically significant periods of declining water levels and blue segments represent periods of increasing water levels.</w:t>
      </w:r>
      <w:commentRangeEnd w:id="144"/>
      <w:r>
        <w:rPr>
          <w:rStyle w:val="CommentReference"/>
        </w:rPr>
        <w:commentReference w:id="144"/>
      </w:r>
    </w:p>
    <w:p w14:paraId="26272086" w14:textId="102FAEF0" w:rsidR="001D584F" w:rsidRPr="003B09F5" w:rsidDel="00E37B27" w:rsidRDefault="00A200FB">
      <w:pPr>
        <w:pStyle w:val="Heading3"/>
        <w:rPr>
          <w:rFonts w:cs="Times New Roman"/>
        </w:rPr>
      </w:pPr>
      <w:r>
        <w:rPr>
          <w:rFonts w:cs="Times New Roman"/>
        </w:rPr>
        <w:t>Implications of revised threshold</w:t>
      </w:r>
    </w:p>
    <w:p w14:paraId="7E258F5F" w14:textId="08E8C36F" w:rsidR="001A59BA" w:rsidRDefault="00487D2C" w:rsidP="00212C2D">
      <w:pPr>
        <w:pStyle w:val="FirstParagraph"/>
      </w:pPr>
      <w:r>
        <w:t xml:space="preserve">The projected changes in ground water levels by 2030 </w:t>
      </w:r>
      <w:r w:rsidR="00B17D48">
        <w:t xml:space="preserve">mean water levels will be higher than current and similar to 2010 levels. </w:t>
      </w:r>
      <w:r w:rsidR="005D6919" w:rsidRPr="003B09F5" w:rsidDel="00E37B27">
        <w:t>Many of the site values of Lake Nowergup are unlikely to be maintained under the proposed changes to groundwater abstraction</w:t>
      </w:r>
      <w:r w:rsidR="00212C2D">
        <w:t xml:space="preserve"> (</w:t>
      </w:r>
      <w:r w:rsidR="00212C2D">
        <w:fldChar w:fldCharType="begin"/>
      </w:r>
      <w:r w:rsidR="00212C2D">
        <w:instrText xml:space="preserve"> REF _Ref26191341 \h </w:instrText>
      </w:r>
      <w:r w:rsidR="00212C2D">
        <w:fldChar w:fldCharType="separate"/>
      </w:r>
      <w:r w:rsidR="00E3659C" w:rsidRPr="003B09F5">
        <w:rPr>
          <w:rFonts w:cs="Times New Roman"/>
        </w:rPr>
        <w:t xml:space="preserve">Table </w:t>
      </w:r>
      <w:r w:rsidR="00E3659C">
        <w:rPr>
          <w:rFonts w:cs="Times New Roman"/>
          <w:noProof/>
        </w:rPr>
        <w:t>15</w:t>
      </w:r>
      <w:r w:rsidR="00212C2D">
        <w:fldChar w:fldCharType="end"/>
      </w:r>
      <w:r w:rsidR="005D6919" w:rsidRPr="003B09F5">
        <w:t xml:space="preserve">). </w:t>
      </w:r>
      <w:r w:rsidR="00B17D48">
        <w:t>The low</w:t>
      </w:r>
      <w:r w:rsidR="005D6919" w:rsidRPr="003B09F5">
        <w:t xml:space="preserve"> water levels have</w:t>
      </w:r>
      <w:r w:rsidR="005D04FE" w:rsidRPr="005D04FE">
        <w:t xml:space="preserve"> </w:t>
      </w:r>
      <w:r w:rsidR="005D04FE" w:rsidRPr="003B09F5">
        <w:t>cause</w:t>
      </w:r>
      <w:r w:rsidR="005D04FE">
        <w:t>d</w:t>
      </w:r>
      <w:r w:rsidR="005D04FE" w:rsidRPr="003B09F5">
        <w:t xml:space="preserve"> a significant decline in macroinvertebrate richness and</w:t>
      </w:r>
      <w:r w:rsidR="00FB22FA">
        <w:t xml:space="preserve"> a</w:t>
      </w:r>
      <w:r w:rsidR="005D04FE" w:rsidRPr="003B09F5">
        <w:t xml:space="preserve"> shift in assemblage composition away from what was once typical of this wetland</w:t>
      </w:r>
      <w:r w:rsidR="00026E5C">
        <w:t>.</w:t>
      </w:r>
      <w:r w:rsidR="005D6919" w:rsidRPr="003B09F5">
        <w:t xml:space="preserve"> </w:t>
      </w:r>
      <w:r w:rsidR="00026E5C" w:rsidRPr="003B09F5">
        <w:t xml:space="preserve">This deterioration of the macroinvertebrate community </w:t>
      </w:r>
      <w:r w:rsidR="002307D4">
        <w:t>co</w:t>
      </w:r>
      <w:r w:rsidR="005D3DFC">
        <w:t>incides with increased drying of the wetland and supplementation</w:t>
      </w:r>
      <w:r w:rsidR="000514BC">
        <w:t xml:space="preserve"> of surface waters by artificial watering</w:t>
      </w:r>
      <w:r w:rsidR="004847B1">
        <w:t xml:space="preserve">. The changes in assemblages </w:t>
      </w:r>
      <w:r w:rsidR="00026E5C" w:rsidRPr="003B09F5">
        <w:t>is probably driven by a decline in habitat availability for these organisms, although increased nutrient levels may also be facilitating this process.</w:t>
      </w:r>
      <w:r w:rsidR="00C70C00">
        <w:t xml:space="preserve"> The projected changes in groundwater le</w:t>
      </w:r>
      <w:r w:rsidR="003044BD">
        <w:t xml:space="preserve">vel </w:t>
      </w:r>
      <w:r w:rsidR="00A74D95">
        <w:t>projected for 20</w:t>
      </w:r>
      <w:r w:rsidR="001A59BA">
        <w:t xml:space="preserve">30 </w:t>
      </w:r>
      <w:r w:rsidR="00F30885">
        <w:t xml:space="preserve">will return the lake to </w:t>
      </w:r>
      <w:r w:rsidR="003044BD">
        <w:t xml:space="preserve">a similar condition observed in </w:t>
      </w:r>
      <w:r w:rsidR="005B3521">
        <w:t>2010</w:t>
      </w:r>
      <w:r w:rsidR="005B3701">
        <w:t xml:space="preserve"> which may reverse the trend of declining macroinvertebrate family richness. It is unlikely </w:t>
      </w:r>
      <w:r w:rsidR="00CD6B02">
        <w:t>some species will return, such as th</w:t>
      </w:r>
      <w:r w:rsidR="00C1596D">
        <w:t>e Sphaeridae bivalve</w:t>
      </w:r>
      <w:r w:rsidR="00E74722">
        <w:t xml:space="preserve"> will</w:t>
      </w:r>
      <w:r w:rsidR="008D4839">
        <w:t xml:space="preserve"> re-establish unless the natural hydrological regime and water quality are </w:t>
      </w:r>
      <w:r w:rsidR="00EC0E6F">
        <w:t>restored.</w:t>
      </w:r>
      <w:commentRangeStart w:id="146"/>
      <w:commentRangeEnd w:id="146"/>
      <w:r w:rsidR="005B7F24">
        <w:rPr>
          <w:rStyle w:val="CommentReference"/>
          <w:rFonts w:asciiTheme="minorHAnsi" w:hAnsiTheme="minorHAnsi"/>
        </w:rPr>
        <w:commentReference w:id="146"/>
      </w:r>
      <w:r w:rsidR="005D6919" w:rsidRPr="003B09F5">
        <w:t xml:space="preserve"> </w:t>
      </w:r>
    </w:p>
    <w:p w14:paraId="72AA6D96" w14:textId="5983C5DF" w:rsidR="00212C2D" w:rsidRPr="00D2607E" w:rsidRDefault="005D6919" w:rsidP="00212C2D">
      <w:pPr>
        <w:pStyle w:val="FirstParagraph"/>
        <w:sectPr w:rsidR="00212C2D" w:rsidRPr="00D2607E" w:rsidSect="00212C2D">
          <w:pgSz w:w="12240" w:h="15840"/>
          <w:pgMar w:top="1440" w:right="1440" w:bottom="1440" w:left="1440" w:header="720" w:footer="720" w:gutter="0"/>
          <w:cols w:space="720"/>
          <w:docGrid w:linePitch="326"/>
        </w:sectPr>
      </w:pPr>
      <w:r w:rsidRPr="003B09F5">
        <w:lastRenderedPageBreak/>
        <w:t>Although many native vegetation species are predicted to increase in cover abundance with declining water levels, there is a substantial decline in fringing wetland vegetation an</w:t>
      </w:r>
      <w:r w:rsidR="00FF4442">
        <w:t>d</w:t>
      </w:r>
      <w:r w:rsidRPr="003B09F5">
        <w:t xml:space="preserve"> sedges. </w:t>
      </w:r>
      <w:r w:rsidR="005E499B">
        <w:t>The projected water levels for 2030 are</w:t>
      </w:r>
      <w:r w:rsidR="00FE5D1C">
        <w:t xml:space="preserve"> likely to facilitate the</w:t>
      </w:r>
      <w:r w:rsidRPr="003B09F5">
        <w:t xml:space="preserve"> continued terrestrialisation of the vegetation community</w:t>
      </w:r>
      <w:r w:rsidR="00305F47">
        <w:t>, which in turn,</w:t>
      </w:r>
      <w:r w:rsidRPr="003B09F5">
        <w:t xml:space="preserve"> will further impact the macroinvertebrate communities as many of these</w:t>
      </w:r>
      <w:r w:rsidR="00185904">
        <w:t xml:space="preserve"> plant</w:t>
      </w:r>
      <w:r w:rsidRPr="003B09F5">
        <w:t xml:space="preserve"> species (</w:t>
      </w:r>
      <w:r w:rsidR="00ED2E14" w:rsidRPr="003B09F5">
        <w:t>e.g.</w:t>
      </w:r>
      <w:r w:rsidRPr="003B09F5">
        <w:t xml:space="preserve"> </w:t>
      </w:r>
      <w:r w:rsidRPr="003B09F5">
        <w:rPr>
          <w:i/>
        </w:rPr>
        <w:t>B</w:t>
      </w:r>
      <w:r w:rsidR="004A501A">
        <w:rPr>
          <w:i/>
        </w:rPr>
        <w:t>aumea</w:t>
      </w:r>
      <w:r w:rsidRPr="003B09F5">
        <w:rPr>
          <w:i/>
        </w:rPr>
        <w:t xml:space="preserve"> articulata</w:t>
      </w:r>
      <w:r w:rsidRPr="003B09F5">
        <w:t>) provide important habitat for many macroinvertebrate species and reduce the effect of nutrient enrichment.</w:t>
      </w:r>
      <w:bookmarkStart w:id="147" w:name="_Ref25921871"/>
      <w:r w:rsidR="00185904">
        <w:t xml:space="preserve">  </w:t>
      </w:r>
      <w:r w:rsidR="005234D0">
        <w:t xml:space="preserve"> At some regions of the lake, it is possible that </w:t>
      </w:r>
      <w:r w:rsidR="004A501A">
        <w:rPr>
          <w:i/>
          <w:iCs/>
        </w:rPr>
        <w:t>Baumea juncea</w:t>
      </w:r>
      <w:r w:rsidR="00656FDF">
        <w:t xml:space="preserve"> will become the dominant sedge species</w:t>
      </w:r>
      <w:r w:rsidR="00BB666C">
        <w:t xml:space="preserve"> and perhaps </w:t>
      </w:r>
      <w:r w:rsidR="00AA5FC7">
        <w:t>prevent further nutrient enrichment of the waters</w:t>
      </w:r>
      <w:r w:rsidR="004344CA">
        <w:t>,</w:t>
      </w:r>
      <w:r w:rsidR="00D2607E">
        <w:t xml:space="preserve"> while </w:t>
      </w:r>
      <w:r w:rsidR="00D2607E">
        <w:rPr>
          <w:i/>
          <w:iCs/>
        </w:rPr>
        <w:t>Eucalyptus rudis</w:t>
      </w:r>
      <w:r w:rsidR="00D2607E">
        <w:t xml:space="preserve"> will dominate the overstorey. </w:t>
      </w:r>
      <w:r w:rsidR="00F028A3">
        <w:t xml:space="preserve"> </w:t>
      </w:r>
    </w:p>
    <w:p w14:paraId="22785916" w14:textId="218B28D6" w:rsidR="007F7C6C" w:rsidRDefault="007F7C6C" w:rsidP="00212C2D">
      <w:pPr>
        <w:pStyle w:val="TableCaption"/>
        <w:rPr>
          <w:rFonts w:cs="Times New Roman"/>
        </w:rPr>
      </w:pPr>
    </w:p>
    <w:p w14:paraId="0E21B8C6" w14:textId="56C11BCB" w:rsidR="00042ECD" w:rsidRPr="003B09F5" w:rsidRDefault="00042ECD" w:rsidP="007F7C6C">
      <w:pPr>
        <w:pStyle w:val="FirstParagraph"/>
        <w:rPr>
          <w:rFonts w:cs="Times New Roman"/>
        </w:rPr>
      </w:pPr>
      <w:bookmarkStart w:id="148" w:name="_Ref26191341"/>
      <w:r w:rsidRPr="003B09F5">
        <w:rPr>
          <w:rFonts w:cs="Times New Roman"/>
        </w:rPr>
        <w:t xml:space="preserve">Table </w:t>
      </w:r>
      <w:r w:rsidRPr="003B09F5">
        <w:rPr>
          <w:rFonts w:cs="Times New Roman"/>
        </w:rPr>
        <w:fldChar w:fldCharType="begin"/>
      </w:r>
      <w:r w:rsidRPr="003B09F5">
        <w:rPr>
          <w:rFonts w:cs="Times New Roman"/>
        </w:rPr>
        <w:instrText xml:space="preserve"> SEQ Table \* ARABIC </w:instrText>
      </w:r>
      <w:r w:rsidRPr="003B09F5">
        <w:rPr>
          <w:rFonts w:cs="Times New Roman"/>
        </w:rPr>
        <w:fldChar w:fldCharType="separate"/>
      </w:r>
      <w:r w:rsidR="00E3659C">
        <w:rPr>
          <w:rFonts w:cs="Times New Roman"/>
          <w:noProof/>
        </w:rPr>
        <w:t>15</w:t>
      </w:r>
      <w:r w:rsidRPr="003B09F5">
        <w:rPr>
          <w:rFonts w:cs="Times New Roman"/>
        </w:rPr>
        <w:fldChar w:fldCharType="end"/>
      </w:r>
      <w:bookmarkEnd w:id="147"/>
      <w:bookmarkEnd w:id="148"/>
      <w:r w:rsidRPr="003B09F5">
        <w:rPr>
          <w:rFonts w:cs="Times New Roman"/>
        </w:rPr>
        <w:t xml:space="preserve"> Ecological consequences of revised thresholds in terms of compliance of stated site values and site management objectives at Lake Nowergup.</w:t>
      </w:r>
      <w:r w:rsidR="00020D59" w:rsidRPr="00020D59">
        <w:rPr>
          <w:rFonts w:cs="Times New Roman"/>
        </w:rPr>
        <w:t xml:space="preserve"> </w:t>
      </w:r>
      <w:r w:rsidR="00020D59">
        <w:rPr>
          <w:rFonts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3882"/>
        <w:gridCol w:w="7227"/>
        <w:gridCol w:w="1851"/>
      </w:tblGrid>
      <w:tr w:rsidR="00F6213E" w:rsidRPr="003B09F5" w14:paraId="2627208C" w14:textId="77777777">
        <w:tc>
          <w:tcPr>
            <w:tcW w:w="0" w:type="auto"/>
            <w:tcBorders>
              <w:bottom w:val="single" w:sz="0" w:space="0" w:color="auto"/>
            </w:tcBorders>
            <w:vAlign w:val="bottom"/>
          </w:tcPr>
          <w:p w14:paraId="26272089"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08A" w14:textId="77777777" w:rsidR="00F6213E" w:rsidRPr="003B09F5" w:rsidRDefault="00F6213E" w:rsidP="00F6213E">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08B" w14:textId="3C29E36C"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E52289" w:rsidRPr="003B09F5" w14:paraId="26272090" w14:textId="77777777">
        <w:tc>
          <w:tcPr>
            <w:tcW w:w="0" w:type="auto"/>
          </w:tcPr>
          <w:p w14:paraId="2627208D" w14:textId="77777777" w:rsidR="001D584F" w:rsidRPr="003B09F5" w:rsidRDefault="005D6919">
            <w:pPr>
              <w:pStyle w:val="Compact"/>
              <w:rPr>
                <w:rFonts w:cs="Times New Roman"/>
              </w:rPr>
            </w:pPr>
            <w:r w:rsidRPr="003B09F5">
              <w:rPr>
                <w:rFonts w:cs="Times New Roman"/>
                <w:b/>
              </w:rPr>
              <w:t>Site values</w:t>
            </w:r>
          </w:p>
        </w:tc>
        <w:tc>
          <w:tcPr>
            <w:tcW w:w="0" w:type="auto"/>
          </w:tcPr>
          <w:p w14:paraId="2627208E" w14:textId="77777777" w:rsidR="001D584F" w:rsidRPr="003B09F5" w:rsidRDefault="001D584F">
            <w:pPr>
              <w:pStyle w:val="Compact"/>
              <w:rPr>
                <w:rFonts w:cs="Times New Roman"/>
              </w:rPr>
            </w:pPr>
          </w:p>
        </w:tc>
        <w:tc>
          <w:tcPr>
            <w:tcW w:w="0" w:type="auto"/>
          </w:tcPr>
          <w:p w14:paraId="2627208F" w14:textId="77777777" w:rsidR="001D584F" w:rsidRPr="003B09F5" w:rsidRDefault="001D584F">
            <w:pPr>
              <w:pStyle w:val="Compact"/>
              <w:rPr>
                <w:rFonts w:cs="Times New Roman"/>
              </w:rPr>
            </w:pPr>
          </w:p>
        </w:tc>
      </w:tr>
      <w:tr w:rsidR="00E52289" w:rsidRPr="003B09F5" w14:paraId="26272094" w14:textId="77777777">
        <w:tc>
          <w:tcPr>
            <w:tcW w:w="0" w:type="auto"/>
          </w:tcPr>
          <w:p w14:paraId="26272091" w14:textId="77777777" w:rsidR="001D584F" w:rsidRPr="003B09F5" w:rsidRDefault="005D6919">
            <w:pPr>
              <w:pStyle w:val="Compact"/>
              <w:rPr>
                <w:rFonts w:cs="Times New Roman"/>
              </w:rPr>
            </w:pPr>
            <w:r w:rsidRPr="003B09F5">
              <w:rPr>
                <w:rFonts w:cs="Times New Roman"/>
              </w:rPr>
              <w:t>* As a permanent deep-water wetland acts as a major drought refuge for waterbirds</w:t>
            </w:r>
          </w:p>
        </w:tc>
        <w:tc>
          <w:tcPr>
            <w:tcW w:w="0" w:type="auto"/>
          </w:tcPr>
          <w:p w14:paraId="26272092" w14:textId="4D77F647" w:rsidR="001D584F" w:rsidRPr="003B09F5" w:rsidRDefault="00E52289">
            <w:pPr>
              <w:pStyle w:val="Compact"/>
              <w:rPr>
                <w:rFonts w:cs="Times New Roman"/>
              </w:rPr>
            </w:pPr>
            <w:r>
              <w:rPr>
                <w:rFonts w:cs="Times New Roman"/>
              </w:rPr>
              <w:t>Loss of 0.8m water depth is significant on the Swan Coastal Plain – no longer retain the title of ‘deep-water’. Some water birds may benefit from shallower waters, diving water birds need deeper waters.</w:t>
            </w:r>
          </w:p>
        </w:tc>
        <w:tc>
          <w:tcPr>
            <w:tcW w:w="0" w:type="auto"/>
          </w:tcPr>
          <w:p w14:paraId="26272093" w14:textId="77777777" w:rsidR="001D584F" w:rsidRPr="003B09F5" w:rsidRDefault="005D6919">
            <w:pPr>
              <w:pStyle w:val="Compact"/>
              <w:jc w:val="center"/>
              <w:rPr>
                <w:rFonts w:cs="Times New Roman"/>
              </w:rPr>
            </w:pPr>
            <w:r w:rsidRPr="003B09F5">
              <w:rPr>
                <w:rFonts w:cs="Times New Roman"/>
              </w:rPr>
              <w:t>UNKNOWN</w:t>
            </w:r>
          </w:p>
        </w:tc>
      </w:tr>
      <w:tr w:rsidR="00E52289" w:rsidRPr="003B09F5" w14:paraId="26272098" w14:textId="77777777">
        <w:tc>
          <w:tcPr>
            <w:tcW w:w="0" w:type="auto"/>
          </w:tcPr>
          <w:p w14:paraId="26272095" w14:textId="77777777" w:rsidR="001D584F" w:rsidRPr="003B09F5" w:rsidRDefault="005D6919">
            <w:pPr>
              <w:pStyle w:val="Compact"/>
              <w:rPr>
                <w:rFonts w:cs="Times New Roman"/>
              </w:rPr>
            </w:pPr>
            <w:r w:rsidRPr="003B09F5">
              <w:rPr>
                <w:rFonts w:cs="Times New Roman"/>
              </w:rPr>
              <w:t>* Supports dependent invertebrates and fish species (one native, Swan River Goby (</w:t>
            </w:r>
            <w:r w:rsidRPr="003B09F5">
              <w:rPr>
                <w:rFonts w:cs="Times New Roman"/>
                <w:i/>
              </w:rPr>
              <w:t>Pseudogobius olorum</w:t>
            </w:r>
            <w:r w:rsidRPr="003B09F5">
              <w:rPr>
                <w:rFonts w:cs="Times New Roman"/>
              </w:rPr>
              <w:t>); and one exotic, Mosquito fish (</w:t>
            </w:r>
            <w:r w:rsidRPr="003B09F5">
              <w:rPr>
                <w:rFonts w:cs="Times New Roman"/>
                <w:i/>
              </w:rPr>
              <w:t>Gambusia holbrooki</w:t>
            </w:r>
            <w:r w:rsidRPr="003B09F5">
              <w:rPr>
                <w:rFonts w:cs="Times New Roman"/>
              </w:rPr>
              <w:t>)</w:t>
            </w:r>
          </w:p>
        </w:tc>
        <w:tc>
          <w:tcPr>
            <w:tcW w:w="0" w:type="auto"/>
          </w:tcPr>
          <w:p w14:paraId="26272096" w14:textId="6199E8DE" w:rsidR="001D584F" w:rsidRPr="003B09F5" w:rsidRDefault="00E37B27" w:rsidP="00DD491D">
            <w:pPr>
              <w:pStyle w:val="Compact"/>
              <w:rPr>
                <w:rFonts w:cs="Times New Roman"/>
              </w:rPr>
            </w:pPr>
            <w:r>
              <w:rPr>
                <w:rFonts w:cs="Times New Roman"/>
              </w:rPr>
              <w:t xml:space="preserve">Habitat dependent. Invertebrate species have been apparently lost from this wetland, and new thresholds are unlikely to bring them back. </w:t>
            </w:r>
            <w:r w:rsidR="003010B8">
              <w:rPr>
                <w:rFonts w:cs="Times New Roman"/>
              </w:rPr>
              <w:t xml:space="preserve">Acidification of the wetland is </w:t>
            </w:r>
            <w:commentRangeStart w:id="149"/>
            <w:r w:rsidR="003010B8">
              <w:rPr>
                <w:rFonts w:cs="Times New Roman"/>
              </w:rPr>
              <w:t>highly likely if organic sediments dry, crack and peri</w:t>
            </w:r>
            <w:commentRangeEnd w:id="149"/>
            <w:r w:rsidR="005B7F24">
              <w:rPr>
                <w:rStyle w:val="CommentReference"/>
                <w:rFonts w:asciiTheme="minorHAnsi" w:hAnsiTheme="minorHAnsi"/>
              </w:rPr>
              <w:commentReference w:id="149"/>
            </w:r>
            <w:r w:rsidR="003010B8">
              <w:rPr>
                <w:rFonts w:cs="Times New Roman"/>
              </w:rPr>
              <w:t>odically rewet</w:t>
            </w:r>
            <w:r w:rsidR="00DD491D">
              <w:rPr>
                <w:rFonts w:cs="Times New Roman"/>
              </w:rPr>
              <w:t>, which</w:t>
            </w:r>
            <w:r w:rsidR="008954A1">
              <w:rPr>
                <w:rFonts w:cs="Times New Roman"/>
              </w:rPr>
              <w:t xml:space="preserve"> will likely result in </w:t>
            </w:r>
            <w:r w:rsidR="00E52289">
              <w:rPr>
                <w:rFonts w:cs="Times New Roman"/>
              </w:rPr>
              <w:t xml:space="preserve">further losses of fauna. </w:t>
            </w:r>
            <w:r w:rsidR="00E52289" w:rsidRPr="005544E8">
              <w:rPr>
                <w:rFonts w:cs="Times New Roman"/>
                <w:i/>
                <w:iCs/>
              </w:rPr>
              <w:t>Gambusia</w:t>
            </w:r>
            <w:r w:rsidR="00E52289">
              <w:rPr>
                <w:rFonts w:cs="Times New Roman"/>
              </w:rPr>
              <w:t xml:space="preserve"> should not be regarded as a value and the question is how to remove them, not how to keep them.</w:t>
            </w:r>
          </w:p>
        </w:tc>
        <w:tc>
          <w:tcPr>
            <w:tcW w:w="0" w:type="auto"/>
          </w:tcPr>
          <w:p w14:paraId="26272097" w14:textId="216EE1EA" w:rsidR="001D584F" w:rsidRPr="003B09F5" w:rsidRDefault="001D584F">
            <w:pPr>
              <w:pStyle w:val="Compact"/>
              <w:jc w:val="center"/>
              <w:rPr>
                <w:rFonts w:cs="Times New Roman"/>
              </w:rPr>
            </w:pPr>
          </w:p>
        </w:tc>
      </w:tr>
      <w:tr w:rsidR="00E52289" w:rsidRPr="003B09F5" w14:paraId="2627209C" w14:textId="77777777">
        <w:tc>
          <w:tcPr>
            <w:tcW w:w="0" w:type="auto"/>
          </w:tcPr>
          <w:p w14:paraId="26272099" w14:textId="77777777" w:rsidR="001D584F" w:rsidRPr="003B09F5" w:rsidRDefault="005D6919">
            <w:pPr>
              <w:pStyle w:val="Compact"/>
              <w:rPr>
                <w:rFonts w:cs="Times New Roman"/>
              </w:rPr>
            </w:pPr>
            <w:r w:rsidRPr="003B09F5">
              <w:rPr>
                <w:rFonts w:cs="Times New Roman"/>
              </w:rPr>
              <w:t>* Large areas of sedges minimize impact of nutrient enrichment on aquatic fauna</w:t>
            </w:r>
          </w:p>
        </w:tc>
        <w:tc>
          <w:tcPr>
            <w:tcW w:w="0" w:type="auto"/>
          </w:tcPr>
          <w:p w14:paraId="2627209A" w14:textId="0BC9A57A" w:rsidR="001D584F" w:rsidRPr="007F49A7" w:rsidRDefault="005D6919">
            <w:pPr>
              <w:pStyle w:val="Compact"/>
              <w:rPr>
                <w:rFonts w:cs="Times New Roman"/>
              </w:rPr>
            </w:pPr>
            <w:r w:rsidRPr="003B09F5">
              <w:rPr>
                <w:rFonts w:cs="Times New Roman"/>
              </w:rPr>
              <w:t xml:space="preserve">Likely to be jeopardised with declining water levels. Modelling predicts a decline in </w:t>
            </w:r>
            <w:r w:rsidRPr="003B09F5">
              <w:rPr>
                <w:rFonts w:cs="Times New Roman"/>
                <w:i/>
              </w:rPr>
              <w:t>B. articulata</w:t>
            </w:r>
            <w:r w:rsidRPr="003B09F5">
              <w:rPr>
                <w:rFonts w:cs="Times New Roman"/>
              </w:rPr>
              <w:t xml:space="preserve"> and </w:t>
            </w:r>
            <w:r w:rsidRPr="003B09F5">
              <w:rPr>
                <w:rFonts w:cs="Times New Roman"/>
                <w:i/>
              </w:rPr>
              <w:t>T. orientalis</w:t>
            </w:r>
            <w:r w:rsidRPr="003B09F5">
              <w:rPr>
                <w:rFonts w:cs="Times New Roman"/>
              </w:rPr>
              <w:t xml:space="preserve"> as water levels recede further.</w:t>
            </w:r>
            <w:r w:rsidR="004F5C78">
              <w:rPr>
                <w:rFonts w:cs="Times New Roman"/>
              </w:rPr>
              <w:t xml:space="preserve"> </w:t>
            </w:r>
            <w:r w:rsidR="004F5C78">
              <w:rPr>
                <w:rFonts w:cs="Times New Roman"/>
                <w:i/>
                <w:iCs/>
              </w:rPr>
              <w:t>B. juncea</w:t>
            </w:r>
            <w:r w:rsidR="004F5C78">
              <w:rPr>
                <w:rFonts w:cs="Times New Roman"/>
                <w:i/>
                <w:iCs/>
                <w:u w:val="single"/>
              </w:rPr>
              <w:t xml:space="preserve"> </w:t>
            </w:r>
            <w:r w:rsidR="007F49A7">
              <w:rPr>
                <w:rFonts w:cs="Times New Roman"/>
              </w:rPr>
              <w:t>may establish in some regions of the lake an</w:t>
            </w:r>
            <w:r w:rsidR="008E5E04">
              <w:rPr>
                <w:rFonts w:cs="Times New Roman"/>
              </w:rPr>
              <w:t>d minimise the impact of nutrient enrichment.</w:t>
            </w:r>
          </w:p>
        </w:tc>
        <w:tc>
          <w:tcPr>
            <w:tcW w:w="0" w:type="auto"/>
          </w:tcPr>
          <w:p w14:paraId="2627209B" w14:textId="77777777" w:rsidR="001D584F" w:rsidRPr="003B09F5" w:rsidRDefault="005D6919">
            <w:pPr>
              <w:pStyle w:val="Compact"/>
              <w:jc w:val="center"/>
              <w:rPr>
                <w:rFonts w:cs="Times New Roman"/>
              </w:rPr>
            </w:pPr>
            <w:r w:rsidRPr="003B09F5">
              <w:rPr>
                <w:rFonts w:cs="Times New Roman"/>
              </w:rPr>
              <w:t>Very unlikely</w:t>
            </w:r>
          </w:p>
        </w:tc>
      </w:tr>
      <w:tr w:rsidR="00E52289" w:rsidRPr="003B09F5" w14:paraId="262720A0" w14:textId="77777777">
        <w:tc>
          <w:tcPr>
            <w:tcW w:w="0" w:type="auto"/>
          </w:tcPr>
          <w:p w14:paraId="2627209D"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09E" w14:textId="77777777" w:rsidR="001D584F" w:rsidRPr="003B09F5" w:rsidRDefault="001D584F">
            <w:pPr>
              <w:pStyle w:val="Compact"/>
              <w:rPr>
                <w:rFonts w:cs="Times New Roman"/>
              </w:rPr>
            </w:pPr>
          </w:p>
        </w:tc>
        <w:tc>
          <w:tcPr>
            <w:tcW w:w="0" w:type="auto"/>
          </w:tcPr>
          <w:p w14:paraId="2627209F" w14:textId="77777777" w:rsidR="001D584F" w:rsidRPr="003B09F5" w:rsidRDefault="001D584F">
            <w:pPr>
              <w:pStyle w:val="Compact"/>
              <w:rPr>
                <w:rFonts w:cs="Times New Roman"/>
              </w:rPr>
            </w:pPr>
          </w:p>
        </w:tc>
      </w:tr>
      <w:tr w:rsidR="00E52289" w:rsidRPr="003B09F5" w14:paraId="262720A4" w14:textId="77777777">
        <w:tc>
          <w:tcPr>
            <w:tcW w:w="0" w:type="auto"/>
          </w:tcPr>
          <w:p w14:paraId="262720A1" w14:textId="77777777" w:rsidR="001D584F" w:rsidRPr="003B09F5" w:rsidRDefault="005D6919">
            <w:pPr>
              <w:pStyle w:val="Compact"/>
              <w:rPr>
                <w:rFonts w:cs="Times New Roman"/>
              </w:rPr>
            </w:pPr>
            <w:r w:rsidRPr="003B09F5">
              <w:rPr>
                <w:rFonts w:cs="Times New Roman"/>
              </w:rPr>
              <w:t>* Wildlife and conservation, scientific study and preservation of features of archaeological, historic or scientific interest</w:t>
            </w:r>
          </w:p>
        </w:tc>
        <w:tc>
          <w:tcPr>
            <w:tcW w:w="0" w:type="auto"/>
          </w:tcPr>
          <w:p w14:paraId="262720A2" w14:textId="35DD8395" w:rsidR="001D584F" w:rsidRPr="003B09F5" w:rsidRDefault="00E52289">
            <w:pPr>
              <w:pStyle w:val="Compact"/>
              <w:rPr>
                <w:rFonts w:cs="Times New Roman"/>
              </w:rPr>
            </w:pPr>
            <w:commentRangeStart w:id="150"/>
            <w:r>
              <w:rPr>
                <w:rFonts w:cs="Times New Roman"/>
              </w:rPr>
              <w:t xml:space="preserve">Cultural ecosystem services </w:t>
            </w:r>
            <w:commentRangeEnd w:id="150"/>
            <w:r w:rsidR="008954A1">
              <w:rPr>
                <w:rStyle w:val="CommentReference"/>
                <w:rFonts w:asciiTheme="minorHAnsi" w:hAnsiTheme="minorHAnsi"/>
              </w:rPr>
              <w:commentReference w:id="150"/>
            </w:r>
            <w:r>
              <w:rPr>
                <w:rFonts w:cs="Times New Roman"/>
              </w:rPr>
              <w:t>need investigation.</w:t>
            </w:r>
          </w:p>
        </w:tc>
        <w:tc>
          <w:tcPr>
            <w:tcW w:w="0" w:type="auto"/>
          </w:tcPr>
          <w:p w14:paraId="262720A3" w14:textId="0E0DC01A" w:rsidR="001D584F" w:rsidRPr="003B09F5" w:rsidRDefault="00E52289">
            <w:pPr>
              <w:pStyle w:val="Compact"/>
              <w:jc w:val="center"/>
              <w:rPr>
                <w:rFonts w:cs="Times New Roman"/>
              </w:rPr>
            </w:pPr>
            <w:r>
              <w:rPr>
                <w:rFonts w:cs="Times New Roman"/>
              </w:rPr>
              <w:t>Unknown</w:t>
            </w:r>
            <w:r w:rsidR="005D6919" w:rsidRPr="003B09F5">
              <w:rPr>
                <w:rFonts w:cs="Times New Roman"/>
              </w:rPr>
              <w:t>?</w:t>
            </w:r>
          </w:p>
        </w:tc>
      </w:tr>
      <w:tr w:rsidR="00E52289" w:rsidRPr="003B09F5" w14:paraId="262720A8" w14:textId="77777777">
        <w:tc>
          <w:tcPr>
            <w:tcW w:w="0" w:type="auto"/>
          </w:tcPr>
          <w:p w14:paraId="262720A5" w14:textId="77777777" w:rsidR="001D584F" w:rsidRPr="003B09F5" w:rsidRDefault="005D6919">
            <w:pPr>
              <w:pStyle w:val="Compact"/>
              <w:rPr>
                <w:rFonts w:cs="Times New Roman"/>
              </w:rPr>
            </w:pPr>
            <w:r w:rsidRPr="003B09F5">
              <w:rPr>
                <w:rFonts w:cs="Times New Roman"/>
              </w:rPr>
              <w:t>* Maintain the existing areas of fringing sedge vegetation</w:t>
            </w:r>
          </w:p>
        </w:tc>
        <w:tc>
          <w:tcPr>
            <w:tcW w:w="0" w:type="auto"/>
          </w:tcPr>
          <w:p w14:paraId="262720A6" w14:textId="77777777" w:rsidR="001D584F" w:rsidRPr="003B09F5" w:rsidRDefault="005D6919">
            <w:pPr>
              <w:pStyle w:val="Compact"/>
              <w:rPr>
                <w:rFonts w:cs="Times New Roman"/>
              </w:rPr>
            </w:pPr>
            <w:r w:rsidRPr="003B09F5">
              <w:rPr>
                <w:rFonts w:cs="Times New Roman"/>
              </w:rPr>
              <w:t>Existing areas of sedge vegetation are likely to become terrestrialised. Sedges will be required to migrate down-slope with receding surface water levels and are likely to be reduced in extent.</w:t>
            </w:r>
          </w:p>
        </w:tc>
        <w:tc>
          <w:tcPr>
            <w:tcW w:w="0" w:type="auto"/>
          </w:tcPr>
          <w:p w14:paraId="262720A7" w14:textId="77777777" w:rsidR="001D584F" w:rsidRPr="003B09F5" w:rsidRDefault="005D6919">
            <w:pPr>
              <w:pStyle w:val="Compact"/>
              <w:jc w:val="center"/>
              <w:rPr>
                <w:rFonts w:cs="Times New Roman"/>
              </w:rPr>
            </w:pPr>
            <w:r w:rsidRPr="003B09F5">
              <w:rPr>
                <w:rFonts w:cs="Times New Roman"/>
              </w:rPr>
              <w:t>Very unlikely</w:t>
            </w:r>
          </w:p>
        </w:tc>
      </w:tr>
      <w:tr w:rsidR="00E52289" w:rsidRPr="003B09F5" w14:paraId="262720AC" w14:textId="77777777">
        <w:tc>
          <w:tcPr>
            <w:tcW w:w="0" w:type="auto"/>
          </w:tcPr>
          <w:p w14:paraId="262720A9" w14:textId="77777777" w:rsidR="001D584F" w:rsidRPr="003B09F5" w:rsidRDefault="005D6919">
            <w:pPr>
              <w:pStyle w:val="Compact"/>
              <w:rPr>
                <w:rFonts w:cs="Times New Roman"/>
              </w:rPr>
            </w:pPr>
            <w:r w:rsidRPr="003B09F5">
              <w:rPr>
                <w:rFonts w:cs="Times New Roman"/>
              </w:rPr>
              <w:lastRenderedPageBreak/>
              <w:t>* Maintain deep, permanent water as a bird habitat and drought refuge and to protect aquatic invertebrates and fish dependent on permanent water</w:t>
            </w:r>
          </w:p>
        </w:tc>
        <w:tc>
          <w:tcPr>
            <w:tcW w:w="0" w:type="auto"/>
          </w:tcPr>
          <w:p w14:paraId="262720AA" w14:textId="343DF05D" w:rsidR="001D584F" w:rsidRPr="003B09F5" w:rsidRDefault="005D6919">
            <w:pPr>
              <w:pStyle w:val="Compact"/>
              <w:rPr>
                <w:rFonts w:cs="Times New Roman"/>
              </w:rPr>
            </w:pPr>
            <w:r w:rsidRPr="003B09F5">
              <w:rPr>
                <w:rFonts w:cs="Times New Roman"/>
              </w:rPr>
              <w:t xml:space="preserve">The decline of surface water levels will reduce the areas of deep water and jeopardise the habitat available to birds and fish. The function of the lake as a drought refuge for </w:t>
            </w:r>
            <w:r w:rsidR="00F953FF">
              <w:rPr>
                <w:rFonts w:cs="Times New Roman"/>
              </w:rPr>
              <w:t xml:space="preserve">particular </w:t>
            </w:r>
            <w:r w:rsidRPr="003B09F5">
              <w:rPr>
                <w:rFonts w:cs="Times New Roman"/>
              </w:rPr>
              <w:t>birds</w:t>
            </w:r>
            <w:r w:rsidR="00F953FF">
              <w:rPr>
                <w:rFonts w:cs="Times New Roman"/>
              </w:rPr>
              <w:t xml:space="preserve"> (diving birds)</w:t>
            </w:r>
            <w:r w:rsidRPr="003B09F5">
              <w:rPr>
                <w:rFonts w:cs="Times New Roman"/>
              </w:rPr>
              <w:t xml:space="preserve"> will diminish.</w:t>
            </w:r>
          </w:p>
        </w:tc>
        <w:tc>
          <w:tcPr>
            <w:tcW w:w="0" w:type="auto"/>
          </w:tcPr>
          <w:p w14:paraId="262720AB" w14:textId="77777777" w:rsidR="001D584F" w:rsidRPr="003B09F5" w:rsidRDefault="005D6919">
            <w:pPr>
              <w:pStyle w:val="Compact"/>
              <w:jc w:val="center"/>
              <w:rPr>
                <w:rFonts w:cs="Times New Roman"/>
              </w:rPr>
            </w:pPr>
            <w:r w:rsidRPr="003B09F5">
              <w:rPr>
                <w:rFonts w:cs="Times New Roman"/>
              </w:rPr>
              <w:t>At a reduced capacity</w:t>
            </w:r>
          </w:p>
        </w:tc>
      </w:tr>
      <w:tr w:rsidR="00E52289" w:rsidRPr="003B09F5" w14:paraId="262720B0" w14:textId="77777777">
        <w:tc>
          <w:tcPr>
            <w:tcW w:w="0" w:type="auto"/>
          </w:tcPr>
          <w:p w14:paraId="262720AD" w14:textId="77777777" w:rsidR="001D584F" w:rsidRPr="003B09F5" w:rsidRDefault="005D6919">
            <w:pPr>
              <w:pStyle w:val="Compact"/>
              <w:rPr>
                <w:rFonts w:cs="Times New Roman"/>
              </w:rPr>
            </w:pPr>
            <w:r w:rsidRPr="003B09F5">
              <w:rPr>
                <w:rFonts w:cs="Times New Roman"/>
              </w:rPr>
              <w:t xml:space="preserve">* Maintain the existing extent of </w:t>
            </w:r>
            <w:r w:rsidRPr="003B09F5">
              <w:rPr>
                <w:rFonts w:cs="Times New Roman"/>
                <w:i/>
              </w:rPr>
              <w:t>Baumea</w:t>
            </w:r>
            <w:r w:rsidRPr="003B09F5">
              <w:rPr>
                <w:rFonts w:cs="Times New Roman"/>
              </w:rPr>
              <w:t xml:space="preserve"> fringe between </w:t>
            </w:r>
            <w:r w:rsidRPr="003B09F5">
              <w:rPr>
                <w:rFonts w:cs="Times New Roman"/>
                <w:i/>
              </w:rPr>
              <w:t>Typha</w:t>
            </w:r>
            <w:r w:rsidRPr="003B09F5">
              <w:rPr>
                <w:rFonts w:cs="Times New Roman"/>
              </w:rPr>
              <w:t xml:space="preserve"> stands and the fringing woodland</w:t>
            </w:r>
          </w:p>
        </w:tc>
        <w:tc>
          <w:tcPr>
            <w:tcW w:w="0" w:type="auto"/>
          </w:tcPr>
          <w:p w14:paraId="262720AE" w14:textId="77777777" w:rsidR="001D584F" w:rsidRPr="003B09F5" w:rsidRDefault="005D6919">
            <w:pPr>
              <w:pStyle w:val="Compact"/>
              <w:rPr>
                <w:rFonts w:cs="Times New Roman"/>
              </w:rPr>
            </w:pPr>
            <w:r w:rsidRPr="003B09F5">
              <w:rPr>
                <w:rFonts w:cs="Times New Roman"/>
              </w:rPr>
              <w:t xml:space="preserve">Modelling predicts </w:t>
            </w:r>
            <w:r w:rsidRPr="003B09F5">
              <w:rPr>
                <w:rFonts w:cs="Times New Roman"/>
                <w:i/>
              </w:rPr>
              <w:t>B. articulata</w:t>
            </w:r>
            <w:r w:rsidRPr="003B09F5">
              <w:rPr>
                <w:rFonts w:cs="Times New Roman"/>
              </w:rPr>
              <w:t xml:space="preserve"> and </w:t>
            </w:r>
            <w:r w:rsidRPr="003B09F5">
              <w:rPr>
                <w:rFonts w:cs="Times New Roman"/>
                <w:i/>
              </w:rPr>
              <w:t>T. orientalis</w:t>
            </w:r>
            <w:r w:rsidRPr="003B09F5">
              <w:rPr>
                <w:rFonts w:cs="Times New Roman"/>
              </w:rPr>
              <w:t xml:space="preserve"> to decline further. Existing stands are likely to disappear and will need to establish down-slope. The extent of these stands will decrease.</w:t>
            </w:r>
          </w:p>
        </w:tc>
        <w:tc>
          <w:tcPr>
            <w:tcW w:w="0" w:type="auto"/>
          </w:tcPr>
          <w:p w14:paraId="262720AF" w14:textId="77777777" w:rsidR="001D584F" w:rsidRPr="003B09F5" w:rsidRDefault="005D6919">
            <w:pPr>
              <w:pStyle w:val="Compact"/>
              <w:jc w:val="center"/>
              <w:rPr>
                <w:rFonts w:cs="Times New Roman"/>
              </w:rPr>
            </w:pPr>
            <w:r w:rsidRPr="003B09F5">
              <w:rPr>
                <w:rFonts w:cs="Times New Roman"/>
              </w:rPr>
              <w:t>Very unlikely</w:t>
            </w:r>
          </w:p>
        </w:tc>
      </w:tr>
      <w:tr w:rsidR="00E52289" w:rsidRPr="003B09F5" w14:paraId="262720B4" w14:textId="77777777">
        <w:tc>
          <w:tcPr>
            <w:tcW w:w="0" w:type="auto"/>
          </w:tcPr>
          <w:p w14:paraId="262720B1" w14:textId="77777777" w:rsidR="001D584F" w:rsidRPr="003B09F5" w:rsidRDefault="005D6919">
            <w:pPr>
              <w:pStyle w:val="Compact"/>
              <w:rPr>
                <w:rFonts w:cs="Times New Roman"/>
              </w:rPr>
            </w:pPr>
            <w:r w:rsidRPr="003B09F5">
              <w:rPr>
                <w:rFonts w:cs="Times New Roman"/>
              </w:rPr>
              <w:t>* Provide some area of wading bird habitat at the end of summer, although it is recognized that this is limited by the shape of the wetland.</w:t>
            </w:r>
          </w:p>
        </w:tc>
        <w:tc>
          <w:tcPr>
            <w:tcW w:w="0" w:type="auto"/>
          </w:tcPr>
          <w:p w14:paraId="262720B2" w14:textId="7F25666F" w:rsidR="001D584F" w:rsidRPr="003B09F5" w:rsidRDefault="005D6919" w:rsidP="00F953FF">
            <w:pPr>
              <w:pStyle w:val="Compact"/>
              <w:rPr>
                <w:rFonts w:cs="Times New Roman"/>
              </w:rPr>
            </w:pPr>
            <w:r w:rsidRPr="003B09F5">
              <w:rPr>
                <w:rFonts w:cs="Times New Roman"/>
              </w:rPr>
              <w:t xml:space="preserve">Depends on seasonal variation allowing areas of mudflats suitable for waders to establish. </w:t>
            </w:r>
            <w:r w:rsidR="00F953FF">
              <w:rPr>
                <w:rFonts w:cs="Times New Roman"/>
              </w:rPr>
              <w:t>Some shallow areas will be affected by drying</w:t>
            </w:r>
            <w:r w:rsidR="008954A1">
              <w:rPr>
                <w:rFonts w:cs="Times New Roman"/>
              </w:rPr>
              <w:t xml:space="preserve"> at the</w:t>
            </w:r>
            <w:r w:rsidR="00F953FF">
              <w:rPr>
                <w:rFonts w:cs="Times New Roman"/>
              </w:rPr>
              <w:t xml:space="preserve"> end of summer, particularly </w:t>
            </w:r>
            <w:r w:rsidR="008954A1">
              <w:rPr>
                <w:rFonts w:cs="Times New Roman"/>
              </w:rPr>
              <w:t xml:space="preserve">areas of </w:t>
            </w:r>
            <w:r w:rsidR="00F953FF">
              <w:rPr>
                <w:rFonts w:cs="Times New Roman"/>
              </w:rPr>
              <w:t xml:space="preserve">cracked organic sediments, </w:t>
            </w:r>
            <w:r w:rsidR="008954A1">
              <w:rPr>
                <w:rFonts w:cs="Times New Roman"/>
              </w:rPr>
              <w:t xml:space="preserve">which are </w:t>
            </w:r>
            <w:r w:rsidR="00F953FF">
              <w:rPr>
                <w:rFonts w:cs="Times New Roman"/>
              </w:rPr>
              <w:t>unlikely to be quality feeding habitat for wading birds.</w:t>
            </w:r>
          </w:p>
        </w:tc>
        <w:tc>
          <w:tcPr>
            <w:tcW w:w="0" w:type="auto"/>
          </w:tcPr>
          <w:p w14:paraId="262720B3" w14:textId="1F9F0009" w:rsidR="001D584F" w:rsidRPr="003B09F5" w:rsidRDefault="00F953FF">
            <w:pPr>
              <w:pStyle w:val="Compact"/>
              <w:jc w:val="center"/>
              <w:rPr>
                <w:rFonts w:cs="Times New Roman"/>
              </w:rPr>
            </w:pPr>
            <w:r>
              <w:rPr>
                <w:rFonts w:cs="Times New Roman"/>
              </w:rPr>
              <w:t>Unlikely</w:t>
            </w:r>
          </w:p>
        </w:tc>
      </w:tr>
    </w:tbl>
    <w:p w14:paraId="6C0A1372" w14:textId="77777777" w:rsidR="00A11ACC" w:rsidRDefault="00A11ACC">
      <w:pPr>
        <w:pStyle w:val="Heading3"/>
        <w:rPr>
          <w:rFonts w:cs="Times New Roman"/>
        </w:rPr>
        <w:sectPr w:rsidR="00A11ACC" w:rsidSect="00A11ACC">
          <w:pgSz w:w="15840" w:h="12240" w:orient="landscape"/>
          <w:pgMar w:top="1440" w:right="1440" w:bottom="1440" w:left="1440" w:header="720" w:footer="720" w:gutter="0"/>
          <w:cols w:space="720"/>
          <w:docGrid w:linePitch="326"/>
        </w:sectPr>
      </w:pPr>
      <w:bookmarkStart w:id="151" w:name="water-quality-5"/>
    </w:p>
    <w:p w14:paraId="262720C9" w14:textId="5CA22404" w:rsidR="001D584F" w:rsidRPr="003B09F5" w:rsidRDefault="005D6919">
      <w:pPr>
        <w:pStyle w:val="Heading2"/>
        <w:rPr>
          <w:rFonts w:cs="Times New Roman"/>
        </w:rPr>
      </w:pPr>
      <w:bookmarkStart w:id="152" w:name="lake-wilgarup"/>
      <w:bookmarkStart w:id="153" w:name="_Toc29410601"/>
      <w:bookmarkEnd w:id="151"/>
      <w:r w:rsidRPr="003B09F5">
        <w:rPr>
          <w:rFonts w:cs="Times New Roman"/>
        </w:rPr>
        <w:lastRenderedPageBreak/>
        <w:t>Lake Wilgarup</w:t>
      </w:r>
      <w:bookmarkEnd w:id="152"/>
      <w:bookmarkEnd w:id="153"/>
    </w:p>
    <w:p w14:paraId="262720CA" w14:textId="1C814D5E" w:rsidR="001D584F" w:rsidRPr="003B09F5" w:rsidRDefault="005D6919">
      <w:pPr>
        <w:pStyle w:val="FirstParagraph"/>
        <w:rPr>
          <w:rFonts w:cs="Times New Roman"/>
        </w:rPr>
      </w:pPr>
      <w:r w:rsidRPr="003B09F5">
        <w:rPr>
          <w:rFonts w:cs="Times New Roman"/>
        </w:rPr>
        <w:t xml:space="preserve">Lake Wilgarup is a high conservation, </w:t>
      </w:r>
      <w:r w:rsidR="00AB2ACC">
        <w:rPr>
          <w:rFonts w:cs="Times New Roman"/>
        </w:rPr>
        <w:t xml:space="preserve">once </w:t>
      </w:r>
      <w:r w:rsidRPr="003B09F5">
        <w:rPr>
          <w:rFonts w:cs="Times New Roman"/>
        </w:rPr>
        <w:t xml:space="preserve">seasonally inundated </w:t>
      </w:r>
      <w:r w:rsidR="003B3322" w:rsidRPr="003B09F5">
        <w:rPr>
          <w:rFonts w:cs="Times New Roman"/>
        </w:rPr>
        <w:t>Dampland</w:t>
      </w:r>
      <w:r w:rsidRPr="003B09F5">
        <w:rPr>
          <w:rFonts w:cs="Times New Roman"/>
        </w:rPr>
        <w:t xml:space="preserve"> located in the southern area of Yanchep National Park. The basin covers an area of 16 ha in a limestone depression that </w:t>
      </w:r>
      <w:r w:rsidR="005B7F24">
        <w:rPr>
          <w:rFonts w:cs="Times New Roman"/>
        </w:rPr>
        <w:t xml:space="preserve">used to </w:t>
      </w:r>
      <w:r w:rsidRPr="003B09F5">
        <w:rPr>
          <w:rFonts w:cs="Times New Roman"/>
        </w:rPr>
        <w:t xml:space="preserve">experience discharge from groundwater. There are extensive peat deposits in the </w:t>
      </w:r>
      <w:r w:rsidR="003B3322" w:rsidRPr="003B09F5">
        <w:rPr>
          <w:rFonts w:cs="Times New Roman"/>
        </w:rPr>
        <w:t>lakebed</w:t>
      </w:r>
      <w:r w:rsidRPr="003B09F5">
        <w:rPr>
          <w:rFonts w:cs="Times New Roman"/>
        </w:rPr>
        <w:t xml:space="preserve"> that suggest the sediments saturated for a long period. Surface waters have not been recorded in the basin since 1998 and peats</w:t>
      </w:r>
      <w:r w:rsidR="00824964">
        <w:rPr>
          <w:rFonts w:cs="Times New Roman"/>
        </w:rPr>
        <w:t xml:space="preserve"> have been burnt significantly in the 2004/5 fire, and remaining peats</w:t>
      </w:r>
      <w:r w:rsidRPr="003B09F5">
        <w:rPr>
          <w:rFonts w:cs="Times New Roman"/>
        </w:rPr>
        <w:t xml:space="preserve"> are dry and vulnerable to combustion.</w:t>
      </w:r>
    </w:p>
    <w:p w14:paraId="262720CB" w14:textId="77777777" w:rsidR="001D584F" w:rsidRPr="003B09F5" w:rsidRDefault="005D6919">
      <w:pPr>
        <w:pStyle w:val="Heading3"/>
        <w:rPr>
          <w:rFonts w:cs="Times New Roman"/>
        </w:rPr>
      </w:pPr>
      <w:bookmarkStart w:id="154" w:name="hydrology-7"/>
      <w:bookmarkStart w:id="155" w:name="_Toc29410602"/>
      <w:r w:rsidRPr="003B09F5">
        <w:rPr>
          <w:rFonts w:cs="Times New Roman"/>
        </w:rPr>
        <w:t>Hydrology</w:t>
      </w:r>
      <w:bookmarkEnd w:id="154"/>
      <w:bookmarkEnd w:id="155"/>
    </w:p>
    <w:p w14:paraId="716DDA27" w14:textId="7A9ACA9A" w:rsidR="00331515" w:rsidRDefault="005D6919" w:rsidP="00331515">
      <w:pPr>
        <w:pStyle w:val="FirstParagraph"/>
        <w:rPr>
          <w:rFonts w:cs="Times New Roman"/>
        </w:rPr>
      </w:pPr>
      <w:r w:rsidRPr="003B09F5">
        <w:rPr>
          <w:rFonts w:cs="Times New Roman"/>
        </w:rPr>
        <w:t>Groundwater levels have been recorded at the nearby bore 61618500 since 1997 (</w:t>
      </w:r>
      <w:r w:rsidR="00F8141B">
        <w:rPr>
          <w:rFonts w:cs="Times New Roman"/>
        </w:rPr>
        <w:fldChar w:fldCharType="begin"/>
      </w:r>
      <w:r w:rsidR="00F8141B">
        <w:rPr>
          <w:rFonts w:cs="Times New Roman"/>
        </w:rPr>
        <w:instrText xml:space="preserve"> REF _Ref25920413 \h </w:instrText>
      </w:r>
      <w:r w:rsidR="00F8141B">
        <w:rPr>
          <w:rFonts w:cs="Times New Roman"/>
        </w:rPr>
      </w:r>
      <w:r w:rsidR="00F8141B">
        <w:rPr>
          <w:rFonts w:cs="Times New Roman"/>
        </w:rPr>
        <w:fldChar w:fldCharType="separate"/>
      </w:r>
      <w:r w:rsidR="00E3659C" w:rsidRPr="003B09F5">
        <w:rPr>
          <w:rFonts w:cs="Times New Roman"/>
        </w:rPr>
        <w:t xml:space="preserve">Figure </w:t>
      </w:r>
      <w:r w:rsidR="00E3659C">
        <w:rPr>
          <w:rFonts w:cs="Times New Roman"/>
          <w:noProof/>
        </w:rPr>
        <w:t>39</w:t>
      </w:r>
      <w:r w:rsidR="00F8141B">
        <w:rPr>
          <w:rFonts w:cs="Times New Roman"/>
        </w:rPr>
        <w:fldChar w:fldCharType="end"/>
      </w:r>
      <w:r w:rsidRPr="003B09F5">
        <w:rPr>
          <w:rFonts w:cs="Times New Roman"/>
        </w:rPr>
        <w:t>). There has been a significant decline in groundwater levels throughout this monitoring period from 4.75 to 3.25 mAHD despite recent increased annual rainfall. Maximum and minimum seasonal groundwater levels have decreased by 1.6 and 1.2 m, respectively (</w:t>
      </w:r>
      <w:r w:rsidR="00A11ACC">
        <w:rPr>
          <w:rFonts w:cs="Times New Roman"/>
        </w:rPr>
        <w:fldChar w:fldCharType="begin"/>
      </w:r>
      <w:r w:rsidR="00A11ACC">
        <w:rPr>
          <w:rFonts w:cs="Times New Roman"/>
        </w:rPr>
        <w:instrText xml:space="preserve"> REF _Ref25921927 \h </w:instrText>
      </w:r>
      <w:r w:rsidR="00A11ACC">
        <w:rPr>
          <w:rFonts w:cs="Times New Roman"/>
        </w:rPr>
      </w:r>
      <w:r w:rsidR="00A11ACC">
        <w:rPr>
          <w:rFonts w:cs="Times New Roman"/>
        </w:rPr>
        <w:fldChar w:fldCharType="separate"/>
      </w:r>
      <w:r w:rsidR="00E3659C">
        <w:t xml:space="preserve">Table </w:t>
      </w:r>
      <w:r w:rsidR="00E3659C">
        <w:rPr>
          <w:noProof/>
        </w:rPr>
        <w:t>16</w:t>
      </w:r>
      <w:r w:rsidR="00A11ACC">
        <w:rPr>
          <w:rFonts w:cs="Times New Roman"/>
        </w:rPr>
        <w:fldChar w:fldCharType="end"/>
      </w:r>
      <w:r w:rsidRPr="003B09F5">
        <w:rPr>
          <w:rFonts w:cs="Times New Roman"/>
        </w:rPr>
        <w:t xml:space="preserve">). Maximum water levels have consistently occurred during September-October, but minimum water levels are now occurring later in the year with the site experiencing a longer period of drying. The wetland has been non-compliant with ministerial thresholds for most of the monitoring period. A proposed threshold at 0.5 m lower than the current threshold is likely to be achievable under proposed reductions in abstraction by 2030. These changes in abstraction </w:t>
      </w:r>
      <w:r w:rsidR="002B26A4">
        <w:rPr>
          <w:rFonts w:cs="Times New Roman"/>
        </w:rPr>
        <w:t>are projected to cause</w:t>
      </w:r>
      <w:r w:rsidRPr="003B09F5">
        <w:rPr>
          <w:rFonts w:cs="Times New Roman"/>
        </w:rPr>
        <w:t xml:space="preserve"> </w:t>
      </w:r>
      <w:r w:rsidR="00741FF1">
        <w:rPr>
          <w:rFonts w:cs="Times New Roman"/>
        </w:rPr>
        <w:t>an</w:t>
      </w:r>
      <w:r w:rsidRPr="003B09F5">
        <w:rPr>
          <w:rFonts w:cs="Times New Roman"/>
        </w:rPr>
        <w:t xml:space="preserve"> increase in groundwater </w:t>
      </w:r>
      <w:r w:rsidR="003B3322" w:rsidRPr="003B09F5">
        <w:rPr>
          <w:rFonts w:cs="Times New Roman"/>
        </w:rPr>
        <w:t>leve</w:t>
      </w:r>
      <w:r w:rsidR="002B26A4">
        <w:rPr>
          <w:rFonts w:cs="Times New Roman"/>
        </w:rPr>
        <w:t>ls</w:t>
      </w:r>
      <w:r w:rsidR="0013379B">
        <w:rPr>
          <w:rFonts w:cs="Times New Roman"/>
        </w:rPr>
        <w:t>, but it is unlikely to be sufficient to restore the natural</w:t>
      </w:r>
      <w:r w:rsidR="007F5BD4">
        <w:rPr>
          <w:rFonts w:cs="Times New Roman"/>
        </w:rPr>
        <w:t xml:space="preserve"> </w:t>
      </w:r>
      <w:r w:rsidRPr="003B09F5">
        <w:rPr>
          <w:rFonts w:cs="Times New Roman"/>
        </w:rPr>
        <w:t>.</w:t>
      </w:r>
      <w:bookmarkStart w:id="156" w:name="site-summary-7"/>
    </w:p>
    <w:p w14:paraId="1E56F04C" w14:textId="6D80A44D" w:rsidR="00331515" w:rsidRDefault="00331515" w:rsidP="00331515">
      <w:pPr>
        <w:pStyle w:val="Caption"/>
        <w:keepNext/>
      </w:pPr>
      <w:bookmarkStart w:id="157" w:name="_Ref25921927"/>
      <w:r>
        <w:t xml:space="preserve">Table </w:t>
      </w:r>
      <w:fldSimple w:instr=" SEQ Table \* ARABIC ">
        <w:r w:rsidR="00E3659C">
          <w:rPr>
            <w:noProof/>
          </w:rPr>
          <w:t>16</w:t>
        </w:r>
      </w:fldSimple>
      <w:bookmarkEnd w:id="157"/>
      <w:r w:rsidRPr="00326731">
        <w:rPr>
          <w:rFonts w:ascii="LMRoman10-Regular" w:hAnsi="LMRoman10-Regular" w:cs="LMRoman10-Regular"/>
          <w:sz w:val="20"/>
          <w:szCs w:val="20"/>
          <w:lang w:val="en-AU"/>
        </w:rPr>
        <w:t xml:space="preserve"> </w:t>
      </w:r>
      <w:r w:rsidRPr="00326731">
        <w:rPr>
          <w:lang w:val="en-AU"/>
        </w:rPr>
        <w:t xml:space="preserve">Five year summaries of </w:t>
      </w:r>
      <w:r w:rsidR="00BB5F36">
        <w:rPr>
          <w:lang w:val="en-AU"/>
        </w:rPr>
        <w:t>ground</w:t>
      </w:r>
      <w:r w:rsidRPr="00326731">
        <w:rPr>
          <w:lang w:val="en-AU"/>
        </w:rPr>
        <w:t xml:space="preserve"> water level data at </w:t>
      </w:r>
      <w:r>
        <w:rPr>
          <w:lang w:val="en-AU"/>
        </w:rPr>
        <w:t>Lake Wilgarup</w:t>
      </w:r>
    </w:p>
    <w:tbl>
      <w:tblPr>
        <w:tblStyle w:val="Table"/>
        <w:tblW w:w="9351" w:type="dxa"/>
        <w:tblLook w:val="04A0" w:firstRow="1" w:lastRow="0" w:firstColumn="1" w:lastColumn="0" w:noHBand="0" w:noVBand="1"/>
      </w:tblPr>
      <w:tblGrid>
        <w:gridCol w:w="1989"/>
        <w:gridCol w:w="2051"/>
        <w:gridCol w:w="2192"/>
        <w:gridCol w:w="1560"/>
        <w:gridCol w:w="1559"/>
      </w:tblGrid>
      <w:tr w:rsidR="00331515" w14:paraId="3C56BD73" w14:textId="77777777" w:rsidTr="007C2274">
        <w:tc>
          <w:tcPr>
            <w:tcW w:w="1989" w:type="dxa"/>
          </w:tcPr>
          <w:p w14:paraId="084D5D45" w14:textId="77777777" w:rsidR="00331515" w:rsidRDefault="00331515" w:rsidP="00376A55">
            <w:pPr>
              <w:pStyle w:val="BodyText"/>
            </w:pPr>
            <w:r>
              <w:t>Period</w:t>
            </w:r>
          </w:p>
        </w:tc>
        <w:tc>
          <w:tcPr>
            <w:tcW w:w="2051" w:type="dxa"/>
          </w:tcPr>
          <w:p w14:paraId="1AFFC263" w14:textId="77777777" w:rsidR="00331515" w:rsidRPr="00016946" w:rsidRDefault="00331515" w:rsidP="00376A55">
            <w:pPr>
              <w:pStyle w:val="BodyText"/>
              <w:rPr>
                <w:lang w:val="en-AU"/>
              </w:rPr>
            </w:pPr>
            <w:r w:rsidRPr="00016946">
              <w:rPr>
                <w:lang w:val="en-AU"/>
              </w:rPr>
              <w:t>Mean</w:t>
            </w:r>
            <w:r>
              <w:rPr>
                <w:lang w:val="en-AU"/>
              </w:rPr>
              <w:t xml:space="preserve"> </w:t>
            </w:r>
            <w:r w:rsidRPr="00016946">
              <w:rPr>
                <w:lang w:val="en-AU"/>
              </w:rPr>
              <w:t>max seasonal</w:t>
            </w:r>
          </w:p>
          <w:p w14:paraId="60D10AC8" w14:textId="77777777" w:rsidR="00331515" w:rsidRDefault="00331515" w:rsidP="00376A55">
            <w:pPr>
              <w:pStyle w:val="BodyText"/>
            </w:pPr>
            <w:r w:rsidRPr="00016946">
              <w:rPr>
                <w:lang w:val="en-AU"/>
              </w:rPr>
              <w:t>level (mAHD)</w:t>
            </w:r>
          </w:p>
        </w:tc>
        <w:tc>
          <w:tcPr>
            <w:tcW w:w="2192" w:type="dxa"/>
          </w:tcPr>
          <w:p w14:paraId="4E978B0C" w14:textId="77777777" w:rsidR="00331515" w:rsidRPr="00016946" w:rsidRDefault="00331515"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26BE36E2" w14:textId="77777777" w:rsidR="00331515" w:rsidRDefault="00331515" w:rsidP="00376A55">
            <w:pPr>
              <w:pStyle w:val="BodyText"/>
            </w:pPr>
            <w:r w:rsidRPr="00016946">
              <w:rPr>
                <w:lang w:val="en-AU"/>
              </w:rPr>
              <w:t>level (mAHD)</w:t>
            </w:r>
          </w:p>
        </w:tc>
        <w:tc>
          <w:tcPr>
            <w:tcW w:w="1560" w:type="dxa"/>
          </w:tcPr>
          <w:p w14:paraId="6A4C48AD" w14:textId="77777777" w:rsidR="00331515" w:rsidRDefault="00331515" w:rsidP="00376A55">
            <w:pPr>
              <w:pStyle w:val="BodyText"/>
            </w:pPr>
            <w:r>
              <w:t>Mean seasonal change (m)</w:t>
            </w:r>
          </w:p>
        </w:tc>
        <w:tc>
          <w:tcPr>
            <w:tcW w:w="1559" w:type="dxa"/>
          </w:tcPr>
          <w:p w14:paraId="0B8D071E" w14:textId="77777777" w:rsidR="00331515" w:rsidRDefault="00331515" w:rsidP="00376A55">
            <w:pPr>
              <w:pStyle w:val="BodyText"/>
            </w:pPr>
            <w:r>
              <w:t>Mean max to min (days)</w:t>
            </w:r>
          </w:p>
        </w:tc>
      </w:tr>
      <w:tr w:rsidR="00331515" w14:paraId="681E46C6" w14:textId="77777777" w:rsidTr="007C2274">
        <w:tc>
          <w:tcPr>
            <w:tcW w:w="1989" w:type="dxa"/>
          </w:tcPr>
          <w:p w14:paraId="66AEBD6A" w14:textId="77777777" w:rsidR="00331515" w:rsidRDefault="00331515" w:rsidP="00BD0360">
            <w:pPr>
              <w:pStyle w:val="BodyText"/>
              <w:jc w:val="center"/>
            </w:pPr>
            <w:r>
              <w:t>08/1994 – 07/1999</w:t>
            </w:r>
          </w:p>
        </w:tc>
        <w:tc>
          <w:tcPr>
            <w:tcW w:w="2051" w:type="dxa"/>
          </w:tcPr>
          <w:p w14:paraId="58A58723" w14:textId="6B295097" w:rsidR="00331515" w:rsidRDefault="00BB5F36" w:rsidP="00BD0360">
            <w:pPr>
              <w:pStyle w:val="BodyText"/>
              <w:jc w:val="center"/>
            </w:pPr>
            <w:r>
              <w:t>5.2</w:t>
            </w:r>
            <w:r w:rsidR="00331515">
              <w:t xml:space="preserve"> (</w:t>
            </w:r>
            <w:r>
              <w:t>Oct</w:t>
            </w:r>
            <w:r w:rsidR="00331515">
              <w:t>)</w:t>
            </w:r>
          </w:p>
        </w:tc>
        <w:tc>
          <w:tcPr>
            <w:tcW w:w="2192" w:type="dxa"/>
          </w:tcPr>
          <w:p w14:paraId="613E3EAD" w14:textId="34A40286" w:rsidR="00331515" w:rsidRDefault="00BB5F36" w:rsidP="00BD0360">
            <w:pPr>
              <w:pStyle w:val="BodyText"/>
              <w:jc w:val="center"/>
            </w:pPr>
            <w:r>
              <w:t>4.3</w:t>
            </w:r>
            <w:r w:rsidR="00331515">
              <w:t xml:space="preserve"> (Sep)</w:t>
            </w:r>
          </w:p>
        </w:tc>
        <w:tc>
          <w:tcPr>
            <w:tcW w:w="1560" w:type="dxa"/>
          </w:tcPr>
          <w:p w14:paraId="2BF76172" w14:textId="6FE9CFD1" w:rsidR="00331515" w:rsidRDefault="00BB5F36" w:rsidP="00BD0360">
            <w:pPr>
              <w:pStyle w:val="BodyText"/>
              <w:jc w:val="center"/>
            </w:pPr>
            <w:r>
              <w:t>0.91</w:t>
            </w:r>
          </w:p>
        </w:tc>
        <w:tc>
          <w:tcPr>
            <w:tcW w:w="1559" w:type="dxa"/>
          </w:tcPr>
          <w:p w14:paraId="4C6209C9" w14:textId="71D5ED81" w:rsidR="00331515" w:rsidRDefault="00BB5F36" w:rsidP="00BD0360">
            <w:pPr>
              <w:pStyle w:val="BodyText"/>
              <w:jc w:val="center"/>
            </w:pPr>
            <w:r>
              <w:t>184</w:t>
            </w:r>
          </w:p>
        </w:tc>
      </w:tr>
      <w:tr w:rsidR="00331515" w14:paraId="12FB251D" w14:textId="77777777" w:rsidTr="007C2274">
        <w:tc>
          <w:tcPr>
            <w:tcW w:w="1989" w:type="dxa"/>
          </w:tcPr>
          <w:p w14:paraId="6C8E0334" w14:textId="77777777" w:rsidR="00331515" w:rsidRDefault="00331515" w:rsidP="00BD0360">
            <w:pPr>
              <w:pStyle w:val="BodyText"/>
              <w:jc w:val="center"/>
            </w:pPr>
            <w:r>
              <w:t>08/1999 – 07/2004</w:t>
            </w:r>
          </w:p>
        </w:tc>
        <w:tc>
          <w:tcPr>
            <w:tcW w:w="2051" w:type="dxa"/>
          </w:tcPr>
          <w:p w14:paraId="1F1DC399" w14:textId="4F8B71CC" w:rsidR="00331515" w:rsidRDefault="00BB5F36" w:rsidP="00BD0360">
            <w:pPr>
              <w:pStyle w:val="BodyText"/>
              <w:jc w:val="center"/>
            </w:pPr>
            <w:r>
              <w:t>4.7</w:t>
            </w:r>
            <w:r w:rsidR="00331515">
              <w:t xml:space="preserve"> (</w:t>
            </w:r>
            <w:r>
              <w:t>Oct</w:t>
            </w:r>
            <w:r w:rsidR="00331515">
              <w:t>)</w:t>
            </w:r>
          </w:p>
        </w:tc>
        <w:tc>
          <w:tcPr>
            <w:tcW w:w="2192" w:type="dxa"/>
          </w:tcPr>
          <w:p w14:paraId="53E59906" w14:textId="024CBCBF" w:rsidR="00331515" w:rsidRDefault="00BB5F36" w:rsidP="00BD0360">
            <w:pPr>
              <w:pStyle w:val="BodyText"/>
              <w:jc w:val="center"/>
            </w:pPr>
            <w:r>
              <w:t>4.0</w:t>
            </w:r>
            <w:r w:rsidR="00331515">
              <w:t xml:space="preserve"> (Feb)</w:t>
            </w:r>
          </w:p>
        </w:tc>
        <w:tc>
          <w:tcPr>
            <w:tcW w:w="1560" w:type="dxa"/>
          </w:tcPr>
          <w:p w14:paraId="2A2C7038" w14:textId="717B476A" w:rsidR="00331515" w:rsidRDefault="00331515" w:rsidP="00BD0360">
            <w:pPr>
              <w:pStyle w:val="BodyText"/>
              <w:jc w:val="center"/>
            </w:pPr>
            <w:r>
              <w:t>0.</w:t>
            </w:r>
            <w:r w:rsidR="00BB5F36">
              <w:t>73</w:t>
            </w:r>
          </w:p>
        </w:tc>
        <w:tc>
          <w:tcPr>
            <w:tcW w:w="1559" w:type="dxa"/>
          </w:tcPr>
          <w:p w14:paraId="05D9E38C" w14:textId="67A16189" w:rsidR="00331515" w:rsidRDefault="00BB5F36" w:rsidP="00BD0360">
            <w:pPr>
              <w:pStyle w:val="BodyText"/>
              <w:jc w:val="center"/>
            </w:pPr>
            <w:r>
              <w:t>193</w:t>
            </w:r>
          </w:p>
        </w:tc>
      </w:tr>
      <w:tr w:rsidR="00331515" w14:paraId="111F4D42" w14:textId="77777777" w:rsidTr="007C2274">
        <w:tc>
          <w:tcPr>
            <w:tcW w:w="1989" w:type="dxa"/>
          </w:tcPr>
          <w:p w14:paraId="47CB864D" w14:textId="77777777" w:rsidR="00331515" w:rsidRDefault="00331515" w:rsidP="00BD0360">
            <w:pPr>
              <w:pStyle w:val="BodyText"/>
              <w:jc w:val="center"/>
            </w:pPr>
            <w:r>
              <w:t>08/2004 – 07/2009</w:t>
            </w:r>
          </w:p>
        </w:tc>
        <w:tc>
          <w:tcPr>
            <w:tcW w:w="2051" w:type="dxa"/>
          </w:tcPr>
          <w:p w14:paraId="65EC1DB9" w14:textId="4E66B054" w:rsidR="00331515" w:rsidRDefault="00BB5F36" w:rsidP="00BD0360">
            <w:pPr>
              <w:pStyle w:val="BodyText"/>
              <w:jc w:val="center"/>
            </w:pPr>
            <w:r>
              <w:t>4.3</w:t>
            </w:r>
            <w:r w:rsidR="00331515">
              <w:t xml:space="preserve"> (</w:t>
            </w:r>
            <w:r>
              <w:t>Sep</w:t>
            </w:r>
            <w:r w:rsidR="00331515">
              <w:t>)</w:t>
            </w:r>
          </w:p>
        </w:tc>
        <w:tc>
          <w:tcPr>
            <w:tcW w:w="2192" w:type="dxa"/>
          </w:tcPr>
          <w:p w14:paraId="2E3D35AC" w14:textId="1DEC0F4E" w:rsidR="00331515" w:rsidRDefault="00BB5F36" w:rsidP="00BD0360">
            <w:pPr>
              <w:pStyle w:val="BodyText"/>
              <w:jc w:val="center"/>
            </w:pPr>
            <w:r>
              <w:t>3.7</w:t>
            </w:r>
            <w:r w:rsidR="00331515">
              <w:t xml:space="preserve"> (Apr)</w:t>
            </w:r>
          </w:p>
        </w:tc>
        <w:tc>
          <w:tcPr>
            <w:tcW w:w="1560" w:type="dxa"/>
          </w:tcPr>
          <w:p w14:paraId="7D40DDCC" w14:textId="132904C5" w:rsidR="00331515" w:rsidRDefault="00331515" w:rsidP="00BD0360">
            <w:pPr>
              <w:pStyle w:val="BodyText"/>
              <w:jc w:val="center"/>
            </w:pPr>
            <w:r>
              <w:t>0.</w:t>
            </w:r>
            <w:r w:rsidR="00BB5F36">
              <w:t>62</w:t>
            </w:r>
          </w:p>
        </w:tc>
        <w:tc>
          <w:tcPr>
            <w:tcW w:w="1559" w:type="dxa"/>
          </w:tcPr>
          <w:p w14:paraId="3C89E4E7" w14:textId="0FBEAF07" w:rsidR="00331515" w:rsidRDefault="00BB5F36" w:rsidP="00BD0360">
            <w:pPr>
              <w:pStyle w:val="BodyText"/>
              <w:jc w:val="center"/>
            </w:pPr>
            <w:r>
              <w:t>150</w:t>
            </w:r>
          </w:p>
        </w:tc>
      </w:tr>
      <w:tr w:rsidR="00331515" w14:paraId="5A24617B" w14:textId="77777777" w:rsidTr="007C2274">
        <w:tc>
          <w:tcPr>
            <w:tcW w:w="1989" w:type="dxa"/>
          </w:tcPr>
          <w:p w14:paraId="78E3A08F" w14:textId="77777777" w:rsidR="00331515" w:rsidRDefault="00331515" w:rsidP="00BD0360">
            <w:pPr>
              <w:pStyle w:val="BodyText"/>
              <w:jc w:val="center"/>
            </w:pPr>
            <w:r>
              <w:t>08/2009 – 07/2014</w:t>
            </w:r>
          </w:p>
        </w:tc>
        <w:tc>
          <w:tcPr>
            <w:tcW w:w="2051" w:type="dxa"/>
          </w:tcPr>
          <w:p w14:paraId="4F938802" w14:textId="2C83B96A" w:rsidR="00331515" w:rsidRDefault="00BB5F36" w:rsidP="00BD0360">
            <w:pPr>
              <w:pStyle w:val="BodyText"/>
              <w:jc w:val="center"/>
            </w:pPr>
            <w:r>
              <w:t>3.8</w:t>
            </w:r>
            <w:r w:rsidR="00331515">
              <w:t xml:space="preserve"> (</w:t>
            </w:r>
            <w:r>
              <w:t>Oct</w:t>
            </w:r>
            <w:r w:rsidR="00331515">
              <w:t>)</w:t>
            </w:r>
          </w:p>
        </w:tc>
        <w:tc>
          <w:tcPr>
            <w:tcW w:w="2192" w:type="dxa"/>
          </w:tcPr>
          <w:p w14:paraId="69D58A84" w14:textId="65FF5080" w:rsidR="00331515" w:rsidRDefault="00BB5F36" w:rsidP="00BD0360">
            <w:pPr>
              <w:pStyle w:val="BodyText"/>
              <w:jc w:val="center"/>
            </w:pPr>
            <w:r>
              <w:t>3.2</w:t>
            </w:r>
            <w:r w:rsidR="00331515">
              <w:t xml:space="preserve"> (Apr)</w:t>
            </w:r>
          </w:p>
        </w:tc>
        <w:tc>
          <w:tcPr>
            <w:tcW w:w="1560" w:type="dxa"/>
          </w:tcPr>
          <w:p w14:paraId="402FE955" w14:textId="4D47A31B" w:rsidR="00331515" w:rsidRDefault="00331515" w:rsidP="00BD0360">
            <w:pPr>
              <w:pStyle w:val="BodyText"/>
              <w:jc w:val="center"/>
            </w:pPr>
            <w:r>
              <w:t>0.</w:t>
            </w:r>
            <w:r w:rsidR="00BB5F36">
              <w:t>59</w:t>
            </w:r>
          </w:p>
        </w:tc>
        <w:tc>
          <w:tcPr>
            <w:tcW w:w="1559" w:type="dxa"/>
          </w:tcPr>
          <w:p w14:paraId="091733A1" w14:textId="01EE8123" w:rsidR="00331515" w:rsidRDefault="00BB5F36" w:rsidP="00BD0360">
            <w:pPr>
              <w:pStyle w:val="BodyText"/>
              <w:jc w:val="center"/>
            </w:pPr>
            <w:r>
              <w:t>190</w:t>
            </w:r>
          </w:p>
        </w:tc>
      </w:tr>
      <w:tr w:rsidR="00331515" w14:paraId="6DA8E7CD" w14:textId="77777777" w:rsidTr="007C2274">
        <w:tc>
          <w:tcPr>
            <w:tcW w:w="1989" w:type="dxa"/>
          </w:tcPr>
          <w:p w14:paraId="40BC9C27" w14:textId="77777777" w:rsidR="00331515" w:rsidRDefault="00331515" w:rsidP="00BD0360">
            <w:pPr>
              <w:pStyle w:val="BodyText"/>
              <w:jc w:val="center"/>
            </w:pPr>
            <w:r>
              <w:t>08/2014 – 07/2019</w:t>
            </w:r>
          </w:p>
        </w:tc>
        <w:tc>
          <w:tcPr>
            <w:tcW w:w="2051" w:type="dxa"/>
          </w:tcPr>
          <w:p w14:paraId="1EBF504C" w14:textId="03AA4F90" w:rsidR="00331515" w:rsidRDefault="00BB5F36" w:rsidP="00BD0360">
            <w:pPr>
              <w:pStyle w:val="BodyText"/>
              <w:jc w:val="center"/>
            </w:pPr>
            <w:r>
              <w:t>3.6</w:t>
            </w:r>
            <w:r w:rsidR="00331515">
              <w:t xml:space="preserve"> (</w:t>
            </w:r>
            <w:r>
              <w:t>Oct</w:t>
            </w:r>
            <w:r w:rsidR="00331515">
              <w:t>)</w:t>
            </w:r>
          </w:p>
        </w:tc>
        <w:tc>
          <w:tcPr>
            <w:tcW w:w="2192" w:type="dxa"/>
          </w:tcPr>
          <w:p w14:paraId="2C783C11" w14:textId="21B67178" w:rsidR="00331515" w:rsidRDefault="00BB5F36" w:rsidP="00BD0360">
            <w:pPr>
              <w:pStyle w:val="BodyText"/>
              <w:jc w:val="center"/>
            </w:pPr>
            <w:r>
              <w:t>3.1</w:t>
            </w:r>
            <w:r w:rsidR="00331515">
              <w:t xml:space="preserve"> (Mar)</w:t>
            </w:r>
          </w:p>
        </w:tc>
        <w:tc>
          <w:tcPr>
            <w:tcW w:w="1560" w:type="dxa"/>
          </w:tcPr>
          <w:p w14:paraId="1BA52475" w14:textId="14DBFC22" w:rsidR="00331515" w:rsidRDefault="00331515" w:rsidP="00BD0360">
            <w:pPr>
              <w:pStyle w:val="BodyText"/>
              <w:jc w:val="center"/>
            </w:pPr>
            <w:r>
              <w:t>0.</w:t>
            </w:r>
            <w:r w:rsidR="00BB5F36">
              <w:t>55</w:t>
            </w:r>
          </w:p>
        </w:tc>
        <w:tc>
          <w:tcPr>
            <w:tcW w:w="1559" w:type="dxa"/>
          </w:tcPr>
          <w:p w14:paraId="29744C89" w14:textId="69DEAF94" w:rsidR="00331515" w:rsidRDefault="00BB5F36" w:rsidP="00BD0360">
            <w:pPr>
              <w:pStyle w:val="BodyText"/>
              <w:jc w:val="center"/>
            </w:pPr>
            <w:r>
              <w:t>212</w:t>
            </w:r>
          </w:p>
        </w:tc>
      </w:tr>
    </w:tbl>
    <w:p w14:paraId="1E4F0C92" w14:textId="77777777" w:rsidR="0081558C" w:rsidRPr="003B09F5" w:rsidRDefault="0081558C" w:rsidP="0081558C">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35A5DD57" wp14:editId="37292421">
            <wp:extent cx="4620126" cy="3696101"/>
            <wp:effectExtent l="0" t="0" r="0" b="0"/>
            <wp:docPr id="48" name="Picture" descr="Groundwater levels recorded at bore 61618500 in the vicinity of Lake Wilgarup. Red segments along trendline indicate preiods of significant decline in groundwater levels."/>
            <wp:cNvGraphicFramePr/>
            <a:graphic xmlns:a="http://schemas.openxmlformats.org/drawingml/2006/main">
              <a:graphicData uri="http://schemas.openxmlformats.org/drawingml/2006/picture">
                <pic:pic xmlns:pic="http://schemas.openxmlformats.org/drawingml/2006/picture">
                  <pic:nvPicPr>
                    <pic:cNvPr id="0" name="Picture" descr="Figs/WilgarupWaterPlot-1.png"/>
                    <pic:cNvPicPr>
                      <a:picLocks noChangeAspect="1" noChangeArrowheads="1"/>
                    </pic:cNvPicPr>
                  </pic:nvPicPr>
                  <pic:blipFill>
                    <a:blip r:embed="rId25"/>
                    <a:stretch>
                      <a:fillRect/>
                    </a:stretch>
                  </pic:blipFill>
                  <pic:spPr bwMode="auto">
                    <a:xfrm>
                      <a:off x="0" y="0"/>
                      <a:ext cx="4620126" cy="3696101"/>
                    </a:xfrm>
                    <a:prstGeom prst="rect">
                      <a:avLst/>
                    </a:prstGeom>
                    <a:noFill/>
                    <a:ln w="9525">
                      <a:noFill/>
                      <a:headEnd/>
                      <a:tailEnd/>
                    </a:ln>
                  </pic:spPr>
                </pic:pic>
              </a:graphicData>
            </a:graphic>
          </wp:inline>
        </w:drawing>
      </w:r>
    </w:p>
    <w:p w14:paraId="59A1F7A2" w14:textId="77777777" w:rsidR="0081558C" w:rsidRPr="003B09F5" w:rsidRDefault="0081558C" w:rsidP="0081558C">
      <w:pPr>
        <w:pStyle w:val="Caption"/>
        <w:rPr>
          <w:rFonts w:ascii="Times New Roman" w:hAnsi="Times New Roman" w:cs="Times New Roman"/>
        </w:rPr>
      </w:pPr>
      <w:bookmarkStart w:id="158" w:name="_Ref25920413"/>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Pr>
          <w:rFonts w:ascii="Times New Roman" w:hAnsi="Times New Roman" w:cs="Times New Roman"/>
          <w:noProof/>
        </w:rPr>
        <w:t>39</w:t>
      </w:r>
      <w:r w:rsidRPr="003B09F5">
        <w:rPr>
          <w:rFonts w:ascii="Times New Roman" w:hAnsi="Times New Roman" w:cs="Times New Roman"/>
        </w:rPr>
        <w:fldChar w:fldCharType="end"/>
      </w:r>
      <w:bookmarkEnd w:id="158"/>
      <w:r w:rsidRPr="003B09F5">
        <w:rPr>
          <w:rFonts w:ascii="Times New Roman" w:hAnsi="Times New Roman" w:cs="Times New Roman"/>
        </w:rPr>
        <w:t xml:space="preserve"> Groundwater levels recorded at bore 61618500 in the vicinity of Lake Wilgarup. Red segments along trendline indicate periods of significant decline in groundwater levels.</w:t>
      </w:r>
    </w:p>
    <w:p w14:paraId="262720CD" w14:textId="72349190" w:rsidR="001D584F" w:rsidRPr="00BB5F36" w:rsidRDefault="00A200FB" w:rsidP="00BB5F36">
      <w:pPr>
        <w:pStyle w:val="Heading3"/>
      </w:pPr>
      <w:r>
        <w:t>Implications of revised threshold</w:t>
      </w:r>
      <w:bookmarkEnd w:id="156"/>
    </w:p>
    <w:p w14:paraId="1CC469F2" w14:textId="6D0FAADF" w:rsidR="000B5A1B" w:rsidRDefault="005D6919" w:rsidP="00BF22C7">
      <w:pPr>
        <w:pStyle w:val="FirstParagraph"/>
        <w:sectPr w:rsidR="000B5A1B" w:rsidSect="000B5A1B">
          <w:pgSz w:w="12240" w:h="15840"/>
          <w:pgMar w:top="1440" w:right="1440" w:bottom="1440" w:left="1440" w:header="720" w:footer="720" w:gutter="0"/>
          <w:cols w:space="720"/>
          <w:docGrid w:linePitch="326"/>
        </w:sectPr>
      </w:pPr>
      <w:r w:rsidRPr="003B09F5">
        <w:t xml:space="preserve">The site values of Lake Wilgarup are unlikely to be maintained </w:t>
      </w:r>
      <w:r w:rsidR="00AB2ACC">
        <w:t>if levels are managed to meet the proposed threshold level</w:t>
      </w:r>
      <w:r w:rsidRPr="003B09F5">
        <w:t xml:space="preserve"> (</w:t>
      </w:r>
      <w:r w:rsidR="00BF22C7">
        <w:fldChar w:fldCharType="begin"/>
      </w:r>
      <w:r w:rsidR="00BF22C7">
        <w:instrText xml:space="preserve"> REF _Ref26195525 \h </w:instrText>
      </w:r>
      <w:r w:rsidR="00BF22C7">
        <w:fldChar w:fldCharType="separate"/>
      </w:r>
      <w:r w:rsidR="00E3659C" w:rsidRPr="003B09F5">
        <w:rPr>
          <w:rFonts w:cs="Times New Roman"/>
        </w:rPr>
        <w:t xml:space="preserve">Table </w:t>
      </w:r>
      <w:r w:rsidR="00E3659C">
        <w:rPr>
          <w:rFonts w:cs="Times New Roman"/>
          <w:noProof/>
        </w:rPr>
        <w:t>17</w:t>
      </w:r>
      <w:r w:rsidR="00BF22C7">
        <w:fldChar w:fldCharType="end"/>
      </w:r>
      <w:r w:rsidR="00EF7576">
        <w:t>)</w:t>
      </w:r>
      <w:r w:rsidR="00024E96">
        <w:t xml:space="preserve"> despite water levels returning to pre-2005 levels</w:t>
      </w:r>
      <w:r w:rsidR="00EF7576">
        <w:t xml:space="preserve">. </w:t>
      </w:r>
      <w:r w:rsidR="00EF7576" w:rsidRPr="003B09F5">
        <w:t xml:space="preserve">Vegetation composition has shifted from one dominated by wetland species, such as </w:t>
      </w:r>
      <w:r w:rsidR="00EF7576" w:rsidRPr="00CC7D25">
        <w:rPr>
          <w:i/>
          <w:iCs/>
        </w:rPr>
        <w:t>B. articulata</w:t>
      </w:r>
      <w:r w:rsidR="00EF7576" w:rsidRPr="003B09F5">
        <w:t xml:space="preserve">, to a terrestrial community dominated by </w:t>
      </w:r>
      <w:r w:rsidR="00EF7576" w:rsidRPr="00CC7D25">
        <w:rPr>
          <w:i/>
          <w:iCs/>
        </w:rPr>
        <w:t>E</w:t>
      </w:r>
      <w:r w:rsidR="00EA0241">
        <w:rPr>
          <w:i/>
          <w:iCs/>
        </w:rPr>
        <w:t>ucalyptus</w:t>
      </w:r>
      <w:r w:rsidR="00EF7576" w:rsidRPr="00CC7D25">
        <w:rPr>
          <w:i/>
          <w:iCs/>
        </w:rPr>
        <w:t xml:space="preserve"> gomphocephala</w:t>
      </w:r>
      <w:r w:rsidR="00EF7576" w:rsidRPr="003B09F5">
        <w:t xml:space="preserve">. Increases in groundwater are unlikely to have an impact on the vegetation unless </w:t>
      </w:r>
      <w:r w:rsidR="000944F1">
        <w:t>seasonal inundation of the basin</w:t>
      </w:r>
      <w:r w:rsidR="00EF7576" w:rsidRPr="003B09F5">
        <w:t xml:space="preserve"> can be restored.</w:t>
      </w:r>
      <w:bookmarkStart w:id="159" w:name="_Ref25921934"/>
      <w:r w:rsidR="00C326E8">
        <w:t xml:space="preserve"> Even </w:t>
      </w:r>
      <w:r w:rsidR="00DA3785">
        <w:t xml:space="preserve">if the hydrological regime </w:t>
      </w:r>
      <w:r w:rsidR="0031459F">
        <w:t xml:space="preserve">begins to resemble </w:t>
      </w:r>
      <w:r w:rsidR="001E3BAE">
        <w:t>that of a dampland</w:t>
      </w:r>
      <w:r w:rsidR="00C326E8">
        <w:t xml:space="preserve">, </w:t>
      </w:r>
      <w:r w:rsidR="000D657C">
        <w:t>the</w:t>
      </w:r>
      <w:r w:rsidR="00C326E8">
        <w:t xml:space="preserve"> significant </w:t>
      </w:r>
      <w:r w:rsidR="00621010">
        <w:t>losses of peat sediments due to bushfire events</w:t>
      </w:r>
      <w:r w:rsidR="000D657C">
        <w:t xml:space="preserve"> mean that any re-establishment of wetland vegetation</w:t>
      </w:r>
      <w:r w:rsidR="0000421F">
        <w:t xml:space="preserve">, particularly </w:t>
      </w:r>
      <w:r w:rsidR="0000421F">
        <w:rPr>
          <w:i/>
          <w:iCs/>
        </w:rPr>
        <w:t>Baumea</w:t>
      </w:r>
      <w:r w:rsidR="0000421F">
        <w:t xml:space="preserve"> species,</w:t>
      </w:r>
      <w:r w:rsidR="000D657C">
        <w:t xml:space="preserve"> is unlikely to </w:t>
      </w:r>
      <w:r w:rsidR="00F4479D">
        <w:t xml:space="preserve">resemble the site’s natural state. </w:t>
      </w:r>
      <w:r w:rsidR="00092FD6">
        <w:t xml:space="preserve"> Furthermore, </w:t>
      </w:r>
      <w:r w:rsidR="009B6C2B">
        <w:t xml:space="preserve">the re-establishment of wetland vegetation will need to compete with the </w:t>
      </w:r>
      <w:r w:rsidR="00E35CB2">
        <w:t>woodland vegetation that now inhabits the basin.</w:t>
      </w:r>
    </w:p>
    <w:p w14:paraId="3C807C28" w14:textId="2827DFE0" w:rsidR="000B5A1B" w:rsidRDefault="000B5A1B" w:rsidP="00023E16">
      <w:pPr>
        <w:pStyle w:val="TableCaption"/>
        <w:rPr>
          <w:rFonts w:cs="Times New Roman"/>
        </w:rPr>
      </w:pPr>
    </w:p>
    <w:p w14:paraId="38557EA0" w14:textId="54E330AE" w:rsidR="00023E16" w:rsidRPr="003B09F5" w:rsidRDefault="00023E16" w:rsidP="00023E16">
      <w:pPr>
        <w:pStyle w:val="TableCaption"/>
        <w:rPr>
          <w:rFonts w:ascii="Times New Roman" w:hAnsi="Times New Roman" w:cs="Times New Roman"/>
        </w:rPr>
      </w:pPr>
      <w:bookmarkStart w:id="160" w:name="_Ref26195525"/>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E3659C">
        <w:rPr>
          <w:rFonts w:ascii="Times New Roman" w:hAnsi="Times New Roman" w:cs="Times New Roman"/>
          <w:noProof/>
        </w:rPr>
        <w:t>17</w:t>
      </w:r>
      <w:r w:rsidRPr="003B09F5">
        <w:rPr>
          <w:rFonts w:ascii="Times New Roman" w:hAnsi="Times New Roman" w:cs="Times New Roman"/>
        </w:rPr>
        <w:fldChar w:fldCharType="end"/>
      </w:r>
      <w:bookmarkEnd w:id="159"/>
      <w:bookmarkEnd w:id="160"/>
      <w:r w:rsidRPr="003B09F5">
        <w:rPr>
          <w:rFonts w:ascii="Times New Roman" w:hAnsi="Times New Roman" w:cs="Times New Roman"/>
        </w:rPr>
        <w:t xml:space="preserve"> Ecological consequences of revised thresholds in terms of compliance of stated site values and site management objectives at Lake Wilgarup.</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2974"/>
        <w:gridCol w:w="7931"/>
        <w:gridCol w:w="2055"/>
      </w:tblGrid>
      <w:tr w:rsidR="00F6213E" w:rsidRPr="003B09F5" w14:paraId="262720D3" w14:textId="77777777">
        <w:tc>
          <w:tcPr>
            <w:tcW w:w="0" w:type="auto"/>
            <w:tcBorders>
              <w:bottom w:val="single" w:sz="0" w:space="0" w:color="auto"/>
            </w:tcBorders>
            <w:vAlign w:val="bottom"/>
          </w:tcPr>
          <w:p w14:paraId="262720D0"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0D1" w14:textId="77777777" w:rsidR="00F6213E" w:rsidRPr="003B09F5" w:rsidRDefault="00F6213E" w:rsidP="00F6213E">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0D2" w14:textId="5DF75348"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3B09F5" w:rsidRPr="003B09F5" w14:paraId="262720D7" w14:textId="77777777">
        <w:tc>
          <w:tcPr>
            <w:tcW w:w="0" w:type="auto"/>
          </w:tcPr>
          <w:p w14:paraId="262720D4" w14:textId="77777777" w:rsidR="001D584F" w:rsidRPr="003B09F5" w:rsidRDefault="005D6919">
            <w:pPr>
              <w:pStyle w:val="Compact"/>
              <w:rPr>
                <w:rFonts w:cs="Times New Roman"/>
              </w:rPr>
            </w:pPr>
            <w:r w:rsidRPr="003B09F5">
              <w:rPr>
                <w:rFonts w:cs="Times New Roman"/>
                <w:b/>
              </w:rPr>
              <w:t>Site values</w:t>
            </w:r>
          </w:p>
        </w:tc>
        <w:tc>
          <w:tcPr>
            <w:tcW w:w="0" w:type="auto"/>
          </w:tcPr>
          <w:p w14:paraId="262720D5" w14:textId="77777777" w:rsidR="001D584F" w:rsidRPr="003B09F5" w:rsidRDefault="001D584F">
            <w:pPr>
              <w:pStyle w:val="Compact"/>
              <w:rPr>
                <w:rFonts w:cs="Times New Roman"/>
              </w:rPr>
            </w:pPr>
          </w:p>
        </w:tc>
        <w:tc>
          <w:tcPr>
            <w:tcW w:w="0" w:type="auto"/>
          </w:tcPr>
          <w:p w14:paraId="262720D6" w14:textId="77777777" w:rsidR="001D584F" w:rsidRPr="003B09F5" w:rsidRDefault="001D584F">
            <w:pPr>
              <w:pStyle w:val="Compact"/>
              <w:rPr>
                <w:rFonts w:cs="Times New Roman"/>
              </w:rPr>
            </w:pPr>
          </w:p>
        </w:tc>
      </w:tr>
      <w:tr w:rsidR="003B09F5" w:rsidRPr="003B09F5" w14:paraId="262720DB" w14:textId="77777777">
        <w:tc>
          <w:tcPr>
            <w:tcW w:w="0" w:type="auto"/>
          </w:tcPr>
          <w:p w14:paraId="262720D8" w14:textId="77777777" w:rsidR="001D584F" w:rsidRPr="003B09F5" w:rsidRDefault="005D6919">
            <w:pPr>
              <w:pStyle w:val="Compact"/>
              <w:rPr>
                <w:rFonts w:cs="Times New Roman"/>
              </w:rPr>
            </w:pPr>
            <w:r w:rsidRPr="003B09F5">
              <w:rPr>
                <w:rFonts w:cs="Times New Roman"/>
              </w:rPr>
              <w:t>* One of few remaining undisturbed wetlands within the region</w:t>
            </w:r>
          </w:p>
        </w:tc>
        <w:tc>
          <w:tcPr>
            <w:tcW w:w="0" w:type="auto"/>
          </w:tcPr>
          <w:p w14:paraId="262720D9" w14:textId="77777777" w:rsidR="001D584F" w:rsidRPr="003B09F5" w:rsidRDefault="005D6919">
            <w:pPr>
              <w:pStyle w:val="Compact"/>
              <w:rPr>
                <w:rFonts w:cs="Times New Roman"/>
              </w:rPr>
            </w:pPr>
            <w:r w:rsidRPr="003B09F5">
              <w:rPr>
                <w:rFonts w:cs="Times New Roman"/>
              </w:rPr>
              <w:t>Declining groundwater and fire render this wetland highly disturbed. The vegetation composition no longer reflects that of a wetland as the site has become highly terrestrialised.</w:t>
            </w:r>
          </w:p>
        </w:tc>
        <w:tc>
          <w:tcPr>
            <w:tcW w:w="0" w:type="auto"/>
          </w:tcPr>
          <w:p w14:paraId="262720DA" w14:textId="77777777" w:rsidR="001D584F" w:rsidRPr="003B09F5" w:rsidRDefault="005D6919">
            <w:pPr>
              <w:pStyle w:val="Compact"/>
              <w:jc w:val="center"/>
              <w:rPr>
                <w:rFonts w:cs="Times New Roman"/>
              </w:rPr>
            </w:pPr>
            <w:r w:rsidRPr="003B09F5">
              <w:rPr>
                <w:rFonts w:cs="Times New Roman"/>
              </w:rPr>
              <w:t>Extremely unlikely</w:t>
            </w:r>
          </w:p>
        </w:tc>
      </w:tr>
      <w:tr w:rsidR="003B09F5" w:rsidRPr="003B09F5" w14:paraId="262720DF" w14:textId="77777777">
        <w:tc>
          <w:tcPr>
            <w:tcW w:w="0" w:type="auto"/>
          </w:tcPr>
          <w:p w14:paraId="262720DC" w14:textId="77777777" w:rsidR="001D584F" w:rsidRPr="003B09F5" w:rsidRDefault="005D6919">
            <w:pPr>
              <w:pStyle w:val="Compact"/>
              <w:rPr>
                <w:rFonts w:cs="Times New Roman"/>
              </w:rPr>
            </w:pPr>
            <w:r w:rsidRPr="003B09F5">
              <w:rPr>
                <w:rFonts w:cs="Times New Roman"/>
              </w:rPr>
              <w:t>* Rich and unusual vegetation (dense monospecific stands of sedges)</w:t>
            </w:r>
          </w:p>
        </w:tc>
        <w:tc>
          <w:tcPr>
            <w:tcW w:w="0" w:type="auto"/>
          </w:tcPr>
          <w:p w14:paraId="262720DD" w14:textId="77777777" w:rsidR="001D584F" w:rsidRPr="003B09F5" w:rsidRDefault="005D6919">
            <w:pPr>
              <w:pStyle w:val="Compact"/>
              <w:rPr>
                <w:rFonts w:cs="Times New Roman"/>
              </w:rPr>
            </w:pPr>
            <w:r w:rsidRPr="003B09F5">
              <w:rPr>
                <w:rFonts w:cs="Times New Roman"/>
              </w:rPr>
              <w:t>These sedges are locally extinct.</w:t>
            </w:r>
          </w:p>
        </w:tc>
        <w:tc>
          <w:tcPr>
            <w:tcW w:w="0" w:type="auto"/>
          </w:tcPr>
          <w:p w14:paraId="262720DE" w14:textId="77777777" w:rsidR="001D584F" w:rsidRPr="003B09F5" w:rsidRDefault="005D6919">
            <w:pPr>
              <w:pStyle w:val="Compact"/>
              <w:jc w:val="center"/>
              <w:rPr>
                <w:rFonts w:cs="Times New Roman"/>
              </w:rPr>
            </w:pPr>
            <w:r w:rsidRPr="003B09F5">
              <w:rPr>
                <w:rFonts w:cs="Times New Roman"/>
              </w:rPr>
              <w:t>Extremely unlikely</w:t>
            </w:r>
          </w:p>
        </w:tc>
      </w:tr>
      <w:tr w:rsidR="003B09F5" w:rsidRPr="003B09F5" w14:paraId="262720E3" w14:textId="77777777">
        <w:tc>
          <w:tcPr>
            <w:tcW w:w="0" w:type="auto"/>
          </w:tcPr>
          <w:p w14:paraId="262720E0" w14:textId="77777777" w:rsidR="001D584F" w:rsidRPr="003B09F5" w:rsidRDefault="005D6919">
            <w:pPr>
              <w:pStyle w:val="Compact"/>
              <w:rPr>
                <w:rFonts w:cs="Times New Roman"/>
              </w:rPr>
            </w:pPr>
            <w:r w:rsidRPr="003B09F5">
              <w:rPr>
                <w:rFonts w:cs="Times New Roman"/>
              </w:rPr>
              <w:t>* Likely to support diverse fauna</w:t>
            </w:r>
          </w:p>
        </w:tc>
        <w:tc>
          <w:tcPr>
            <w:tcW w:w="0" w:type="auto"/>
          </w:tcPr>
          <w:p w14:paraId="262720E1" w14:textId="5BC8CA5C" w:rsidR="001D584F" w:rsidRPr="003B09F5" w:rsidRDefault="005D6919">
            <w:pPr>
              <w:pStyle w:val="Compact"/>
              <w:rPr>
                <w:rFonts w:cs="Times New Roman"/>
              </w:rPr>
            </w:pPr>
            <w:r w:rsidRPr="003B09F5">
              <w:rPr>
                <w:rFonts w:cs="Times New Roman"/>
              </w:rPr>
              <w:t xml:space="preserve">A rich woodland fauna likely exists at the </w:t>
            </w:r>
            <w:r w:rsidR="003B3322" w:rsidRPr="003B09F5">
              <w:rPr>
                <w:rFonts w:cs="Times New Roman"/>
              </w:rPr>
              <w:t>site;</w:t>
            </w:r>
            <w:r w:rsidRPr="003B09F5">
              <w:rPr>
                <w:rFonts w:cs="Times New Roman"/>
              </w:rPr>
              <w:t xml:space="preserve"> however, this assemblage would not reflect the rich wetland fauna that would have once occupied the site.</w:t>
            </w:r>
          </w:p>
        </w:tc>
        <w:tc>
          <w:tcPr>
            <w:tcW w:w="0" w:type="auto"/>
          </w:tcPr>
          <w:p w14:paraId="262720E2" w14:textId="77777777" w:rsidR="001D584F" w:rsidRPr="003B09F5" w:rsidRDefault="005D6919">
            <w:pPr>
              <w:pStyle w:val="Compact"/>
              <w:jc w:val="center"/>
              <w:rPr>
                <w:rFonts w:cs="Times New Roman"/>
              </w:rPr>
            </w:pPr>
            <w:r w:rsidRPr="003B09F5">
              <w:rPr>
                <w:rFonts w:cs="Times New Roman"/>
              </w:rPr>
              <w:t>Extremely unlikely</w:t>
            </w:r>
          </w:p>
        </w:tc>
      </w:tr>
      <w:tr w:rsidR="003B09F5" w:rsidRPr="003B09F5" w14:paraId="262720E7" w14:textId="77777777">
        <w:tc>
          <w:tcPr>
            <w:tcW w:w="0" w:type="auto"/>
          </w:tcPr>
          <w:p w14:paraId="262720E4"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0E5" w14:textId="77777777" w:rsidR="001D584F" w:rsidRPr="003B09F5" w:rsidRDefault="001D584F">
            <w:pPr>
              <w:pStyle w:val="Compact"/>
              <w:rPr>
                <w:rFonts w:cs="Times New Roman"/>
              </w:rPr>
            </w:pPr>
          </w:p>
        </w:tc>
        <w:tc>
          <w:tcPr>
            <w:tcW w:w="0" w:type="auto"/>
          </w:tcPr>
          <w:p w14:paraId="262720E6" w14:textId="77777777" w:rsidR="001D584F" w:rsidRPr="003B09F5" w:rsidRDefault="001D584F">
            <w:pPr>
              <w:pStyle w:val="Compact"/>
              <w:rPr>
                <w:rFonts w:cs="Times New Roman"/>
              </w:rPr>
            </w:pPr>
          </w:p>
        </w:tc>
      </w:tr>
      <w:tr w:rsidR="003B09F5" w:rsidRPr="003B09F5" w14:paraId="262720EB" w14:textId="77777777">
        <w:tc>
          <w:tcPr>
            <w:tcW w:w="0" w:type="auto"/>
          </w:tcPr>
          <w:p w14:paraId="262720E8" w14:textId="77777777" w:rsidR="001D584F" w:rsidRPr="003B09F5" w:rsidRDefault="005D6919">
            <w:pPr>
              <w:pStyle w:val="Compact"/>
              <w:rPr>
                <w:rFonts w:cs="Times New Roman"/>
              </w:rPr>
            </w:pPr>
            <w:r w:rsidRPr="003B09F5">
              <w:rPr>
                <w:rFonts w:cs="Times New Roman"/>
              </w:rPr>
              <w:t>* Maintain the environmental quality of Lake Wilgarup</w:t>
            </w:r>
          </w:p>
        </w:tc>
        <w:tc>
          <w:tcPr>
            <w:tcW w:w="0" w:type="auto"/>
          </w:tcPr>
          <w:p w14:paraId="262720E9" w14:textId="77777777" w:rsidR="001D584F" w:rsidRPr="003B09F5" w:rsidRDefault="005D6919">
            <w:pPr>
              <w:pStyle w:val="Compact"/>
              <w:rPr>
                <w:rFonts w:cs="Times New Roman"/>
              </w:rPr>
            </w:pPr>
            <w:r w:rsidRPr="003B09F5">
              <w:rPr>
                <w:rFonts w:cs="Times New Roman"/>
              </w:rPr>
              <w:t>The quality of Lake Wilgarup as a Swan Coastal Plain wetland has been permanently compromised. As it is extremely unlikely that permanent water will become a feature of Lake Wilgarup in the future, the site will not retain its environmental quality.</w:t>
            </w:r>
          </w:p>
        </w:tc>
        <w:tc>
          <w:tcPr>
            <w:tcW w:w="0" w:type="auto"/>
          </w:tcPr>
          <w:p w14:paraId="262720EA" w14:textId="77777777" w:rsidR="001D584F" w:rsidRPr="003B09F5" w:rsidRDefault="005D6919">
            <w:pPr>
              <w:pStyle w:val="Compact"/>
              <w:jc w:val="center"/>
              <w:rPr>
                <w:rFonts w:cs="Times New Roman"/>
              </w:rPr>
            </w:pPr>
            <w:r w:rsidRPr="003B09F5">
              <w:rPr>
                <w:rFonts w:cs="Times New Roman"/>
              </w:rPr>
              <w:t>Extremely unlikely</w:t>
            </w:r>
          </w:p>
        </w:tc>
      </w:tr>
      <w:tr w:rsidR="003B09F5" w:rsidRPr="003B09F5" w14:paraId="262720EF" w14:textId="77777777">
        <w:tc>
          <w:tcPr>
            <w:tcW w:w="0" w:type="auto"/>
          </w:tcPr>
          <w:p w14:paraId="262720EC" w14:textId="77777777" w:rsidR="001D584F" w:rsidRPr="003B09F5" w:rsidRDefault="005D6919">
            <w:pPr>
              <w:pStyle w:val="Compact"/>
              <w:rPr>
                <w:rFonts w:cs="Times New Roman"/>
              </w:rPr>
            </w:pPr>
            <w:r w:rsidRPr="003B09F5">
              <w:rPr>
                <w:rFonts w:cs="Times New Roman"/>
              </w:rPr>
              <w:t>* Maintain the existing extent and variety of wetland vegetation</w:t>
            </w:r>
          </w:p>
        </w:tc>
        <w:tc>
          <w:tcPr>
            <w:tcW w:w="0" w:type="auto"/>
          </w:tcPr>
          <w:p w14:paraId="262720ED" w14:textId="77777777" w:rsidR="001D584F" w:rsidRPr="003B09F5" w:rsidRDefault="005D6919">
            <w:pPr>
              <w:pStyle w:val="Compact"/>
              <w:rPr>
                <w:rFonts w:cs="Times New Roman"/>
              </w:rPr>
            </w:pPr>
            <w:r w:rsidRPr="003B09F5">
              <w:rPr>
                <w:rFonts w:cs="Times New Roman"/>
              </w:rPr>
              <w:t>Wetland vegetation has probably been permanently destroyed by declining water levels and fire. The terrestrial woodlands that now inhabit the site are unlikely to facilitate the return of wetland vegetation unless permanent water is restored to the site.</w:t>
            </w:r>
          </w:p>
        </w:tc>
        <w:tc>
          <w:tcPr>
            <w:tcW w:w="0" w:type="auto"/>
          </w:tcPr>
          <w:p w14:paraId="262720EE" w14:textId="77777777" w:rsidR="001D584F" w:rsidRPr="003B09F5" w:rsidRDefault="005D6919">
            <w:pPr>
              <w:pStyle w:val="Compact"/>
              <w:jc w:val="center"/>
              <w:rPr>
                <w:rFonts w:cs="Times New Roman"/>
              </w:rPr>
            </w:pPr>
            <w:r w:rsidRPr="003B09F5">
              <w:rPr>
                <w:rFonts w:cs="Times New Roman"/>
              </w:rPr>
              <w:t>Extremely unlikely</w:t>
            </w:r>
          </w:p>
        </w:tc>
      </w:tr>
    </w:tbl>
    <w:p w14:paraId="6568B3F8" w14:textId="77777777" w:rsidR="00A11ACC" w:rsidRDefault="00A11ACC">
      <w:pPr>
        <w:pStyle w:val="Heading3"/>
        <w:rPr>
          <w:rFonts w:cs="Times New Roman"/>
        </w:rPr>
        <w:sectPr w:rsidR="00A11ACC" w:rsidSect="00A11ACC">
          <w:pgSz w:w="15840" w:h="12240" w:orient="landscape"/>
          <w:pgMar w:top="1440" w:right="1440" w:bottom="1440" w:left="1440" w:header="720" w:footer="720" w:gutter="0"/>
          <w:cols w:space="720"/>
          <w:docGrid w:linePitch="326"/>
        </w:sectPr>
      </w:pPr>
      <w:bookmarkStart w:id="161" w:name="vegetation-dynamics-7"/>
    </w:p>
    <w:p w14:paraId="262720FA" w14:textId="23AC5087" w:rsidR="001D584F" w:rsidRPr="003B09F5" w:rsidRDefault="005D6919">
      <w:pPr>
        <w:pStyle w:val="Heading2"/>
        <w:rPr>
          <w:rFonts w:cs="Times New Roman"/>
        </w:rPr>
      </w:pPr>
      <w:bookmarkStart w:id="162" w:name="pipidinny-swamp"/>
      <w:bookmarkStart w:id="163" w:name="_Toc29410604"/>
      <w:bookmarkEnd w:id="161"/>
      <w:r w:rsidRPr="003B09F5">
        <w:rPr>
          <w:rFonts w:cs="Times New Roman"/>
        </w:rPr>
        <w:lastRenderedPageBreak/>
        <w:t>Pipidinny Swamp</w:t>
      </w:r>
      <w:bookmarkEnd w:id="162"/>
      <w:bookmarkEnd w:id="163"/>
    </w:p>
    <w:p w14:paraId="262720FB" w14:textId="47E73A0D" w:rsidR="001D584F" w:rsidRPr="003B09F5" w:rsidRDefault="005D6919">
      <w:pPr>
        <w:pStyle w:val="FirstParagraph"/>
        <w:rPr>
          <w:rFonts w:cs="Times New Roman"/>
        </w:rPr>
      </w:pPr>
      <w:r w:rsidRPr="003B09F5">
        <w:rPr>
          <w:rFonts w:cs="Times New Roman"/>
        </w:rPr>
        <w:t xml:space="preserve">Vegetation </w:t>
      </w:r>
      <w:r w:rsidR="001C7C7C">
        <w:rPr>
          <w:rFonts w:cs="Times New Roman"/>
        </w:rPr>
        <w:t xml:space="preserve">at Pipidinny Swamp was </w:t>
      </w:r>
      <w:r w:rsidRPr="003B09F5">
        <w:rPr>
          <w:rFonts w:cs="Times New Roman"/>
        </w:rPr>
        <w:t xml:space="preserve">damaged by a fire in 2005. Macroinvertebrate and water quality monitoring occurred in the 2000s but ceased in 2011 as the wetland was atypical and had little water. A single vegetation survey has been conducted in September 2019 and the results </w:t>
      </w:r>
      <w:r w:rsidR="001C7C7C">
        <w:rPr>
          <w:rFonts w:cs="Times New Roman"/>
        </w:rPr>
        <w:t xml:space="preserve">are </w:t>
      </w:r>
      <w:r w:rsidRPr="003B09F5">
        <w:rPr>
          <w:rFonts w:cs="Times New Roman"/>
        </w:rPr>
        <w:t>presented here.</w:t>
      </w:r>
    </w:p>
    <w:p w14:paraId="262720FC" w14:textId="77777777" w:rsidR="001D584F" w:rsidRPr="003B09F5" w:rsidRDefault="005D6919">
      <w:pPr>
        <w:pStyle w:val="Heading3"/>
        <w:rPr>
          <w:rFonts w:cs="Times New Roman"/>
        </w:rPr>
      </w:pPr>
      <w:bookmarkStart w:id="164" w:name="hydrology-8"/>
      <w:bookmarkStart w:id="165" w:name="_Toc29410605"/>
      <w:r w:rsidRPr="003B09F5">
        <w:rPr>
          <w:rFonts w:cs="Times New Roman"/>
        </w:rPr>
        <w:t>Hydrology</w:t>
      </w:r>
      <w:bookmarkEnd w:id="164"/>
      <w:bookmarkEnd w:id="165"/>
    </w:p>
    <w:p w14:paraId="262720FD" w14:textId="3F90A83F" w:rsidR="001D584F" w:rsidRPr="003B09F5" w:rsidRDefault="005D6919">
      <w:pPr>
        <w:pStyle w:val="FirstParagraph"/>
        <w:rPr>
          <w:rFonts w:cs="Times New Roman"/>
        </w:rPr>
      </w:pPr>
      <w:r w:rsidRPr="003B09F5">
        <w:rPr>
          <w:rFonts w:cs="Times New Roman"/>
        </w:rPr>
        <w:t>There has been at least a 2 m decline in surface water levels at Pipidinny Swamp since the mid</w:t>
      </w:r>
      <w:r w:rsidR="006B3B96">
        <w:rPr>
          <w:rFonts w:cs="Times New Roman"/>
        </w:rPr>
        <w:t>-</w:t>
      </w:r>
      <w:r w:rsidRPr="003B09F5">
        <w:rPr>
          <w:rFonts w:cs="Times New Roman"/>
        </w:rPr>
        <w:t>1990s, although measurements at the staff gauge were frequently below the minimum recordable level in the mid-late 2000s to 2019 despite the gauge being moved in 2010 (</w:t>
      </w:r>
      <w:r w:rsidR="00B15874">
        <w:rPr>
          <w:rFonts w:cs="Times New Roman"/>
        </w:rPr>
        <w:fldChar w:fldCharType="begin"/>
      </w:r>
      <w:r w:rsidR="00B15874">
        <w:rPr>
          <w:rFonts w:cs="Times New Roman"/>
        </w:rPr>
        <w:instrText xml:space="preserve"> REF _Ref25920474 \h </w:instrText>
      </w:r>
      <w:r w:rsidR="00B15874">
        <w:rPr>
          <w:rFonts w:cs="Times New Roman"/>
        </w:rPr>
      </w:r>
      <w:r w:rsidR="00B15874">
        <w:rPr>
          <w:rFonts w:cs="Times New Roman"/>
        </w:rPr>
        <w:fldChar w:fldCharType="separate"/>
      </w:r>
      <w:r w:rsidR="00E3659C" w:rsidRPr="003B09F5">
        <w:rPr>
          <w:rFonts w:cs="Times New Roman"/>
        </w:rPr>
        <w:t xml:space="preserve">Figure </w:t>
      </w:r>
      <w:r w:rsidR="00E3659C">
        <w:rPr>
          <w:rFonts w:cs="Times New Roman"/>
          <w:noProof/>
        </w:rPr>
        <w:t>42</w:t>
      </w:r>
      <w:r w:rsidR="00B15874">
        <w:rPr>
          <w:rFonts w:cs="Times New Roman"/>
        </w:rPr>
        <w:fldChar w:fldCharType="end"/>
      </w:r>
      <w:r w:rsidRPr="003B09F5">
        <w:rPr>
          <w:rFonts w:cs="Times New Roman"/>
        </w:rPr>
        <w:t>). Mean maximum seasonal surface waters are at least 1.2 m lower now than in the 1994-1999 seasons (</w:t>
      </w:r>
      <w:r w:rsidR="00A11ACC">
        <w:rPr>
          <w:rFonts w:cs="Times New Roman"/>
        </w:rPr>
        <w:fldChar w:fldCharType="begin"/>
      </w:r>
      <w:r w:rsidR="00A11ACC">
        <w:rPr>
          <w:rFonts w:cs="Times New Roman"/>
        </w:rPr>
        <w:instrText xml:space="preserve"> REF _Ref25921999 \h </w:instrText>
      </w:r>
      <w:r w:rsidR="00A11ACC">
        <w:rPr>
          <w:rFonts w:cs="Times New Roman"/>
        </w:rPr>
      </w:r>
      <w:r w:rsidR="00A11ACC">
        <w:rPr>
          <w:rFonts w:cs="Times New Roman"/>
        </w:rPr>
        <w:fldChar w:fldCharType="separate"/>
      </w:r>
      <w:r w:rsidR="00E3659C">
        <w:t xml:space="preserve">Table </w:t>
      </w:r>
      <w:r w:rsidR="00E3659C">
        <w:rPr>
          <w:noProof/>
        </w:rPr>
        <w:t>18</w:t>
      </w:r>
      <w:r w:rsidR="00A11ACC">
        <w:rPr>
          <w:rFonts w:cs="Times New Roman"/>
        </w:rPr>
        <w:fldChar w:fldCharType="end"/>
      </w:r>
      <w:r w:rsidRPr="003B09F5">
        <w:rPr>
          <w:rFonts w:cs="Times New Roman"/>
        </w:rPr>
        <w:t>). Records of minimum levels are difficult to interpret due to the water levels frequently being below the staff gauge. Groundwater levels at the nearby bore 61611872 suggest that water levels at the swamp are no longer in decline, however this conclusion assumes groundwater levels at the bore and surface water levels at the staff gauge are related. It is not possible to verify this assumption as groundwater measurements have only been made while the surface water levels have been below detection limits for the staff gauge.</w:t>
      </w:r>
    </w:p>
    <w:p w14:paraId="262720FE" w14:textId="76BA24BB" w:rsidR="001D584F" w:rsidRDefault="005D6919">
      <w:pPr>
        <w:pStyle w:val="BodyText"/>
        <w:rPr>
          <w:rFonts w:cs="Times New Roman"/>
        </w:rPr>
      </w:pPr>
      <w:r w:rsidRPr="003B09F5">
        <w:rPr>
          <w:rFonts w:cs="Times New Roman"/>
        </w:rPr>
        <w:t>It is likely that water levels in Yanchep National Park will increase under the proposed 2030 changes in groundwater abstraction. The proposed threshold level of 1.1 m at bore 61611872 is likely to slightly increase or stabilise surface water levels in Pipidinny Swamp.</w:t>
      </w:r>
    </w:p>
    <w:p w14:paraId="558072A8" w14:textId="1F16A0E7" w:rsidR="00DA2C62" w:rsidRDefault="00DA2C62" w:rsidP="00DA2C62">
      <w:pPr>
        <w:pStyle w:val="Caption"/>
        <w:keepNext/>
      </w:pPr>
      <w:bookmarkStart w:id="166" w:name="_Ref25921999"/>
      <w:r>
        <w:t xml:space="preserve">Table </w:t>
      </w:r>
      <w:fldSimple w:instr=" SEQ Table \* ARABIC ">
        <w:r w:rsidR="00E3659C">
          <w:rPr>
            <w:noProof/>
          </w:rPr>
          <w:t>18</w:t>
        </w:r>
      </w:fldSimple>
      <w:bookmarkEnd w:id="166"/>
      <w:r w:rsidRPr="00326731">
        <w:rPr>
          <w:rFonts w:ascii="LMRoman10-Regular" w:hAnsi="LMRoman10-Regular" w:cs="LMRoman10-Regular"/>
          <w:sz w:val="20"/>
          <w:szCs w:val="20"/>
          <w:lang w:val="en-AU"/>
        </w:rPr>
        <w:t xml:space="preserve"> </w:t>
      </w:r>
      <w:commentRangeStart w:id="167"/>
      <w:commentRangeStart w:id="168"/>
      <w:r w:rsidRPr="00326731">
        <w:rPr>
          <w:lang w:val="en-AU"/>
        </w:rPr>
        <w:t xml:space="preserve">Five year summaries of surface water level data at </w:t>
      </w:r>
      <w:r w:rsidR="00930F45">
        <w:rPr>
          <w:lang w:val="en-AU"/>
        </w:rPr>
        <w:t>Pip</w:t>
      </w:r>
      <w:r w:rsidR="008524CE">
        <w:rPr>
          <w:lang w:val="en-AU"/>
        </w:rPr>
        <w:t>i</w:t>
      </w:r>
      <w:r w:rsidR="00930F45">
        <w:rPr>
          <w:lang w:val="en-AU"/>
        </w:rPr>
        <w:t>dinny Swamp</w:t>
      </w:r>
      <w:commentRangeEnd w:id="167"/>
      <w:r w:rsidR="006029F2">
        <w:rPr>
          <w:rStyle w:val="CommentReference"/>
        </w:rPr>
        <w:commentReference w:id="167"/>
      </w:r>
      <w:commentRangeEnd w:id="168"/>
      <w:r w:rsidR="00E35CB2">
        <w:rPr>
          <w:rStyle w:val="CommentReference"/>
        </w:rPr>
        <w:commentReference w:id="168"/>
      </w:r>
    </w:p>
    <w:tbl>
      <w:tblPr>
        <w:tblStyle w:val="Table"/>
        <w:tblW w:w="9351" w:type="dxa"/>
        <w:tblLook w:val="04A0" w:firstRow="1" w:lastRow="0" w:firstColumn="1" w:lastColumn="0" w:noHBand="0" w:noVBand="1"/>
      </w:tblPr>
      <w:tblGrid>
        <w:gridCol w:w="1989"/>
        <w:gridCol w:w="2051"/>
        <w:gridCol w:w="2192"/>
        <w:gridCol w:w="1560"/>
        <w:gridCol w:w="1559"/>
      </w:tblGrid>
      <w:tr w:rsidR="00DA2C62" w14:paraId="5C9B10C7" w14:textId="77777777" w:rsidTr="007C2274">
        <w:tc>
          <w:tcPr>
            <w:tcW w:w="1989" w:type="dxa"/>
          </w:tcPr>
          <w:p w14:paraId="3BBB7A9D" w14:textId="77777777" w:rsidR="00DA2C62" w:rsidRDefault="00DA2C62" w:rsidP="00376A55">
            <w:pPr>
              <w:pStyle w:val="BodyText"/>
            </w:pPr>
            <w:r>
              <w:t>Period</w:t>
            </w:r>
          </w:p>
        </w:tc>
        <w:tc>
          <w:tcPr>
            <w:tcW w:w="2051" w:type="dxa"/>
          </w:tcPr>
          <w:p w14:paraId="225B9BE0" w14:textId="77777777" w:rsidR="00DA2C62" w:rsidRPr="00016946" w:rsidRDefault="00DA2C62" w:rsidP="00B51F16">
            <w:pPr>
              <w:pStyle w:val="BodyText"/>
              <w:spacing w:before="120" w:after="120"/>
              <w:rPr>
                <w:lang w:val="en-AU"/>
              </w:rPr>
            </w:pPr>
            <w:r w:rsidRPr="00016946">
              <w:rPr>
                <w:lang w:val="en-AU"/>
              </w:rPr>
              <w:t>Mean</w:t>
            </w:r>
            <w:r>
              <w:rPr>
                <w:lang w:val="en-AU"/>
              </w:rPr>
              <w:t xml:space="preserve"> </w:t>
            </w:r>
            <w:r w:rsidRPr="00016946">
              <w:rPr>
                <w:lang w:val="en-AU"/>
              </w:rPr>
              <w:t>max seasonal</w:t>
            </w:r>
          </w:p>
          <w:p w14:paraId="2F7794C0" w14:textId="77777777" w:rsidR="00DA2C62" w:rsidRDefault="00DA2C62" w:rsidP="00B51F16">
            <w:pPr>
              <w:pStyle w:val="BodyText"/>
              <w:spacing w:before="120" w:after="120"/>
            </w:pPr>
            <w:r w:rsidRPr="00016946">
              <w:rPr>
                <w:lang w:val="en-AU"/>
              </w:rPr>
              <w:t>level (mAHD)</w:t>
            </w:r>
          </w:p>
        </w:tc>
        <w:tc>
          <w:tcPr>
            <w:tcW w:w="2192" w:type="dxa"/>
          </w:tcPr>
          <w:p w14:paraId="19926251" w14:textId="77777777" w:rsidR="00DA2C62" w:rsidRPr="00016946" w:rsidRDefault="00DA2C62" w:rsidP="00B51F16">
            <w:pPr>
              <w:pStyle w:val="BodyText"/>
              <w:spacing w:before="120" w:after="120"/>
              <w:rPr>
                <w:lang w:val="en-AU"/>
              </w:rPr>
            </w:pPr>
            <w:r w:rsidRPr="00016946">
              <w:rPr>
                <w:lang w:val="en-AU"/>
              </w:rPr>
              <w:t>Mean</w:t>
            </w:r>
            <w:r>
              <w:rPr>
                <w:lang w:val="en-AU"/>
              </w:rPr>
              <w:t xml:space="preserve"> min</w:t>
            </w:r>
            <w:r w:rsidRPr="00016946">
              <w:rPr>
                <w:lang w:val="en-AU"/>
              </w:rPr>
              <w:t xml:space="preserve"> seasonal</w:t>
            </w:r>
          </w:p>
          <w:p w14:paraId="1FD28BBA" w14:textId="77777777" w:rsidR="00DA2C62" w:rsidRDefault="00DA2C62" w:rsidP="00B51F16">
            <w:pPr>
              <w:pStyle w:val="BodyText"/>
              <w:spacing w:before="120" w:after="120"/>
            </w:pPr>
            <w:r w:rsidRPr="00016946">
              <w:rPr>
                <w:lang w:val="en-AU"/>
              </w:rPr>
              <w:t>level (mAHD)</w:t>
            </w:r>
          </w:p>
        </w:tc>
        <w:tc>
          <w:tcPr>
            <w:tcW w:w="1560" w:type="dxa"/>
          </w:tcPr>
          <w:p w14:paraId="6B47314A" w14:textId="77777777" w:rsidR="00DA2C62" w:rsidRDefault="00DA2C62" w:rsidP="00376A55">
            <w:pPr>
              <w:pStyle w:val="BodyText"/>
            </w:pPr>
            <w:r>
              <w:t>Mean seasonal change (m)</w:t>
            </w:r>
          </w:p>
        </w:tc>
        <w:tc>
          <w:tcPr>
            <w:tcW w:w="1559" w:type="dxa"/>
          </w:tcPr>
          <w:p w14:paraId="253AD21B" w14:textId="77777777" w:rsidR="00DA2C62" w:rsidRDefault="00DA2C62" w:rsidP="00376A55">
            <w:pPr>
              <w:pStyle w:val="BodyText"/>
            </w:pPr>
            <w:r>
              <w:t>Mean max to min (days)</w:t>
            </w:r>
          </w:p>
        </w:tc>
      </w:tr>
      <w:tr w:rsidR="00DA2C62" w14:paraId="418A4FD2" w14:textId="77777777" w:rsidTr="007C2274">
        <w:tc>
          <w:tcPr>
            <w:tcW w:w="1989" w:type="dxa"/>
          </w:tcPr>
          <w:p w14:paraId="43DF7A42" w14:textId="77777777" w:rsidR="00DA2C62" w:rsidRDefault="00DA2C62" w:rsidP="00B51F16">
            <w:pPr>
              <w:pStyle w:val="BodyText"/>
              <w:jc w:val="center"/>
            </w:pPr>
            <w:r>
              <w:t>08/1994 – 07/1999</w:t>
            </w:r>
          </w:p>
        </w:tc>
        <w:tc>
          <w:tcPr>
            <w:tcW w:w="2051" w:type="dxa"/>
          </w:tcPr>
          <w:p w14:paraId="6F621941" w14:textId="43B379D9" w:rsidR="00DA2C62" w:rsidRDefault="00930F45" w:rsidP="00B51F16">
            <w:pPr>
              <w:pStyle w:val="BodyText"/>
              <w:jc w:val="center"/>
            </w:pPr>
            <w:r>
              <w:t>3.2</w:t>
            </w:r>
            <w:r w:rsidR="00DA2C62">
              <w:t xml:space="preserve"> (</w:t>
            </w:r>
            <w:r>
              <w:t>Sep</w:t>
            </w:r>
            <w:r w:rsidR="00DA2C62">
              <w:t>)</w:t>
            </w:r>
          </w:p>
        </w:tc>
        <w:tc>
          <w:tcPr>
            <w:tcW w:w="2192" w:type="dxa"/>
          </w:tcPr>
          <w:p w14:paraId="216FC64E" w14:textId="55B75CA4" w:rsidR="00DA2C62" w:rsidRDefault="00930F45" w:rsidP="00B51F16">
            <w:pPr>
              <w:pStyle w:val="BodyText"/>
              <w:jc w:val="center"/>
            </w:pPr>
            <w:r>
              <w:t>1.8</w:t>
            </w:r>
            <w:r w:rsidR="00DA2C62">
              <w:t xml:space="preserve"> (</w:t>
            </w:r>
            <w:r>
              <w:t>May</w:t>
            </w:r>
            <w:r w:rsidR="00DA2C62">
              <w:t>)</w:t>
            </w:r>
          </w:p>
        </w:tc>
        <w:tc>
          <w:tcPr>
            <w:tcW w:w="1560" w:type="dxa"/>
          </w:tcPr>
          <w:p w14:paraId="58176332" w14:textId="2E0CA4B0" w:rsidR="00DA2C62" w:rsidRDefault="00930F45" w:rsidP="00B51F16">
            <w:pPr>
              <w:pStyle w:val="BodyText"/>
              <w:jc w:val="center"/>
            </w:pPr>
            <w:r>
              <w:t>1.34</w:t>
            </w:r>
          </w:p>
        </w:tc>
        <w:tc>
          <w:tcPr>
            <w:tcW w:w="1559" w:type="dxa"/>
          </w:tcPr>
          <w:p w14:paraId="14454C3C" w14:textId="04CB921D" w:rsidR="00DA2C62" w:rsidRDefault="006E7227" w:rsidP="00B51F16">
            <w:pPr>
              <w:pStyle w:val="BodyText"/>
              <w:jc w:val="center"/>
            </w:pPr>
            <w:r>
              <w:t>213</w:t>
            </w:r>
          </w:p>
        </w:tc>
      </w:tr>
      <w:tr w:rsidR="00DA2C62" w14:paraId="3A894989" w14:textId="77777777" w:rsidTr="007C2274">
        <w:tc>
          <w:tcPr>
            <w:tcW w:w="1989" w:type="dxa"/>
          </w:tcPr>
          <w:p w14:paraId="722503B4" w14:textId="77777777" w:rsidR="00DA2C62" w:rsidRDefault="00DA2C62" w:rsidP="00B51F16">
            <w:pPr>
              <w:pStyle w:val="BodyText"/>
              <w:jc w:val="center"/>
            </w:pPr>
            <w:r>
              <w:t>08/1999 – 07/2004</w:t>
            </w:r>
          </w:p>
        </w:tc>
        <w:tc>
          <w:tcPr>
            <w:tcW w:w="2051" w:type="dxa"/>
          </w:tcPr>
          <w:p w14:paraId="110BF71F" w14:textId="10D0B6AF" w:rsidR="00DA2C62" w:rsidRDefault="00930F45" w:rsidP="00B51F16">
            <w:pPr>
              <w:pStyle w:val="BodyText"/>
              <w:jc w:val="center"/>
            </w:pPr>
            <w:r>
              <w:t>2.8</w:t>
            </w:r>
            <w:r w:rsidR="00DA2C62">
              <w:t xml:space="preserve"> (</w:t>
            </w:r>
            <w:r>
              <w:t>Oct</w:t>
            </w:r>
            <w:r w:rsidR="00DA2C62">
              <w:t>)</w:t>
            </w:r>
          </w:p>
        </w:tc>
        <w:tc>
          <w:tcPr>
            <w:tcW w:w="2192" w:type="dxa"/>
          </w:tcPr>
          <w:p w14:paraId="131414F0" w14:textId="3F8635C9" w:rsidR="00DA2C62" w:rsidRDefault="00930F45" w:rsidP="00B51F16">
            <w:pPr>
              <w:pStyle w:val="BodyText"/>
              <w:jc w:val="center"/>
            </w:pPr>
            <w:r>
              <w:t>1.8</w:t>
            </w:r>
            <w:r w:rsidR="00DA2C62">
              <w:t xml:space="preserve"> (</w:t>
            </w:r>
            <w:r>
              <w:t>Mar</w:t>
            </w:r>
            <w:r w:rsidR="00DA2C62">
              <w:t>)</w:t>
            </w:r>
          </w:p>
        </w:tc>
        <w:tc>
          <w:tcPr>
            <w:tcW w:w="1560" w:type="dxa"/>
          </w:tcPr>
          <w:p w14:paraId="04740944" w14:textId="128A5A98" w:rsidR="00DA2C62" w:rsidRDefault="00DA2C62" w:rsidP="00B51F16">
            <w:pPr>
              <w:pStyle w:val="BodyText"/>
              <w:jc w:val="center"/>
            </w:pPr>
            <w:r>
              <w:t>0.</w:t>
            </w:r>
            <w:r w:rsidR="006E7227">
              <w:t>98</w:t>
            </w:r>
          </w:p>
        </w:tc>
        <w:tc>
          <w:tcPr>
            <w:tcW w:w="1559" w:type="dxa"/>
          </w:tcPr>
          <w:p w14:paraId="72943384" w14:textId="0C2F0EA4" w:rsidR="00DA2C62" w:rsidRDefault="006E7227" w:rsidP="00B51F16">
            <w:pPr>
              <w:pStyle w:val="BodyText"/>
              <w:jc w:val="center"/>
            </w:pPr>
            <w:r>
              <w:t>168</w:t>
            </w:r>
          </w:p>
        </w:tc>
      </w:tr>
      <w:tr w:rsidR="00DA2C62" w14:paraId="643FF7A4" w14:textId="77777777" w:rsidTr="007C2274">
        <w:tc>
          <w:tcPr>
            <w:tcW w:w="1989" w:type="dxa"/>
          </w:tcPr>
          <w:p w14:paraId="3FD6ECE7" w14:textId="77777777" w:rsidR="00DA2C62" w:rsidRDefault="00DA2C62" w:rsidP="00B51F16">
            <w:pPr>
              <w:pStyle w:val="BodyText"/>
              <w:jc w:val="center"/>
            </w:pPr>
            <w:r>
              <w:t>08/2004 – 07/2009</w:t>
            </w:r>
          </w:p>
        </w:tc>
        <w:tc>
          <w:tcPr>
            <w:tcW w:w="2051" w:type="dxa"/>
          </w:tcPr>
          <w:p w14:paraId="334B357B" w14:textId="28C57A6A" w:rsidR="00DA2C62" w:rsidRDefault="00930F45" w:rsidP="00B51F16">
            <w:pPr>
              <w:pStyle w:val="BodyText"/>
              <w:jc w:val="center"/>
            </w:pPr>
            <w:r>
              <w:t>2.4</w:t>
            </w:r>
            <w:r w:rsidR="00DA2C62">
              <w:t xml:space="preserve"> (</w:t>
            </w:r>
            <w:r>
              <w:t>Sep</w:t>
            </w:r>
            <w:r w:rsidR="00DA2C62">
              <w:t>)</w:t>
            </w:r>
          </w:p>
        </w:tc>
        <w:tc>
          <w:tcPr>
            <w:tcW w:w="2192" w:type="dxa"/>
          </w:tcPr>
          <w:p w14:paraId="674F882C" w14:textId="62C1BCEF" w:rsidR="00DA2C62" w:rsidRDefault="00930F45" w:rsidP="00B51F16">
            <w:pPr>
              <w:pStyle w:val="BodyText"/>
              <w:jc w:val="center"/>
            </w:pPr>
            <w:r>
              <w:t>2.0</w:t>
            </w:r>
            <w:r w:rsidR="00DA2C62">
              <w:t xml:space="preserve"> (</w:t>
            </w:r>
            <w:r>
              <w:t>Nov</w:t>
            </w:r>
            <w:r w:rsidR="00DA2C62">
              <w:t>)</w:t>
            </w:r>
          </w:p>
        </w:tc>
        <w:tc>
          <w:tcPr>
            <w:tcW w:w="1560" w:type="dxa"/>
          </w:tcPr>
          <w:p w14:paraId="7127EDAD" w14:textId="7E1D0FCD" w:rsidR="00DA2C62" w:rsidRDefault="00DA2C62" w:rsidP="00B51F16">
            <w:pPr>
              <w:pStyle w:val="BodyText"/>
              <w:jc w:val="center"/>
            </w:pPr>
            <w:r>
              <w:t>0.</w:t>
            </w:r>
            <w:r w:rsidR="006E7227">
              <w:t>39</w:t>
            </w:r>
          </w:p>
        </w:tc>
        <w:tc>
          <w:tcPr>
            <w:tcW w:w="1559" w:type="dxa"/>
          </w:tcPr>
          <w:p w14:paraId="23D6030E" w14:textId="5D6EC7D1" w:rsidR="00DA2C62" w:rsidRDefault="006E7227" w:rsidP="00B51F16">
            <w:pPr>
              <w:pStyle w:val="BodyText"/>
              <w:jc w:val="center"/>
            </w:pPr>
            <w:r>
              <w:t>12</w:t>
            </w:r>
          </w:p>
        </w:tc>
      </w:tr>
      <w:tr w:rsidR="00DA2C62" w14:paraId="32814A93" w14:textId="77777777" w:rsidTr="007C2274">
        <w:tc>
          <w:tcPr>
            <w:tcW w:w="1989" w:type="dxa"/>
          </w:tcPr>
          <w:p w14:paraId="050C3A54" w14:textId="77777777" w:rsidR="00DA2C62" w:rsidRDefault="00DA2C62" w:rsidP="00B51F16">
            <w:pPr>
              <w:pStyle w:val="BodyText"/>
              <w:jc w:val="center"/>
            </w:pPr>
            <w:r>
              <w:t>08/2009 – 07/2014</w:t>
            </w:r>
          </w:p>
        </w:tc>
        <w:tc>
          <w:tcPr>
            <w:tcW w:w="2051" w:type="dxa"/>
          </w:tcPr>
          <w:p w14:paraId="412663A2" w14:textId="3BCF04C7" w:rsidR="00DA2C62" w:rsidRDefault="00930F45" w:rsidP="00B51F16">
            <w:pPr>
              <w:pStyle w:val="BodyText"/>
              <w:jc w:val="center"/>
            </w:pPr>
            <w:r>
              <w:t>2.0</w:t>
            </w:r>
            <w:r w:rsidR="00DA2C62">
              <w:t xml:space="preserve"> (</w:t>
            </w:r>
            <w:r>
              <w:t>Oct</w:t>
            </w:r>
            <w:r w:rsidR="00DA2C62">
              <w:t>)</w:t>
            </w:r>
          </w:p>
        </w:tc>
        <w:tc>
          <w:tcPr>
            <w:tcW w:w="2192" w:type="dxa"/>
          </w:tcPr>
          <w:p w14:paraId="78C923C0" w14:textId="720E8A4D" w:rsidR="00DA2C62" w:rsidRDefault="00930F45" w:rsidP="00B51F16">
            <w:pPr>
              <w:pStyle w:val="BodyText"/>
              <w:jc w:val="center"/>
            </w:pPr>
            <w:r>
              <w:t>1.0</w:t>
            </w:r>
            <w:r w:rsidR="00DA2C62">
              <w:t xml:space="preserve"> (</w:t>
            </w:r>
            <w:r>
              <w:t>Jul</w:t>
            </w:r>
            <w:r w:rsidR="00DA2C62">
              <w:t>)</w:t>
            </w:r>
          </w:p>
        </w:tc>
        <w:tc>
          <w:tcPr>
            <w:tcW w:w="1560" w:type="dxa"/>
          </w:tcPr>
          <w:p w14:paraId="576D7E26" w14:textId="695B5960" w:rsidR="00DA2C62" w:rsidRDefault="00DA2C62" w:rsidP="00B51F16">
            <w:pPr>
              <w:pStyle w:val="BodyText"/>
              <w:jc w:val="center"/>
            </w:pPr>
            <w:r>
              <w:t>0.</w:t>
            </w:r>
            <w:r w:rsidR="006E7227">
              <w:t>98</w:t>
            </w:r>
          </w:p>
        </w:tc>
        <w:tc>
          <w:tcPr>
            <w:tcW w:w="1559" w:type="dxa"/>
          </w:tcPr>
          <w:p w14:paraId="1E8D6C52" w14:textId="47C0547E" w:rsidR="00DA2C62" w:rsidRDefault="006E7227" w:rsidP="00B51F16">
            <w:pPr>
              <w:pStyle w:val="BodyText"/>
              <w:jc w:val="center"/>
            </w:pPr>
            <w:r>
              <w:t>88</w:t>
            </w:r>
          </w:p>
        </w:tc>
      </w:tr>
      <w:tr w:rsidR="00DA2C62" w14:paraId="074CAD9C" w14:textId="77777777" w:rsidTr="007C2274">
        <w:tc>
          <w:tcPr>
            <w:tcW w:w="1989" w:type="dxa"/>
          </w:tcPr>
          <w:p w14:paraId="2516B981" w14:textId="77777777" w:rsidR="00DA2C62" w:rsidRDefault="00DA2C62" w:rsidP="00B51F16">
            <w:pPr>
              <w:pStyle w:val="BodyText"/>
              <w:jc w:val="center"/>
            </w:pPr>
            <w:r>
              <w:t>08/2014 – 07/2019</w:t>
            </w:r>
          </w:p>
        </w:tc>
        <w:tc>
          <w:tcPr>
            <w:tcW w:w="2051" w:type="dxa"/>
          </w:tcPr>
          <w:p w14:paraId="73D74401" w14:textId="2BC3C26E" w:rsidR="00DA2C62" w:rsidRDefault="00930F45" w:rsidP="00B51F16">
            <w:pPr>
              <w:pStyle w:val="BodyText"/>
              <w:jc w:val="center"/>
            </w:pPr>
            <w:r>
              <w:t>2.0</w:t>
            </w:r>
            <w:r w:rsidR="00DA2C62">
              <w:t xml:space="preserve"> (Sep)</w:t>
            </w:r>
          </w:p>
        </w:tc>
        <w:tc>
          <w:tcPr>
            <w:tcW w:w="2192" w:type="dxa"/>
          </w:tcPr>
          <w:p w14:paraId="2458D8C5" w14:textId="65F97E92" w:rsidR="00DA2C62" w:rsidRDefault="00930F45" w:rsidP="00B51F16">
            <w:pPr>
              <w:pStyle w:val="BodyText"/>
              <w:jc w:val="center"/>
            </w:pPr>
            <w:r>
              <w:t>1.0</w:t>
            </w:r>
            <w:r w:rsidR="00DA2C62">
              <w:t xml:space="preserve"> (</w:t>
            </w:r>
            <w:r>
              <w:t>Jan</w:t>
            </w:r>
            <w:r w:rsidR="00DA2C62">
              <w:t>)</w:t>
            </w:r>
          </w:p>
        </w:tc>
        <w:tc>
          <w:tcPr>
            <w:tcW w:w="1560" w:type="dxa"/>
          </w:tcPr>
          <w:p w14:paraId="7F80C186" w14:textId="79DBDF99" w:rsidR="00DA2C62" w:rsidRDefault="00DA2C62" w:rsidP="00B51F16">
            <w:pPr>
              <w:pStyle w:val="BodyText"/>
              <w:jc w:val="center"/>
            </w:pPr>
            <w:r>
              <w:t>0.</w:t>
            </w:r>
            <w:r w:rsidR="006E7227">
              <w:t>97</w:t>
            </w:r>
          </w:p>
        </w:tc>
        <w:tc>
          <w:tcPr>
            <w:tcW w:w="1559" w:type="dxa"/>
          </w:tcPr>
          <w:p w14:paraId="098D2838" w14:textId="390483AD" w:rsidR="00DA2C62" w:rsidRDefault="006E7227" w:rsidP="00B51F16">
            <w:pPr>
              <w:pStyle w:val="BodyText"/>
              <w:jc w:val="center"/>
            </w:pPr>
            <w:r>
              <w:t>124</w:t>
            </w:r>
          </w:p>
        </w:tc>
      </w:tr>
    </w:tbl>
    <w:p w14:paraId="33A6D4CB" w14:textId="77777777" w:rsidR="00337696" w:rsidRPr="003B09F5" w:rsidRDefault="00337696" w:rsidP="00337696">
      <w:pPr>
        <w:pStyle w:val="CaptionedFigure"/>
        <w:rPr>
          <w:rFonts w:ascii="Times New Roman" w:hAnsi="Times New Roman" w:cs="Times New Roman"/>
        </w:rPr>
      </w:pPr>
      <w:bookmarkStart w:id="169" w:name="site-summary-8"/>
      <w:r w:rsidRPr="003B09F5">
        <w:rPr>
          <w:rFonts w:ascii="Times New Roman" w:hAnsi="Times New Roman" w:cs="Times New Roman"/>
          <w:noProof/>
          <w:lang w:val="en-AU" w:eastAsia="en-AU"/>
        </w:rPr>
        <w:lastRenderedPageBreak/>
        <w:drawing>
          <wp:inline distT="0" distB="0" distL="0" distR="0" wp14:anchorId="47A0136F" wp14:editId="6316749F">
            <wp:extent cx="4620126" cy="3696101"/>
            <wp:effectExtent l="0" t="0" r="0" b="0"/>
            <wp:docPr id="52" name="Picture" descr="Ground and surface water levels recorded at bore 61611872 (red) and staff gauge 6162624 (blue) that represent fluctuations in water levels at Pipidinny Swamp. Surface water levels were initially only recordable above 2 mAHD and later above 1 mAHD. Red segments of trend line represent periods of significant decline in water levels while blue segments represent periods of significant increases in water levels."/>
            <wp:cNvGraphicFramePr/>
            <a:graphic xmlns:a="http://schemas.openxmlformats.org/drawingml/2006/main">
              <a:graphicData uri="http://schemas.openxmlformats.org/drawingml/2006/picture">
                <pic:pic xmlns:pic="http://schemas.openxmlformats.org/drawingml/2006/picture">
                  <pic:nvPicPr>
                    <pic:cNvPr id="0" name="Picture" descr="Figs/PipidinnyWaterPlot-1.png"/>
                    <pic:cNvPicPr>
                      <a:picLocks noChangeAspect="1" noChangeArrowheads="1"/>
                    </pic:cNvPicPr>
                  </pic:nvPicPr>
                  <pic:blipFill>
                    <a:blip r:embed="rId26"/>
                    <a:stretch>
                      <a:fillRect/>
                    </a:stretch>
                  </pic:blipFill>
                  <pic:spPr bwMode="auto">
                    <a:xfrm>
                      <a:off x="0" y="0"/>
                      <a:ext cx="4620126" cy="3696101"/>
                    </a:xfrm>
                    <a:prstGeom prst="rect">
                      <a:avLst/>
                    </a:prstGeom>
                    <a:noFill/>
                    <a:ln w="9525">
                      <a:noFill/>
                      <a:headEnd/>
                      <a:tailEnd/>
                    </a:ln>
                  </pic:spPr>
                </pic:pic>
              </a:graphicData>
            </a:graphic>
          </wp:inline>
        </w:drawing>
      </w:r>
    </w:p>
    <w:p w14:paraId="223E35BB" w14:textId="77777777" w:rsidR="00337696" w:rsidRPr="003B09F5" w:rsidRDefault="00337696" w:rsidP="00337696">
      <w:pPr>
        <w:pStyle w:val="Caption"/>
        <w:rPr>
          <w:rFonts w:ascii="Times New Roman" w:hAnsi="Times New Roman" w:cs="Times New Roman"/>
        </w:rPr>
      </w:pPr>
      <w:bookmarkStart w:id="170" w:name="_Ref2592047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Pr>
          <w:rFonts w:ascii="Times New Roman" w:hAnsi="Times New Roman" w:cs="Times New Roman"/>
          <w:noProof/>
        </w:rPr>
        <w:t>42</w:t>
      </w:r>
      <w:r w:rsidRPr="003B09F5">
        <w:rPr>
          <w:rFonts w:ascii="Times New Roman" w:hAnsi="Times New Roman" w:cs="Times New Roman"/>
        </w:rPr>
        <w:fldChar w:fldCharType="end"/>
      </w:r>
      <w:bookmarkEnd w:id="170"/>
      <w:r w:rsidRPr="003B09F5">
        <w:rPr>
          <w:rFonts w:ascii="Times New Roman" w:hAnsi="Times New Roman" w:cs="Times New Roman"/>
        </w:rPr>
        <w:t xml:space="preserve"> Ground and surface water levels recorded at bore 61611872 (red) and staff gauge 6162624 (blue) that represent fluctuations in water levels at Pipidinny Swamp. Surface water levels were initially only recordable above 2 mAHD and later above 1 mAHD. Red segments of trend line represent periods of significant decline in water levels while blue segments represent periods of significant increases in water levels.</w:t>
      </w:r>
    </w:p>
    <w:p w14:paraId="262720FF" w14:textId="40D5C720" w:rsidR="001D584F" w:rsidRPr="003B09F5" w:rsidRDefault="00A200FB">
      <w:pPr>
        <w:pStyle w:val="Heading3"/>
        <w:rPr>
          <w:rFonts w:cs="Times New Roman"/>
        </w:rPr>
      </w:pPr>
      <w:r>
        <w:rPr>
          <w:rFonts w:cs="Times New Roman"/>
        </w:rPr>
        <w:t>Implications of revised threshold</w:t>
      </w:r>
      <w:bookmarkEnd w:id="169"/>
    </w:p>
    <w:p w14:paraId="30E74E93" w14:textId="6FF1630F" w:rsidR="004B0E9C" w:rsidRPr="00114A62" w:rsidRDefault="005D6919" w:rsidP="004B0E9C">
      <w:pPr>
        <w:pStyle w:val="FirstParagraph"/>
        <w:sectPr w:rsidR="004B0E9C" w:rsidRPr="00114A62" w:rsidSect="004B0E9C">
          <w:pgSz w:w="12240" w:h="15840"/>
          <w:pgMar w:top="1440" w:right="1440" w:bottom="1440" w:left="1440" w:header="720" w:footer="720" w:gutter="0"/>
          <w:cols w:space="720"/>
          <w:docGrid w:linePitch="326"/>
        </w:sectPr>
      </w:pPr>
      <w:r w:rsidRPr="003B09F5">
        <w:t xml:space="preserve">The proposed reductions to abstraction are not likely to restore surface water levels to pre-2000 levels at Pipidinny Swamp which will </w:t>
      </w:r>
      <w:r w:rsidR="003B3322" w:rsidRPr="003B09F5">
        <w:t>affect</w:t>
      </w:r>
      <w:r w:rsidRPr="003B09F5">
        <w:t xml:space="preserve"> the capacity </w:t>
      </w:r>
      <w:r w:rsidR="00B51F16">
        <w:t>to maintain</w:t>
      </w:r>
      <w:r w:rsidRPr="003B09F5">
        <w:t xml:space="preserve"> the site values (</w:t>
      </w:r>
      <w:r w:rsidR="00B87A46">
        <w:fldChar w:fldCharType="begin"/>
      </w:r>
      <w:r w:rsidR="00B87A46">
        <w:instrText xml:space="preserve"> REF _Ref26195679 \h </w:instrText>
      </w:r>
      <w:r w:rsidR="00B87A46">
        <w:fldChar w:fldCharType="separate"/>
      </w:r>
      <w:r w:rsidR="00E3659C" w:rsidRPr="003B09F5">
        <w:rPr>
          <w:rFonts w:cs="Times New Roman"/>
        </w:rPr>
        <w:t xml:space="preserve">Table </w:t>
      </w:r>
      <w:r w:rsidR="00E3659C">
        <w:rPr>
          <w:rFonts w:cs="Times New Roman"/>
          <w:noProof/>
        </w:rPr>
        <w:t>19</w:t>
      </w:r>
      <w:r w:rsidR="00B87A46">
        <w:fldChar w:fldCharType="end"/>
      </w:r>
      <w:r w:rsidR="00B51F16">
        <w:t xml:space="preserve">). </w:t>
      </w:r>
      <w:r w:rsidR="00B51F16" w:rsidRPr="00B51F16">
        <w:t>Features that characterised this wetland before the significant decline in water levels are unlikely to return given the predicted outcomes of reduce</w:t>
      </w:r>
      <w:r w:rsidR="006029F2">
        <w:t>d</w:t>
      </w:r>
      <w:r w:rsidR="00B51F16" w:rsidRPr="00B51F16">
        <w:t xml:space="preserve"> abstraction as water levels will be maintained at levels much lower than was once typical of the wetland. However, the water levels are predicted to be slightly higher than current levels, which will have a beneficial effect on fringing vegetation health. Given the location of this swamp in an increasingly urbanised region and the altered hydrological regime, it is likely that exotic vegetation species will remain a feature of this swamp.</w:t>
      </w:r>
      <w:bookmarkStart w:id="171" w:name="_Ref25922010"/>
      <w:r w:rsidR="00010FF7">
        <w:t xml:space="preserve"> </w:t>
      </w:r>
      <w:r w:rsidR="00114A62">
        <w:t>E</w:t>
      </w:r>
      <w:r w:rsidR="00010FF7">
        <w:t>xotic species</w:t>
      </w:r>
      <w:r w:rsidR="00114A62">
        <w:t xml:space="preserve"> that are likely to remain abundant at the site</w:t>
      </w:r>
      <w:r w:rsidR="00010FF7">
        <w:t xml:space="preserve"> include </w:t>
      </w:r>
      <w:r w:rsidR="00010FF7">
        <w:rPr>
          <w:i/>
          <w:iCs/>
        </w:rPr>
        <w:t>Bromus diamndr</w:t>
      </w:r>
      <w:r w:rsidR="00114A62">
        <w:rPr>
          <w:i/>
          <w:iCs/>
        </w:rPr>
        <w:t>us</w:t>
      </w:r>
      <w:r w:rsidR="00114A62">
        <w:t xml:space="preserve"> and </w:t>
      </w:r>
      <w:r w:rsidR="00114A62">
        <w:rPr>
          <w:i/>
          <w:iCs/>
        </w:rPr>
        <w:t>Ehrharta longiflora</w:t>
      </w:r>
      <w:r w:rsidR="00114A62">
        <w:t>.</w:t>
      </w:r>
    </w:p>
    <w:p w14:paraId="46B171DE" w14:textId="0DFCA8E0" w:rsidR="00811A6E" w:rsidRDefault="004B0E9C" w:rsidP="00023E16">
      <w:pPr>
        <w:pStyle w:val="TableCaption"/>
        <w:rPr>
          <w:rFonts w:cs="Times New Roman"/>
        </w:rPr>
      </w:pPr>
      <w:r>
        <w:rPr>
          <w:rFonts w:cs="Times New Roman"/>
        </w:rPr>
        <w:lastRenderedPageBreak/>
        <w:t xml:space="preserve"> </w:t>
      </w:r>
    </w:p>
    <w:p w14:paraId="37031179" w14:textId="5D96EAA6" w:rsidR="00023E16" w:rsidRPr="003B09F5" w:rsidRDefault="00023E16" w:rsidP="00023E16">
      <w:pPr>
        <w:pStyle w:val="TableCaption"/>
        <w:rPr>
          <w:rFonts w:ascii="Times New Roman" w:hAnsi="Times New Roman" w:cs="Times New Roman"/>
        </w:rPr>
      </w:pPr>
      <w:bookmarkStart w:id="172" w:name="_Ref26195679"/>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E3659C">
        <w:rPr>
          <w:rFonts w:ascii="Times New Roman" w:hAnsi="Times New Roman" w:cs="Times New Roman"/>
          <w:noProof/>
        </w:rPr>
        <w:t>19</w:t>
      </w:r>
      <w:r w:rsidRPr="003B09F5">
        <w:rPr>
          <w:rFonts w:ascii="Times New Roman" w:hAnsi="Times New Roman" w:cs="Times New Roman"/>
        </w:rPr>
        <w:fldChar w:fldCharType="end"/>
      </w:r>
      <w:bookmarkEnd w:id="171"/>
      <w:bookmarkEnd w:id="172"/>
      <w:r w:rsidRPr="003B09F5">
        <w:rPr>
          <w:rFonts w:ascii="Times New Roman" w:hAnsi="Times New Roman" w:cs="Times New Roman"/>
        </w:rPr>
        <w:t xml:space="preserve"> Ecological consequences of revised thresholds in terms of compliance of stated site management objectives at Pipidinny Swamp.</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3602"/>
        <w:gridCol w:w="7627"/>
        <w:gridCol w:w="1731"/>
      </w:tblGrid>
      <w:tr w:rsidR="00F6213E" w:rsidRPr="003B09F5" w14:paraId="26272105" w14:textId="77777777">
        <w:tc>
          <w:tcPr>
            <w:tcW w:w="0" w:type="auto"/>
            <w:tcBorders>
              <w:bottom w:val="single" w:sz="0" w:space="0" w:color="auto"/>
            </w:tcBorders>
            <w:vAlign w:val="bottom"/>
          </w:tcPr>
          <w:p w14:paraId="26272102"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103" w14:textId="77777777" w:rsidR="00F6213E" w:rsidRPr="003B09F5" w:rsidRDefault="00F6213E" w:rsidP="00F6213E">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104" w14:textId="4DF1C190"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3B09F5" w:rsidRPr="003B09F5" w14:paraId="26272109" w14:textId="77777777">
        <w:tc>
          <w:tcPr>
            <w:tcW w:w="0" w:type="auto"/>
          </w:tcPr>
          <w:p w14:paraId="26272106" w14:textId="77777777" w:rsidR="001D584F" w:rsidRPr="003B09F5" w:rsidRDefault="005D6919">
            <w:pPr>
              <w:pStyle w:val="Compact"/>
              <w:rPr>
                <w:rFonts w:cs="Times New Roman"/>
              </w:rPr>
            </w:pPr>
            <w:commentRangeStart w:id="173"/>
            <w:r w:rsidRPr="003B09F5">
              <w:rPr>
                <w:rFonts w:cs="Times New Roman"/>
                <w:b/>
              </w:rPr>
              <w:t>Site management objectives</w:t>
            </w:r>
            <w:commentRangeEnd w:id="173"/>
            <w:r w:rsidR="006029F2">
              <w:rPr>
                <w:rStyle w:val="CommentReference"/>
                <w:rFonts w:asciiTheme="minorHAnsi" w:hAnsiTheme="minorHAnsi"/>
              </w:rPr>
              <w:commentReference w:id="173"/>
            </w:r>
          </w:p>
        </w:tc>
        <w:tc>
          <w:tcPr>
            <w:tcW w:w="0" w:type="auto"/>
          </w:tcPr>
          <w:p w14:paraId="26272107" w14:textId="77777777" w:rsidR="001D584F" w:rsidRPr="003B09F5" w:rsidRDefault="001D584F">
            <w:pPr>
              <w:pStyle w:val="Compact"/>
              <w:rPr>
                <w:rFonts w:cs="Times New Roman"/>
              </w:rPr>
            </w:pPr>
          </w:p>
        </w:tc>
        <w:tc>
          <w:tcPr>
            <w:tcW w:w="0" w:type="auto"/>
          </w:tcPr>
          <w:p w14:paraId="26272108" w14:textId="77777777" w:rsidR="001D584F" w:rsidRPr="003B09F5" w:rsidRDefault="001D584F">
            <w:pPr>
              <w:pStyle w:val="Compact"/>
              <w:rPr>
                <w:rFonts w:cs="Times New Roman"/>
              </w:rPr>
            </w:pPr>
          </w:p>
        </w:tc>
      </w:tr>
      <w:tr w:rsidR="003B09F5" w:rsidRPr="003B09F5" w14:paraId="2627210D" w14:textId="77777777">
        <w:tc>
          <w:tcPr>
            <w:tcW w:w="0" w:type="auto"/>
          </w:tcPr>
          <w:p w14:paraId="2627210A" w14:textId="77777777" w:rsidR="001D584F" w:rsidRPr="003B09F5" w:rsidRDefault="005D6919">
            <w:pPr>
              <w:pStyle w:val="Compact"/>
              <w:rPr>
                <w:rFonts w:cs="Times New Roman"/>
              </w:rPr>
            </w:pPr>
            <w:r w:rsidRPr="003B09F5">
              <w:rPr>
                <w:rFonts w:cs="Times New Roman"/>
              </w:rPr>
              <w:t>* Improve groundwater levels to increase area of permanent deep water habitat for fauna</w:t>
            </w:r>
          </w:p>
        </w:tc>
        <w:tc>
          <w:tcPr>
            <w:tcW w:w="0" w:type="auto"/>
          </w:tcPr>
          <w:p w14:paraId="2627210B" w14:textId="77777777" w:rsidR="001D584F" w:rsidRPr="003B09F5" w:rsidRDefault="005D6919">
            <w:pPr>
              <w:pStyle w:val="Compact"/>
              <w:rPr>
                <w:rFonts w:cs="Times New Roman"/>
              </w:rPr>
            </w:pPr>
            <w:r w:rsidRPr="003B09F5">
              <w:rPr>
                <w:rFonts w:cs="Times New Roman"/>
              </w:rPr>
              <w:t>Water levels are currently more than 1 m lower than pre-2000 levels. Proposed changes to abstraction are unlikely to restore the swamp to pre-2000 levels but are likely to maintain slightly higher levels than currently exist. The slightly deeper waters will provide additional habitat for aquatic fauna than currently exists.</w:t>
            </w:r>
          </w:p>
        </w:tc>
        <w:tc>
          <w:tcPr>
            <w:tcW w:w="0" w:type="auto"/>
          </w:tcPr>
          <w:p w14:paraId="2627210C" w14:textId="77777777" w:rsidR="001D584F" w:rsidRPr="003B09F5" w:rsidRDefault="005D6919">
            <w:pPr>
              <w:pStyle w:val="Compact"/>
              <w:jc w:val="center"/>
              <w:rPr>
                <w:rFonts w:cs="Times New Roman"/>
              </w:rPr>
            </w:pPr>
            <w:r w:rsidRPr="003B09F5">
              <w:rPr>
                <w:rFonts w:cs="Times New Roman"/>
              </w:rPr>
              <w:t>Possible</w:t>
            </w:r>
          </w:p>
        </w:tc>
      </w:tr>
      <w:tr w:rsidR="003B09F5" w:rsidRPr="003B09F5" w14:paraId="26272111" w14:textId="77777777">
        <w:tc>
          <w:tcPr>
            <w:tcW w:w="0" w:type="auto"/>
          </w:tcPr>
          <w:p w14:paraId="2627210E" w14:textId="77777777" w:rsidR="001D584F" w:rsidRPr="003B09F5" w:rsidRDefault="005D6919">
            <w:pPr>
              <w:pStyle w:val="Compact"/>
              <w:rPr>
                <w:rFonts w:cs="Times New Roman"/>
              </w:rPr>
            </w:pPr>
            <w:r w:rsidRPr="003B09F5">
              <w:rPr>
                <w:rFonts w:cs="Times New Roman"/>
              </w:rPr>
              <w:t>* Improve groundwater levels to maintain fringing vegetation to support a range of habitat types for macroinvertebrates</w:t>
            </w:r>
          </w:p>
        </w:tc>
        <w:tc>
          <w:tcPr>
            <w:tcW w:w="0" w:type="auto"/>
          </w:tcPr>
          <w:p w14:paraId="2627210F" w14:textId="7907DFC8" w:rsidR="001D584F" w:rsidRPr="003B09F5" w:rsidRDefault="005D6919" w:rsidP="00FC4C98">
            <w:pPr>
              <w:pStyle w:val="Compact"/>
              <w:rPr>
                <w:rFonts w:cs="Times New Roman"/>
              </w:rPr>
            </w:pPr>
            <w:r w:rsidRPr="003B09F5">
              <w:rPr>
                <w:rFonts w:cs="Times New Roman"/>
              </w:rPr>
              <w:t xml:space="preserve">Fringing vegetation is likely to persist with higher surface water levels, although this prediction is not based on empirical data. If fringing </w:t>
            </w:r>
            <w:r w:rsidRPr="003B09F5">
              <w:rPr>
                <w:rFonts w:cs="Times New Roman"/>
                <w:i/>
              </w:rPr>
              <w:t>B. articulata</w:t>
            </w:r>
            <w:r w:rsidRPr="003B09F5">
              <w:rPr>
                <w:rFonts w:cs="Times New Roman"/>
              </w:rPr>
              <w:t xml:space="preserve"> and </w:t>
            </w:r>
            <w:r w:rsidRPr="003B09F5">
              <w:rPr>
                <w:rFonts w:cs="Times New Roman"/>
                <w:i/>
              </w:rPr>
              <w:t>T. orientalis</w:t>
            </w:r>
            <w:r w:rsidRPr="003B09F5">
              <w:rPr>
                <w:rFonts w:cs="Times New Roman"/>
              </w:rPr>
              <w:t xml:space="preserve"> continue to occur, additional habitat for aquatic macroinvertebrates may become available.</w:t>
            </w:r>
            <w:r w:rsidR="00FC4C98">
              <w:rPr>
                <w:rFonts w:cs="Times New Roman"/>
              </w:rPr>
              <w:t xml:space="preserve"> Currently the only data for macroinvertebrates comes from the constructed wetlands, not the swamp itself.</w:t>
            </w:r>
          </w:p>
        </w:tc>
        <w:tc>
          <w:tcPr>
            <w:tcW w:w="0" w:type="auto"/>
          </w:tcPr>
          <w:p w14:paraId="26272110" w14:textId="77777777" w:rsidR="001D584F" w:rsidRPr="003B09F5" w:rsidRDefault="005D6919">
            <w:pPr>
              <w:pStyle w:val="Compact"/>
              <w:jc w:val="center"/>
              <w:rPr>
                <w:rFonts w:cs="Times New Roman"/>
              </w:rPr>
            </w:pPr>
            <w:r w:rsidRPr="003B09F5">
              <w:rPr>
                <w:rFonts w:cs="Times New Roman"/>
              </w:rPr>
              <w:t>Possible</w:t>
            </w:r>
          </w:p>
        </w:tc>
      </w:tr>
    </w:tbl>
    <w:p w14:paraId="06BAD814" w14:textId="77777777" w:rsidR="00A11ACC" w:rsidRDefault="00A11ACC">
      <w:pPr>
        <w:pStyle w:val="Heading3"/>
        <w:rPr>
          <w:rFonts w:cs="Times New Roman"/>
        </w:rPr>
        <w:sectPr w:rsidR="00A11ACC" w:rsidSect="00A11ACC">
          <w:pgSz w:w="15840" w:h="12240" w:orient="landscape"/>
          <w:pgMar w:top="1440" w:right="1440" w:bottom="1440" w:left="1440" w:header="720" w:footer="720" w:gutter="0"/>
          <w:cols w:space="720"/>
          <w:docGrid w:linePitch="326"/>
        </w:sectPr>
      </w:pPr>
      <w:bookmarkStart w:id="174" w:name="vegetation-dynamics-8"/>
    </w:p>
    <w:p w14:paraId="26272167" w14:textId="34EE7804" w:rsidR="001D584F" w:rsidRPr="003B09F5" w:rsidRDefault="005D6919">
      <w:pPr>
        <w:pStyle w:val="Heading2"/>
        <w:rPr>
          <w:rFonts w:cs="Times New Roman"/>
        </w:rPr>
      </w:pPr>
      <w:bookmarkStart w:id="175" w:name="lexia-186"/>
      <w:bookmarkStart w:id="176" w:name="_Toc29410607"/>
      <w:bookmarkEnd w:id="174"/>
      <w:r w:rsidRPr="003B09F5">
        <w:rPr>
          <w:rFonts w:cs="Times New Roman"/>
        </w:rPr>
        <w:lastRenderedPageBreak/>
        <w:t>Lexia 186</w:t>
      </w:r>
      <w:bookmarkEnd w:id="175"/>
      <w:bookmarkEnd w:id="176"/>
    </w:p>
    <w:p w14:paraId="26272168" w14:textId="0921AD4E" w:rsidR="001D584F" w:rsidRPr="003B09F5" w:rsidRDefault="005D6919">
      <w:pPr>
        <w:pStyle w:val="FirstParagraph"/>
        <w:rPr>
          <w:rFonts w:cs="Times New Roman"/>
        </w:rPr>
      </w:pPr>
      <w:r w:rsidRPr="003B09F5">
        <w:rPr>
          <w:rFonts w:cs="Times New Roman"/>
        </w:rPr>
        <w:t xml:space="preserve">The Lexia 186 wetland has a high conservation value because it consists of a largely undisturbed </w:t>
      </w:r>
      <w:r w:rsidR="003B3322" w:rsidRPr="003B09F5">
        <w:rPr>
          <w:rFonts w:cs="Times New Roman"/>
        </w:rPr>
        <w:t>S</w:t>
      </w:r>
      <w:r w:rsidRPr="003B09F5">
        <w:rPr>
          <w:rFonts w:cs="Times New Roman"/>
        </w:rPr>
        <w:t>umpland habitat with a diverse vegetation community that provides significant habitat for fauna (Froend, et al</w:t>
      </w:r>
      <w:r w:rsidRPr="005E71ED">
        <w:rPr>
          <w:rFonts w:cs="Times New Roman"/>
        </w:rPr>
        <w:t xml:space="preserve">., </w:t>
      </w:r>
      <w:hyperlink w:anchor="ref-Froend2004">
        <w:r w:rsidRPr="005E71ED">
          <w:rPr>
            <w:rStyle w:val="Hyperlink"/>
            <w:rFonts w:cs="Times New Roman"/>
            <w:color w:val="auto"/>
          </w:rPr>
          <w:t>2004</w:t>
        </w:r>
      </w:hyperlink>
      <w:r w:rsidRPr="003B09F5">
        <w:rPr>
          <w:rFonts w:cs="Times New Roman"/>
        </w:rPr>
        <w:t xml:space="preserve">). </w:t>
      </w:r>
      <w:commentRangeStart w:id="177"/>
      <w:r w:rsidRPr="003B09F5">
        <w:rPr>
          <w:rFonts w:cs="Times New Roman"/>
        </w:rPr>
        <w:t xml:space="preserve">The Lexia system of wetlands is composed of </w:t>
      </w:r>
      <w:r w:rsidR="00E57C40">
        <w:rPr>
          <w:rFonts w:cs="Times New Roman"/>
        </w:rPr>
        <w:t>a series of</w:t>
      </w:r>
      <w:r w:rsidRPr="003B09F5">
        <w:rPr>
          <w:rFonts w:cs="Times New Roman"/>
        </w:rPr>
        <w:t xml:space="preserve"> separate wetlands</w:t>
      </w:r>
      <w:commentRangeEnd w:id="177"/>
      <w:r w:rsidR="000A1AAA">
        <w:rPr>
          <w:rStyle w:val="CommentReference"/>
          <w:rFonts w:asciiTheme="minorHAnsi" w:hAnsiTheme="minorHAnsi"/>
        </w:rPr>
        <w:commentReference w:id="177"/>
      </w:r>
      <w:r w:rsidR="00E57C40">
        <w:rPr>
          <w:rFonts w:cs="Times New Roman"/>
        </w:rPr>
        <w:t xml:space="preserve"> including</w:t>
      </w:r>
      <w:r w:rsidRPr="003B09F5">
        <w:rPr>
          <w:rFonts w:cs="Times New Roman"/>
        </w:rPr>
        <w:t xml:space="preserve"> Lexia 86, Lexia 94 and Lexia 186. Lexia 186 was normally a seasonally waterlogged basin (Dampland), however, prolonged decline of groundwater levels mean water levels are now below the level of the basin all year. There </w:t>
      </w:r>
      <w:r w:rsidR="003B3322" w:rsidRPr="003B09F5">
        <w:rPr>
          <w:rFonts w:cs="Times New Roman"/>
        </w:rPr>
        <w:t>have</w:t>
      </w:r>
      <w:r w:rsidRPr="003B09F5">
        <w:rPr>
          <w:rFonts w:cs="Times New Roman"/>
        </w:rPr>
        <w:t xml:space="preserve"> been dramatic shifts in fringing vegetation health and composition as the basin sediments dry and oxidise.</w:t>
      </w:r>
    </w:p>
    <w:p w14:paraId="26272169" w14:textId="77777777" w:rsidR="001D584F" w:rsidRPr="003B09F5" w:rsidRDefault="005D6919">
      <w:pPr>
        <w:pStyle w:val="Heading3"/>
        <w:rPr>
          <w:rFonts w:cs="Times New Roman"/>
        </w:rPr>
      </w:pPr>
      <w:bookmarkStart w:id="178" w:name="hydrology-9"/>
      <w:bookmarkStart w:id="179" w:name="_Toc29410608"/>
      <w:r w:rsidRPr="003B09F5">
        <w:rPr>
          <w:rFonts w:cs="Times New Roman"/>
        </w:rPr>
        <w:t>Hydrology</w:t>
      </w:r>
      <w:bookmarkEnd w:id="178"/>
      <w:bookmarkEnd w:id="179"/>
    </w:p>
    <w:p w14:paraId="2627216A" w14:textId="7C239CC3" w:rsidR="001D584F" w:rsidRDefault="005D6919">
      <w:pPr>
        <w:pStyle w:val="FirstParagraph"/>
        <w:rPr>
          <w:rFonts w:cs="Times New Roman"/>
        </w:rPr>
      </w:pPr>
      <w:r w:rsidRPr="003B09F5">
        <w:rPr>
          <w:rFonts w:cs="Times New Roman"/>
        </w:rPr>
        <w:t>There has almost been a significant decline in groundwater levels at Lexia 186 from 1996 to 2015 by approximately 1 m and a significant increases in water levels since 2015 by 0.5 m (</w:t>
      </w:r>
      <w:r w:rsidR="00344A98">
        <w:rPr>
          <w:rFonts w:cs="Times New Roman"/>
        </w:rPr>
        <w:fldChar w:fldCharType="begin"/>
      </w:r>
      <w:r w:rsidR="00344A98">
        <w:rPr>
          <w:rFonts w:cs="Times New Roman"/>
        </w:rPr>
        <w:instrText xml:space="preserve"> REF _Ref25920525 \h </w:instrText>
      </w:r>
      <w:r w:rsidR="00344A98">
        <w:rPr>
          <w:rFonts w:cs="Times New Roman"/>
        </w:rPr>
      </w:r>
      <w:r w:rsidR="00344A98">
        <w:rPr>
          <w:rFonts w:cs="Times New Roman"/>
        </w:rPr>
        <w:fldChar w:fldCharType="separate"/>
      </w:r>
      <w:r w:rsidR="00E3659C" w:rsidRPr="003B09F5">
        <w:rPr>
          <w:rFonts w:cs="Times New Roman"/>
        </w:rPr>
        <w:t xml:space="preserve">Figure </w:t>
      </w:r>
      <w:r w:rsidR="00E3659C">
        <w:rPr>
          <w:rFonts w:cs="Times New Roman"/>
          <w:noProof/>
        </w:rPr>
        <w:t>43</w:t>
      </w:r>
      <w:r w:rsidR="00344A98">
        <w:rPr>
          <w:rFonts w:cs="Times New Roman"/>
        </w:rPr>
        <w:fldChar w:fldCharType="end"/>
      </w:r>
      <w:r w:rsidRPr="003B09F5">
        <w:rPr>
          <w:rFonts w:cs="Times New Roman"/>
        </w:rPr>
        <w:t>). Nonetheless, current mean maximum and minimum water levels are 1.</w:t>
      </w:r>
      <w:r w:rsidR="0033498A">
        <w:rPr>
          <w:rFonts w:cs="Times New Roman"/>
        </w:rPr>
        <w:t>1</w:t>
      </w:r>
      <w:r w:rsidRPr="003B09F5">
        <w:rPr>
          <w:rFonts w:cs="Times New Roman"/>
        </w:rPr>
        <w:t xml:space="preserve"> and 0.</w:t>
      </w:r>
      <w:r w:rsidR="005863C8">
        <w:rPr>
          <w:rFonts w:cs="Times New Roman"/>
        </w:rPr>
        <w:t>6</w:t>
      </w:r>
      <w:r w:rsidRPr="003B09F5">
        <w:rPr>
          <w:rFonts w:cs="Times New Roman"/>
        </w:rPr>
        <w:t xml:space="preserve"> m below 1994-1999 levels and seasonally minimums are occurring earlier in the year (</w:t>
      </w:r>
      <w:r w:rsidR="0025044F">
        <w:rPr>
          <w:rFonts w:cs="Times New Roman"/>
        </w:rPr>
        <w:fldChar w:fldCharType="begin"/>
      </w:r>
      <w:r w:rsidR="0025044F">
        <w:rPr>
          <w:rFonts w:cs="Times New Roman"/>
        </w:rPr>
        <w:instrText xml:space="preserve"> REF _Ref25922072 \h </w:instrText>
      </w:r>
      <w:r w:rsidR="0025044F">
        <w:rPr>
          <w:rFonts w:cs="Times New Roman"/>
        </w:rPr>
      </w:r>
      <w:r w:rsidR="0025044F">
        <w:rPr>
          <w:rFonts w:cs="Times New Roman"/>
        </w:rPr>
        <w:fldChar w:fldCharType="separate"/>
      </w:r>
      <w:r w:rsidR="00E3659C">
        <w:t xml:space="preserve">Table </w:t>
      </w:r>
      <w:r w:rsidR="00E3659C">
        <w:rPr>
          <w:noProof/>
        </w:rPr>
        <w:t>21</w:t>
      </w:r>
      <w:r w:rsidR="0025044F">
        <w:rPr>
          <w:rFonts w:cs="Times New Roman"/>
        </w:rPr>
        <w:fldChar w:fldCharType="end"/>
      </w:r>
      <w:r w:rsidRPr="003B09F5">
        <w:rPr>
          <w:rFonts w:cs="Times New Roman"/>
        </w:rPr>
        <w:t xml:space="preserve">). Groundwater levels at Lexia 186 have been non-compliant since 2000. Proposed reductions in groundwater abstraction are not projected to increase water levels in the </w:t>
      </w:r>
      <w:r w:rsidR="003B3322" w:rsidRPr="003B09F5">
        <w:rPr>
          <w:rFonts w:cs="Times New Roman"/>
        </w:rPr>
        <w:t>Dampland</w:t>
      </w:r>
      <w:r w:rsidRPr="003B09F5">
        <w:rPr>
          <w:rFonts w:cs="Times New Roman"/>
        </w:rPr>
        <w:t>, therefore a threshold 0.7 m below the current threshold has been proposed for 2030. This projection will maintain groundwater at similar levels to the period between 2010-2015.</w:t>
      </w:r>
    </w:p>
    <w:p w14:paraId="2E018F00" w14:textId="559DB96E" w:rsidR="005D0F16" w:rsidRDefault="005D0F16" w:rsidP="005D0F16">
      <w:pPr>
        <w:pStyle w:val="Caption"/>
        <w:keepNext/>
      </w:pPr>
      <w:bookmarkStart w:id="180" w:name="_Ref25922072"/>
      <w:r>
        <w:t xml:space="preserve">Table </w:t>
      </w:r>
      <w:fldSimple w:instr=" SEQ Table \* ARABIC ">
        <w:r w:rsidR="00E3659C">
          <w:rPr>
            <w:noProof/>
          </w:rPr>
          <w:t>21</w:t>
        </w:r>
      </w:fldSimple>
      <w:bookmarkEnd w:id="180"/>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Pr>
          <w:lang w:val="en-AU"/>
        </w:rPr>
        <w:t>Lexia 186</w:t>
      </w:r>
    </w:p>
    <w:tbl>
      <w:tblPr>
        <w:tblStyle w:val="Table"/>
        <w:tblW w:w="8144" w:type="dxa"/>
        <w:tblLook w:val="04A0" w:firstRow="1" w:lastRow="0" w:firstColumn="1" w:lastColumn="0" w:noHBand="0" w:noVBand="1"/>
      </w:tblPr>
      <w:tblGrid>
        <w:gridCol w:w="1989"/>
        <w:gridCol w:w="2051"/>
        <w:gridCol w:w="1368"/>
        <w:gridCol w:w="1368"/>
        <w:gridCol w:w="1368"/>
      </w:tblGrid>
      <w:tr w:rsidR="005D0F16" w14:paraId="222B43AC" w14:textId="77777777" w:rsidTr="007C2274">
        <w:tc>
          <w:tcPr>
            <w:tcW w:w="1989" w:type="dxa"/>
          </w:tcPr>
          <w:p w14:paraId="0CD7BAC9" w14:textId="77777777" w:rsidR="005D0F16" w:rsidRDefault="005D0F16" w:rsidP="00BC6943">
            <w:pPr>
              <w:pStyle w:val="BodyText"/>
              <w:jc w:val="center"/>
            </w:pPr>
            <w:r>
              <w:t>Period</w:t>
            </w:r>
          </w:p>
        </w:tc>
        <w:tc>
          <w:tcPr>
            <w:tcW w:w="2051" w:type="dxa"/>
          </w:tcPr>
          <w:p w14:paraId="4B2564F2" w14:textId="77777777" w:rsidR="005D0F16" w:rsidRPr="00016946" w:rsidRDefault="005D0F16" w:rsidP="00BC6943">
            <w:pPr>
              <w:pStyle w:val="BodyText"/>
              <w:jc w:val="center"/>
              <w:rPr>
                <w:lang w:val="en-AU"/>
              </w:rPr>
            </w:pPr>
            <w:r w:rsidRPr="00016946">
              <w:rPr>
                <w:lang w:val="en-AU"/>
              </w:rPr>
              <w:t>Mean</w:t>
            </w:r>
            <w:r>
              <w:rPr>
                <w:lang w:val="en-AU"/>
              </w:rPr>
              <w:t xml:space="preserve"> </w:t>
            </w:r>
            <w:r w:rsidRPr="00016946">
              <w:rPr>
                <w:lang w:val="en-AU"/>
              </w:rPr>
              <w:t>max seasonal</w:t>
            </w:r>
          </w:p>
          <w:p w14:paraId="749E6D08" w14:textId="77777777" w:rsidR="005D0F16" w:rsidRDefault="005D0F16" w:rsidP="00BC6943">
            <w:pPr>
              <w:pStyle w:val="BodyText"/>
              <w:jc w:val="center"/>
            </w:pPr>
            <w:r w:rsidRPr="00016946">
              <w:rPr>
                <w:lang w:val="en-AU"/>
              </w:rPr>
              <w:t>level (mAHD)</w:t>
            </w:r>
          </w:p>
        </w:tc>
        <w:tc>
          <w:tcPr>
            <w:tcW w:w="1368" w:type="dxa"/>
          </w:tcPr>
          <w:p w14:paraId="7CC9B2EE" w14:textId="77777777" w:rsidR="005D0F16" w:rsidRPr="00016946" w:rsidRDefault="005D0F16" w:rsidP="00BC6943">
            <w:pPr>
              <w:pStyle w:val="BodyText"/>
              <w:jc w:val="center"/>
              <w:rPr>
                <w:lang w:val="en-AU"/>
              </w:rPr>
            </w:pPr>
            <w:r w:rsidRPr="00016946">
              <w:rPr>
                <w:lang w:val="en-AU"/>
              </w:rPr>
              <w:t>Mean</w:t>
            </w:r>
            <w:r>
              <w:rPr>
                <w:lang w:val="en-AU"/>
              </w:rPr>
              <w:t xml:space="preserve"> min</w:t>
            </w:r>
            <w:r w:rsidRPr="00016946">
              <w:rPr>
                <w:lang w:val="en-AU"/>
              </w:rPr>
              <w:t xml:space="preserve"> seasonal</w:t>
            </w:r>
          </w:p>
          <w:p w14:paraId="60E24B5F" w14:textId="77777777" w:rsidR="005D0F16" w:rsidRDefault="005D0F16" w:rsidP="00BC6943">
            <w:pPr>
              <w:pStyle w:val="BodyText"/>
              <w:jc w:val="center"/>
            </w:pPr>
            <w:r w:rsidRPr="00016946">
              <w:rPr>
                <w:lang w:val="en-AU"/>
              </w:rPr>
              <w:t>level (mAHD)</w:t>
            </w:r>
          </w:p>
        </w:tc>
        <w:tc>
          <w:tcPr>
            <w:tcW w:w="1368" w:type="dxa"/>
          </w:tcPr>
          <w:p w14:paraId="64725F8A" w14:textId="77777777" w:rsidR="005D0F16" w:rsidRDefault="005D0F16" w:rsidP="00BC6943">
            <w:pPr>
              <w:pStyle w:val="BodyText"/>
              <w:jc w:val="center"/>
            </w:pPr>
            <w:r>
              <w:t>Mean seasonal change (m)</w:t>
            </w:r>
          </w:p>
        </w:tc>
        <w:tc>
          <w:tcPr>
            <w:tcW w:w="1368" w:type="dxa"/>
          </w:tcPr>
          <w:p w14:paraId="12C81DC8" w14:textId="77777777" w:rsidR="005D0F16" w:rsidRDefault="005D0F16" w:rsidP="00BC6943">
            <w:pPr>
              <w:pStyle w:val="BodyText"/>
              <w:jc w:val="center"/>
            </w:pPr>
            <w:r>
              <w:t>Mean max to min (days)</w:t>
            </w:r>
          </w:p>
        </w:tc>
      </w:tr>
      <w:tr w:rsidR="005D0F16" w14:paraId="072D30A1" w14:textId="77777777" w:rsidTr="007C2274">
        <w:tc>
          <w:tcPr>
            <w:tcW w:w="1989" w:type="dxa"/>
          </w:tcPr>
          <w:p w14:paraId="70CFD1EE" w14:textId="77777777" w:rsidR="005D0F16" w:rsidRDefault="005D0F16" w:rsidP="00376A55">
            <w:pPr>
              <w:pStyle w:val="BodyText"/>
            </w:pPr>
            <w:r>
              <w:t>08/1994 – 07/1999</w:t>
            </w:r>
          </w:p>
        </w:tc>
        <w:tc>
          <w:tcPr>
            <w:tcW w:w="2051" w:type="dxa"/>
          </w:tcPr>
          <w:p w14:paraId="6FB59D5B" w14:textId="58B97116" w:rsidR="005D0F16" w:rsidRPr="00E5180C" w:rsidRDefault="00E5180C" w:rsidP="00BC6943">
            <w:pPr>
              <w:pStyle w:val="BodyText"/>
              <w:jc w:val="center"/>
            </w:pPr>
            <w:r>
              <w:t>48.2</w:t>
            </w:r>
            <w:r w:rsidR="005D0F16" w:rsidRPr="00E5180C">
              <w:t xml:space="preserve"> (Sep)</w:t>
            </w:r>
          </w:p>
        </w:tc>
        <w:tc>
          <w:tcPr>
            <w:tcW w:w="1368" w:type="dxa"/>
          </w:tcPr>
          <w:p w14:paraId="25629CAE" w14:textId="46E65171" w:rsidR="005D0F16" w:rsidRPr="00E5180C" w:rsidRDefault="00383A80" w:rsidP="00BC6943">
            <w:pPr>
              <w:pStyle w:val="BodyText"/>
              <w:jc w:val="center"/>
            </w:pPr>
            <w:r>
              <w:t>47.2</w:t>
            </w:r>
            <w:r w:rsidR="005D0F16" w:rsidRPr="00E5180C">
              <w:t xml:space="preserve"> (May)</w:t>
            </w:r>
          </w:p>
        </w:tc>
        <w:tc>
          <w:tcPr>
            <w:tcW w:w="1368" w:type="dxa"/>
          </w:tcPr>
          <w:p w14:paraId="532172FC" w14:textId="79D4645B" w:rsidR="005D0F16" w:rsidRPr="00E5180C" w:rsidRDefault="00551096" w:rsidP="00BC6943">
            <w:pPr>
              <w:pStyle w:val="BodyText"/>
              <w:jc w:val="center"/>
            </w:pPr>
            <w:r w:rsidRPr="00E5180C">
              <w:t>1.</w:t>
            </w:r>
            <w:r w:rsidR="00383A80">
              <w:t>02</w:t>
            </w:r>
          </w:p>
        </w:tc>
        <w:tc>
          <w:tcPr>
            <w:tcW w:w="1368" w:type="dxa"/>
          </w:tcPr>
          <w:p w14:paraId="45451B18" w14:textId="00B35999" w:rsidR="005D0F16" w:rsidRPr="00E5180C" w:rsidRDefault="00A05414" w:rsidP="00BC6943">
            <w:pPr>
              <w:pStyle w:val="BodyText"/>
              <w:jc w:val="center"/>
            </w:pPr>
            <w:r>
              <w:t>233</w:t>
            </w:r>
          </w:p>
        </w:tc>
      </w:tr>
      <w:tr w:rsidR="005D0F16" w14:paraId="02C84C83" w14:textId="77777777" w:rsidTr="007C2274">
        <w:tc>
          <w:tcPr>
            <w:tcW w:w="1989" w:type="dxa"/>
          </w:tcPr>
          <w:p w14:paraId="6BAF39D9" w14:textId="77777777" w:rsidR="005D0F16" w:rsidRDefault="005D0F16" w:rsidP="00376A55">
            <w:pPr>
              <w:pStyle w:val="BodyText"/>
            </w:pPr>
            <w:r>
              <w:t>08/1999 – 07/2004</w:t>
            </w:r>
          </w:p>
        </w:tc>
        <w:tc>
          <w:tcPr>
            <w:tcW w:w="2051" w:type="dxa"/>
          </w:tcPr>
          <w:p w14:paraId="3C4B1DDD" w14:textId="5D12281B" w:rsidR="005D0F16" w:rsidRPr="00E5180C" w:rsidRDefault="00E5180C" w:rsidP="00BC6943">
            <w:pPr>
              <w:pStyle w:val="BodyText"/>
              <w:jc w:val="center"/>
            </w:pPr>
            <w:r>
              <w:t>47.9</w:t>
            </w:r>
            <w:r w:rsidR="005D0F16" w:rsidRPr="00E5180C">
              <w:t xml:space="preserve"> (Oct)</w:t>
            </w:r>
          </w:p>
        </w:tc>
        <w:tc>
          <w:tcPr>
            <w:tcW w:w="1368" w:type="dxa"/>
          </w:tcPr>
          <w:p w14:paraId="28C56DA5" w14:textId="38188253" w:rsidR="005D0F16" w:rsidRPr="00E5180C" w:rsidRDefault="00383A80" w:rsidP="00BC6943">
            <w:pPr>
              <w:pStyle w:val="BodyText"/>
              <w:jc w:val="center"/>
            </w:pPr>
            <w:r>
              <w:t>47.1</w:t>
            </w:r>
            <w:r w:rsidR="005D0F16" w:rsidRPr="00E5180C">
              <w:t xml:space="preserve"> (</w:t>
            </w:r>
            <w:r>
              <w:t>Apr</w:t>
            </w:r>
            <w:r w:rsidR="005D0F16" w:rsidRPr="00E5180C">
              <w:t>)</w:t>
            </w:r>
          </w:p>
        </w:tc>
        <w:tc>
          <w:tcPr>
            <w:tcW w:w="1368" w:type="dxa"/>
          </w:tcPr>
          <w:p w14:paraId="390C1BEC" w14:textId="26573498" w:rsidR="005D0F16" w:rsidRPr="00E5180C" w:rsidRDefault="00383A80" w:rsidP="00BC6943">
            <w:pPr>
              <w:pStyle w:val="BodyText"/>
              <w:jc w:val="center"/>
            </w:pPr>
            <w:r>
              <w:t>0.86</w:t>
            </w:r>
          </w:p>
        </w:tc>
        <w:tc>
          <w:tcPr>
            <w:tcW w:w="1368" w:type="dxa"/>
          </w:tcPr>
          <w:p w14:paraId="2098036E" w14:textId="27816FA3" w:rsidR="005D0F16" w:rsidRPr="00E5180C" w:rsidRDefault="00A05414" w:rsidP="00BC6943">
            <w:pPr>
              <w:pStyle w:val="BodyText"/>
              <w:jc w:val="center"/>
            </w:pPr>
            <w:r>
              <w:t>212</w:t>
            </w:r>
          </w:p>
        </w:tc>
      </w:tr>
      <w:tr w:rsidR="005D0F16" w14:paraId="6C545C3D" w14:textId="77777777" w:rsidTr="007C2274">
        <w:tc>
          <w:tcPr>
            <w:tcW w:w="1989" w:type="dxa"/>
          </w:tcPr>
          <w:p w14:paraId="592BDDE2" w14:textId="77777777" w:rsidR="005D0F16" w:rsidRDefault="005D0F16" w:rsidP="00376A55">
            <w:pPr>
              <w:pStyle w:val="BodyText"/>
            </w:pPr>
            <w:r>
              <w:t>08/2004 – 07/2009</w:t>
            </w:r>
          </w:p>
        </w:tc>
        <w:tc>
          <w:tcPr>
            <w:tcW w:w="2051" w:type="dxa"/>
          </w:tcPr>
          <w:p w14:paraId="02EC0BF6" w14:textId="52310830" w:rsidR="005D0F16" w:rsidRPr="00E5180C" w:rsidRDefault="00383A80" w:rsidP="00BC6943">
            <w:pPr>
              <w:pStyle w:val="BodyText"/>
              <w:jc w:val="center"/>
            </w:pPr>
            <w:r>
              <w:t>47.7</w:t>
            </w:r>
            <w:r w:rsidR="005D0F16" w:rsidRPr="00E5180C">
              <w:t xml:space="preserve"> (Sep)</w:t>
            </w:r>
          </w:p>
        </w:tc>
        <w:tc>
          <w:tcPr>
            <w:tcW w:w="1368" w:type="dxa"/>
          </w:tcPr>
          <w:p w14:paraId="34939337" w14:textId="5BD1E736" w:rsidR="005D0F16" w:rsidRPr="00E5180C" w:rsidRDefault="00383A80" w:rsidP="00BC6943">
            <w:pPr>
              <w:pStyle w:val="BodyText"/>
              <w:jc w:val="center"/>
            </w:pPr>
            <w:r>
              <w:t>46.9</w:t>
            </w:r>
            <w:r w:rsidR="005D0F16" w:rsidRPr="00E5180C">
              <w:t xml:space="preserve"> (</w:t>
            </w:r>
            <w:r>
              <w:t>Jun</w:t>
            </w:r>
            <w:r w:rsidR="005D0F16" w:rsidRPr="00E5180C">
              <w:t>)</w:t>
            </w:r>
          </w:p>
        </w:tc>
        <w:tc>
          <w:tcPr>
            <w:tcW w:w="1368" w:type="dxa"/>
          </w:tcPr>
          <w:p w14:paraId="1C837D53" w14:textId="09346828" w:rsidR="005D0F16" w:rsidRPr="00E5180C" w:rsidRDefault="00383A80" w:rsidP="00BC6943">
            <w:pPr>
              <w:pStyle w:val="BodyText"/>
              <w:jc w:val="center"/>
            </w:pPr>
            <w:r>
              <w:t>0.77</w:t>
            </w:r>
          </w:p>
        </w:tc>
        <w:tc>
          <w:tcPr>
            <w:tcW w:w="1368" w:type="dxa"/>
          </w:tcPr>
          <w:p w14:paraId="7B6BA98C" w14:textId="6FA15E76" w:rsidR="005D0F16" w:rsidRPr="00E5180C" w:rsidRDefault="00A05414" w:rsidP="00BC6943">
            <w:pPr>
              <w:pStyle w:val="BodyText"/>
              <w:jc w:val="center"/>
            </w:pPr>
            <w:r>
              <w:t>241</w:t>
            </w:r>
          </w:p>
        </w:tc>
      </w:tr>
      <w:tr w:rsidR="005D0F16" w14:paraId="7B384980" w14:textId="77777777" w:rsidTr="007C2274">
        <w:tc>
          <w:tcPr>
            <w:tcW w:w="1989" w:type="dxa"/>
          </w:tcPr>
          <w:p w14:paraId="7B637E14" w14:textId="77777777" w:rsidR="005D0F16" w:rsidRDefault="005D0F16" w:rsidP="00376A55">
            <w:pPr>
              <w:pStyle w:val="BodyText"/>
            </w:pPr>
            <w:r>
              <w:t>08/2009 – 07/2014</w:t>
            </w:r>
          </w:p>
        </w:tc>
        <w:tc>
          <w:tcPr>
            <w:tcW w:w="2051" w:type="dxa"/>
          </w:tcPr>
          <w:p w14:paraId="32E8B117" w14:textId="657CD6A4" w:rsidR="005D0F16" w:rsidRPr="00E5180C" w:rsidRDefault="00383A80" w:rsidP="00BC6943">
            <w:pPr>
              <w:pStyle w:val="BodyText"/>
              <w:jc w:val="center"/>
            </w:pPr>
            <w:r>
              <w:t>47.2</w:t>
            </w:r>
            <w:r w:rsidR="005D0F16" w:rsidRPr="00E5180C">
              <w:t xml:space="preserve"> (Oct)</w:t>
            </w:r>
          </w:p>
        </w:tc>
        <w:tc>
          <w:tcPr>
            <w:tcW w:w="1368" w:type="dxa"/>
          </w:tcPr>
          <w:p w14:paraId="23DE8185" w14:textId="5BC2F7B1" w:rsidR="005D0F16" w:rsidRPr="00E5180C" w:rsidRDefault="00383A80" w:rsidP="00BC6943">
            <w:pPr>
              <w:pStyle w:val="BodyText"/>
              <w:jc w:val="center"/>
            </w:pPr>
            <w:r>
              <w:t>46.6</w:t>
            </w:r>
            <w:r w:rsidR="005D0F16" w:rsidRPr="00E5180C">
              <w:t xml:space="preserve"> (</w:t>
            </w:r>
            <w:r>
              <w:t>May</w:t>
            </w:r>
            <w:r w:rsidR="005D0F16" w:rsidRPr="00E5180C">
              <w:t>)</w:t>
            </w:r>
          </w:p>
        </w:tc>
        <w:tc>
          <w:tcPr>
            <w:tcW w:w="1368" w:type="dxa"/>
          </w:tcPr>
          <w:p w14:paraId="2A1B8DB4" w14:textId="46D2926E" w:rsidR="005D0F16" w:rsidRPr="00E5180C" w:rsidRDefault="00551096" w:rsidP="00BC6943">
            <w:pPr>
              <w:pStyle w:val="BodyText"/>
              <w:jc w:val="center"/>
            </w:pPr>
            <w:r w:rsidRPr="00E5180C">
              <w:t>0</w:t>
            </w:r>
            <w:r w:rsidR="00383A80">
              <w:t>56</w:t>
            </w:r>
          </w:p>
        </w:tc>
        <w:tc>
          <w:tcPr>
            <w:tcW w:w="1368" w:type="dxa"/>
          </w:tcPr>
          <w:p w14:paraId="7E1809AE" w14:textId="249A3671" w:rsidR="005D0F16" w:rsidRPr="00E5180C" w:rsidRDefault="00A05414" w:rsidP="00BC6943">
            <w:pPr>
              <w:pStyle w:val="BodyText"/>
              <w:jc w:val="center"/>
            </w:pPr>
            <w:r>
              <w:t>219</w:t>
            </w:r>
          </w:p>
        </w:tc>
      </w:tr>
      <w:tr w:rsidR="005D0F16" w14:paraId="19481703" w14:textId="77777777" w:rsidTr="007C2274">
        <w:tc>
          <w:tcPr>
            <w:tcW w:w="1989" w:type="dxa"/>
          </w:tcPr>
          <w:p w14:paraId="3968A5EB" w14:textId="77777777" w:rsidR="005D0F16" w:rsidRDefault="005D0F16" w:rsidP="00376A55">
            <w:pPr>
              <w:pStyle w:val="BodyText"/>
            </w:pPr>
            <w:r>
              <w:t>08/2014 – 07/2019</w:t>
            </w:r>
          </w:p>
        </w:tc>
        <w:tc>
          <w:tcPr>
            <w:tcW w:w="2051" w:type="dxa"/>
          </w:tcPr>
          <w:p w14:paraId="7EB1E9EE" w14:textId="789D87FB" w:rsidR="005D0F16" w:rsidRPr="00E5180C" w:rsidRDefault="00383A80" w:rsidP="00BC6943">
            <w:pPr>
              <w:pStyle w:val="BodyText"/>
              <w:jc w:val="center"/>
            </w:pPr>
            <w:r>
              <w:t>47.1</w:t>
            </w:r>
            <w:r w:rsidR="005D0F16" w:rsidRPr="00E5180C">
              <w:t xml:space="preserve"> (</w:t>
            </w:r>
            <w:r>
              <w:t>Oct</w:t>
            </w:r>
            <w:r w:rsidR="005D0F16" w:rsidRPr="00E5180C">
              <w:t>)</w:t>
            </w:r>
          </w:p>
        </w:tc>
        <w:tc>
          <w:tcPr>
            <w:tcW w:w="1368" w:type="dxa"/>
          </w:tcPr>
          <w:p w14:paraId="0A684D32" w14:textId="42B799AA" w:rsidR="005D0F16" w:rsidRPr="00E5180C" w:rsidRDefault="00383A80" w:rsidP="00BC6943">
            <w:pPr>
              <w:pStyle w:val="BodyText"/>
              <w:jc w:val="center"/>
            </w:pPr>
            <w:r>
              <w:t>46.6</w:t>
            </w:r>
            <w:r w:rsidR="005D0F16" w:rsidRPr="00E5180C">
              <w:t xml:space="preserve"> (</w:t>
            </w:r>
            <w:r>
              <w:t>Apr</w:t>
            </w:r>
            <w:r w:rsidR="005D0F16" w:rsidRPr="00E5180C">
              <w:t>)</w:t>
            </w:r>
          </w:p>
        </w:tc>
        <w:tc>
          <w:tcPr>
            <w:tcW w:w="1368" w:type="dxa"/>
          </w:tcPr>
          <w:p w14:paraId="5E6622D9" w14:textId="3856C0B6" w:rsidR="005D0F16" w:rsidRPr="00E5180C" w:rsidRDefault="00551096" w:rsidP="00BC6943">
            <w:pPr>
              <w:pStyle w:val="BodyText"/>
              <w:jc w:val="center"/>
            </w:pPr>
            <w:r w:rsidRPr="00E5180C">
              <w:t>0.</w:t>
            </w:r>
            <w:r w:rsidR="00383A80">
              <w:t>54</w:t>
            </w:r>
          </w:p>
        </w:tc>
        <w:tc>
          <w:tcPr>
            <w:tcW w:w="1368" w:type="dxa"/>
          </w:tcPr>
          <w:p w14:paraId="0F53B4B4" w14:textId="3DFCD488" w:rsidR="005D0F16" w:rsidRPr="00E5180C" w:rsidRDefault="00A05414" w:rsidP="00BC6943">
            <w:pPr>
              <w:pStyle w:val="BodyText"/>
              <w:jc w:val="center"/>
            </w:pPr>
            <w:r>
              <w:t>2</w:t>
            </w:r>
            <w:r w:rsidR="00551096" w:rsidRPr="00E5180C">
              <w:t>24</w:t>
            </w:r>
          </w:p>
        </w:tc>
      </w:tr>
    </w:tbl>
    <w:p w14:paraId="110FA4EE" w14:textId="77777777" w:rsidR="00E57C40" w:rsidRPr="003B09F5" w:rsidRDefault="00E57C40" w:rsidP="00E57C40">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797318C2" wp14:editId="4F89C3B6">
            <wp:extent cx="5854700" cy="5099050"/>
            <wp:effectExtent l="0" t="0" r="0" b="6350"/>
            <wp:docPr id="53" name="Picture" descr=" Groundwater levels recorded at bore 61613214 that represent water level fluctuations at Lexia 186. Red segments represent periods of significant decline in water levels while blue segments represent periods of significant increase in water levels."/>
            <wp:cNvGraphicFramePr/>
            <a:graphic xmlns:a="http://schemas.openxmlformats.org/drawingml/2006/main">
              <a:graphicData uri="http://schemas.openxmlformats.org/drawingml/2006/picture">
                <pic:pic xmlns:pic="http://schemas.openxmlformats.org/drawingml/2006/picture">
                  <pic:nvPicPr>
                    <pic:cNvPr id="0" name="Picture" descr="Figs/Lexia186WaterPlot-1.png"/>
                    <pic:cNvPicPr>
                      <a:picLocks noChangeAspect="1" noChangeArrowheads="1"/>
                    </pic:cNvPicPr>
                  </pic:nvPicPr>
                  <pic:blipFill>
                    <a:blip r:embed="rId27"/>
                    <a:stretch>
                      <a:fillRect/>
                    </a:stretch>
                  </pic:blipFill>
                  <pic:spPr bwMode="auto">
                    <a:xfrm>
                      <a:off x="0" y="0"/>
                      <a:ext cx="5855346" cy="5099613"/>
                    </a:xfrm>
                    <a:prstGeom prst="rect">
                      <a:avLst/>
                    </a:prstGeom>
                    <a:noFill/>
                    <a:ln w="9525">
                      <a:noFill/>
                      <a:headEnd/>
                      <a:tailEnd/>
                    </a:ln>
                  </pic:spPr>
                </pic:pic>
              </a:graphicData>
            </a:graphic>
          </wp:inline>
        </w:drawing>
      </w:r>
    </w:p>
    <w:p w14:paraId="203702CC" w14:textId="77777777" w:rsidR="00E57C40" w:rsidRPr="003B09F5" w:rsidRDefault="00E57C40" w:rsidP="00E57C40">
      <w:pPr>
        <w:pStyle w:val="Caption"/>
        <w:rPr>
          <w:rFonts w:ascii="Times New Roman" w:hAnsi="Times New Roman" w:cs="Times New Roman"/>
        </w:rPr>
      </w:pPr>
      <w:bookmarkStart w:id="181" w:name="_Ref25920525"/>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Pr>
          <w:rFonts w:ascii="Times New Roman" w:hAnsi="Times New Roman" w:cs="Times New Roman"/>
          <w:noProof/>
        </w:rPr>
        <w:t>43</w:t>
      </w:r>
      <w:r w:rsidRPr="003B09F5">
        <w:rPr>
          <w:rFonts w:ascii="Times New Roman" w:hAnsi="Times New Roman" w:cs="Times New Roman"/>
        </w:rPr>
        <w:fldChar w:fldCharType="end"/>
      </w:r>
      <w:bookmarkEnd w:id="181"/>
      <w:r w:rsidRPr="003B09F5">
        <w:rPr>
          <w:rFonts w:ascii="Times New Roman" w:hAnsi="Times New Roman" w:cs="Times New Roman"/>
        </w:rPr>
        <w:t xml:space="preserve"> Groundwater levels recorded at bore 61613214 that represent water level fluctuations at Lexia 186. Red segments represent periods of significant decline in water levels while blue segments represent periods of significant increase in water levels.</w:t>
      </w:r>
    </w:p>
    <w:p w14:paraId="2627216B" w14:textId="51EB4EF9" w:rsidR="001D584F" w:rsidRPr="003B09F5" w:rsidRDefault="00A200FB">
      <w:pPr>
        <w:pStyle w:val="Heading3"/>
        <w:rPr>
          <w:rFonts w:cs="Times New Roman"/>
        </w:rPr>
      </w:pPr>
      <w:r>
        <w:rPr>
          <w:rFonts w:cs="Times New Roman"/>
        </w:rPr>
        <w:t>Implications of revised threshold</w:t>
      </w:r>
    </w:p>
    <w:p w14:paraId="2D014DFF" w14:textId="06E75B90" w:rsidR="00DC5EDD" w:rsidRDefault="005D6919" w:rsidP="00925890">
      <w:pPr>
        <w:pStyle w:val="FirstParagraph"/>
        <w:sectPr w:rsidR="00DC5EDD" w:rsidSect="00925890">
          <w:pgSz w:w="12240" w:h="15840"/>
          <w:pgMar w:top="1440" w:right="1440" w:bottom="1440" w:left="1440" w:header="720" w:footer="720" w:gutter="0"/>
          <w:cols w:space="720"/>
          <w:docGrid w:linePitch="326"/>
        </w:sectPr>
      </w:pPr>
      <w:r w:rsidRPr="003B09F5">
        <w:t>The site values of the Lexia 186 wetland are unlikely to be maintained under the proposed changes to groundwater abstraction (</w:t>
      </w:r>
      <w:r w:rsidR="00925890">
        <w:fldChar w:fldCharType="begin"/>
      </w:r>
      <w:r w:rsidR="00925890">
        <w:instrText xml:space="preserve"> REF _Ref26195983 \h </w:instrText>
      </w:r>
      <w:r w:rsidR="00925890">
        <w:fldChar w:fldCharType="separate"/>
      </w:r>
      <w:r w:rsidR="00E3659C" w:rsidRPr="003B09F5">
        <w:rPr>
          <w:rFonts w:cs="Times New Roman"/>
        </w:rPr>
        <w:t xml:space="preserve">Table </w:t>
      </w:r>
      <w:r w:rsidR="00E3659C">
        <w:rPr>
          <w:rFonts w:cs="Times New Roman"/>
          <w:noProof/>
        </w:rPr>
        <w:t>22</w:t>
      </w:r>
      <w:r w:rsidR="00925890">
        <w:fldChar w:fldCharType="end"/>
      </w:r>
      <w:r w:rsidR="002268A3">
        <w:t xml:space="preserve">). </w:t>
      </w:r>
      <w:r w:rsidR="002268A3" w:rsidRPr="003B09F5">
        <w:t xml:space="preserve">There has been a significant shift from a seasonally waterlogged basin to a system that is now permanently dry. The proposed reductions in abstraction are not going to restore this important characteristic of the wetland. Instead, predicted changes in water level suggest maintenance of conditions similar to what the site has experienced since 2011. It is likely that vegetation will undergo further shifts in composition, although these shifts are </w:t>
      </w:r>
      <w:r w:rsidR="006D19D5">
        <w:t xml:space="preserve">not </w:t>
      </w:r>
      <w:r w:rsidR="002268A3" w:rsidRPr="003B09F5">
        <w:t>attributed to declining groundwater levels. Nonetheless, further monitoring will provide additional information as to whether the vegetation is likely to continue to change further.</w:t>
      </w:r>
      <w:bookmarkStart w:id="182" w:name="_Ref25922079"/>
    </w:p>
    <w:p w14:paraId="6764CA44" w14:textId="20B0783C" w:rsidR="00DC5EDD" w:rsidRDefault="00DC5EDD" w:rsidP="00FB199A">
      <w:pPr>
        <w:pStyle w:val="TableCaption"/>
        <w:rPr>
          <w:rFonts w:cs="Times New Roman"/>
        </w:rPr>
      </w:pPr>
    </w:p>
    <w:p w14:paraId="7F4D1A85" w14:textId="052CC197" w:rsidR="00FB199A" w:rsidRPr="003B09F5" w:rsidRDefault="00FB199A" w:rsidP="00FB199A">
      <w:pPr>
        <w:pStyle w:val="TableCaption"/>
        <w:rPr>
          <w:rFonts w:ascii="Times New Roman" w:hAnsi="Times New Roman" w:cs="Times New Roman"/>
        </w:rPr>
      </w:pPr>
      <w:bookmarkStart w:id="183" w:name="_Ref26195983"/>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E3659C">
        <w:rPr>
          <w:rFonts w:ascii="Times New Roman" w:hAnsi="Times New Roman" w:cs="Times New Roman"/>
          <w:noProof/>
        </w:rPr>
        <w:t>22</w:t>
      </w:r>
      <w:r w:rsidRPr="003B09F5">
        <w:rPr>
          <w:rFonts w:ascii="Times New Roman" w:hAnsi="Times New Roman" w:cs="Times New Roman"/>
        </w:rPr>
        <w:fldChar w:fldCharType="end"/>
      </w:r>
      <w:bookmarkEnd w:id="182"/>
      <w:bookmarkEnd w:id="183"/>
      <w:r w:rsidRPr="003B09F5">
        <w:rPr>
          <w:rFonts w:ascii="Times New Roman" w:hAnsi="Times New Roman" w:cs="Times New Roman"/>
        </w:rPr>
        <w:t xml:space="preserve"> Ecological consequences of revised thresholds in terms of compliance of stated site management objectives at the Lexia 186 wetland.</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2508"/>
        <w:gridCol w:w="8524"/>
        <w:gridCol w:w="1928"/>
      </w:tblGrid>
      <w:tr w:rsidR="00F6213E" w:rsidRPr="003B09F5" w14:paraId="26272171" w14:textId="77777777">
        <w:tc>
          <w:tcPr>
            <w:tcW w:w="0" w:type="auto"/>
            <w:tcBorders>
              <w:bottom w:val="single" w:sz="0" w:space="0" w:color="auto"/>
            </w:tcBorders>
            <w:vAlign w:val="bottom"/>
          </w:tcPr>
          <w:p w14:paraId="2627216E"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16F" w14:textId="77777777" w:rsidR="00F6213E" w:rsidRPr="003B09F5" w:rsidRDefault="00F6213E" w:rsidP="00F6213E">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170" w14:textId="23B425FC"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3B09F5" w:rsidRPr="003B09F5" w14:paraId="26272175" w14:textId="77777777">
        <w:tc>
          <w:tcPr>
            <w:tcW w:w="0" w:type="auto"/>
          </w:tcPr>
          <w:p w14:paraId="26272172" w14:textId="77777777" w:rsidR="001D584F" w:rsidRPr="003B09F5" w:rsidRDefault="005D6919">
            <w:pPr>
              <w:pStyle w:val="Compact"/>
              <w:rPr>
                <w:rFonts w:cs="Times New Roman"/>
              </w:rPr>
            </w:pPr>
            <w:r w:rsidRPr="003B09F5">
              <w:rPr>
                <w:rFonts w:cs="Times New Roman"/>
                <w:b/>
              </w:rPr>
              <w:t>Site values</w:t>
            </w:r>
          </w:p>
        </w:tc>
        <w:tc>
          <w:tcPr>
            <w:tcW w:w="0" w:type="auto"/>
          </w:tcPr>
          <w:p w14:paraId="26272173" w14:textId="77777777" w:rsidR="001D584F" w:rsidRPr="003B09F5" w:rsidRDefault="001D584F">
            <w:pPr>
              <w:pStyle w:val="Compact"/>
              <w:rPr>
                <w:rFonts w:cs="Times New Roman"/>
              </w:rPr>
            </w:pPr>
          </w:p>
        </w:tc>
        <w:tc>
          <w:tcPr>
            <w:tcW w:w="0" w:type="auto"/>
          </w:tcPr>
          <w:p w14:paraId="26272174" w14:textId="77777777" w:rsidR="001D584F" w:rsidRPr="003B09F5" w:rsidRDefault="001D584F">
            <w:pPr>
              <w:pStyle w:val="Compact"/>
              <w:rPr>
                <w:rFonts w:cs="Times New Roman"/>
              </w:rPr>
            </w:pPr>
          </w:p>
        </w:tc>
      </w:tr>
      <w:tr w:rsidR="003B09F5" w:rsidRPr="003B09F5" w14:paraId="26272179" w14:textId="77777777">
        <w:tc>
          <w:tcPr>
            <w:tcW w:w="0" w:type="auto"/>
          </w:tcPr>
          <w:p w14:paraId="26272176" w14:textId="77777777" w:rsidR="001D584F" w:rsidRPr="003B09F5" w:rsidRDefault="005D6919">
            <w:pPr>
              <w:pStyle w:val="Compact"/>
              <w:rPr>
                <w:rFonts w:cs="Times New Roman"/>
              </w:rPr>
            </w:pPr>
            <w:r w:rsidRPr="003B09F5">
              <w:rPr>
                <w:rFonts w:cs="Times New Roman"/>
              </w:rPr>
              <w:t>* Undisturbed by typical impacts</w:t>
            </w:r>
          </w:p>
        </w:tc>
        <w:tc>
          <w:tcPr>
            <w:tcW w:w="0" w:type="auto"/>
          </w:tcPr>
          <w:p w14:paraId="26272177" w14:textId="77777777" w:rsidR="001D584F" w:rsidRPr="003B09F5" w:rsidRDefault="005D6919">
            <w:pPr>
              <w:pStyle w:val="Compact"/>
              <w:rPr>
                <w:rFonts w:cs="Times New Roman"/>
              </w:rPr>
            </w:pPr>
            <w:r w:rsidRPr="003B09F5">
              <w:rPr>
                <w:rFonts w:cs="Times New Roman"/>
              </w:rPr>
              <w:t>Extensive native vegetation remains a feature of this site despite the significant shifts in composition during the monitoring period. Modelling suggests these shifts are not attributed to changes in groundwater levels.</w:t>
            </w:r>
          </w:p>
        </w:tc>
        <w:tc>
          <w:tcPr>
            <w:tcW w:w="0" w:type="auto"/>
          </w:tcPr>
          <w:p w14:paraId="26272178"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17D" w14:textId="77777777">
        <w:tc>
          <w:tcPr>
            <w:tcW w:w="0" w:type="auto"/>
          </w:tcPr>
          <w:p w14:paraId="2627217A" w14:textId="77777777" w:rsidR="001D584F" w:rsidRPr="003B09F5" w:rsidRDefault="005D6919">
            <w:pPr>
              <w:pStyle w:val="Compact"/>
              <w:rPr>
                <w:rFonts w:cs="Times New Roman"/>
              </w:rPr>
            </w:pPr>
            <w:r w:rsidRPr="003B09F5">
              <w:rPr>
                <w:rFonts w:cs="Times New Roman"/>
              </w:rPr>
              <w:t>* Supports diverse vegetation</w:t>
            </w:r>
          </w:p>
        </w:tc>
        <w:tc>
          <w:tcPr>
            <w:tcW w:w="0" w:type="auto"/>
          </w:tcPr>
          <w:p w14:paraId="2627217B" w14:textId="77777777" w:rsidR="001D584F" w:rsidRPr="003B09F5" w:rsidRDefault="005D6919">
            <w:pPr>
              <w:pStyle w:val="Compact"/>
              <w:rPr>
                <w:rFonts w:cs="Times New Roman"/>
              </w:rPr>
            </w:pPr>
            <w:r w:rsidRPr="003B09F5">
              <w:rPr>
                <w:rFonts w:cs="Times New Roman"/>
              </w:rPr>
              <w:t>The proposed thresholds are likely to maintain the high richness of native vegetation of the site, although it is markedly different to 1997 baseline conditions.</w:t>
            </w:r>
          </w:p>
        </w:tc>
        <w:tc>
          <w:tcPr>
            <w:tcW w:w="0" w:type="auto"/>
          </w:tcPr>
          <w:p w14:paraId="2627217C" w14:textId="77777777" w:rsidR="001D584F" w:rsidRPr="003B09F5" w:rsidRDefault="005D6919">
            <w:pPr>
              <w:pStyle w:val="Compact"/>
              <w:jc w:val="center"/>
              <w:rPr>
                <w:rFonts w:cs="Times New Roman"/>
              </w:rPr>
            </w:pPr>
            <w:r w:rsidRPr="003B09F5">
              <w:rPr>
                <w:rFonts w:cs="Times New Roman"/>
              </w:rPr>
              <w:t>Very likely</w:t>
            </w:r>
          </w:p>
        </w:tc>
      </w:tr>
      <w:tr w:rsidR="003B09F5" w:rsidRPr="003B09F5" w14:paraId="26272181" w14:textId="77777777">
        <w:tc>
          <w:tcPr>
            <w:tcW w:w="0" w:type="auto"/>
          </w:tcPr>
          <w:p w14:paraId="2627217E" w14:textId="77777777" w:rsidR="001D584F" w:rsidRPr="003B09F5" w:rsidRDefault="005D6919">
            <w:pPr>
              <w:pStyle w:val="Compact"/>
              <w:rPr>
                <w:rFonts w:cs="Times New Roman"/>
              </w:rPr>
            </w:pPr>
            <w:r w:rsidRPr="003B09F5">
              <w:rPr>
                <w:rFonts w:cs="Times New Roman"/>
              </w:rPr>
              <w:t>* Significant fauna habitat</w:t>
            </w:r>
          </w:p>
        </w:tc>
        <w:tc>
          <w:tcPr>
            <w:tcW w:w="0" w:type="auto"/>
          </w:tcPr>
          <w:p w14:paraId="2627217F" w14:textId="11A342D8" w:rsidR="001D584F" w:rsidRPr="003B09F5" w:rsidRDefault="005D6919" w:rsidP="002268A3">
            <w:pPr>
              <w:pStyle w:val="Compact"/>
              <w:rPr>
                <w:rFonts w:cs="Times New Roman"/>
              </w:rPr>
            </w:pPr>
            <w:r w:rsidRPr="003B09F5">
              <w:rPr>
                <w:rFonts w:cs="Times New Roman"/>
              </w:rPr>
              <w:t xml:space="preserve">The continued diverse native vegetation will continue to provide a rich habitat for </w:t>
            </w:r>
            <w:r w:rsidR="002268A3">
              <w:rPr>
                <w:rFonts w:cs="Times New Roman"/>
              </w:rPr>
              <w:t xml:space="preserve">(terrestrial) </w:t>
            </w:r>
            <w:r w:rsidRPr="003B09F5">
              <w:rPr>
                <w:rFonts w:cs="Times New Roman"/>
              </w:rPr>
              <w:t>fauna.</w:t>
            </w:r>
          </w:p>
        </w:tc>
        <w:tc>
          <w:tcPr>
            <w:tcW w:w="0" w:type="auto"/>
          </w:tcPr>
          <w:p w14:paraId="26272180" w14:textId="77777777" w:rsidR="001D584F" w:rsidRPr="003B09F5" w:rsidRDefault="005D6919">
            <w:pPr>
              <w:pStyle w:val="Compact"/>
              <w:jc w:val="center"/>
              <w:rPr>
                <w:rFonts w:cs="Times New Roman"/>
              </w:rPr>
            </w:pPr>
            <w:r w:rsidRPr="003B09F5">
              <w:rPr>
                <w:rFonts w:cs="Times New Roman"/>
              </w:rPr>
              <w:t>Very likely</w:t>
            </w:r>
          </w:p>
        </w:tc>
      </w:tr>
      <w:tr w:rsidR="003B09F5" w:rsidRPr="003B09F5" w14:paraId="26272185" w14:textId="77777777">
        <w:tc>
          <w:tcPr>
            <w:tcW w:w="0" w:type="auto"/>
          </w:tcPr>
          <w:p w14:paraId="26272182"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183" w14:textId="77777777" w:rsidR="001D584F" w:rsidRPr="003B09F5" w:rsidRDefault="001D584F">
            <w:pPr>
              <w:pStyle w:val="Compact"/>
              <w:rPr>
                <w:rFonts w:cs="Times New Roman"/>
              </w:rPr>
            </w:pPr>
          </w:p>
        </w:tc>
        <w:tc>
          <w:tcPr>
            <w:tcW w:w="0" w:type="auto"/>
          </w:tcPr>
          <w:p w14:paraId="26272184" w14:textId="77777777" w:rsidR="001D584F" w:rsidRPr="003B09F5" w:rsidRDefault="001D584F">
            <w:pPr>
              <w:pStyle w:val="Compact"/>
              <w:rPr>
                <w:rFonts w:cs="Times New Roman"/>
              </w:rPr>
            </w:pPr>
          </w:p>
        </w:tc>
      </w:tr>
      <w:tr w:rsidR="003B09F5" w:rsidRPr="003B09F5" w14:paraId="26272189" w14:textId="77777777">
        <w:tc>
          <w:tcPr>
            <w:tcW w:w="0" w:type="auto"/>
          </w:tcPr>
          <w:p w14:paraId="26272186" w14:textId="77777777" w:rsidR="001D584F" w:rsidRPr="003B09F5" w:rsidRDefault="005D6919">
            <w:pPr>
              <w:pStyle w:val="Compact"/>
              <w:rPr>
                <w:rFonts w:cs="Times New Roman"/>
              </w:rPr>
            </w:pPr>
            <w:r w:rsidRPr="003B09F5">
              <w:rPr>
                <w:rFonts w:cs="Times New Roman"/>
              </w:rPr>
              <w:t>* Conserve ecological values</w:t>
            </w:r>
          </w:p>
        </w:tc>
        <w:tc>
          <w:tcPr>
            <w:tcW w:w="0" w:type="auto"/>
          </w:tcPr>
          <w:p w14:paraId="26272187" w14:textId="09E0B681" w:rsidR="001D584F" w:rsidRPr="003B09F5" w:rsidRDefault="005D6919">
            <w:pPr>
              <w:pStyle w:val="Compact"/>
              <w:rPr>
                <w:rFonts w:cs="Times New Roman"/>
              </w:rPr>
            </w:pPr>
            <w:r w:rsidRPr="003B09F5">
              <w:rPr>
                <w:rFonts w:cs="Times New Roman"/>
              </w:rPr>
              <w:t xml:space="preserve">Despite the altered hydrological regime, the site has maintained may of the ecological values that make this site important. These values are likely to persist given the proposed changes to the threshold levels. Nonetheless, the site has been fundamentally altered as it is no longer a seasonally waterlogged </w:t>
            </w:r>
            <w:r w:rsidR="003B3322" w:rsidRPr="003B09F5">
              <w:rPr>
                <w:rFonts w:cs="Times New Roman"/>
              </w:rPr>
              <w:t>Dampland</w:t>
            </w:r>
            <w:r w:rsidRPr="003B09F5">
              <w:rPr>
                <w:rFonts w:cs="Times New Roman"/>
              </w:rPr>
              <w:t xml:space="preserve"> and altered sediment processes are likely contributing to the shift in vegetation community being observed.</w:t>
            </w:r>
          </w:p>
        </w:tc>
        <w:tc>
          <w:tcPr>
            <w:tcW w:w="0" w:type="auto"/>
          </w:tcPr>
          <w:p w14:paraId="26272188" w14:textId="77777777" w:rsidR="001D584F" w:rsidRPr="003B09F5" w:rsidRDefault="005D6919">
            <w:pPr>
              <w:pStyle w:val="Compact"/>
              <w:jc w:val="center"/>
              <w:rPr>
                <w:rFonts w:cs="Times New Roman"/>
              </w:rPr>
            </w:pPr>
            <w:r w:rsidRPr="003B09F5">
              <w:rPr>
                <w:rFonts w:cs="Times New Roman"/>
              </w:rPr>
              <w:t>Possible</w:t>
            </w:r>
          </w:p>
        </w:tc>
      </w:tr>
      <w:tr w:rsidR="003B09F5" w:rsidRPr="003B09F5" w14:paraId="2627218D" w14:textId="77777777">
        <w:tc>
          <w:tcPr>
            <w:tcW w:w="0" w:type="auto"/>
          </w:tcPr>
          <w:p w14:paraId="2627218A" w14:textId="77777777" w:rsidR="001D584F" w:rsidRPr="003B09F5" w:rsidRDefault="005D6919">
            <w:pPr>
              <w:pStyle w:val="Compact"/>
              <w:rPr>
                <w:rFonts w:cs="Times New Roman"/>
              </w:rPr>
            </w:pPr>
            <w:r w:rsidRPr="003B09F5">
              <w:rPr>
                <w:rFonts w:cs="Times New Roman"/>
              </w:rPr>
              <w:t>* Protect vegetation assemblages in and fringing the wetland</w:t>
            </w:r>
          </w:p>
        </w:tc>
        <w:tc>
          <w:tcPr>
            <w:tcW w:w="0" w:type="auto"/>
          </w:tcPr>
          <w:p w14:paraId="2627218B" w14:textId="77777777" w:rsidR="001D584F" w:rsidRPr="002268A3" w:rsidRDefault="005D6919">
            <w:pPr>
              <w:pStyle w:val="Compact"/>
              <w:rPr>
                <w:rFonts w:cs="Times New Roman"/>
                <w:highlight w:val="yellow"/>
              </w:rPr>
            </w:pPr>
            <w:commentRangeStart w:id="184"/>
            <w:r w:rsidRPr="002268A3">
              <w:rPr>
                <w:rFonts w:cs="Times New Roman"/>
                <w:highlight w:val="yellow"/>
              </w:rPr>
              <w:t>WHAT FRINGING VEGETATION?</w:t>
            </w:r>
            <w:commentRangeEnd w:id="184"/>
            <w:r w:rsidR="002F3052">
              <w:rPr>
                <w:rStyle w:val="CommentReference"/>
                <w:rFonts w:asciiTheme="minorHAnsi" w:hAnsiTheme="minorHAnsi"/>
              </w:rPr>
              <w:commentReference w:id="184"/>
            </w:r>
          </w:p>
        </w:tc>
        <w:tc>
          <w:tcPr>
            <w:tcW w:w="0" w:type="auto"/>
          </w:tcPr>
          <w:p w14:paraId="2627218C" w14:textId="77777777" w:rsidR="001D584F" w:rsidRPr="002268A3" w:rsidRDefault="005D6919">
            <w:pPr>
              <w:pStyle w:val="Compact"/>
              <w:jc w:val="center"/>
              <w:rPr>
                <w:rFonts w:cs="Times New Roman"/>
                <w:highlight w:val="yellow"/>
              </w:rPr>
            </w:pPr>
            <w:r w:rsidRPr="002268A3">
              <w:rPr>
                <w:rFonts w:cs="Times New Roman"/>
                <w:highlight w:val="yellow"/>
              </w:rPr>
              <w:t>???</w:t>
            </w:r>
          </w:p>
        </w:tc>
      </w:tr>
      <w:tr w:rsidR="003B09F5" w:rsidRPr="003B09F5" w14:paraId="26272191" w14:textId="77777777">
        <w:tc>
          <w:tcPr>
            <w:tcW w:w="0" w:type="auto"/>
          </w:tcPr>
          <w:p w14:paraId="2627218E" w14:textId="77777777" w:rsidR="001D584F" w:rsidRPr="003B09F5" w:rsidRDefault="005D6919">
            <w:pPr>
              <w:pStyle w:val="Compact"/>
              <w:rPr>
                <w:rFonts w:cs="Times New Roman"/>
              </w:rPr>
            </w:pPr>
            <w:r w:rsidRPr="003B09F5">
              <w:rPr>
                <w:rFonts w:cs="Times New Roman"/>
              </w:rPr>
              <w:t xml:space="preserve">* </w:t>
            </w:r>
            <w:commentRangeStart w:id="185"/>
            <w:r w:rsidRPr="003B09F5">
              <w:rPr>
                <w:rFonts w:cs="Times New Roman"/>
              </w:rPr>
              <w:t>Protect invertebrate communities dependent on the wetland</w:t>
            </w:r>
            <w:commentRangeEnd w:id="185"/>
            <w:r w:rsidR="001E6A01">
              <w:rPr>
                <w:rStyle w:val="CommentReference"/>
                <w:rFonts w:asciiTheme="minorHAnsi" w:hAnsiTheme="minorHAnsi"/>
              </w:rPr>
              <w:commentReference w:id="185"/>
            </w:r>
          </w:p>
        </w:tc>
        <w:tc>
          <w:tcPr>
            <w:tcW w:w="0" w:type="auto"/>
          </w:tcPr>
          <w:p w14:paraId="2627218F" w14:textId="181F174D" w:rsidR="001D584F" w:rsidRPr="003B09F5" w:rsidRDefault="005D6919">
            <w:pPr>
              <w:pStyle w:val="Compact"/>
              <w:rPr>
                <w:rFonts w:cs="Times New Roman"/>
              </w:rPr>
            </w:pPr>
            <w:r w:rsidRPr="003B09F5">
              <w:rPr>
                <w:rFonts w:cs="Times New Roman"/>
              </w:rPr>
              <w:t xml:space="preserve">Given the likely persistence of native vegetation at the site, terrestrial invertebrates will continue to inhabit the site, although this prediction is not based on any empirical evidence. Invertebrates typical of </w:t>
            </w:r>
            <w:r w:rsidR="003B3322" w:rsidRPr="003B09F5">
              <w:rPr>
                <w:rFonts w:cs="Times New Roman"/>
              </w:rPr>
              <w:t>Damplands</w:t>
            </w:r>
            <w:r w:rsidRPr="003B09F5">
              <w:rPr>
                <w:rFonts w:cs="Times New Roman"/>
              </w:rPr>
              <w:t xml:space="preserve"> are likely to have been </w:t>
            </w:r>
            <w:r w:rsidR="0025044F" w:rsidRPr="003B09F5">
              <w:rPr>
                <w:rFonts w:cs="Times New Roman"/>
              </w:rPr>
              <w:t>affected</w:t>
            </w:r>
            <w:r w:rsidRPr="003B09F5">
              <w:rPr>
                <w:rFonts w:cs="Times New Roman"/>
              </w:rPr>
              <w:t xml:space="preserve"> by the declining ground water levels.</w:t>
            </w:r>
          </w:p>
        </w:tc>
        <w:tc>
          <w:tcPr>
            <w:tcW w:w="0" w:type="auto"/>
          </w:tcPr>
          <w:p w14:paraId="26272190" w14:textId="77777777" w:rsidR="001D584F" w:rsidRPr="003B09F5" w:rsidRDefault="005D6919">
            <w:pPr>
              <w:pStyle w:val="Compact"/>
              <w:jc w:val="center"/>
              <w:rPr>
                <w:rFonts w:cs="Times New Roman"/>
              </w:rPr>
            </w:pPr>
            <w:r w:rsidRPr="003B09F5">
              <w:rPr>
                <w:rFonts w:cs="Times New Roman"/>
              </w:rPr>
              <w:t>UNKNOWN</w:t>
            </w:r>
          </w:p>
        </w:tc>
      </w:tr>
    </w:tbl>
    <w:p w14:paraId="536B38D6" w14:textId="77777777" w:rsidR="0025044F" w:rsidRDefault="0025044F">
      <w:pPr>
        <w:pStyle w:val="Heading3"/>
        <w:rPr>
          <w:rFonts w:cs="Times New Roman"/>
        </w:rPr>
        <w:sectPr w:rsidR="0025044F" w:rsidSect="0025044F">
          <w:pgSz w:w="15840" w:h="12240" w:orient="landscape"/>
          <w:pgMar w:top="1440" w:right="1440" w:bottom="1440" w:left="1440" w:header="720" w:footer="720" w:gutter="0"/>
          <w:cols w:space="720"/>
          <w:docGrid w:linePitch="326"/>
        </w:sectPr>
      </w:pPr>
      <w:bookmarkStart w:id="186" w:name="vegetation-dynamics-9"/>
    </w:p>
    <w:p w14:paraId="78C73973" w14:textId="77777777" w:rsidR="00590956" w:rsidRPr="003B09F5" w:rsidRDefault="00590956">
      <w:pPr>
        <w:rPr>
          <w:rFonts w:ascii="Times New Roman" w:eastAsiaTheme="majorEastAsia" w:hAnsi="Times New Roman" w:cs="Times New Roman"/>
          <w:b/>
          <w:bCs/>
          <w:sz w:val="32"/>
          <w:szCs w:val="32"/>
        </w:rPr>
      </w:pPr>
      <w:bookmarkStart w:id="187" w:name="melaleuca-park-173"/>
      <w:bookmarkEnd w:id="186"/>
      <w:r w:rsidRPr="003B09F5">
        <w:rPr>
          <w:rFonts w:ascii="Times New Roman" w:hAnsi="Times New Roman" w:cs="Times New Roman"/>
        </w:rPr>
        <w:lastRenderedPageBreak/>
        <w:br w:type="page"/>
      </w:r>
    </w:p>
    <w:p w14:paraId="2627219A" w14:textId="14BB8418" w:rsidR="001D584F" w:rsidRPr="003B09F5" w:rsidRDefault="005D6919">
      <w:pPr>
        <w:pStyle w:val="Heading2"/>
        <w:rPr>
          <w:rFonts w:cs="Times New Roman"/>
        </w:rPr>
      </w:pPr>
      <w:bookmarkStart w:id="188" w:name="_Toc29410610"/>
      <w:r w:rsidRPr="003B09F5">
        <w:rPr>
          <w:rFonts w:cs="Times New Roman"/>
        </w:rPr>
        <w:lastRenderedPageBreak/>
        <w:t>Melaleuca Park 173</w:t>
      </w:r>
      <w:bookmarkEnd w:id="187"/>
      <w:bookmarkEnd w:id="188"/>
    </w:p>
    <w:p w14:paraId="2627219B" w14:textId="3A6139BC" w:rsidR="001D584F" w:rsidRPr="003B09F5" w:rsidRDefault="005D6919">
      <w:pPr>
        <w:pStyle w:val="FirstParagraph"/>
        <w:rPr>
          <w:rFonts w:cs="Times New Roman"/>
        </w:rPr>
      </w:pPr>
      <w:r w:rsidRPr="003B09F5">
        <w:rPr>
          <w:rFonts w:cs="Times New Roman"/>
        </w:rPr>
        <w:t xml:space="preserve">Melaleuca Park 173 (EPP 173) is located within the Bassendean North Vegetation Complex and represents a regionally significant wetland (Hill et al., </w:t>
      </w:r>
      <w:hyperlink w:anchor="ref-Hill1996">
        <w:r w:rsidRPr="003B09F5">
          <w:rPr>
            <w:rStyle w:val="Hyperlink"/>
            <w:rFonts w:cs="Times New Roman"/>
            <w:color w:val="auto"/>
          </w:rPr>
          <w:t>1996</w:t>
        </w:r>
      </w:hyperlink>
      <w:r w:rsidRPr="003B09F5">
        <w:rPr>
          <w:rFonts w:cs="Times New Roman"/>
        </w:rPr>
        <w:t xml:space="preserve">). Normally, the site represents a permanently filled lake that is fed from a series of springs along the western margin of the basin (Froend, et al., </w:t>
      </w:r>
      <w:hyperlink w:anchor="ref-Froend2004">
        <w:r w:rsidRPr="003B09F5">
          <w:rPr>
            <w:rStyle w:val="Hyperlink"/>
            <w:rFonts w:cs="Times New Roman"/>
            <w:color w:val="auto"/>
          </w:rPr>
          <w:t>2004</w:t>
        </w:r>
      </w:hyperlink>
      <w:r w:rsidRPr="003B09F5">
        <w:rPr>
          <w:rFonts w:cs="Times New Roman"/>
        </w:rPr>
        <w:t xml:space="preserve">; Judd and Horwitz, </w:t>
      </w:r>
      <w:hyperlink w:anchor="ref-Judd2019">
        <w:r w:rsidRPr="003B09F5">
          <w:rPr>
            <w:rStyle w:val="Hyperlink"/>
            <w:rFonts w:cs="Times New Roman"/>
            <w:color w:val="auto"/>
          </w:rPr>
          <w:t>2019</w:t>
        </w:r>
      </w:hyperlink>
      <w:r w:rsidRPr="003B09F5">
        <w:rPr>
          <w:rFonts w:cs="Times New Roman"/>
        </w:rPr>
        <w:t>). The waters supported a rich macroinvertebrate community and an endemic population of the black-striped minnow (</w:t>
      </w:r>
      <w:r w:rsidRPr="003B09F5">
        <w:rPr>
          <w:rFonts w:cs="Times New Roman"/>
          <w:i/>
        </w:rPr>
        <w:t>Galaxiella nigrostriata</w:t>
      </w:r>
      <w:r w:rsidRPr="003B09F5">
        <w:rPr>
          <w:rFonts w:cs="Times New Roman"/>
        </w:rPr>
        <w:t>). There have been dramatic decreases in surface and groundwater levels in recent decades, to the point where the lake is almost dry during the summer months. Declining water levels are thought to have caused the local extinction of the black-striped minnow and degradation of fringing vegetation.</w:t>
      </w:r>
    </w:p>
    <w:p w14:paraId="2627219C" w14:textId="7DDC5DDD" w:rsidR="001D584F" w:rsidRPr="003B09F5" w:rsidRDefault="005D6919">
      <w:pPr>
        <w:pStyle w:val="Heading3"/>
        <w:rPr>
          <w:rFonts w:cs="Times New Roman"/>
        </w:rPr>
      </w:pPr>
      <w:bookmarkStart w:id="189" w:name="hydrology-and-water-quality"/>
      <w:bookmarkStart w:id="190" w:name="_Toc29410611"/>
      <w:r w:rsidRPr="003B09F5">
        <w:rPr>
          <w:rFonts w:cs="Times New Roman"/>
        </w:rPr>
        <w:t>Hydrology</w:t>
      </w:r>
      <w:bookmarkEnd w:id="189"/>
      <w:bookmarkEnd w:id="190"/>
    </w:p>
    <w:p w14:paraId="2627219D" w14:textId="2312C462" w:rsidR="001D584F" w:rsidRDefault="005D6919">
      <w:pPr>
        <w:pStyle w:val="FirstParagraph"/>
        <w:rPr>
          <w:rFonts w:cs="Times New Roman"/>
        </w:rPr>
      </w:pPr>
      <w:r w:rsidRPr="003B09F5">
        <w:rPr>
          <w:rFonts w:cs="Times New Roman"/>
        </w:rPr>
        <w:t xml:space="preserve">There has been a prolonged decline in surface water levels since 1990 that show similar trends with fluctuations in groundwater levels (bore 61613213; </w:t>
      </w:r>
      <w:r w:rsidR="00903054">
        <w:rPr>
          <w:rFonts w:cs="Times New Roman"/>
        </w:rPr>
        <w:fldChar w:fldCharType="begin"/>
      </w:r>
      <w:r w:rsidR="00903054">
        <w:rPr>
          <w:rFonts w:cs="Times New Roman"/>
        </w:rPr>
        <w:instrText xml:space="preserve"> REF _Ref25920552 \h </w:instrText>
      </w:r>
      <w:r w:rsidR="00903054">
        <w:rPr>
          <w:rFonts w:cs="Times New Roman"/>
        </w:rPr>
      </w:r>
      <w:r w:rsidR="00903054">
        <w:rPr>
          <w:rFonts w:cs="Times New Roman"/>
        </w:rPr>
        <w:fldChar w:fldCharType="separate"/>
      </w:r>
      <w:r w:rsidR="00E3659C" w:rsidRPr="003B09F5">
        <w:rPr>
          <w:rFonts w:cs="Times New Roman"/>
        </w:rPr>
        <w:t xml:space="preserve">Figure </w:t>
      </w:r>
      <w:r w:rsidR="00E3659C">
        <w:rPr>
          <w:rFonts w:cs="Times New Roman"/>
          <w:noProof/>
        </w:rPr>
        <w:t>45</w:t>
      </w:r>
      <w:r w:rsidR="00903054">
        <w:rPr>
          <w:rFonts w:cs="Times New Roman"/>
        </w:rPr>
        <w:fldChar w:fldCharType="end"/>
      </w:r>
      <w:r w:rsidRPr="003B09F5">
        <w:rPr>
          <w:rFonts w:cs="Times New Roman"/>
        </w:rPr>
        <w:t>). Surface water level measurements are now unreliable at staff 6162628 due to water levels usually being below the minimum level of the staff. Since 2011, groundwater levels have been stable. Mean maximum and minimum water levels have decreased by 0.8 m and 0.5 m, respectively, since 1994 (</w:t>
      </w:r>
      <w:r w:rsidR="007177D1">
        <w:rPr>
          <w:rFonts w:cs="Times New Roman"/>
        </w:rPr>
        <w:fldChar w:fldCharType="begin"/>
      </w:r>
      <w:r w:rsidR="007177D1">
        <w:rPr>
          <w:rFonts w:cs="Times New Roman"/>
        </w:rPr>
        <w:instrText xml:space="preserve"> REF _Ref25922180 \h </w:instrText>
      </w:r>
      <w:r w:rsidR="007177D1">
        <w:rPr>
          <w:rFonts w:cs="Times New Roman"/>
        </w:rPr>
      </w:r>
      <w:r w:rsidR="007177D1">
        <w:rPr>
          <w:rFonts w:cs="Times New Roman"/>
        </w:rPr>
        <w:fldChar w:fldCharType="separate"/>
      </w:r>
      <w:r w:rsidR="00E3659C">
        <w:t xml:space="preserve">Table </w:t>
      </w:r>
      <w:r w:rsidR="00E3659C">
        <w:rPr>
          <w:noProof/>
        </w:rPr>
        <w:t>23</w:t>
      </w:r>
      <w:r w:rsidR="007177D1">
        <w:rPr>
          <w:rFonts w:cs="Times New Roman"/>
        </w:rPr>
        <w:fldChar w:fldCharType="end"/>
      </w:r>
      <w:r w:rsidRPr="003B09F5">
        <w:rPr>
          <w:rFonts w:cs="Times New Roman"/>
        </w:rPr>
        <w:t>). The latest 5</w:t>
      </w:r>
      <w:r w:rsidR="00E60085">
        <w:rPr>
          <w:rFonts w:cs="Times New Roman"/>
        </w:rPr>
        <w:t>-</w:t>
      </w:r>
      <w:r w:rsidRPr="003B09F5">
        <w:rPr>
          <w:rFonts w:cs="Times New Roman"/>
        </w:rPr>
        <w:t>year period (2014-2019) suggests that groundwater</w:t>
      </w:r>
      <w:r w:rsidR="00D54E8F">
        <w:rPr>
          <w:rFonts w:cs="Times New Roman"/>
        </w:rPr>
        <w:t xml:space="preserve"> is</w:t>
      </w:r>
      <w:r w:rsidRPr="003B09F5">
        <w:rPr>
          <w:rFonts w:cs="Times New Roman"/>
        </w:rPr>
        <w:t xml:space="preserve"> reaching </w:t>
      </w:r>
      <w:r w:rsidR="0058433F">
        <w:rPr>
          <w:rFonts w:cs="Times New Roman"/>
        </w:rPr>
        <w:t xml:space="preserve">an </w:t>
      </w:r>
      <w:r w:rsidRPr="003B09F5">
        <w:rPr>
          <w:rFonts w:cs="Times New Roman"/>
        </w:rPr>
        <w:t>annual minimum earlier in the year than in previous seasons. Groundwater levels have been non-compliant during the monitoring period. The proposed threshold level of 48.5 mAHD is 1.7 m lower than the current threshold. Managing the wetland to these levels may result in further declines in water levels.</w:t>
      </w:r>
    </w:p>
    <w:p w14:paraId="19A26FBF" w14:textId="58E0AE05" w:rsidR="00954E4F" w:rsidRDefault="00954E4F" w:rsidP="00954E4F">
      <w:pPr>
        <w:pStyle w:val="Caption"/>
        <w:keepNext/>
      </w:pPr>
      <w:bookmarkStart w:id="191" w:name="_Ref25922180"/>
      <w:r>
        <w:t xml:space="preserve">Table </w:t>
      </w:r>
      <w:fldSimple w:instr=" SEQ Table \* ARABIC ">
        <w:r w:rsidR="00E3659C">
          <w:rPr>
            <w:noProof/>
          </w:rPr>
          <w:t>23</w:t>
        </w:r>
      </w:fldSimple>
      <w:bookmarkEnd w:id="191"/>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Pr>
          <w:lang w:val="en-AU"/>
        </w:rPr>
        <w:t>Melaleuca Park 173</w:t>
      </w:r>
      <w:r w:rsidR="004553A2">
        <w:rPr>
          <w:lang w:val="en-AU"/>
        </w:rPr>
        <w:t xml:space="preserve">. Data is based on </w:t>
      </w:r>
      <w:r w:rsidR="00832088">
        <w:rPr>
          <w:lang w:val="en-AU"/>
        </w:rPr>
        <w:t>data from bore 61613213 as many readings for the surface water staff 6162628 are below the minimum reading of 50.4 mAHD.</w:t>
      </w:r>
    </w:p>
    <w:tbl>
      <w:tblPr>
        <w:tblStyle w:val="Table"/>
        <w:tblW w:w="9351" w:type="dxa"/>
        <w:tblLook w:val="04A0" w:firstRow="1" w:lastRow="0" w:firstColumn="1" w:lastColumn="0" w:noHBand="0" w:noVBand="1"/>
      </w:tblPr>
      <w:tblGrid>
        <w:gridCol w:w="1989"/>
        <w:gridCol w:w="2051"/>
        <w:gridCol w:w="1909"/>
        <w:gridCol w:w="1417"/>
        <w:gridCol w:w="1985"/>
      </w:tblGrid>
      <w:tr w:rsidR="00954E4F" w14:paraId="5C8E5424" w14:textId="77777777" w:rsidTr="007C2274">
        <w:tc>
          <w:tcPr>
            <w:tcW w:w="1989" w:type="dxa"/>
          </w:tcPr>
          <w:p w14:paraId="07A5BDFE" w14:textId="77777777" w:rsidR="00954E4F" w:rsidRDefault="00954E4F" w:rsidP="00376A55">
            <w:pPr>
              <w:pStyle w:val="BodyText"/>
            </w:pPr>
            <w:r>
              <w:t>Period</w:t>
            </w:r>
          </w:p>
        </w:tc>
        <w:tc>
          <w:tcPr>
            <w:tcW w:w="2051" w:type="dxa"/>
          </w:tcPr>
          <w:p w14:paraId="7C767750" w14:textId="77777777" w:rsidR="00954E4F" w:rsidRPr="00016946" w:rsidRDefault="00954E4F" w:rsidP="00064497">
            <w:pPr>
              <w:pStyle w:val="BodyText"/>
              <w:spacing w:before="120" w:after="120"/>
              <w:rPr>
                <w:lang w:val="en-AU"/>
              </w:rPr>
            </w:pPr>
            <w:r w:rsidRPr="00016946">
              <w:rPr>
                <w:lang w:val="en-AU"/>
              </w:rPr>
              <w:t>Mean</w:t>
            </w:r>
            <w:r>
              <w:rPr>
                <w:lang w:val="en-AU"/>
              </w:rPr>
              <w:t xml:space="preserve"> </w:t>
            </w:r>
            <w:r w:rsidRPr="00016946">
              <w:rPr>
                <w:lang w:val="en-AU"/>
              </w:rPr>
              <w:t>max seasonal</w:t>
            </w:r>
          </w:p>
          <w:p w14:paraId="67CC212F" w14:textId="77777777" w:rsidR="00954E4F" w:rsidRDefault="00954E4F" w:rsidP="00064497">
            <w:pPr>
              <w:pStyle w:val="BodyText"/>
              <w:spacing w:before="120" w:after="120"/>
            </w:pPr>
            <w:r w:rsidRPr="00016946">
              <w:rPr>
                <w:lang w:val="en-AU"/>
              </w:rPr>
              <w:t>level (mAHD)</w:t>
            </w:r>
          </w:p>
        </w:tc>
        <w:tc>
          <w:tcPr>
            <w:tcW w:w="1909" w:type="dxa"/>
          </w:tcPr>
          <w:p w14:paraId="1D220249" w14:textId="77777777" w:rsidR="00954E4F" w:rsidRPr="00016946" w:rsidRDefault="00954E4F" w:rsidP="00064497">
            <w:pPr>
              <w:pStyle w:val="BodyText"/>
              <w:spacing w:before="120" w:after="120"/>
              <w:rPr>
                <w:lang w:val="en-AU"/>
              </w:rPr>
            </w:pPr>
            <w:r w:rsidRPr="00016946">
              <w:rPr>
                <w:lang w:val="en-AU"/>
              </w:rPr>
              <w:t>Mean</w:t>
            </w:r>
            <w:r>
              <w:rPr>
                <w:lang w:val="en-AU"/>
              </w:rPr>
              <w:t xml:space="preserve"> min</w:t>
            </w:r>
            <w:r w:rsidRPr="00016946">
              <w:rPr>
                <w:lang w:val="en-AU"/>
              </w:rPr>
              <w:t xml:space="preserve"> seasonal</w:t>
            </w:r>
          </w:p>
          <w:p w14:paraId="3CBE67D0" w14:textId="77777777" w:rsidR="00954E4F" w:rsidRDefault="00954E4F" w:rsidP="00064497">
            <w:pPr>
              <w:pStyle w:val="BodyText"/>
              <w:spacing w:before="120" w:after="120"/>
            </w:pPr>
            <w:r w:rsidRPr="00016946">
              <w:rPr>
                <w:lang w:val="en-AU"/>
              </w:rPr>
              <w:t>level (mAHD)</w:t>
            </w:r>
          </w:p>
        </w:tc>
        <w:tc>
          <w:tcPr>
            <w:tcW w:w="1417" w:type="dxa"/>
          </w:tcPr>
          <w:p w14:paraId="6FA1605D" w14:textId="77777777" w:rsidR="00954E4F" w:rsidRDefault="00954E4F" w:rsidP="00376A55">
            <w:pPr>
              <w:pStyle w:val="BodyText"/>
            </w:pPr>
            <w:r>
              <w:t>Mean seasonal change (m)</w:t>
            </w:r>
          </w:p>
        </w:tc>
        <w:tc>
          <w:tcPr>
            <w:tcW w:w="1985" w:type="dxa"/>
          </w:tcPr>
          <w:p w14:paraId="1CFACCC5" w14:textId="77777777" w:rsidR="00954E4F" w:rsidRDefault="00954E4F" w:rsidP="00376A55">
            <w:pPr>
              <w:pStyle w:val="BodyText"/>
            </w:pPr>
            <w:r>
              <w:t>Mean max to min (days)</w:t>
            </w:r>
          </w:p>
        </w:tc>
      </w:tr>
      <w:tr w:rsidR="00954E4F" w14:paraId="08904478" w14:textId="77777777" w:rsidTr="007C2274">
        <w:tc>
          <w:tcPr>
            <w:tcW w:w="1989" w:type="dxa"/>
          </w:tcPr>
          <w:p w14:paraId="5B3EDA38" w14:textId="77777777" w:rsidR="00954E4F" w:rsidRDefault="00954E4F" w:rsidP="00064497">
            <w:pPr>
              <w:pStyle w:val="BodyText"/>
              <w:jc w:val="center"/>
            </w:pPr>
            <w:r>
              <w:t>08/1994 – 07/1999</w:t>
            </w:r>
          </w:p>
        </w:tc>
        <w:tc>
          <w:tcPr>
            <w:tcW w:w="2051" w:type="dxa"/>
          </w:tcPr>
          <w:p w14:paraId="15467AD3" w14:textId="25147A7F" w:rsidR="00954E4F" w:rsidRDefault="00954E4F" w:rsidP="00064497">
            <w:pPr>
              <w:pStyle w:val="BodyText"/>
              <w:jc w:val="center"/>
            </w:pPr>
            <w:r>
              <w:t>50.9 (</w:t>
            </w:r>
            <w:r w:rsidR="004553A2">
              <w:t>Sep</w:t>
            </w:r>
            <w:r>
              <w:t>)</w:t>
            </w:r>
          </w:p>
        </w:tc>
        <w:tc>
          <w:tcPr>
            <w:tcW w:w="1909" w:type="dxa"/>
          </w:tcPr>
          <w:p w14:paraId="4BE2BA62" w14:textId="41339128" w:rsidR="00954E4F" w:rsidRDefault="004553A2" w:rsidP="00064497">
            <w:pPr>
              <w:pStyle w:val="BodyText"/>
              <w:jc w:val="center"/>
            </w:pPr>
            <w:r>
              <w:t>49.2</w:t>
            </w:r>
            <w:r w:rsidR="00954E4F">
              <w:t xml:space="preserve"> (</w:t>
            </w:r>
            <w:r>
              <w:t>May</w:t>
            </w:r>
            <w:r w:rsidR="00954E4F">
              <w:t>)</w:t>
            </w:r>
          </w:p>
        </w:tc>
        <w:tc>
          <w:tcPr>
            <w:tcW w:w="1417" w:type="dxa"/>
          </w:tcPr>
          <w:p w14:paraId="54151140" w14:textId="79C21839" w:rsidR="00954E4F" w:rsidRDefault="004553A2" w:rsidP="00064497">
            <w:pPr>
              <w:pStyle w:val="BodyText"/>
              <w:jc w:val="center"/>
            </w:pPr>
            <w:r>
              <w:t>1.73</w:t>
            </w:r>
          </w:p>
        </w:tc>
        <w:tc>
          <w:tcPr>
            <w:tcW w:w="1985" w:type="dxa"/>
          </w:tcPr>
          <w:p w14:paraId="4743A150" w14:textId="2E9E3B63" w:rsidR="00954E4F" w:rsidRDefault="004553A2" w:rsidP="00064497">
            <w:pPr>
              <w:pStyle w:val="BodyText"/>
              <w:jc w:val="center"/>
            </w:pPr>
            <w:r>
              <w:t>242</w:t>
            </w:r>
          </w:p>
        </w:tc>
      </w:tr>
      <w:tr w:rsidR="00954E4F" w14:paraId="42F41DEB" w14:textId="77777777" w:rsidTr="007C2274">
        <w:tc>
          <w:tcPr>
            <w:tcW w:w="1989" w:type="dxa"/>
          </w:tcPr>
          <w:p w14:paraId="219F713C" w14:textId="77777777" w:rsidR="00954E4F" w:rsidRDefault="00954E4F" w:rsidP="00064497">
            <w:pPr>
              <w:pStyle w:val="BodyText"/>
              <w:jc w:val="center"/>
            </w:pPr>
            <w:r>
              <w:t>08/1999 – 07/2004</w:t>
            </w:r>
          </w:p>
        </w:tc>
        <w:tc>
          <w:tcPr>
            <w:tcW w:w="2051" w:type="dxa"/>
          </w:tcPr>
          <w:p w14:paraId="7CC7C2C4" w14:textId="0E1BEAB3" w:rsidR="00954E4F" w:rsidRDefault="00954E4F" w:rsidP="00064497">
            <w:pPr>
              <w:pStyle w:val="BodyText"/>
              <w:jc w:val="center"/>
            </w:pPr>
            <w:r>
              <w:t>50.8 (Sep)</w:t>
            </w:r>
          </w:p>
        </w:tc>
        <w:tc>
          <w:tcPr>
            <w:tcW w:w="1909" w:type="dxa"/>
          </w:tcPr>
          <w:p w14:paraId="1687CD58" w14:textId="0A67D6DD" w:rsidR="00954E4F" w:rsidRDefault="004553A2" w:rsidP="00064497">
            <w:pPr>
              <w:pStyle w:val="BodyText"/>
              <w:jc w:val="center"/>
            </w:pPr>
            <w:r>
              <w:t>49.1</w:t>
            </w:r>
            <w:r w:rsidR="00954E4F">
              <w:t xml:space="preserve"> (</w:t>
            </w:r>
            <w:r>
              <w:t>May</w:t>
            </w:r>
            <w:r w:rsidR="00954E4F">
              <w:t>)</w:t>
            </w:r>
          </w:p>
        </w:tc>
        <w:tc>
          <w:tcPr>
            <w:tcW w:w="1417" w:type="dxa"/>
          </w:tcPr>
          <w:p w14:paraId="72DD716C" w14:textId="161A12E3" w:rsidR="00954E4F" w:rsidRDefault="004553A2" w:rsidP="00064497">
            <w:pPr>
              <w:pStyle w:val="BodyText"/>
              <w:jc w:val="center"/>
            </w:pPr>
            <w:r>
              <w:t>1.66</w:t>
            </w:r>
          </w:p>
        </w:tc>
        <w:tc>
          <w:tcPr>
            <w:tcW w:w="1985" w:type="dxa"/>
          </w:tcPr>
          <w:p w14:paraId="34552EE0" w14:textId="49CCC80A" w:rsidR="00954E4F" w:rsidRDefault="004553A2" w:rsidP="00064497">
            <w:pPr>
              <w:pStyle w:val="BodyText"/>
              <w:jc w:val="center"/>
            </w:pPr>
            <w:r>
              <w:t>220</w:t>
            </w:r>
          </w:p>
        </w:tc>
      </w:tr>
      <w:tr w:rsidR="00954E4F" w14:paraId="7EA8EFD1" w14:textId="77777777" w:rsidTr="007C2274">
        <w:tc>
          <w:tcPr>
            <w:tcW w:w="1989" w:type="dxa"/>
          </w:tcPr>
          <w:p w14:paraId="2A2C9258" w14:textId="77777777" w:rsidR="00954E4F" w:rsidRDefault="00954E4F" w:rsidP="00064497">
            <w:pPr>
              <w:pStyle w:val="BodyText"/>
              <w:jc w:val="center"/>
            </w:pPr>
            <w:r>
              <w:t>08/2004 – 07/2009</w:t>
            </w:r>
          </w:p>
        </w:tc>
        <w:tc>
          <w:tcPr>
            <w:tcW w:w="2051" w:type="dxa"/>
          </w:tcPr>
          <w:p w14:paraId="0AF708DF" w14:textId="28B21AD7" w:rsidR="00954E4F" w:rsidRDefault="004553A2" w:rsidP="00064497">
            <w:pPr>
              <w:pStyle w:val="BodyText"/>
              <w:jc w:val="center"/>
            </w:pPr>
            <w:r>
              <w:t>50.6</w:t>
            </w:r>
            <w:r w:rsidR="00954E4F">
              <w:t xml:space="preserve"> (</w:t>
            </w:r>
            <w:r>
              <w:t>Sep</w:t>
            </w:r>
            <w:r w:rsidR="00954E4F">
              <w:t>)</w:t>
            </w:r>
          </w:p>
        </w:tc>
        <w:tc>
          <w:tcPr>
            <w:tcW w:w="1909" w:type="dxa"/>
          </w:tcPr>
          <w:p w14:paraId="421C10C1" w14:textId="7FEF0E34" w:rsidR="00954E4F" w:rsidRDefault="004553A2" w:rsidP="00064497">
            <w:pPr>
              <w:pStyle w:val="BodyText"/>
              <w:jc w:val="center"/>
            </w:pPr>
            <w:r>
              <w:t>49.0</w:t>
            </w:r>
            <w:r w:rsidR="00954E4F">
              <w:t xml:space="preserve"> (</w:t>
            </w:r>
            <w:r>
              <w:t>May</w:t>
            </w:r>
            <w:r w:rsidR="00954E4F">
              <w:t>)</w:t>
            </w:r>
          </w:p>
        </w:tc>
        <w:tc>
          <w:tcPr>
            <w:tcW w:w="1417" w:type="dxa"/>
          </w:tcPr>
          <w:p w14:paraId="49BB895D" w14:textId="347741EC" w:rsidR="00954E4F" w:rsidRDefault="004553A2" w:rsidP="00064497">
            <w:pPr>
              <w:pStyle w:val="BodyText"/>
              <w:jc w:val="center"/>
            </w:pPr>
            <w:r>
              <w:t>1.59</w:t>
            </w:r>
          </w:p>
        </w:tc>
        <w:tc>
          <w:tcPr>
            <w:tcW w:w="1985" w:type="dxa"/>
          </w:tcPr>
          <w:p w14:paraId="3A91990A" w14:textId="341F39CE" w:rsidR="00954E4F" w:rsidRDefault="004553A2" w:rsidP="00064497">
            <w:pPr>
              <w:pStyle w:val="BodyText"/>
              <w:jc w:val="center"/>
            </w:pPr>
            <w:r>
              <w:t>168</w:t>
            </w:r>
          </w:p>
        </w:tc>
      </w:tr>
      <w:tr w:rsidR="00954E4F" w14:paraId="446724D8" w14:textId="77777777" w:rsidTr="007C2274">
        <w:tc>
          <w:tcPr>
            <w:tcW w:w="1989" w:type="dxa"/>
          </w:tcPr>
          <w:p w14:paraId="3205274D" w14:textId="77777777" w:rsidR="00954E4F" w:rsidRDefault="00954E4F" w:rsidP="00064497">
            <w:pPr>
              <w:pStyle w:val="BodyText"/>
              <w:jc w:val="center"/>
            </w:pPr>
            <w:r>
              <w:t>08/2009 – 07/2014</w:t>
            </w:r>
          </w:p>
        </w:tc>
        <w:tc>
          <w:tcPr>
            <w:tcW w:w="2051" w:type="dxa"/>
          </w:tcPr>
          <w:p w14:paraId="0AC190EA" w14:textId="421C1E7B" w:rsidR="00954E4F" w:rsidRDefault="004553A2" w:rsidP="00064497">
            <w:pPr>
              <w:pStyle w:val="BodyText"/>
              <w:jc w:val="center"/>
            </w:pPr>
            <w:r>
              <w:t>50.0</w:t>
            </w:r>
            <w:r w:rsidR="00954E4F">
              <w:t xml:space="preserve"> (</w:t>
            </w:r>
            <w:r>
              <w:t>Oct</w:t>
            </w:r>
            <w:r w:rsidR="00954E4F">
              <w:t>)</w:t>
            </w:r>
          </w:p>
        </w:tc>
        <w:tc>
          <w:tcPr>
            <w:tcW w:w="1909" w:type="dxa"/>
          </w:tcPr>
          <w:p w14:paraId="3EE10F9D" w14:textId="264B76AF" w:rsidR="00954E4F" w:rsidRDefault="004553A2" w:rsidP="00064497">
            <w:pPr>
              <w:pStyle w:val="BodyText"/>
              <w:jc w:val="center"/>
            </w:pPr>
            <w:r>
              <w:t>48</w:t>
            </w:r>
            <w:r w:rsidR="00954E4F">
              <w:t>.7 (</w:t>
            </w:r>
            <w:r>
              <w:t>Jun</w:t>
            </w:r>
            <w:r w:rsidR="00954E4F">
              <w:t>)</w:t>
            </w:r>
          </w:p>
        </w:tc>
        <w:tc>
          <w:tcPr>
            <w:tcW w:w="1417" w:type="dxa"/>
          </w:tcPr>
          <w:p w14:paraId="5B20D320" w14:textId="7B1E759C" w:rsidR="00954E4F" w:rsidRDefault="004553A2" w:rsidP="00064497">
            <w:pPr>
              <w:pStyle w:val="BodyText"/>
              <w:jc w:val="center"/>
            </w:pPr>
            <w:r>
              <w:t>1.27</w:t>
            </w:r>
          </w:p>
        </w:tc>
        <w:tc>
          <w:tcPr>
            <w:tcW w:w="1985" w:type="dxa"/>
          </w:tcPr>
          <w:p w14:paraId="15504B58" w14:textId="3D714B2B" w:rsidR="00954E4F" w:rsidRDefault="004553A2" w:rsidP="00064497">
            <w:pPr>
              <w:pStyle w:val="BodyText"/>
              <w:jc w:val="center"/>
            </w:pPr>
            <w:r>
              <w:t>224</w:t>
            </w:r>
          </w:p>
        </w:tc>
      </w:tr>
      <w:tr w:rsidR="00954E4F" w14:paraId="45B40A53" w14:textId="77777777" w:rsidTr="007C2274">
        <w:tc>
          <w:tcPr>
            <w:tcW w:w="1989" w:type="dxa"/>
          </w:tcPr>
          <w:p w14:paraId="43FD3CF3" w14:textId="77777777" w:rsidR="00954E4F" w:rsidRDefault="00954E4F" w:rsidP="00064497">
            <w:pPr>
              <w:pStyle w:val="BodyText"/>
              <w:jc w:val="center"/>
            </w:pPr>
            <w:r>
              <w:t>08/2014 – 07/2019</w:t>
            </w:r>
          </w:p>
        </w:tc>
        <w:tc>
          <w:tcPr>
            <w:tcW w:w="2051" w:type="dxa"/>
          </w:tcPr>
          <w:p w14:paraId="6517FEE2" w14:textId="23FE6431" w:rsidR="00954E4F" w:rsidRDefault="004553A2" w:rsidP="00064497">
            <w:pPr>
              <w:pStyle w:val="BodyText"/>
              <w:jc w:val="center"/>
            </w:pPr>
            <w:r>
              <w:t>50.1</w:t>
            </w:r>
            <w:r w:rsidR="00954E4F">
              <w:t xml:space="preserve"> (Sep)</w:t>
            </w:r>
          </w:p>
        </w:tc>
        <w:tc>
          <w:tcPr>
            <w:tcW w:w="1909" w:type="dxa"/>
          </w:tcPr>
          <w:p w14:paraId="6499FE50" w14:textId="116E4039" w:rsidR="00954E4F" w:rsidRDefault="004553A2" w:rsidP="00064497">
            <w:pPr>
              <w:pStyle w:val="BodyText"/>
              <w:jc w:val="center"/>
            </w:pPr>
            <w:r>
              <w:t>48.7</w:t>
            </w:r>
            <w:r w:rsidR="00954E4F">
              <w:t xml:space="preserve"> (</w:t>
            </w:r>
            <w:r>
              <w:t>Apr</w:t>
            </w:r>
            <w:r w:rsidR="00954E4F">
              <w:t>)</w:t>
            </w:r>
          </w:p>
        </w:tc>
        <w:tc>
          <w:tcPr>
            <w:tcW w:w="1417" w:type="dxa"/>
          </w:tcPr>
          <w:p w14:paraId="02BE3794" w14:textId="762BD076" w:rsidR="00954E4F" w:rsidRDefault="004553A2" w:rsidP="00064497">
            <w:pPr>
              <w:pStyle w:val="BodyText"/>
              <w:jc w:val="center"/>
            </w:pPr>
            <w:r>
              <w:t>1.38</w:t>
            </w:r>
          </w:p>
        </w:tc>
        <w:tc>
          <w:tcPr>
            <w:tcW w:w="1985" w:type="dxa"/>
          </w:tcPr>
          <w:p w14:paraId="5666ED8C" w14:textId="42364797" w:rsidR="00954E4F" w:rsidRDefault="004553A2" w:rsidP="00064497">
            <w:pPr>
              <w:pStyle w:val="BodyText"/>
              <w:jc w:val="center"/>
            </w:pPr>
            <w:r>
              <w:t>225</w:t>
            </w:r>
          </w:p>
        </w:tc>
      </w:tr>
    </w:tbl>
    <w:p w14:paraId="077F4E78" w14:textId="77777777" w:rsidR="00585210" w:rsidRPr="003B09F5" w:rsidRDefault="00585210" w:rsidP="00585210">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147FD7CD" wp14:editId="07868C32">
            <wp:extent cx="5619750" cy="4584700"/>
            <wp:effectExtent l="0" t="0" r="0" b="6350"/>
            <wp:docPr id="56" name="Picture" descr="Ground and surface water levels for Melaleuca Park 173 recorded at bore 61613213 (red) and staff 6162628 (blue). The minimum recordable water level for the staff gaugue is 50.4 mAHD. Blue dots at 50.4 mAHD represent water levels below the minimum level measurable by the staff. Red segments on fitted line represent statistically significant periods of declining water levels. Current and proposed threshold levels for bore 61613213 are represented by dotted and dashed lines, respectively."/>
            <wp:cNvGraphicFramePr/>
            <a:graphic xmlns:a="http://schemas.openxmlformats.org/drawingml/2006/main">
              <a:graphicData uri="http://schemas.openxmlformats.org/drawingml/2006/picture">
                <pic:pic xmlns:pic="http://schemas.openxmlformats.org/drawingml/2006/picture">
                  <pic:nvPicPr>
                    <pic:cNvPr id="0" name="Picture" descr="Figs/EMP173WaterPlot-1.png"/>
                    <pic:cNvPicPr>
                      <a:picLocks noChangeAspect="1" noChangeArrowheads="1"/>
                    </pic:cNvPicPr>
                  </pic:nvPicPr>
                  <pic:blipFill>
                    <a:blip r:embed="rId28"/>
                    <a:stretch>
                      <a:fillRect/>
                    </a:stretch>
                  </pic:blipFill>
                  <pic:spPr bwMode="auto">
                    <a:xfrm>
                      <a:off x="0" y="0"/>
                      <a:ext cx="5620363" cy="4585200"/>
                    </a:xfrm>
                    <a:prstGeom prst="rect">
                      <a:avLst/>
                    </a:prstGeom>
                    <a:noFill/>
                    <a:ln w="9525">
                      <a:noFill/>
                      <a:headEnd/>
                      <a:tailEnd/>
                    </a:ln>
                  </pic:spPr>
                </pic:pic>
              </a:graphicData>
            </a:graphic>
          </wp:inline>
        </w:drawing>
      </w:r>
    </w:p>
    <w:p w14:paraId="39F20392" w14:textId="713FDA6D" w:rsidR="00585210" w:rsidRPr="003B09F5" w:rsidRDefault="00585210" w:rsidP="00585210">
      <w:pPr>
        <w:pStyle w:val="Caption"/>
        <w:rPr>
          <w:rFonts w:ascii="Times New Roman" w:hAnsi="Times New Roman" w:cs="Times New Roman"/>
        </w:rPr>
      </w:pPr>
      <w:bookmarkStart w:id="192" w:name="_Ref2592055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Pr>
          <w:rFonts w:ascii="Times New Roman" w:hAnsi="Times New Roman" w:cs="Times New Roman"/>
          <w:noProof/>
        </w:rPr>
        <w:t>45</w:t>
      </w:r>
      <w:r w:rsidRPr="003B09F5">
        <w:rPr>
          <w:rFonts w:ascii="Times New Roman" w:hAnsi="Times New Roman" w:cs="Times New Roman"/>
        </w:rPr>
        <w:fldChar w:fldCharType="end"/>
      </w:r>
      <w:bookmarkEnd w:id="192"/>
      <w:r w:rsidRPr="003B09F5">
        <w:rPr>
          <w:rFonts w:ascii="Times New Roman" w:hAnsi="Times New Roman" w:cs="Times New Roman"/>
        </w:rPr>
        <w:t xml:space="preserve"> Ground and surface water levels for Melaleuca Park 173 recorded at bore 61613213 (red) and staff 6162628 (blue). The minimum recordable water level for the staff gauge is 50.4 mAHD. </w:t>
      </w:r>
      <w:r w:rsidR="00656BCC">
        <w:rPr>
          <w:rFonts w:ascii="Times New Roman" w:hAnsi="Times New Roman" w:cs="Times New Roman"/>
        </w:rPr>
        <w:t>Records</w:t>
      </w:r>
      <w:r w:rsidRPr="003B09F5">
        <w:rPr>
          <w:rFonts w:ascii="Times New Roman" w:hAnsi="Times New Roman" w:cs="Times New Roman"/>
        </w:rPr>
        <w:t xml:space="preserve"> at 50.4 mAHD represent water levels below the minimum level measurable by the staff. Red segments on fitted line represent statistically significant periods of declining water levels. Current and proposed threshold levels for bore 61613213 are represented by dotted and dashed lines, respectively.</w:t>
      </w:r>
    </w:p>
    <w:p w14:paraId="2627219E" w14:textId="2D05DCB6" w:rsidR="001D584F" w:rsidRPr="003B09F5" w:rsidRDefault="00A200FB">
      <w:pPr>
        <w:pStyle w:val="Heading3"/>
        <w:rPr>
          <w:rFonts w:cs="Times New Roman"/>
        </w:rPr>
      </w:pPr>
      <w:r>
        <w:rPr>
          <w:rFonts w:cs="Times New Roman"/>
        </w:rPr>
        <w:t>Implications of revised threshold</w:t>
      </w:r>
    </w:p>
    <w:p w14:paraId="5332A36A" w14:textId="0DB4D6D6" w:rsidR="00960F98" w:rsidRPr="00833AF7" w:rsidRDefault="005D6919" w:rsidP="00CB33E4">
      <w:pPr>
        <w:pStyle w:val="FirstParagraph"/>
        <w:rPr>
          <w:iCs/>
        </w:rPr>
      </w:pPr>
      <w:r w:rsidRPr="003B09F5">
        <w:t xml:space="preserve">It is unlikely that management many of the site values of the Melaleuca Park 173 wetland will be achievable given </w:t>
      </w:r>
      <w:r w:rsidR="00A35827">
        <w:t xml:space="preserve">that </w:t>
      </w:r>
      <w:r w:rsidRPr="003B09F5">
        <w:t xml:space="preserve">the </w:t>
      </w:r>
      <w:r w:rsidR="00913087">
        <w:t>low</w:t>
      </w:r>
      <w:r w:rsidRPr="003B09F5">
        <w:t xml:space="preserve"> groundwater levels and loss of permanent water </w:t>
      </w:r>
      <w:r w:rsidR="00913087">
        <w:t>are projected to continue</w:t>
      </w:r>
      <w:r w:rsidRPr="003B09F5">
        <w:t>(</w:t>
      </w:r>
      <w:r w:rsidR="00CB33E4">
        <w:fldChar w:fldCharType="begin"/>
      </w:r>
      <w:r w:rsidR="00CB33E4">
        <w:instrText xml:space="preserve"> REF _Ref26196089 \h </w:instrText>
      </w:r>
      <w:r w:rsidR="00CB33E4">
        <w:fldChar w:fldCharType="separate"/>
      </w:r>
      <w:r w:rsidR="00E3659C" w:rsidRPr="003B09F5">
        <w:rPr>
          <w:rFonts w:cs="Times New Roman"/>
        </w:rPr>
        <w:t xml:space="preserve">Table </w:t>
      </w:r>
      <w:r w:rsidR="00E3659C">
        <w:rPr>
          <w:rFonts w:cs="Times New Roman"/>
          <w:noProof/>
        </w:rPr>
        <w:t>24</w:t>
      </w:r>
      <w:r w:rsidR="00CB33E4">
        <w:fldChar w:fldCharType="end"/>
      </w:r>
      <w:r w:rsidR="00FB4D96">
        <w:t>).</w:t>
      </w:r>
      <w:r w:rsidR="00752BA0">
        <w:t xml:space="preserve"> </w:t>
      </w:r>
      <w:r w:rsidR="00FB4D96" w:rsidRPr="003B09F5">
        <w:t>The vegetation mode</w:t>
      </w:r>
      <w:r w:rsidR="00E314D4">
        <w:t>l</w:t>
      </w:r>
      <w:r w:rsidR="00FB4D96" w:rsidRPr="003B09F5">
        <w:t xml:space="preserve">ling presented here suggests that vegetation from higher elevations of the basin are likely to migrate down-slope as water levels continue to decline. </w:t>
      </w:r>
      <w:r w:rsidR="00F40074">
        <w:t xml:space="preserve">The health of </w:t>
      </w:r>
      <w:r w:rsidR="00084F56">
        <w:t xml:space="preserve">the important </w:t>
      </w:r>
      <w:r w:rsidR="002C1A28">
        <w:t>overstorey species,</w:t>
      </w:r>
      <w:r w:rsidR="00F40074">
        <w:rPr>
          <w:i/>
          <w:iCs/>
        </w:rPr>
        <w:t xml:space="preserve"> </w:t>
      </w:r>
      <w:r w:rsidR="002C1A28">
        <w:rPr>
          <w:i/>
          <w:iCs/>
        </w:rPr>
        <w:t xml:space="preserve">Melaleuca </w:t>
      </w:r>
      <w:r w:rsidR="00F40074">
        <w:rPr>
          <w:i/>
          <w:iCs/>
        </w:rPr>
        <w:t>preissiana</w:t>
      </w:r>
      <w:r w:rsidR="002C1A28">
        <w:t>,</w:t>
      </w:r>
      <w:r w:rsidR="00F40074">
        <w:t xml:space="preserve"> is likely to continue to decline</w:t>
      </w:r>
      <w:r w:rsidR="003579D1">
        <w:t xml:space="preserve"> whilst terrestrial species, such as </w:t>
      </w:r>
      <w:r w:rsidR="00833AF7" w:rsidRPr="003B09F5">
        <w:rPr>
          <w:rFonts w:cs="Times New Roman"/>
          <w:i/>
        </w:rPr>
        <w:t>Xanthorrhoea preissii</w:t>
      </w:r>
      <w:r w:rsidR="00833AF7" w:rsidRPr="003B09F5">
        <w:rPr>
          <w:rFonts w:cs="Times New Roman"/>
        </w:rPr>
        <w:t xml:space="preserve"> and </w:t>
      </w:r>
      <w:r w:rsidR="00833AF7" w:rsidRPr="003B09F5">
        <w:rPr>
          <w:rFonts w:cs="Times New Roman"/>
          <w:i/>
        </w:rPr>
        <w:t>Dielsia stenostachya</w:t>
      </w:r>
      <w:r w:rsidR="00833AF7">
        <w:rPr>
          <w:rFonts w:cs="Times New Roman"/>
          <w:iCs/>
        </w:rPr>
        <w:t>, are likely to increase in abundance.</w:t>
      </w:r>
    </w:p>
    <w:p w14:paraId="6A87A9E4" w14:textId="764BA9FD" w:rsidR="00CB33E4" w:rsidRDefault="00FB4D96" w:rsidP="00CB33E4">
      <w:pPr>
        <w:pStyle w:val="FirstParagraph"/>
        <w:sectPr w:rsidR="00CB33E4" w:rsidSect="00C92A7C">
          <w:pgSz w:w="12240" w:h="15840"/>
          <w:pgMar w:top="1440" w:right="1440" w:bottom="1440" w:left="1440" w:header="720" w:footer="720" w:gutter="0"/>
          <w:cols w:space="720"/>
          <w:docGrid w:linePitch="326"/>
        </w:sectPr>
      </w:pPr>
      <w:r w:rsidRPr="003B09F5">
        <w:t xml:space="preserve">The macroinvertebrate assemblage at Melaleuca Park 173 is displaying similar shifts as the other wetlands that have low pH, such as Lake Jandabup and Lake Mariginiup, which </w:t>
      </w:r>
      <w:r w:rsidR="003A4C2E">
        <w:t>are experiencing</w:t>
      </w:r>
      <w:r w:rsidR="003A4C2E" w:rsidRPr="003B09F5">
        <w:t xml:space="preserve"> </w:t>
      </w:r>
      <w:r w:rsidRPr="003B09F5">
        <w:t>declining richness.</w:t>
      </w:r>
      <w:bookmarkStart w:id="193" w:name="_Ref25922187"/>
      <w:r w:rsidR="00203ECF">
        <w:t xml:space="preserve"> The projected water levels for 2030 are not likely to </w:t>
      </w:r>
      <w:r w:rsidR="00A4367F">
        <w:t xml:space="preserve">restore the </w:t>
      </w:r>
      <w:r w:rsidR="00046E22">
        <w:t>high richness recorded at the site prior to 2008</w:t>
      </w:r>
      <w:r w:rsidR="000B28D1">
        <w:t xml:space="preserve"> as habitat availability continues to be diminished by low water levels and </w:t>
      </w:r>
      <w:r w:rsidR="00B457CE">
        <w:t xml:space="preserve"> the low pH excludes </w:t>
      </w:r>
      <w:r w:rsidR="00297939">
        <w:t xml:space="preserve">non-acidiphilic </w:t>
      </w:r>
      <w:r w:rsidR="00D618E7">
        <w:t>species.</w:t>
      </w:r>
    </w:p>
    <w:p w14:paraId="70CCD369" w14:textId="29A643E6" w:rsidR="00CB33E4" w:rsidRDefault="00CB33E4" w:rsidP="00FB199A">
      <w:pPr>
        <w:pStyle w:val="TableCaption"/>
        <w:rPr>
          <w:rFonts w:cs="Times New Roman"/>
        </w:rPr>
      </w:pPr>
    </w:p>
    <w:p w14:paraId="0FE71564" w14:textId="7DCD496D" w:rsidR="00FB199A" w:rsidRPr="003B09F5" w:rsidRDefault="00FB199A" w:rsidP="00FB199A">
      <w:pPr>
        <w:pStyle w:val="TableCaption"/>
        <w:rPr>
          <w:rFonts w:ascii="Times New Roman" w:hAnsi="Times New Roman" w:cs="Times New Roman"/>
        </w:rPr>
      </w:pPr>
      <w:bookmarkStart w:id="194" w:name="_Ref26196089"/>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E3659C">
        <w:rPr>
          <w:rFonts w:ascii="Times New Roman" w:hAnsi="Times New Roman" w:cs="Times New Roman"/>
          <w:noProof/>
        </w:rPr>
        <w:t>24</w:t>
      </w:r>
      <w:r w:rsidRPr="003B09F5">
        <w:rPr>
          <w:rFonts w:ascii="Times New Roman" w:hAnsi="Times New Roman" w:cs="Times New Roman"/>
        </w:rPr>
        <w:fldChar w:fldCharType="end"/>
      </w:r>
      <w:bookmarkEnd w:id="193"/>
      <w:bookmarkEnd w:id="194"/>
      <w:r w:rsidRPr="003B09F5">
        <w:rPr>
          <w:rFonts w:ascii="Times New Roman" w:hAnsi="Times New Roman" w:cs="Times New Roman"/>
        </w:rPr>
        <w:t xml:space="preserve"> Ecological consequences of revised thresholds in terms of compliance of stated site management objectives at the Melaleuca Park 172 wetland.</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2984"/>
        <w:gridCol w:w="8097"/>
        <w:gridCol w:w="1879"/>
      </w:tblGrid>
      <w:tr w:rsidR="00F6213E" w:rsidRPr="003B09F5" w14:paraId="262721A4" w14:textId="77777777">
        <w:tc>
          <w:tcPr>
            <w:tcW w:w="0" w:type="auto"/>
            <w:tcBorders>
              <w:bottom w:val="single" w:sz="0" w:space="0" w:color="auto"/>
            </w:tcBorders>
            <w:vAlign w:val="bottom"/>
          </w:tcPr>
          <w:p w14:paraId="262721A1"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1A2" w14:textId="77777777" w:rsidR="00F6213E" w:rsidRPr="003B09F5" w:rsidRDefault="00F6213E" w:rsidP="00F6213E">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1A3" w14:textId="35882A6D"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3B09F5" w:rsidRPr="003B09F5" w14:paraId="262721A8" w14:textId="77777777">
        <w:tc>
          <w:tcPr>
            <w:tcW w:w="0" w:type="auto"/>
          </w:tcPr>
          <w:p w14:paraId="262721A5" w14:textId="77777777" w:rsidR="001D584F" w:rsidRPr="003B09F5" w:rsidRDefault="005D6919">
            <w:pPr>
              <w:pStyle w:val="Compact"/>
              <w:rPr>
                <w:rFonts w:cs="Times New Roman"/>
              </w:rPr>
            </w:pPr>
            <w:r w:rsidRPr="003B09F5">
              <w:rPr>
                <w:rFonts w:cs="Times New Roman"/>
                <w:b/>
              </w:rPr>
              <w:t>Site values</w:t>
            </w:r>
          </w:p>
        </w:tc>
        <w:tc>
          <w:tcPr>
            <w:tcW w:w="0" w:type="auto"/>
          </w:tcPr>
          <w:p w14:paraId="262721A6" w14:textId="77777777" w:rsidR="001D584F" w:rsidRPr="003B09F5" w:rsidRDefault="001D584F">
            <w:pPr>
              <w:pStyle w:val="Compact"/>
              <w:rPr>
                <w:rFonts w:cs="Times New Roman"/>
              </w:rPr>
            </w:pPr>
          </w:p>
        </w:tc>
        <w:tc>
          <w:tcPr>
            <w:tcW w:w="0" w:type="auto"/>
          </w:tcPr>
          <w:p w14:paraId="262721A7" w14:textId="77777777" w:rsidR="001D584F" w:rsidRPr="003B09F5" w:rsidRDefault="001D584F">
            <w:pPr>
              <w:pStyle w:val="Compact"/>
              <w:rPr>
                <w:rFonts w:cs="Times New Roman"/>
              </w:rPr>
            </w:pPr>
          </w:p>
        </w:tc>
      </w:tr>
      <w:tr w:rsidR="003B09F5" w:rsidRPr="003B09F5" w14:paraId="262721AC" w14:textId="77777777">
        <w:tc>
          <w:tcPr>
            <w:tcW w:w="0" w:type="auto"/>
          </w:tcPr>
          <w:p w14:paraId="262721A9" w14:textId="77777777" w:rsidR="001D584F" w:rsidRPr="003B09F5" w:rsidRDefault="005D6919">
            <w:pPr>
              <w:pStyle w:val="Compact"/>
              <w:rPr>
                <w:rFonts w:cs="Times New Roman"/>
              </w:rPr>
            </w:pPr>
            <w:r w:rsidRPr="003B09F5">
              <w:rPr>
                <w:rFonts w:cs="Times New Roman"/>
              </w:rPr>
              <w:t>* Unique hydrology</w:t>
            </w:r>
          </w:p>
        </w:tc>
        <w:tc>
          <w:tcPr>
            <w:tcW w:w="0" w:type="auto"/>
          </w:tcPr>
          <w:p w14:paraId="262721AA" w14:textId="51B52E07" w:rsidR="001D584F" w:rsidRPr="003B09F5" w:rsidRDefault="005D6919" w:rsidP="003A4C2E">
            <w:pPr>
              <w:pStyle w:val="Compact"/>
              <w:rPr>
                <w:rFonts w:cs="Times New Roman"/>
              </w:rPr>
            </w:pPr>
            <w:r w:rsidRPr="003B09F5">
              <w:rPr>
                <w:rFonts w:cs="Times New Roman"/>
              </w:rPr>
              <w:t xml:space="preserve">Permanent water is no longer a feature of this wetland. The proposed threshold of 48.5 m will </w:t>
            </w:r>
            <w:r w:rsidR="003A4C2E">
              <w:rPr>
                <w:rFonts w:cs="Times New Roman"/>
              </w:rPr>
              <w:t>allow</w:t>
            </w:r>
            <w:r w:rsidR="003A4C2E" w:rsidRPr="003B09F5">
              <w:rPr>
                <w:rFonts w:cs="Times New Roman"/>
              </w:rPr>
              <w:t xml:space="preserve"> </w:t>
            </w:r>
            <w:r w:rsidRPr="003B09F5">
              <w:rPr>
                <w:rFonts w:cs="Times New Roman"/>
              </w:rPr>
              <w:t xml:space="preserve">the </w:t>
            </w:r>
            <w:r w:rsidR="003A4C2E">
              <w:rPr>
                <w:rFonts w:cs="Times New Roman"/>
              </w:rPr>
              <w:t xml:space="preserve">ongoing </w:t>
            </w:r>
            <w:r w:rsidRPr="003B09F5">
              <w:rPr>
                <w:rFonts w:cs="Times New Roman"/>
              </w:rPr>
              <w:t>transformation of the site into a seasonally inundated wetland</w:t>
            </w:r>
          </w:p>
        </w:tc>
        <w:tc>
          <w:tcPr>
            <w:tcW w:w="0" w:type="auto"/>
          </w:tcPr>
          <w:p w14:paraId="262721AB" w14:textId="77777777" w:rsidR="001D584F" w:rsidRPr="003B09F5" w:rsidRDefault="005D6919">
            <w:pPr>
              <w:pStyle w:val="Compact"/>
              <w:jc w:val="center"/>
              <w:rPr>
                <w:rFonts w:cs="Times New Roman"/>
              </w:rPr>
            </w:pPr>
            <w:r w:rsidRPr="003B09F5">
              <w:rPr>
                <w:rFonts w:cs="Times New Roman"/>
              </w:rPr>
              <w:t>Very unlikely</w:t>
            </w:r>
          </w:p>
        </w:tc>
      </w:tr>
      <w:tr w:rsidR="003B09F5" w:rsidRPr="003B09F5" w14:paraId="262721B0" w14:textId="77777777">
        <w:tc>
          <w:tcPr>
            <w:tcW w:w="0" w:type="auto"/>
          </w:tcPr>
          <w:p w14:paraId="262721AD" w14:textId="77777777" w:rsidR="001D584F" w:rsidRPr="003B09F5" w:rsidRDefault="005D6919">
            <w:pPr>
              <w:pStyle w:val="Compact"/>
              <w:rPr>
                <w:rFonts w:cs="Times New Roman"/>
              </w:rPr>
            </w:pPr>
            <w:r w:rsidRPr="003B09F5">
              <w:rPr>
                <w:rFonts w:cs="Times New Roman"/>
              </w:rPr>
              <w:t>* High vertebrate and macro invertebrate species richness</w:t>
            </w:r>
          </w:p>
        </w:tc>
        <w:tc>
          <w:tcPr>
            <w:tcW w:w="0" w:type="auto"/>
          </w:tcPr>
          <w:p w14:paraId="262721AE" w14:textId="77777777" w:rsidR="001D584F" w:rsidRPr="003B09F5" w:rsidRDefault="005D6919">
            <w:pPr>
              <w:pStyle w:val="Compact"/>
              <w:rPr>
                <w:rFonts w:cs="Times New Roman"/>
              </w:rPr>
            </w:pPr>
            <w:r w:rsidRPr="003B09F5">
              <w:rPr>
                <w:rFonts w:cs="Times New Roman"/>
              </w:rPr>
              <w:t>Aquatic vertebrate and invertebrate richness has declined significantly. Native fish species are probably no longer at the wetland and macroinvertebrate surveys show a clear decline in richness of taxa. Proposed water level changes are not sufficient to reverse this trend.</w:t>
            </w:r>
          </w:p>
        </w:tc>
        <w:tc>
          <w:tcPr>
            <w:tcW w:w="0" w:type="auto"/>
          </w:tcPr>
          <w:p w14:paraId="262721AF" w14:textId="77777777" w:rsidR="001D584F" w:rsidRPr="003B09F5" w:rsidRDefault="005D6919">
            <w:pPr>
              <w:pStyle w:val="Compact"/>
              <w:jc w:val="center"/>
              <w:rPr>
                <w:rFonts w:cs="Times New Roman"/>
              </w:rPr>
            </w:pPr>
            <w:r w:rsidRPr="003B09F5">
              <w:rPr>
                <w:rFonts w:cs="Times New Roman"/>
              </w:rPr>
              <w:t>Very unlikely</w:t>
            </w:r>
          </w:p>
        </w:tc>
      </w:tr>
      <w:tr w:rsidR="003B09F5" w:rsidRPr="003B09F5" w14:paraId="262721B4" w14:textId="77777777">
        <w:tc>
          <w:tcPr>
            <w:tcW w:w="0" w:type="auto"/>
          </w:tcPr>
          <w:p w14:paraId="262721B1" w14:textId="77777777" w:rsidR="001D584F" w:rsidRPr="003B09F5" w:rsidRDefault="005D6919">
            <w:pPr>
              <w:pStyle w:val="Compact"/>
              <w:rPr>
                <w:rFonts w:cs="Times New Roman"/>
              </w:rPr>
            </w:pPr>
            <w:r w:rsidRPr="003B09F5">
              <w:rPr>
                <w:rFonts w:cs="Times New Roman"/>
              </w:rPr>
              <w:t>* Contains most northern population of black stripe minnow (</w:t>
            </w:r>
            <w:r w:rsidRPr="003B09F5">
              <w:rPr>
                <w:rFonts w:cs="Times New Roman"/>
                <w:i/>
              </w:rPr>
              <w:t>Galaxiella nigrostriata</w:t>
            </w:r>
            <w:r w:rsidRPr="003B09F5">
              <w:rPr>
                <w:rFonts w:cs="Times New Roman"/>
              </w:rPr>
              <w:t>)</w:t>
            </w:r>
          </w:p>
        </w:tc>
        <w:tc>
          <w:tcPr>
            <w:tcW w:w="0" w:type="auto"/>
          </w:tcPr>
          <w:p w14:paraId="262721B2" w14:textId="77777777" w:rsidR="001D584F" w:rsidRPr="003B09F5" w:rsidRDefault="005D6919">
            <w:pPr>
              <w:pStyle w:val="Compact"/>
              <w:rPr>
                <w:rFonts w:cs="Times New Roman"/>
              </w:rPr>
            </w:pPr>
            <w:r w:rsidRPr="003B09F5">
              <w:rPr>
                <w:rFonts w:cs="Times New Roman"/>
              </w:rPr>
              <w:t>Probably locally extinct from the wetland due to loss of permanent water.</w:t>
            </w:r>
          </w:p>
        </w:tc>
        <w:tc>
          <w:tcPr>
            <w:tcW w:w="0" w:type="auto"/>
          </w:tcPr>
          <w:p w14:paraId="262721B3" w14:textId="77777777" w:rsidR="001D584F" w:rsidRPr="003B09F5" w:rsidRDefault="005D6919">
            <w:pPr>
              <w:pStyle w:val="Compact"/>
              <w:jc w:val="center"/>
              <w:rPr>
                <w:rFonts w:cs="Times New Roman"/>
              </w:rPr>
            </w:pPr>
            <w:r w:rsidRPr="003B09F5">
              <w:rPr>
                <w:rFonts w:cs="Times New Roman"/>
              </w:rPr>
              <w:t>Very unlikely</w:t>
            </w:r>
          </w:p>
        </w:tc>
      </w:tr>
      <w:tr w:rsidR="003B09F5" w:rsidRPr="003B09F5" w14:paraId="262721B8" w14:textId="77777777">
        <w:tc>
          <w:tcPr>
            <w:tcW w:w="0" w:type="auto"/>
          </w:tcPr>
          <w:p w14:paraId="262721B5"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1B6" w14:textId="77777777" w:rsidR="001D584F" w:rsidRPr="003B09F5" w:rsidRDefault="001D584F">
            <w:pPr>
              <w:pStyle w:val="Compact"/>
              <w:rPr>
                <w:rFonts w:cs="Times New Roman"/>
              </w:rPr>
            </w:pPr>
          </w:p>
        </w:tc>
        <w:tc>
          <w:tcPr>
            <w:tcW w:w="0" w:type="auto"/>
          </w:tcPr>
          <w:p w14:paraId="262721B7" w14:textId="77777777" w:rsidR="001D584F" w:rsidRPr="003B09F5" w:rsidRDefault="001D584F">
            <w:pPr>
              <w:pStyle w:val="Compact"/>
              <w:rPr>
                <w:rFonts w:cs="Times New Roman"/>
              </w:rPr>
            </w:pPr>
          </w:p>
        </w:tc>
      </w:tr>
      <w:tr w:rsidR="003B09F5" w:rsidRPr="003B09F5" w14:paraId="262721BC" w14:textId="77777777">
        <w:tc>
          <w:tcPr>
            <w:tcW w:w="0" w:type="auto"/>
          </w:tcPr>
          <w:p w14:paraId="262721B9" w14:textId="77777777" w:rsidR="001D584F" w:rsidRPr="003B09F5" w:rsidRDefault="005D6919">
            <w:pPr>
              <w:pStyle w:val="Compact"/>
              <w:rPr>
                <w:rFonts w:cs="Times New Roman"/>
              </w:rPr>
            </w:pPr>
            <w:r w:rsidRPr="003B09F5">
              <w:rPr>
                <w:rFonts w:cs="Times New Roman"/>
              </w:rPr>
              <w:t>* Maintain wildlife and landscape values of the wetlands</w:t>
            </w:r>
          </w:p>
        </w:tc>
        <w:tc>
          <w:tcPr>
            <w:tcW w:w="0" w:type="auto"/>
          </w:tcPr>
          <w:p w14:paraId="262721BA" w14:textId="68DD7A29" w:rsidR="001D584F" w:rsidRPr="003B09F5" w:rsidRDefault="005D6919">
            <w:pPr>
              <w:pStyle w:val="Compact"/>
              <w:rPr>
                <w:rFonts w:cs="Times New Roman"/>
              </w:rPr>
            </w:pPr>
            <w:r w:rsidRPr="003B09F5">
              <w:rPr>
                <w:rFonts w:cs="Times New Roman"/>
              </w:rPr>
              <w:t xml:space="preserve">The functioning of this wetland has changed markedly from a permanently inundated wetland to a seasonally inundated </w:t>
            </w:r>
            <w:r w:rsidR="002301E4" w:rsidRPr="003B09F5">
              <w:rPr>
                <w:rFonts w:cs="Times New Roman"/>
              </w:rPr>
              <w:t>Dampland</w:t>
            </w:r>
            <w:r w:rsidRPr="003B09F5">
              <w:rPr>
                <w:rFonts w:cs="Times New Roman"/>
              </w:rPr>
              <w:t>. This has had a significant effect on the flora and fauna of the site. Nonetheless, the high native vegetation richness of the site is likely to persist and provided habitat for wildlife.</w:t>
            </w:r>
          </w:p>
        </w:tc>
        <w:tc>
          <w:tcPr>
            <w:tcW w:w="0" w:type="auto"/>
          </w:tcPr>
          <w:p w14:paraId="262721BB"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1C0" w14:textId="77777777">
        <w:tc>
          <w:tcPr>
            <w:tcW w:w="0" w:type="auto"/>
          </w:tcPr>
          <w:p w14:paraId="262721BD" w14:textId="77777777" w:rsidR="001D584F" w:rsidRPr="003B09F5" w:rsidRDefault="005D6919">
            <w:pPr>
              <w:pStyle w:val="Compact"/>
              <w:rPr>
                <w:rFonts w:cs="Times New Roman"/>
              </w:rPr>
            </w:pPr>
            <w:r w:rsidRPr="003B09F5">
              <w:rPr>
                <w:rFonts w:cs="Times New Roman"/>
              </w:rPr>
              <w:t>* Maintain the existing areas of wetland and stream vegetation they support</w:t>
            </w:r>
          </w:p>
        </w:tc>
        <w:tc>
          <w:tcPr>
            <w:tcW w:w="0" w:type="auto"/>
          </w:tcPr>
          <w:p w14:paraId="262721BE" w14:textId="77777777" w:rsidR="001D584F" w:rsidRPr="003B09F5" w:rsidRDefault="005D6919">
            <w:pPr>
              <w:pStyle w:val="Compact"/>
              <w:rPr>
                <w:rFonts w:cs="Times New Roman"/>
              </w:rPr>
            </w:pPr>
            <w:r w:rsidRPr="003B09F5">
              <w:rPr>
                <w:rFonts w:cs="Times New Roman"/>
              </w:rPr>
              <w:t>Permanent water is unlikely to become a feature of this wetland under the revised abstraction plan. Seasonal inundation is likely to continue and will maintain many of the components of existing wetland vegetation.</w:t>
            </w:r>
          </w:p>
        </w:tc>
        <w:tc>
          <w:tcPr>
            <w:tcW w:w="0" w:type="auto"/>
          </w:tcPr>
          <w:p w14:paraId="262721BF"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1C4" w14:textId="77777777">
        <w:tc>
          <w:tcPr>
            <w:tcW w:w="0" w:type="auto"/>
          </w:tcPr>
          <w:p w14:paraId="262721C1" w14:textId="77777777" w:rsidR="001D584F" w:rsidRPr="003B09F5" w:rsidRDefault="005D6919">
            <w:pPr>
              <w:pStyle w:val="Compact"/>
              <w:rPr>
                <w:rFonts w:cs="Times New Roman"/>
              </w:rPr>
            </w:pPr>
            <w:r w:rsidRPr="003B09F5">
              <w:rPr>
                <w:rFonts w:cs="Times New Roman"/>
              </w:rPr>
              <w:t>* To protect invertebrate communities dependent on the wetland and stream</w:t>
            </w:r>
          </w:p>
        </w:tc>
        <w:tc>
          <w:tcPr>
            <w:tcW w:w="0" w:type="auto"/>
          </w:tcPr>
          <w:p w14:paraId="262721C2" w14:textId="77777777" w:rsidR="001D584F" w:rsidRPr="003B09F5" w:rsidRDefault="005D6919">
            <w:pPr>
              <w:pStyle w:val="Compact"/>
              <w:rPr>
                <w:rFonts w:cs="Times New Roman"/>
              </w:rPr>
            </w:pPr>
            <w:r w:rsidRPr="003B09F5">
              <w:rPr>
                <w:rFonts w:cs="Times New Roman"/>
              </w:rPr>
              <w:t>Declining waters are attributed to the marked decline in aquatic macroinvertebrate richness. The proposed changes to abstraction are unlikely to reverse this trend.</w:t>
            </w:r>
          </w:p>
        </w:tc>
        <w:tc>
          <w:tcPr>
            <w:tcW w:w="0" w:type="auto"/>
          </w:tcPr>
          <w:p w14:paraId="262721C3" w14:textId="77777777" w:rsidR="001D584F" w:rsidRPr="003B09F5" w:rsidRDefault="005D6919">
            <w:pPr>
              <w:pStyle w:val="Compact"/>
              <w:jc w:val="center"/>
              <w:rPr>
                <w:rFonts w:cs="Times New Roman"/>
              </w:rPr>
            </w:pPr>
            <w:r w:rsidRPr="003B09F5">
              <w:rPr>
                <w:rFonts w:cs="Times New Roman"/>
              </w:rPr>
              <w:t>Unlikely</w:t>
            </w:r>
          </w:p>
        </w:tc>
      </w:tr>
      <w:tr w:rsidR="003B09F5" w:rsidRPr="003B09F5" w14:paraId="262721C8" w14:textId="77777777">
        <w:tc>
          <w:tcPr>
            <w:tcW w:w="0" w:type="auto"/>
          </w:tcPr>
          <w:p w14:paraId="262721C5" w14:textId="77777777" w:rsidR="001D584F" w:rsidRPr="003B09F5" w:rsidRDefault="005D6919">
            <w:pPr>
              <w:pStyle w:val="Compact"/>
              <w:rPr>
                <w:rFonts w:cs="Times New Roman"/>
              </w:rPr>
            </w:pPr>
            <w:r w:rsidRPr="003B09F5">
              <w:rPr>
                <w:rFonts w:cs="Times New Roman"/>
              </w:rPr>
              <w:t xml:space="preserve">* To protect the fish species, </w:t>
            </w:r>
            <w:r w:rsidRPr="003B09F5">
              <w:rPr>
                <w:rFonts w:cs="Times New Roman"/>
                <w:i/>
              </w:rPr>
              <w:t>Galaxiella nigrostriata</w:t>
            </w:r>
          </w:p>
        </w:tc>
        <w:tc>
          <w:tcPr>
            <w:tcW w:w="0" w:type="auto"/>
          </w:tcPr>
          <w:p w14:paraId="262721C6" w14:textId="77777777" w:rsidR="001D584F" w:rsidRPr="003B09F5" w:rsidRDefault="005D6919">
            <w:pPr>
              <w:pStyle w:val="Compact"/>
              <w:rPr>
                <w:rFonts w:cs="Times New Roman"/>
              </w:rPr>
            </w:pPr>
            <w:r w:rsidRPr="003B09F5">
              <w:rPr>
                <w:rFonts w:cs="Times New Roman"/>
              </w:rPr>
              <w:t xml:space="preserve">The proposed abstraction plan suggests the wetland will not become permanently inundated, a necessity for fish. Because surface waters will continue to disappear seasonally, the wetland will not provide the habitat required for any fish species. </w:t>
            </w:r>
            <w:r w:rsidRPr="003B09F5">
              <w:rPr>
                <w:rFonts w:cs="Times New Roman"/>
                <w:i/>
              </w:rPr>
              <w:t>G. nigrostriata</w:t>
            </w:r>
            <w:r w:rsidRPr="003B09F5">
              <w:rPr>
                <w:rFonts w:cs="Times New Roman"/>
              </w:rPr>
              <w:t xml:space="preserve"> is likely to be locally extinct from this wetland.</w:t>
            </w:r>
          </w:p>
        </w:tc>
        <w:tc>
          <w:tcPr>
            <w:tcW w:w="0" w:type="auto"/>
          </w:tcPr>
          <w:p w14:paraId="262721C7" w14:textId="77777777" w:rsidR="001D584F" w:rsidRPr="003B09F5" w:rsidRDefault="005D6919">
            <w:pPr>
              <w:pStyle w:val="Compact"/>
              <w:jc w:val="center"/>
              <w:rPr>
                <w:rFonts w:cs="Times New Roman"/>
              </w:rPr>
            </w:pPr>
            <w:r w:rsidRPr="003B09F5">
              <w:rPr>
                <w:rFonts w:cs="Times New Roman"/>
              </w:rPr>
              <w:t>Extremely unlikely</w:t>
            </w:r>
          </w:p>
        </w:tc>
      </w:tr>
    </w:tbl>
    <w:p w14:paraId="686D4445" w14:textId="77777777" w:rsidR="007177D1" w:rsidRDefault="007177D1">
      <w:pPr>
        <w:pStyle w:val="Heading3"/>
        <w:rPr>
          <w:rFonts w:cs="Times New Roman"/>
        </w:rPr>
        <w:sectPr w:rsidR="007177D1" w:rsidSect="007177D1">
          <w:pgSz w:w="15840" w:h="12240" w:orient="landscape"/>
          <w:pgMar w:top="1440" w:right="1440" w:bottom="1440" w:left="1440" w:header="720" w:footer="720" w:gutter="0"/>
          <w:cols w:space="720"/>
          <w:docGrid w:linePitch="326"/>
        </w:sectPr>
      </w:pPr>
      <w:bookmarkStart w:id="195" w:name="water-quality-6"/>
    </w:p>
    <w:p w14:paraId="262721DC" w14:textId="0DF3DB7B" w:rsidR="001D584F" w:rsidRPr="003B09F5" w:rsidRDefault="005D6919">
      <w:pPr>
        <w:pStyle w:val="Heading2"/>
        <w:rPr>
          <w:rFonts w:cs="Times New Roman"/>
        </w:rPr>
      </w:pPr>
      <w:bookmarkStart w:id="196" w:name="melaleuca-park-78"/>
      <w:bookmarkStart w:id="197" w:name="_Toc29410613"/>
      <w:bookmarkEnd w:id="195"/>
      <w:r w:rsidRPr="003B09F5">
        <w:rPr>
          <w:rFonts w:cs="Times New Roman"/>
        </w:rPr>
        <w:lastRenderedPageBreak/>
        <w:t>Melaleuca Park 78</w:t>
      </w:r>
      <w:bookmarkEnd w:id="196"/>
      <w:bookmarkEnd w:id="197"/>
    </w:p>
    <w:p w14:paraId="262721DD" w14:textId="60699A80" w:rsidR="001D584F" w:rsidRPr="003B09F5" w:rsidRDefault="005D6919">
      <w:pPr>
        <w:pStyle w:val="FirstParagraph"/>
        <w:rPr>
          <w:rFonts w:cs="Times New Roman"/>
        </w:rPr>
      </w:pPr>
      <w:r w:rsidRPr="003B09F5">
        <w:rPr>
          <w:rFonts w:cs="Times New Roman"/>
        </w:rPr>
        <w:t xml:space="preserve">Melaleuca Park 78 (also referred to as Dampland 78) is located north-west of the Lexia wetlands in the southern area of Melaleuca Park. The site is approximately 6.7 ha in area and represents a regionally significant wetland (Hill et al., </w:t>
      </w:r>
      <w:hyperlink w:anchor="ref-Hill1996">
        <w:r w:rsidRPr="003B09F5">
          <w:rPr>
            <w:rStyle w:val="Hyperlink"/>
            <w:rFonts w:cs="Times New Roman"/>
            <w:color w:val="auto"/>
          </w:rPr>
          <w:t>1996</w:t>
        </w:r>
      </w:hyperlink>
      <w:r w:rsidRPr="003B09F5">
        <w:rPr>
          <w:rFonts w:cs="Times New Roman"/>
        </w:rPr>
        <w:t xml:space="preserve">). Melaleuca Park 78 is classified as a Dampland habitat, meaning the basin has seasonally waterlogged soils that are not often inundated with surface waters (Semeniuk and Semeniuk, </w:t>
      </w:r>
      <w:hyperlink w:anchor="ref-Semeniuk1996">
        <w:r w:rsidRPr="003B09F5">
          <w:rPr>
            <w:rStyle w:val="Hyperlink"/>
            <w:rFonts w:cs="Times New Roman"/>
            <w:color w:val="auto"/>
          </w:rPr>
          <w:t>1996</w:t>
        </w:r>
      </w:hyperlink>
      <w:r w:rsidRPr="003B09F5">
        <w:rPr>
          <w:rFonts w:cs="Times New Roman"/>
        </w:rPr>
        <w:t>). The site is an important habitat for a unique assemblage of phreatophytic vegetation which provides important habitat for native populations of fauna.</w:t>
      </w:r>
    </w:p>
    <w:p w14:paraId="262721DE" w14:textId="77777777" w:rsidR="001D584F" w:rsidRPr="003B09F5" w:rsidRDefault="005D6919">
      <w:pPr>
        <w:pStyle w:val="Heading3"/>
        <w:rPr>
          <w:rFonts w:cs="Times New Roman"/>
        </w:rPr>
      </w:pPr>
      <w:bookmarkStart w:id="198" w:name="hydrology-10"/>
      <w:bookmarkStart w:id="199" w:name="_Toc29410614"/>
      <w:r w:rsidRPr="003B09F5">
        <w:rPr>
          <w:rFonts w:cs="Times New Roman"/>
        </w:rPr>
        <w:t>Hydrology</w:t>
      </w:r>
      <w:bookmarkEnd w:id="198"/>
      <w:bookmarkEnd w:id="199"/>
    </w:p>
    <w:p w14:paraId="262721DF" w14:textId="44B4F6E0" w:rsidR="001D584F" w:rsidRPr="003B09F5" w:rsidRDefault="005D6919">
      <w:pPr>
        <w:pStyle w:val="FirstParagraph"/>
        <w:rPr>
          <w:rFonts w:cs="Times New Roman"/>
        </w:rPr>
      </w:pPr>
      <w:r w:rsidRPr="003B09F5">
        <w:rPr>
          <w:rFonts w:cs="Times New Roman"/>
        </w:rPr>
        <w:t xml:space="preserve">Water levels at the site have been declining since the beginning of monitoring in 1999 up until 2014, although absolute minimum levels were recorded in 2016. Bore 61613231 indicates that groundwater in the </w:t>
      </w:r>
      <w:r w:rsidR="002301E4" w:rsidRPr="003B09F5">
        <w:rPr>
          <w:rFonts w:cs="Times New Roman"/>
        </w:rPr>
        <w:t>Dampland</w:t>
      </w:r>
      <w:r w:rsidRPr="003B09F5">
        <w:rPr>
          <w:rFonts w:cs="Times New Roman"/>
        </w:rPr>
        <w:t xml:space="preserve"> may have declined by about 1.3 m since 1999, although there has been a recent increase in groundwater levels since 2016 due to increased rainfall (</w:t>
      </w:r>
      <w:r w:rsidR="003034CA">
        <w:rPr>
          <w:rFonts w:cs="Times New Roman"/>
        </w:rPr>
        <w:fldChar w:fldCharType="begin"/>
      </w:r>
      <w:r w:rsidR="003034CA">
        <w:rPr>
          <w:rFonts w:cs="Times New Roman"/>
        </w:rPr>
        <w:instrText xml:space="preserve"> REF _Ref25920660 \h </w:instrText>
      </w:r>
      <w:r w:rsidR="003034CA">
        <w:rPr>
          <w:rFonts w:cs="Times New Roman"/>
        </w:rPr>
      </w:r>
      <w:r w:rsidR="003034CA">
        <w:rPr>
          <w:rFonts w:cs="Times New Roman"/>
        </w:rPr>
        <w:fldChar w:fldCharType="separate"/>
      </w:r>
      <w:r w:rsidR="00E3659C" w:rsidRPr="003B09F5">
        <w:rPr>
          <w:rFonts w:cs="Times New Roman"/>
        </w:rPr>
        <w:t xml:space="preserve">Figure </w:t>
      </w:r>
      <w:r w:rsidR="00E3659C">
        <w:rPr>
          <w:rFonts w:cs="Times New Roman"/>
          <w:noProof/>
        </w:rPr>
        <w:t>50</w:t>
      </w:r>
      <w:r w:rsidR="003034CA">
        <w:rPr>
          <w:rFonts w:cs="Times New Roman"/>
        </w:rPr>
        <w:fldChar w:fldCharType="end"/>
      </w:r>
      <w:r w:rsidRPr="003B09F5">
        <w:rPr>
          <w:rFonts w:cs="Times New Roman"/>
        </w:rPr>
        <w:t>). Current 5 year mean maximum and minimum groundwater levels in the bore are about 1 m lower than when monitoring began in 1999, with peak levels occurring in October/November and minimums occurring between April-May (</w:t>
      </w:r>
      <w:r w:rsidR="007177D1">
        <w:rPr>
          <w:rFonts w:cs="Times New Roman"/>
        </w:rPr>
        <w:fldChar w:fldCharType="begin"/>
      </w:r>
      <w:r w:rsidR="007177D1">
        <w:rPr>
          <w:rFonts w:cs="Times New Roman"/>
        </w:rPr>
        <w:instrText xml:space="preserve"> REF _Ref25922263 \h </w:instrText>
      </w:r>
      <w:r w:rsidR="007177D1">
        <w:rPr>
          <w:rFonts w:cs="Times New Roman"/>
        </w:rPr>
      </w:r>
      <w:r w:rsidR="007177D1">
        <w:rPr>
          <w:rFonts w:cs="Times New Roman"/>
        </w:rPr>
        <w:fldChar w:fldCharType="separate"/>
      </w:r>
      <w:r w:rsidR="00E3659C">
        <w:t xml:space="preserve">Table </w:t>
      </w:r>
      <w:r w:rsidR="00E3659C">
        <w:rPr>
          <w:noProof/>
        </w:rPr>
        <w:t>25</w:t>
      </w:r>
      <w:r w:rsidR="007177D1">
        <w:rPr>
          <w:rFonts w:cs="Times New Roman"/>
        </w:rPr>
        <w:fldChar w:fldCharType="end"/>
      </w:r>
      <w:r w:rsidRPr="003B09F5">
        <w:rPr>
          <w:rFonts w:cs="Times New Roman"/>
        </w:rPr>
        <w:t>).</w:t>
      </w:r>
    </w:p>
    <w:p w14:paraId="262721E0" w14:textId="3AD7C2F0" w:rsidR="001D584F" w:rsidRDefault="005D6919">
      <w:pPr>
        <w:pStyle w:val="BodyText"/>
        <w:rPr>
          <w:rFonts w:cs="Times New Roman"/>
        </w:rPr>
      </w:pPr>
      <w:r w:rsidRPr="003B09F5">
        <w:rPr>
          <w:rFonts w:cs="Times New Roman"/>
        </w:rPr>
        <w:t>Groundwater levels have mostly been non-compliant since 2012 after a significant decline from 2009 levels. The effects of reduced abstraction are unlikely to arrest the decline in groundwater levels at this wetland. The proposed threshold is 0.4 m lower than the current threshold. Further declines in groundwater levels are expected by 2030 under a drying climate scenario.</w:t>
      </w:r>
    </w:p>
    <w:p w14:paraId="2110A1CC" w14:textId="6D007087" w:rsidR="00D07235" w:rsidRDefault="00D07235" w:rsidP="00D07235">
      <w:pPr>
        <w:pStyle w:val="Caption"/>
        <w:keepNext/>
      </w:pPr>
      <w:bookmarkStart w:id="200" w:name="_Ref25922263"/>
      <w:r>
        <w:t xml:space="preserve">Table </w:t>
      </w:r>
      <w:fldSimple w:instr=" SEQ Table \* ARABIC ">
        <w:r w:rsidR="00E3659C">
          <w:rPr>
            <w:noProof/>
          </w:rPr>
          <w:t>25</w:t>
        </w:r>
      </w:fldSimple>
      <w:bookmarkEnd w:id="200"/>
      <w:r w:rsidRPr="00326731">
        <w:rPr>
          <w:rFonts w:ascii="LMRoman10-Regular" w:hAnsi="LMRoman10-Regular" w:cs="LMRoman10-Regular"/>
          <w:sz w:val="20"/>
          <w:szCs w:val="20"/>
          <w:lang w:val="en-AU"/>
        </w:rPr>
        <w:t xml:space="preserve"> </w:t>
      </w:r>
      <w:r w:rsidRPr="00326731">
        <w:rPr>
          <w:lang w:val="en-AU"/>
        </w:rPr>
        <w:t xml:space="preserve">Five year summaries of </w:t>
      </w:r>
      <w:r w:rsidR="00B75F5F">
        <w:rPr>
          <w:lang w:val="en-AU"/>
        </w:rPr>
        <w:t>ground</w:t>
      </w:r>
      <w:r w:rsidRPr="00326731">
        <w:rPr>
          <w:lang w:val="en-AU"/>
        </w:rPr>
        <w:t xml:space="preserve"> water level data </w:t>
      </w:r>
      <w:r w:rsidR="00B75F5F">
        <w:rPr>
          <w:lang w:val="en-AU"/>
        </w:rPr>
        <w:t>Melaleuca Park 78</w:t>
      </w:r>
      <w:r w:rsidR="00841F7F">
        <w:rPr>
          <w:lang w:val="en-AU"/>
        </w:rPr>
        <w:t xml:space="preserve"> recorded at bore 61613231.</w:t>
      </w:r>
    </w:p>
    <w:tbl>
      <w:tblPr>
        <w:tblStyle w:val="Table"/>
        <w:tblW w:w="8144" w:type="dxa"/>
        <w:tblLook w:val="04A0" w:firstRow="1" w:lastRow="0" w:firstColumn="1" w:lastColumn="0" w:noHBand="0" w:noVBand="1"/>
      </w:tblPr>
      <w:tblGrid>
        <w:gridCol w:w="1989"/>
        <w:gridCol w:w="2051"/>
        <w:gridCol w:w="1368"/>
        <w:gridCol w:w="1368"/>
        <w:gridCol w:w="1368"/>
      </w:tblGrid>
      <w:tr w:rsidR="00D07235" w14:paraId="37BB8AA2" w14:textId="77777777" w:rsidTr="007C2274">
        <w:tc>
          <w:tcPr>
            <w:tcW w:w="1989" w:type="dxa"/>
          </w:tcPr>
          <w:p w14:paraId="161BC0B7" w14:textId="77777777" w:rsidR="00D07235" w:rsidRDefault="00D07235" w:rsidP="00376A55">
            <w:pPr>
              <w:pStyle w:val="BodyText"/>
            </w:pPr>
            <w:r>
              <w:t>Period</w:t>
            </w:r>
          </w:p>
        </w:tc>
        <w:tc>
          <w:tcPr>
            <w:tcW w:w="2051" w:type="dxa"/>
          </w:tcPr>
          <w:p w14:paraId="41BCE966" w14:textId="77777777" w:rsidR="00D07235" w:rsidRPr="00016946" w:rsidRDefault="00D07235" w:rsidP="00376A55">
            <w:pPr>
              <w:pStyle w:val="BodyText"/>
              <w:rPr>
                <w:lang w:val="en-AU"/>
              </w:rPr>
            </w:pPr>
            <w:r w:rsidRPr="00016946">
              <w:rPr>
                <w:lang w:val="en-AU"/>
              </w:rPr>
              <w:t>Mean</w:t>
            </w:r>
            <w:r>
              <w:rPr>
                <w:lang w:val="en-AU"/>
              </w:rPr>
              <w:t xml:space="preserve"> </w:t>
            </w:r>
            <w:r w:rsidRPr="00016946">
              <w:rPr>
                <w:lang w:val="en-AU"/>
              </w:rPr>
              <w:t>max seasonal</w:t>
            </w:r>
          </w:p>
          <w:p w14:paraId="0752BB62" w14:textId="77777777" w:rsidR="00D07235" w:rsidRDefault="00D07235" w:rsidP="00376A55">
            <w:pPr>
              <w:pStyle w:val="BodyText"/>
            </w:pPr>
            <w:r w:rsidRPr="00016946">
              <w:rPr>
                <w:lang w:val="en-AU"/>
              </w:rPr>
              <w:t>level (mAHD)</w:t>
            </w:r>
          </w:p>
        </w:tc>
        <w:tc>
          <w:tcPr>
            <w:tcW w:w="1368" w:type="dxa"/>
          </w:tcPr>
          <w:p w14:paraId="0BEB6377" w14:textId="77777777" w:rsidR="00D07235" w:rsidRPr="00016946" w:rsidRDefault="00D07235"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60537CEF" w14:textId="77777777" w:rsidR="00D07235" w:rsidRDefault="00D07235" w:rsidP="00376A55">
            <w:pPr>
              <w:pStyle w:val="BodyText"/>
            </w:pPr>
            <w:r w:rsidRPr="00016946">
              <w:rPr>
                <w:lang w:val="en-AU"/>
              </w:rPr>
              <w:t>level (mAHD)</w:t>
            </w:r>
          </w:p>
        </w:tc>
        <w:tc>
          <w:tcPr>
            <w:tcW w:w="1368" w:type="dxa"/>
          </w:tcPr>
          <w:p w14:paraId="7DECB935" w14:textId="77777777" w:rsidR="00D07235" w:rsidRDefault="00D07235" w:rsidP="00376A55">
            <w:pPr>
              <w:pStyle w:val="BodyText"/>
            </w:pPr>
            <w:r>
              <w:t>Mean seasonal change (m)</w:t>
            </w:r>
          </w:p>
        </w:tc>
        <w:tc>
          <w:tcPr>
            <w:tcW w:w="1368" w:type="dxa"/>
          </w:tcPr>
          <w:p w14:paraId="7D8A2507" w14:textId="77777777" w:rsidR="00D07235" w:rsidRDefault="00D07235" w:rsidP="00376A55">
            <w:pPr>
              <w:pStyle w:val="BodyText"/>
            </w:pPr>
            <w:r>
              <w:t>Mean max to min (days)</w:t>
            </w:r>
          </w:p>
        </w:tc>
      </w:tr>
      <w:tr w:rsidR="00D07235" w14:paraId="0BE27662" w14:textId="77777777" w:rsidTr="007C2274">
        <w:tc>
          <w:tcPr>
            <w:tcW w:w="1989" w:type="dxa"/>
          </w:tcPr>
          <w:p w14:paraId="283C5E01" w14:textId="77777777" w:rsidR="00D07235" w:rsidRDefault="00D07235" w:rsidP="00376A55">
            <w:pPr>
              <w:pStyle w:val="BodyText"/>
            </w:pPr>
            <w:r>
              <w:t>08/1999 – 07/2004</w:t>
            </w:r>
          </w:p>
        </w:tc>
        <w:tc>
          <w:tcPr>
            <w:tcW w:w="2051" w:type="dxa"/>
          </w:tcPr>
          <w:p w14:paraId="2EEF13C5" w14:textId="22C31569" w:rsidR="00D07235" w:rsidRDefault="00A22BD0" w:rsidP="00376A55">
            <w:pPr>
              <w:pStyle w:val="BodyText"/>
            </w:pPr>
            <w:r>
              <w:t>6</w:t>
            </w:r>
            <w:r w:rsidR="00D07235">
              <w:t>6.</w:t>
            </w:r>
            <w:r w:rsidR="008440DC">
              <w:t>2</w:t>
            </w:r>
            <w:r w:rsidR="00D07235">
              <w:t xml:space="preserve"> (</w:t>
            </w:r>
            <w:r w:rsidR="008440DC">
              <w:t>Oct</w:t>
            </w:r>
            <w:r w:rsidR="00D07235">
              <w:t>)</w:t>
            </w:r>
          </w:p>
        </w:tc>
        <w:tc>
          <w:tcPr>
            <w:tcW w:w="1368" w:type="dxa"/>
          </w:tcPr>
          <w:p w14:paraId="24D64A61" w14:textId="776E469E" w:rsidR="00D07235" w:rsidRDefault="008440DC" w:rsidP="00376A55">
            <w:pPr>
              <w:pStyle w:val="BodyText"/>
            </w:pPr>
            <w:r>
              <w:t>65.8</w:t>
            </w:r>
            <w:r w:rsidR="00D07235">
              <w:t xml:space="preserve"> (</w:t>
            </w:r>
            <w:r>
              <w:t>May</w:t>
            </w:r>
            <w:r w:rsidR="00D07235">
              <w:t>)</w:t>
            </w:r>
          </w:p>
        </w:tc>
        <w:tc>
          <w:tcPr>
            <w:tcW w:w="1368" w:type="dxa"/>
          </w:tcPr>
          <w:p w14:paraId="4BF02E99" w14:textId="3D89B983" w:rsidR="00D07235" w:rsidRDefault="00D07235" w:rsidP="00376A55">
            <w:pPr>
              <w:pStyle w:val="BodyText"/>
            </w:pPr>
            <w:r>
              <w:t>0.</w:t>
            </w:r>
            <w:r w:rsidR="008440DC">
              <w:t>40</w:t>
            </w:r>
          </w:p>
        </w:tc>
        <w:tc>
          <w:tcPr>
            <w:tcW w:w="1368" w:type="dxa"/>
          </w:tcPr>
          <w:p w14:paraId="583888BC" w14:textId="4A7E6669" w:rsidR="00D07235" w:rsidRDefault="00B75F5F" w:rsidP="00376A55">
            <w:pPr>
              <w:pStyle w:val="BodyText"/>
            </w:pPr>
            <w:r>
              <w:t>235</w:t>
            </w:r>
          </w:p>
        </w:tc>
      </w:tr>
      <w:tr w:rsidR="00D07235" w14:paraId="4D85CAA7" w14:textId="77777777" w:rsidTr="007C2274">
        <w:tc>
          <w:tcPr>
            <w:tcW w:w="1989" w:type="dxa"/>
          </w:tcPr>
          <w:p w14:paraId="09E4382A" w14:textId="77777777" w:rsidR="00D07235" w:rsidRDefault="00D07235" w:rsidP="00376A55">
            <w:pPr>
              <w:pStyle w:val="BodyText"/>
            </w:pPr>
            <w:r>
              <w:t>08/2004 – 07/2009</w:t>
            </w:r>
          </w:p>
        </w:tc>
        <w:tc>
          <w:tcPr>
            <w:tcW w:w="2051" w:type="dxa"/>
          </w:tcPr>
          <w:p w14:paraId="134B5D55" w14:textId="36F560B3" w:rsidR="00D07235" w:rsidRDefault="008440DC" w:rsidP="00376A55">
            <w:pPr>
              <w:pStyle w:val="BodyText"/>
            </w:pPr>
            <w:r>
              <w:t>66.0</w:t>
            </w:r>
            <w:r w:rsidR="00D07235">
              <w:t xml:space="preserve"> (</w:t>
            </w:r>
            <w:r>
              <w:t>Nov</w:t>
            </w:r>
            <w:r w:rsidR="00D07235">
              <w:t>)</w:t>
            </w:r>
          </w:p>
        </w:tc>
        <w:tc>
          <w:tcPr>
            <w:tcW w:w="1368" w:type="dxa"/>
          </w:tcPr>
          <w:p w14:paraId="4D483096" w14:textId="4D5041AA" w:rsidR="00D07235" w:rsidRDefault="008440DC" w:rsidP="00376A55">
            <w:pPr>
              <w:pStyle w:val="BodyText"/>
            </w:pPr>
            <w:r>
              <w:t>65.6</w:t>
            </w:r>
            <w:r w:rsidR="00D07235">
              <w:t xml:space="preserve"> (</w:t>
            </w:r>
            <w:r>
              <w:t>Apr</w:t>
            </w:r>
            <w:r w:rsidR="00D07235">
              <w:t>)</w:t>
            </w:r>
          </w:p>
        </w:tc>
        <w:tc>
          <w:tcPr>
            <w:tcW w:w="1368" w:type="dxa"/>
          </w:tcPr>
          <w:p w14:paraId="657CD8DC" w14:textId="335AC23F" w:rsidR="00D07235" w:rsidRDefault="00D07235" w:rsidP="00376A55">
            <w:pPr>
              <w:pStyle w:val="BodyText"/>
            </w:pPr>
            <w:r>
              <w:t>0.</w:t>
            </w:r>
            <w:r w:rsidR="008440DC">
              <w:t>36</w:t>
            </w:r>
          </w:p>
        </w:tc>
        <w:tc>
          <w:tcPr>
            <w:tcW w:w="1368" w:type="dxa"/>
          </w:tcPr>
          <w:p w14:paraId="01985F1F" w14:textId="39FBB1D8" w:rsidR="00D07235" w:rsidRDefault="00B75F5F" w:rsidP="00376A55">
            <w:pPr>
              <w:pStyle w:val="BodyText"/>
            </w:pPr>
            <w:r>
              <w:t>228</w:t>
            </w:r>
          </w:p>
        </w:tc>
      </w:tr>
      <w:tr w:rsidR="00D07235" w14:paraId="0B8EEBB5" w14:textId="77777777" w:rsidTr="007C2274">
        <w:tc>
          <w:tcPr>
            <w:tcW w:w="1989" w:type="dxa"/>
          </w:tcPr>
          <w:p w14:paraId="20BC50D2" w14:textId="77777777" w:rsidR="00D07235" w:rsidRDefault="00D07235" w:rsidP="00376A55">
            <w:pPr>
              <w:pStyle w:val="BodyText"/>
            </w:pPr>
            <w:r>
              <w:t>08/2009 – 07/2014</w:t>
            </w:r>
          </w:p>
        </w:tc>
        <w:tc>
          <w:tcPr>
            <w:tcW w:w="2051" w:type="dxa"/>
          </w:tcPr>
          <w:p w14:paraId="737559A9" w14:textId="3F22CB75" w:rsidR="00D07235" w:rsidRDefault="008440DC" w:rsidP="00376A55">
            <w:pPr>
              <w:pStyle w:val="BodyText"/>
            </w:pPr>
            <w:r>
              <w:t>65.4</w:t>
            </w:r>
            <w:r w:rsidR="00D07235">
              <w:t xml:space="preserve"> (</w:t>
            </w:r>
            <w:r>
              <w:t>Oct</w:t>
            </w:r>
            <w:r w:rsidR="00D07235">
              <w:t>)</w:t>
            </w:r>
          </w:p>
        </w:tc>
        <w:tc>
          <w:tcPr>
            <w:tcW w:w="1368" w:type="dxa"/>
          </w:tcPr>
          <w:p w14:paraId="77FD8C45" w14:textId="333263C7" w:rsidR="00D07235" w:rsidRDefault="008440DC" w:rsidP="00376A55">
            <w:pPr>
              <w:pStyle w:val="BodyText"/>
            </w:pPr>
            <w:r>
              <w:t>65.1</w:t>
            </w:r>
            <w:r w:rsidR="00D07235">
              <w:t xml:space="preserve"> (</w:t>
            </w:r>
            <w:r>
              <w:t>July</w:t>
            </w:r>
            <w:r w:rsidR="00D07235">
              <w:t>)</w:t>
            </w:r>
          </w:p>
        </w:tc>
        <w:tc>
          <w:tcPr>
            <w:tcW w:w="1368" w:type="dxa"/>
          </w:tcPr>
          <w:p w14:paraId="54FB3837" w14:textId="472ACCDA" w:rsidR="00D07235" w:rsidRDefault="00D07235" w:rsidP="00376A55">
            <w:pPr>
              <w:pStyle w:val="BodyText"/>
            </w:pPr>
            <w:r>
              <w:t>0.</w:t>
            </w:r>
            <w:r w:rsidR="008440DC">
              <w:t>31</w:t>
            </w:r>
          </w:p>
        </w:tc>
        <w:tc>
          <w:tcPr>
            <w:tcW w:w="1368" w:type="dxa"/>
          </w:tcPr>
          <w:p w14:paraId="44A86747" w14:textId="2C181FFD" w:rsidR="00D07235" w:rsidRDefault="00B75F5F" w:rsidP="00376A55">
            <w:pPr>
              <w:pStyle w:val="BodyText"/>
            </w:pPr>
            <w:r>
              <w:t>213</w:t>
            </w:r>
          </w:p>
        </w:tc>
      </w:tr>
      <w:tr w:rsidR="00D07235" w14:paraId="14482667" w14:textId="77777777" w:rsidTr="007C2274">
        <w:tc>
          <w:tcPr>
            <w:tcW w:w="1989" w:type="dxa"/>
          </w:tcPr>
          <w:p w14:paraId="04F53B3A" w14:textId="77777777" w:rsidR="00D07235" w:rsidRDefault="00D07235" w:rsidP="00376A55">
            <w:pPr>
              <w:pStyle w:val="BodyText"/>
            </w:pPr>
            <w:r>
              <w:t>08/2014 – 07/2019</w:t>
            </w:r>
          </w:p>
        </w:tc>
        <w:tc>
          <w:tcPr>
            <w:tcW w:w="2051" w:type="dxa"/>
          </w:tcPr>
          <w:p w14:paraId="4EEDC396" w14:textId="0B627013" w:rsidR="00D07235" w:rsidRDefault="008440DC" w:rsidP="00376A55">
            <w:pPr>
              <w:pStyle w:val="BodyText"/>
            </w:pPr>
            <w:r>
              <w:t>65.2</w:t>
            </w:r>
            <w:r w:rsidR="00D07235">
              <w:t xml:space="preserve"> (</w:t>
            </w:r>
            <w:r>
              <w:t>Nov</w:t>
            </w:r>
            <w:r w:rsidR="00D07235">
              <w:t>)</w:t>
            </w:r>
          </w:p>
        </w:tc>
        <w:tc>
          <w:tcPr>
            <w:tcW w:w="1368" w:type="dxa"/>
          </w:tcPr>
          <w:p w14:paraId="12752F15" w14:textId="40089672" w:rsidR="00D07235" w:rsidRDefault="008440DC" w:rsidP="00376A55">
            <w:pPr>
              <w:pStyle w:val="BodyText"/>
            </w:pPr>
            <w:r>
              <w:t>64.9</w:t>
            </w:r>
            <w:r w:rsidR="00D07235">
              <w:t xml:space="preserve"> (</w:t>
            </w:r>
            <w:r>
              <w:t>May</w:t>
            </w:r>
            <w:r w:rsidR="00D07235">
              <w:t>)</w:t>
            </w:r>
          </w:p>
        </w:tc>
        <w:tc>
          <w:tcPr>
            <w:tcW w:w="1368" w:type="dxa"/>
          </w:tcPr>
          <w:p w14:paraId="349BE716" w14:textId="3D2BFCAA" w:rsidR="00D07235" w:rsidRDefault="00D07235" w:rsidP="00376A55">
            <w:pPr>
              <w:pStyle w:val="BodyText"/>
            </w:pPr>
            <w:r>
              <w:t>0.</w:t>
            </w:r>
            <w:r w:rsidR="008440DC">
              <w:t>29</w:t>
            </w:r>
          </w:p>
        </w:tc>
        <w:tc>
          <w:tcPr>
            <w:tcW w:w="1368" w:type="dxa"/>
          </w:tcPr>
          <w:p w14:paraId="5BFD0225" w14:textId="028BEF20" w:rsidR="00D07235" w:rsidRDefault="00B75F5F" w:rsidP="00376A55">
            <w:pPr>
              <w:pStyle w:val="BodyText"/>
            </w:pPr>
            <w:r>
              <w:t>170</w:t>
            </w:r>
          </w:p>
        </w:tc>
      </w:tr>
    </w:tbl>
    <w:p w14:paraId="585EC8F3" w14:textId="77777777" w:rsidR="002E1E8D" w:rsidRPr="003B09F5" w:rsidRDefault="002E1E8D" w:rsidP="002E1E8D">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63862583" wp14:editId="2C5A0169">
            <wp:extent cx="4620126" cy="3696101"/>
            <wp:effectExtent l="0" t="0" r="0" b="0"/>
            <wp:docPr id="62" name="Picture" descr=" Groundwater levels recorded at bore 61613231 in the vicinity of the Melaleuca Park 78 wetland. Red segments on fitted line represent statistically significant periods of decline and blue represent statistically significant periods of increasing water levels."/>
            <wp:cNvGraphicFramePr/>
            <a:graphic xmlns:a="http://schemas.openxmlformats.org/drawingml/2006/main">
              <a:graphicData uri="http://schemas.openxmlformats.org/drawingml/2006/picture">
                <pic:pic xmlns:pic="http://schemas.openxmlformats.org/drawingml/2006/picture">
                  <pic:nvPicPr>
                    <pic:cNvPr id="0" name="Picture" descr="Figs/EMP78WaterPlot-1.png"/>
                    <pic:cNvPicPr>
                      <a:picLocks noChangeAspect="1" noChangeArrowheads="1"/>
                    </pic:cNvPicPr>
                  </pic:nvPicPr>
                  <pic:blipFill>
                    <a:blip r:embed="rId29"/>
                    <a:stretch>
                      <a:fillRect/>
                    </a:stretch>
                  </pic:blipFill>
                  <pic:spPr bwMode="auto">
                    <a:xfrm>
                      <a:off x="0" y="0"/>
                      <a:ext cx="4620126" cy="3696101"/>
                    </a:xfrm>
                    <a:prstGeom prst="rect">
                      <a:avLst/>
                    </a:prstGeom>
                    <a:noFill/>
                    <a:ln w="9525">
                      <a:noFill/>
                      <a:headEnd/>
                      <a:tailEnd/>
                    </a:ln>
                  </pic:spPr>
                </pic:pic>
              </a:graphicData>
            </a:graphic>
          </wp:inline>
        </w:drawing>
      </w:r>
    </w:p>
    <w:p w14:paraId="475002BF" w14:textId="77777777" w:rsidR="002E1E8D" w:rsidRPr="003B09F5" w:rsidRDefault="002E1E8D" w:rsidP="002E1E8D">
      <w:pPr>
        <w:pStyle w:val="Caption"/>
        <w:rPr>
          <w:rFonts w:ascii="Times New Roman" w:hAnsi="Times New Roman" w:cs="Times New Roman"/>
        </w:rPr>
      </w:pPr>
      <w:bookmarkStart w:id="201" w:name="_Ref2592066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Pr>
          <w:rFonts w:ascii="Times New Roman" w:hAnsi="Times New Roman" w:cs="Times New Roman"/>
          <w:noProof/>
        </w:rPr>
        <w:t>50</w:t>
      </w:r>
      <w:r w:rsidRPr="003B09F5">
        <w:rPr>
          <w:rFonts w:ascii="Times New Roman" w:hAnsi="Times New Roman" w:cs="Times New Roman"/>
        </w:rPr>
        <w:fldChar w:fldCharType="end"/>
      </w:r>
      <w:bookmarkEnd w:id="201"/>
      <w:r w:rsidRPr="003B09F5">
        <w:rPr>
          <w:rFonts w:ascii="Times New Roman" w:hAnsi="Times New Roman" w:cs="Times New Roman"/>
        </w:rPr>
        <w:t xml:space="preserve"> Groundwater levels recorded at bore 61613231 in the vicinity of the Melaleuca Park 78 wetland. Red segments on fitted line represent statistically significant periods of decline and blue represent statistically significant periods of increasing water levels.</w:t>
      </w:r>
    </w:p>
    <w:p w14:paraId="262721E1" w14:textId="3BF7A39C" w:rsidR="001D584F" w:rsidRPr="003B09F5" w:rsidRDefault="00A200FB">
      <w:pPr>
        <w:pStyle w:val="Heading3"/>
        <w:rPr>
          <w:rFonts w:cs="Times New Roman"/>
        </w:rPr>
      </w:pPr>
      <w:r>
        <w:rPr>
          <w:rFonts w:cs="Times New Roman"/>
        </w:rPr>
        <w:t>Implications of revised threshold</w:t>
      </w:r>
    </w:p>
    <w:p w14:paraId="35D76B5C" w14:textId="15281232" w:rsidR="00EF532E" w:rsidRDefault="005D6919" w:rsidP="00CB33E4">
      <w:pPr>
        <w:pStyle w:val="FirstParagraph"/>
        <w:rPr>
          <w:rFonts w:cs="Times New Roman"/>
        </w:rPr>
        <w:sectPr w:rsidR="00EF532E" w:rsidSect="00EF532E">
          <w:pgSz w:w="12240" w:h="15840"/>
          <w:pgMar w:top="1440" w:right="1440" w:bottom="1440" w:left="1440" w:header="720" w:footer="720" w:gutter="0"/>
          <w:cols w:space="720"/>
          <w:docGrid w:linePitch="326"/>
        </w:sectPr>
      </w:pPr>
      <w:r w:rsidRPr="003B09F5">
        <w:rPr>
          <w:rFonts w:cs="Times New Roman"/>
        </w:rPr>
        <w:t xml:space="preserve">The current site values are likely to be maintained despite the </w:t>
      </w:r>
      <w:r w:rsidR="00F9084B">
        <w:rPr>
          <w:rFonts w:cs="Times New Roman"/>
        </w:rPr>
        <w:t>projected</w:t>
      </w:r>
      <w:r w:rsidRPr="003B09F5">
        <w:rPr>
          <w:rFonts w:cs="Times New Roman"/>
        </w:rPr>
        <w:t xml:space="preserve"> decreases in groundwater levels at Melaleuca Park 78</w:t>
      </w:r>
      <w:r w:rsidR="00F9084B">
        <w:rPr>
          <w:rFonts w:cs="Times New Roman"/>
        </w:rPr>
        <w:t xml:space="preserve"> by 2030</w:t>
      </w:r>
      <w:r w:rsidR="00FA7B03">
        <w:rPr>
          <w:rFonts w:cs="Times New Roman"/>
        </w:rPr>
        <w:t xml:space="preserve"> (</w:t>
      </w:r>
      <w:r w:rsidR="00935754">
        <w:rPr>
          <w:rFonts w:cs="Times New Roman"/>
        </w:rPr>
        <w:fldChar w:fldCharType="begin"/>
      </w:r>
      <w:r w:rsidR="00935754">
        <w:rPr>
          <w:rFonts w:cs="Times New Roman"/>
        </w:rPr>
        <w:instrText xml:space="preserve"> REF _Ref26196215 \h </w:instrText>
      </w:r>
      <w:r w:rsidR="00935754">
        <w:rPr>
          <w:rFonts w:cs="Times New Roman"/>
        </w:rPr>
      </w:r>
      <w:r w:rsidR="00935754">
        <w:rPr>
          <w:rFonts w:cs="Times New Roman"/>
        </w:rPr>
        <w:fldChar w:fldCharType="separate"/>
      </w:r>
      <w:r w:rsidR="00E3659C" w:rsidRPr="003B09F5">
        <w:rPr>
          <w:rFonts w:cs="Times New Roman"/>
        </w:rPr>
        <w:t xml:space="preserve">Table </w:t>
      </w:r>
      <w:r w:rsidR="00E3659C">
        <w:rPr>
          <w:rFonts w:cs="Times New Roman"/>
          <w:noProof/>
        </w:rPr>
        <w:t>26</w:t>
      </w:r>
      <w:r w:rsidR="00935754">
        <w:rPr>
          <w:rFonts w:cs="Times New Roman"/>
        </w:rPr>
        <w:fldChar w:fldCharType="end"/>
      </w:r>
      <w:r w:rsidRPr="003B09F5">
        <w:rPr>
          <w:rFonts w:cs="Times New Roman"/>
        </w:rPr>
        <w:t xml:space="preserve">). The site will continue to contain a rich native consortium of vegetation that will provide habitat for fauna and important wetland species, such as </w:t>
      </w:r>
      <w:r w:rsidR="00B22EC8">
        <w:rPr>
          <w:rFonts w:cs="Times New Roman"/>
          <w:i/>
          <w:iCs/>
        </w:rPr>
        <w:t xml:space="preserve">Banksia attenuatta </w:t>
      </w:r>
      <w:r w:rsidR="00B22EC8">
        <w:rPr>
          <w:rFonts w:cs="Times New Roman"/>
        </w:rPr>
        <w:t xml:space="preserve">and </w:t>
      </w:r>
      <w:r w:rsidRPr="003B09F5">
        <w:rPr>
          <w:rFonts w:cs="Times New Roman"/>
          <w:i/>
        </w:rPr>
        <w:t>M</w:t>
      </w:r>
      <w:r w:rsidR="00B22EC8">
        <w:rPr>
          <w:rFonts w:cs="Times New Roman"/>
          <w:i/>
        </w:rPr>
        <w:t>elaleuca</w:t>
      </w:r>
      <w:r w:rsidRPr="003B09F5">
        <w:rPr>
          <w:rFonts w:cs="Times New Roman"/>
          <w:i/>
        </w:rPr>
        <w:t xml:space="preserve"> preissiana</w:t>
      </w:r>
      <w:r w:rsidRPr="003B09F5">
        <w:rPr>
          <w:rFonts w:cs="Times New Roman"/>
        </w:rPr>
        <w:t>. There is evidence that the site has recovered substantially from past bushfire events.</w:t>
      </w:r>
      <w:bookmarkStart w:id="202" w:name="_Ref25922269"/>
    </w:p>
    <w:p w14:paraId="7E001C6D" w14:textId="654F7F66" w:rsidR="00EF532E" w:rsidRDefault="00EF532E" w:rsidP="00CB33E4">
      <w:pPr>
        <w:pStyle w:val="FirstParagraph"/>
        <w:rPr>
          <w:rFonts w:cs="Times New Roman"/>
        </w:rPr>
      </w:pPr>
    </w:p>
    <w:p w14:paraId="5A024BC3" w14:textId="05F2E0F9" w:rsidR="00FB199A" w:rsidRPr="003B09F5" w:rsidRDefault="00FB199A" w:rsidP="00CB33E4">
      <w:pPr>
        <w:pStyle w:val="FirstParagraph"/>
        <w:rPr>
          <w:rFonts w:cs="Times New Roman"/>
        </w:rPr>
      </w:pPr>
      <w:bookmarkStart w:id="203" w:name="_Ref26196215"/>
      <w:r w:rsidRPr="003B09F5">
        <w:rPr>
          <w:rFonts w:cs="Times New Roman"/>
        </w:rPr>
        <w:t xml:space="preserve">Table </w:t>
      </w:r>
      <w:r w:rsidRPr="003B09F5">
        <w:rPr>
          <w:rFonts w:cs="Times New Roman"/>
        </w:rPr>
        <w:fldChar w:fldCharType="begin"/>
      </w:r>
      <w:r w:rsidRPr="003B09F5">
        <w:rPr>
          <w:rFonts w:cs="Times New Roman"/>
        </w:rPr>
        <w:instrText xml:space="preserve"> SEQ Table \* ARABIC </w:instrText>
      </w:r>
      <w:r w:rsidRPr="003B09F5">
        <w:rPr>
          <w:rFonts w:cs="Times New Roman"/>
        </w:rPr>
        <w:fldChar w:fldCharType="separate"/>
      </w:r>
      <w:r w:rsidR="00E3659C">
        <w:rPr>
          <w:rFonts w:cs="Times New Roman"/>
          <w:noProof/>
        </w:rPr>
        <w:t>26</w:t>
      </w:r>
      <w:r w:rsidRPr="003B09F5">
        <w:rPr>
          <w:rFonts w:cs="Times New Roman"/>
        </w:rPr>
        <w:fldChar w:fldCharType="end"/>
      </w:r>
      <w:bookmarkEnd w:id="202"/>
      <w:bookmarkEnd w:id="203"/>
      <w:r w:rsidRPr="003B09F5">
        <w:rPr>
          <w:rFonts w:cs="Times New Roman"/>
        </w:rPr>
        <w:t xml:space="preserve"> Ecological consequences of revised thresholds in terms of compliance of stated site management objectives at the Melaleuca Park 78 wetland.</w:t>
      </w:r>
      <w:r w:rsidR="00020D59" w:rsidRPr="00020D59">
        <w:rPr>
          <w:rFonts w:cs="Times New Roman"/>
        </w:rPr>
        <w:t xml:space="preserve"> </w:t>
      </w:r>
      <w:r w:rsidR="00020D59">
        <w:rPr>
          <w:rFonts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2504"/>
        <w:gridCol w:w="8594"/>
        <w:gridCol w:w="1862"/>
      </w:tblGrid>
      <w:tr w:rsidR="00F6213E" w:rsidRPr="003B09F5" w14:paraId="262721E7" w14:textId="77777777">
        <w:tc>
          <w:tcPr>
            <w:tcW w:w="0" w:type="auto"/>
            <w:tcBorders>
              <w:bottom w:val="single" w:sz="0" w:space="0" w:color="auto"/>
            </w:tcBorders>
            <w:vAlign w:val="bottom"/>
          </w:tcPr>
          <w:p w14:paraId="262721E4"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1E5" w14:textId="77777777" w:rsidR="00F6213E" w:rsidRPr="003B09F5" w:rsidRDefault="00F6213E" w:rsidP="00F6213E">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1E6" w14:textId="33A26A4E"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3B09F5" w:rsidRPr="003B09F5" w14:paraId="262721EB" w14:textId="77777777">
        <w:tc>
          <w:tcPr>
            <w:tcW w:w="0" w:type="auto"/>
          </w:tcPr>
          <w:p w14:paraId="262721E8" w14:textId="77777777" w:rsidR="001D584F" w:rsidRPr="003B09F5" w:rsidRDefault="005D6919">
            <w:pPr>
              <w:pStyle w:val="Compact"/>
              <w:rPr>
                <w:rFonts w:cs="Times New Roman"/>
              </w:rPr>
            </w:pPr>
            <w:r w:rsidRPr="003B09F5">
              <w:rPr>
                <w:rFonts w:cs="Times New Roman"/>
                <w:b/>
              </w:rPr>
              <w:t>Site values</w:t>
            </w:r>
          </w:p>
        </w:tc>
        <w:tc>
          <w:tcPr>
            <w:tcW w:w="0" w:type="auto"/>
          </w:tcPr>
          <w:p w14:paraId="262721E9" w14:textId="77777777" w:rsidR="001D584F" w:rsidRPr="003B09F5" w:rsidRDefault="001D584F">
            <w:pPr>
              <w:pStyle w:val="Compact"/>
              <w:rPr>
                <w:rFonts w:cs="Times New Roman"/>
              </w:rPr>
            </w:pPr>
          </w:p>
        </w:tc>
        <w:tc>
          <w:tcPr>
            <w:tcW w:w="0" w:type="auto"/>
          </w:tcPr>
          <w:p w14:paraId="262721EA" w14:textId="77777777" w:rsidR="001D584F" w:rsidRPr="003B09F5" w:rsidRDefault="001D584F">
            <w:pPr>
              <w:pStyle w:val="Compact"/>
              <w:rPr>
                <w:rFonts w:cs="Times New Roman"/>
              </w:rPr>
            </w:pPr>
          </w:p>
        </w:tc>
      </w:tr>
      <w:tr w:rsidR="003B09F5" w:rsidRPr="003B09F5" w14:paraId="262721EF" w14:textId="77777777">
        <w:tc>
          <w:tcPr>
            <w:tcW w:w="0" w:type="auto"/>
          </w:tcPr>
          <w:p w14:paraId="262721EC" w14:textId="77777777" w:rsidR="001D584F" w:rsidRPr="003B09F5" w:rsidRDefault="005D6919">
            <w:pPr>
              <w:pStyle w:val="Compact"/>
              <w:rPr>
                <w:rFonts w:cs="Times New Roman"/>
              </w:rPr>
            </w:pPr>
            <w:r w:rsidRPr="003B09F5">
              <w:rPr>
                <w:rFonts w:cs="Times New Roman"/>
              </w:rPr>
              <w:t>* Supports wetland vegetation</w:t>
            </w:r>
          </w:p>
        </w:tc>
        <w:tc>
          <w:tcPr>
            <w:tcW w:w="0" w:type="auto"/>
          </w:tcPr>
          <w:p w14:paraId="262721ED" w14:textId="2408B0A7" w:rsidR="001D584F" w:rsidRPr="003B09F5" w:rsidRDefault="005D6919">
            <w:pPr>
              <w:pStyle w:val="Compact"/>
              <w:rPr>
                <w:rFonts w:cs="Times New Roman"/>
              </w:rPr>
            </w:pPr>
            <w:r w:rsidRPr="003B09F5">
              <w:rPr>
                <w:rFonts w:cs="Times New Roman"/>
              </w:rPr>
              <w:t xml:space="preserve">The site is composed of </w:t>
            </w:r>
            <w:r w:rsidRPr="003B09F5">
              <w:rPr>
                <w:rFonts w:cs="Times New Roman"/>
                <w:i/>
              </w:rPr>
              <w:t>Banksia</w:t>
            </w:r>
            <w:r w:rsidRPr="003B09F5">
              <w:rPr>
                <w:rFonts w:cs="Times New Roman"/>
              </w:rPr>
              <w:t xml:space="preserve"> woodland and many groundwater dependent plant species typical of </w:t>
            </w:r>
            <w:r w:rsidR="002301E4" w:rsidRPr="003B09F5">
              <w:rPr>
                <w:rFonts w:cs="Times New Roman"/>
              </w:rPr>
              <w:t>Dampland</w:t>
            </w:r>
            <w:r w:rsidRPr="003B09F5">
              <w:rPr>
                <w:rFonts w:cs="Times New Roman"/>
              </w:rPr>
              <w:t xml:space="preserve"> habitats. Monitoring suggests that the community is relatively stable and has recovered from past fire events. Given the proposed changes in abstraction, it is likely that these species will continue to </w:t>
            </w:r>
            <w:r w:rsidR="002301E4" w:rsidRPr="003B09F5">
              <w:rPr>
                <w:rFonts w:cs="Times New Roman"/>
              </w:rPr>
              <w:t>persist,</w:t>
            </w:r>
            <w:r w:rsidRPr="003B09F5">
              <w:rPr>
                <w:rFonts w:cs="Times New Roman"/>
              </w:rPr>
              <w:t xml:space="preserve"> and the rich native consortium of vegetation will</w:t>
            </w:r>
            <w:r w:rsidR="002301E4" w:rsidRPr="003B09F5">
              <w:rPr>
                <w:rFonts w:cs="Times New Roman"/>
              </w:rPr>
              <w:t xml:space="preserve"> also</w:t>
            </w:r>
            <w:r w:rsidRPr="003B09F5">
              <w:rPr>
                <w:rFonts w:cs="Times New Roman"/>
              </w:rPr>
              <w:t xml:space="preserve"> persist.</w:t>
            </w:r>
          </w:p>
        </w:tc>
        <w:tc>
          <w:tcPr>
            <w:tcW w:w="0" w:type="auto"/>
          </w:tcPr>
          <w:p w14:paraId="262721EE" w14:textId="77777777" w:rsidR="001D584F" w:rsidRPr="003B09F5" w:rsidRDefault="005D6919">
            <w:pPr>
              <w:pStyle w:val="Compact"/>
              <w:jc w:val="center"/>
              <w:rPr>
                <w:rFonts w:cs="Times New Roman"/>
              </w:rPr>
            </w:pPr>
            <w:r w:rsidRPr="003B09F5">
              <w:rPr>
                <w:rFonts w:cs="Times New Roman"/>
              </w:rPr>
              <w:t>Very likely</w:t>
            </w:r>
          </w:p>
        </w:tc>
      </w:tr>
      <w:tr w:rsidR="003B09F5" w:rsidRPr="003B09F5" w14:paraId="262721F3" w14:textId="77777777">
        <w:tc>
          <w:tcPr>
            <w:tcW w:w="0" w:type="auto"/>
          </w:tcPr>
          <w:p w14:paraId="262721F0"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1F1" w14:textId="77777777" w:rsidR="001D584F" w:rsidRPr="003B09F5" w:rsidRDefault="001D584F">
            <w:pPr>
              <w:pStyle w:val="Compact"/>
              <w:rPr>
                <w:rFonts w:cs="Times New Roman"/>
              </w:rPr>
            </w:pPr>
          </w:p>
        </w:tc>
        <w:tc>
          <w:tcPr>
            <w:tcW w:w="0" w:type="auto"/>
          </w:tcPr>
          <w:p w14:paraId="262721F2" w14:textId="77777777" w:rsidR="001D584F" w:rsidRPr="003B09F5" w:rsidRDefault="001D584F">
            <w:pPr>
              <w:pStyle w:val="Compact"/>
              <w:rPr>
                <w:rFonts w:cs="Times New Roman"/>
              </w:rPr>
            </w:pPr>
          </w:p>
        </w:tc>
      </w:tr>
      <w:tr w:rsidR="003B09F5" w:rsidRPr="003B09F5" w14:paraId="262721F7" w14:textId="77777777">
        <w:tc>
          <w:tcPr>
            <w:tcW w:w="0" w:type="auto"/>
          </w:tcPr>
          <w:p w14:paraId="262721F4" w14:textId="77777777" w:rsidR="001D584F" w:rsidRPr="003B09F5" w:rsidRDefault="005D6919">
            <w:pPr>
              <w:pStyle w:val="Compact"/>
              <w:rPr>
                <w:rFonts w:cs="Times New Roman"/>
              </w:rPr>
            </w:pPr>
            <w:r w:rsidRPr="003B09F5">
              <w:rPr>
                <w:rFonts w:cs="Times New Roman"/>
              </w:rPr>
              <w:t>* Maintain wildlife and landscape values of the wetlands</w:t>
            </w:r>
          </w:p>
        </w:tc>
        <w:tc>
          <w:tcPr>
            <w:tcW w:w="0" w:type="auto"/>
          </w:tcPr>
          <w:p w14:paraId="262721F5" w14:textId="77777777" w:rsidR="001D584F" w:rsidRPr="003B09F5" w:rsidRDefault="005D6919">
            <w:pPr>
              <w:pStyle w:val="Compact"/>
              <w:rPr>
                <w:rFonts w:cs="Times New Roman"/>
              </w:rPr>
            </w:pPr>
            <w:r w:rsidRPr="003B09F5">
              <w:rPr>
                <w:rFonts w:cs="Times New Roman"/>
              </w:rPr>
              <w:t xml:space="preserve">The site will retain the </w:t>
            </w:r>
            <w:r w:rsidRPr="003B09F5">
              <w:rPr>
                <w:rFonts w:cs="Times New Roman"/>
                <w:i/>
              </w:rPr>
              <w:t>Banksia</w:t>
            </w:r>
            <w:r w:rsidRPr="003B09F5">
              <w:rPr>
                <w:rFonts w:cs="Times New Roman"/>
              </w:rPr>
              <w:t xml:space="preserve"> woodlands as a feature and continue to provide habitat to wildlife.</w:t>
            </w:r>
          </w:p>
        </w:tc>
        <w:tc>
          <w:tcPr>
            <w:tcW w:w="0" w:type="auto"/>
          </w:tcPr>
          <w:p w14:paraId="262721F6" w14:textId="77777777" w:rsidR="001D584F" w:rsidRPr="003B09F5" w:rsidRDefault="005D6919">
            <w:pPr>
              <w:pStyle w:val="Compact"/>
              <w:jc w:val="center"/>
              <w:rPr>
                <w:rFonts w:cs="Times New Roman"/>
              </w:rPr>
            </w:pPr>
            <w:r w:rsidRPr="003B09F5">
              <w:rPr>
                <w:rFonts w:cs="Times New Roman"/>
              </w:rPr>
              <w:t>Very likely</w:t>
            </w:r>
          </w:p>
        </w:tc>
      </w:tr>
      <w:tr w:rsidR="003B09F5" w:rsidRPr="003B09F5" w14:paraId="262721FB" w14:textId="77777777">
        <w:tc>
          <w:tcPr>
            <w:tcW w:w="0" w:type="auto"/>
          </w:tcPr>
          <w:p w14:paraId="262721F8" w14:textId="77777777" w:rsidR="001D584F" w:rsidRPr="003B09F5" w:rsidRDefault="005D6919">
            <w:pPr>
              <w:pStyle w:val="Compact"/>
              <w:rPr>
                <w:rFonts w:cs="Times New Roman"/>
              </w:rPr>
            </w:pPr>
            <w:r w:rsidRPr="003B09F5">
              <w:rPr>
                <w:rFonts w:cs="Times New Roman"/>
              </w:rPr>
              <w:t>* Maintain the existing areas of wetlands and wetland vegetation</w:t>
            </w:r>
          </w:p>
        </w:tc>
        <w:tc>
          <w:tcPr>
            <w:tcW w:w="0" w:type="auto"/>
          </w:tcPr>
          <w:p w14:paraId="262721F9" w14:textId="4473D3E4" w:rsidR="001D584F" w:rsidRPr="003B09F5" w:rsidRDefault="005D6919">
            <w:pPr>
              <w:pStyle w:val="Compact"/>
              <w:rPr>
                <w:rFonts w:cs="Times New Roman"/>
              </w:rPr>
            </w:pPr>
            <w:r w:rsidRPr="003B09F5">
              <w:rPr>
                <w:rFonts w:cs="Times New Roman"/>
              </w:rPr>
              <w:t xml:space="preserve">Some </w:t>
            </w:r>
            <w:r w:rsidR="002301E4" w:rsidRPr="003B09F5">
              <w:rPr>
                <w:rFonts w:cs="Times New Roman"/>
              </w:rPr>
              <w:t>deep-rooted</w:t>
            </w:r>
            <w:r w:rsidRPr="003B09F5">
              <w:rPr>
                <w:rFonts w:cs="Times New Roman"/>
              </w:rPr>
              <w:t xml:space="preserve"> wetland species, such as </w:t>
            </w:r>
            <w:r w:rsidRPr="003B09F5">
              <w:rPr>
                <w:rFonts w:cs="Times New Roman"/>
                <w:i/>
              </w:rPr>
              <w:t xml:space="preserve">Adenanthos cygnorum, </w:t>
            </w:r>
            <w:r w:rsidRPr="006E724A">
              <w:rPr>
                <w:rFonts w:cs="Times New Roman"/>
              </w:rPr>
              <w:t xml:space="preserve">which are susceptible to groundwater declines, are predicted to increase in cover abundance given a scenario of low ground water levels. It is likely that the site will retain many of key wetland species, but it is unlikely </w:t>
            </w:r>
            <w:r w:rsidRPr="006E724A">
              <w:rPr>
                <w:rFonts w:cs="Times New Roman"/>
                <w:i/>
              </w:rPr>
              <w:t>B. articulata</w:t>
            </w:r>
            <w:r w:rsidRPr="003B09F5">
              <w:rPr>
                <w:rFonts w:cs="Times New Roman"/>
              </w:rPr>
              <w:t xml:space="preserve"> will return.</w:t>
            </w:r>
          </w:p>
        </w:tc>
        <w:tc>
          <w:tcPr>
            <w:tcW w:w="0" w:type="auto"/>
          </w:tcPr>
          <w:p w14:paraId="262721FA" w14:textId="77777777" w:rsidR="001D584F" w:rsidRPr="003B09F5" w:rsidRDefault="005D6919">
            <w:pPr>
              <w:pStyle w:val="Compact"/>
              <w:jc w:val="center"/>
              <w:rPr>
                <w:rFonts w:cs="Times New Roman"/>
              </w:rPr>
            </w:pPr>
            <w:r w:rsidRPr="003B09F5">
              <w:rPr>
                <w:rFonts w:cs="Times New Roman"/>
              </w:rPr>
              <w:t>Likely</w:t>
            </w:r>
          </w:p>
        </w:tc>
      </w:tr>
    </w:tbl>
    <w:p w14:paraId="49EA1556" w14:textId="77777777" w:rsidR="007177D1" w:rsidRDefault="007177D1">
      <w:pPr>
        <w:pStyle w:val="Heading3"/>
        <w:rPr>
          <w:rFonts w:cs="Times New Roman"/>
        </w:rPr>
        <w:sectPr w:rsidR="007177D1" w:rsidSect="007177D1">
          <w:pgSz w:w="15840" w:h="12240" w:orient="landscape"/>
          <w:pgMar w:top="1440" w:right="1440" w:bottom="1440" w:left="1440" w:header="720" w:footer="720" w:gutter="0"/>
          <w:cols w:space="720"/>
          <w:docGrid w:linePitch="326"/>
        </w:sectPr>
      </w:pPr>
      <w:bookmarkStart w:id="204" w:name="vegetation-dynamics-11"/>
    </w:p>
    <w:p w14:paraId="26272207" w14:textId="749A5A53" w:rsidR="001D584F" w:rsidRPr="003B09F5" w:rsidRDefault="005D6919">
      <w:pPr>
        <w:pStyle w:val="Heading2"/>
        <w:rPr>
          <w:rFonts w:cs="Times New Roman"/>
        </w:rPr>
      </w:pPr>
      <w:bookmarkStart w:id="205" w:name="mm59b---whiteman-park-east"/>
      <w:bookmarkStart w:id="206" w:name="_Toc29410616"/>
      <w:bookmarkEnd w:id="204"/>
      <w:r w:rsidRPr="003B09F5">
        <w:rPr>
          <w:rFonts w:cs="Times New Roman"/>
        </w:rPr>
        <w:lastRenderedPageBreak/>
        <w:t>MM59B - Whiteman Park East</w:t>
      </w:r>
      <w:bookmarkEnd w:id="205"/>
      <w:bookmarkEnd w:id="206"/>
    </w:p>
    <w:p w14:paraId="26272208" w14:textId="77777777" w:rsidR="001D584F" w:rsidRPr="003B09F5" w:rsidRDefault="005D6919">
      <w:pPr>
        <w:pStyle w:val="Heading3"/>
        <w:rPr>
          <w:rFonts w:cs="Times New Roman"/>
        </w:rPr>
      </w:pPr>
      <w:bookmarkStart w:id="207" w:name="hydrology-11"/>
      <w:bookmarkStart w:id="208" w:name="_Toc29410617"/>
      <w:r w:rsidRPr="003B09F5">
        <w:rPr>
          <w:rFonts w:cs="Times New Roman"/>
        </w:rPr>
        <w:t>Hydrology</w:t>
      </w:r>
      <w:bookmarkEnd w:id="207"/>
      <w:bookmarkEnd w:id="208"/>
    </w:p>
    <w:p w14:paraId="26272209" w14:textId="105C49D2" w:rsidR="001D584F" w:rsidRDefault="005D6919">
      <w:pPr>
        <w:pStyle w:val="FirstParagraph"/>
        <w:rPr>
          <w:rFonts w:cs="Times New Roman"/>
        </w:rPr>
      </w:pPr>
      <w:r w:rsidRPr="003B09F5">
        <w:rPr>
          <w:rFonts w:cs="Times New Roman"/>
        </w:rPr>
        <w:t>Groundwater levels at Whiteman Park East have been declining since 1980, although this decline seems to have stabilised since 2010 (</w:t>
      </w:r>
      <w:r w:rsidR="00607338">
        <w:rPr>
          <w:rFonts w:cs="Times New Roman"/>
        </w:rPr>
        <w:fldChar w:fldCharType="begin"/>
      </w:r>
      <w:r w:rsidR="00607338">
        <w:rPr>
          <w:rFonts w:cs="Times New Roman"/>
        </w:rPr>
        <w:instrText xml:space="preserve"> REF _Ref25920730 \h </w:instrText>
      </w:r>
      <w:r w:rsidR="00607338">
        <w:rPr>
          <w:rFonts w:cs="Times New Roman"/>
        </w:rPr>
      </w:r>
      <w:r w:rsidR="00607338">
        <w:rPr>
          <w:rFonts w:cs="Times New Roman"/>
        </w:rPr>
        <w:fldChar w:fldCharType="separate"/>
      </w:r>
      <w:r w:rsidR="00E3659C" w:rsidRPr="003B09F5">
        <w:rPr>
          <w:rFonts w:cs="Times New Roman"/>
        </w:rPr>
        <w:t xml:space="preserve">Figure </w:t>
      </w:r>
      <w:r w:rsidR="00E3659C">
        <w:rPr>
          <w:rFonts w:cs="Times New Roman"/>
          <w:noProof/>
        </w:rPr>
        <w:t>53</w:t>
      </w:r>
      <w:r w:rsidR="00607338">
        <w:rPr>
          <w:rFonts w:cs="Times New Roman"/>
        </w:rPr>
        <w:fldChar w:fldCharType="end"/>
      </w:r>
      <w:r w:rsidRPr="003B09F5">
        <w:rPr>
          <w:rFonts w:cs="Times New Roman"/>
        </w:rPr>
        <w:t>). Current 5-year mean maximum and minimum water levels are 0.9 and 0.6 m lower than 1994-1999 levels, respectively (</w:t>
      </w:r>
      <w:r w:rsidR="007177D1">
        <w:rPr>
          <w:rFonts w:cs="Times New Roman"/>
        </w:rPr>
        <w:fldChar w:fldCharType="begin"/>
      </w:r>
      <w:r w:rsidR="007177D1">
        <w:rPr>
          <w:rFonts w:cs="Times New Roman"/>
        </w:rPr>
        <w:instrText xml:space="preserve"> REF _Ref25922306 \h </w:instrText>
      </w:r>
      <w:r w:rsidR="007177D1">
        <w:rPr>
          <w:rFonts w:cs="Times New Roman"/>
        </w:rPr>
      </w:r>
      <w:r w:rsidR="007177D1">
        <w:rPr>
          <w:rFonts w:cs="Times New Roman"/>
        </w:rPr>
        <w:fldChar w:fldCharType="separate"/>
      </w:r>
      <w:r w:rsidR="00E3659C">
        <w:t xml:space="preserve">Table </w:t>
      </w:r>
      <w:r w:rsidR="00E3659C">
        <w:rPr>
          <w:noProof/>
        </w:rPr>
        <w:t>27</w:t>
      </w:r>
      <w:r w:rsidR="007177D1">
        <w:rPr>
          <w:rFonts w:cs="Times New Roman"/>
        </w:rPr>
        <w:fldChar w:fldCharType="end"/>
      </w:r>
      <w:r w:rsidRPr="003B09F5">
        <w:rPr>
          <w:rFonts w:cs="Times New Roman"/>
        </w:rPr>
        <w:t>). Minimum water levels occur in June, while maximums are usually reached in October.</w:t>
      </w:r>
    </w:p>
    <w:p w14:paraId="50A16EAE" w14:textId="57F6131E" w:rsidR="0088178A" w:rsidRDefault="0088178A" w:rsidP="0088178A">
      <w:pPr>
        <w:pStyle w:val="Caption"/>
        <w:keepNext/>
      </w:pPr>
      <w:bookmarkStart w:id="209" w:name="_Ref25922306"/>
      <w:r>
        <w:t xml:space="preserve">Table </w:t>
      </w:r>
      <w:fldSimple w:instr=" SEQ Table \* ARABIC ">
        <w:r w:rsidR="00E3659C">
          <w:rPr>
            <w:noProof/>
          </w:rPr>
          <w:t>27</w:t>
        </w:r>
      </w:fldSimple>
      <w:bookmarkEnd w:id="209"/>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sidR="00AF0AC1">
        <w:rPr>
          <w:lang w:val="en-AU"/>
        </w:rPr>
        <w:t>Whiteman Park East.</w:t>
      </w:r>
    </w:p>
    <w:tbl>
      <w:tblPr>
        <w:tblStyle w:val="Table"/>
        <w:tblW w:w="8144" w:type="dxa"/>
        <w:tblLook w:val="04A0" w:firstRow="1" w:lastRow="0" w:firstColumn="1" w:lastColumn="0" w:noHBand="0" w:noVBand="1"/>
      </w:tblPr>
      <w:tblGrid>
        <w:gridCol w:w="1989"/>
        <w:gridCol w:w="2051"/>
        <w:gridCol w:w="1368"/>
        <w:gridCol w:w="1368"/>
        <w:gridCol w:w="1368"/>
      </w:tblGrid>
      <w:tr w:rsidR="0088178A" w14:paraId="25448174" w14:textId="77777777" w:rsidTr="007C2274">
        <w:tc>
          <w:tcPr>
            <w:tcW w:w="1989" w:type="dxa"/>
          </w:tcPr>
          <w:p w14:paraId="5C1FF93A" w14:textId="77777777" w:rsidR="0088178A" w:rsidRDefault="0088178A" w:rsidP="00376A55">
            <w:pPr>
              <w:pStyle w:val="BodyText"/>
            </w:pPr>
            <w:r>
              <w:t>Period</w:t>
            </w:r>
          </w:p>
        </w:tc>
        <w:tc>
          <w:tcPr>
            <w:tcW w:w="2051" w:type="dxa"/>
          </w:tcPr>
          <w:p w14:paraId="51A9151D" w14:textId="77777777" w:rsidR="0088178A" w:rsidRPr="00016946" w:rsidRDefault="0088178A" w:rsidP="00376A55">
            <w:pPr>
              <w:pStyle w:val="BodyText"/>
              <w:rPr>
                <w:lang w:val="en-AU"/>
              </w:rPr>
            </w:pPr>
            <w:r w:rsidRPr="00016946">
              <w:rPr>
                <w:lang w:val="en-AU"/>
              </w:rPr>
              <w:t>Mean</w:t>
            </w:r>
            <w:r>
              <w:rPr>
                <w:lang w:val="en-AU"/>
              </w:rPr>
              <w:t xml:space="preserve"> </w:t>
            </w:r>
            <w:r w:rsidRPr="00016946">
              <w:rPr>
                <w:lang w:val="en-AU"/>
              </w:rPr>
              <w:t>max seasonal</w:t>
            </w:r>
          </w:p>
          <w:p w14:paraId="5E9BDAB7" w14:textId="77777777" w:rsidR="0088178A" w:rsidRDefault="0088178A" w:rsidP="00376A55">
            <w:pPr>
              <w:pStyle w:val="BodyText"/>
            </w:pPr>
            <w:r w:rsidRPr="00016946">
              <w:rPr>
                <w:lang w:val="en-AU"/>
              </w:rPr>
              <w:t>level (mAHD)</w:t>
            </w:r>
          </w:p>
        </w:tc>
        <w:tc>
          <w:tcPr>
            <w:tcW w:w="1368" w:type="dxa"/>
          </w:tcPr>
          <w:p w14:paraId="1C228EE0" w14:textId="77777777" w:rsidR="0088178A" w:rsidRPr="00016946" w:rsidRDefault="0088178A"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74CFEC88" w14:textId="77777777" w:rsidR="0088178A" w:rsidRDefault="0088178A" w:rsidP="00376A55">
            <w:pPr>
              <w:pStyle w:val="BodyText"/>
            </w:pPr>
            <w:r w:rsidRPr="00016946">
              <w:rPr>
                <w:lang w:val="en-AU"/>
              </w:rPr>
              <w:t>level (mAHD)</w:t>
            </w:r>
          </w:p>
        </w:tc>
        <w:tc>
          <w:tcPr>
            <w:tcW w:w="1368" w:type="dxa"/>
          </w:tcPr>
          <w:p w14:paraId="67B21058" w14:textId="77777777" w:rsidR="0088178A" w:rsidRDefault="0088178A" w:rsidP="00376A55">
            <w:pPr>
              <w:pStyle w:val="BodyText"/>
            </w:pPr>
            <w:r>
              <w:t>Mean seasonal change (m)</w:t>
            </w:r>
          </w:p>
        </w:tc>
        <w:tc>
          <w:tcPr>
            <w:tcW w:w="1368" w:type="dxa"/>
          </w:tcPr>
          <w:p w14:paraId="3529F263" w14:textId="77777777" w:rsidR="0088178A" w:rsidRDefault="0088178A" w:rsidP="00376A55">
            <w:pPr>
              <w:pStyle w:val="BodyText"/>
            </w:pPr>
            <w:r>
              <w:t>Mean max to min (days)</w:t>
            </w:r>
          </w:p>
        </w:tc>
      </w:tr>
      <w:tr w:rsidR="0088178A" w14:paraId="5B2B7B2A" w14:textId="77777777" w:rsidTr="007C2274">
        <w:tc>
          <w:tcPr>
            <w:tcW w:w="1989" w:type="dxa"/>
          </w:tcPr>
          <w:p w14:paraId="50270F8A" w14:textId="77777777" w:rsidR="0088178A" w:rsidRDefault="0088178A" w:rsidP="00376A55">
            <w:pPr>
              <w:pStyle w:val="BodyText"/>
            </w:pPr>
            <w:r>
              <w:t>08/1994 – 07/1999</w:t>
            </w:r>
          </w:p>
        </w:tc>
        <w:tc>
          <w:tcPr>
            <w:tcW w:w="2051" w:type="dxa"/>
          </w:tcPr>
          <w:p w14:paraId="058BF728" w14:textId="2F6BAD94" w:rsidR="0088178A" w:rsidRDefault="0088178A" w:rsidP="00376A55">
            <w:pPr>
              <w:pStyle w:val="BodyText"/>
            </w:pPr>
            <w:r>
              <w:t>37.2 (Oct)</w:t>
            </w:r>
          </w:p>
        </w:tc>
        <w:tc>
          <w:tcPr>
            <w:tcW w:w="1368" w:type="dxa"/>
          </w:tcPr>
          <w:p w14:paraId="65955AB9" w14:textId="3BF7A2D2" w:rsidR="0088178A" w:rsidRDefault="00AF0AC1" w:rsidP="00376A55">
            <w:pPr>
              <w:pStyle w:val="BodyText"/>
            </w:pPr>
            <w:r>
              <w:t>36.2</w:t>
            </w:r>
            <w:r w:rsidR="0088178A">
              <w:t xml:space="preserve"> (</w:t>
            </w:r>
            <w:r>
              <w:t>Jun</w:t>
            </w:r>
            <w:r w:rsidR="0088178A">
              <w:t>)</w:t>
            </w:r>
          </w:p>
        </w:tc>
        <w:tc>
          <w:tcPr>
            <w:tcW w:w="1368" w:type="dxa"/>
          </w:tcPr>
          <w:p w14:paraId="2DC656F5" w14:textId="1EFBC16B" w:rsidR="0088178A" w:rsidRDefault="00AF0AC1" w:rsidP="00376A55">
            <w:pPr>
              <w:pStyle w:val="BodyText"/>
            </w:pPr>
            <w:r>
              <w:t>1.08</w:t>
            </w:r>
          </w:p>
        </w:tc>
        <w:tc>
          <w:tcPr>
            <w:tcW w:w="1368" w:type="dxa"/>
          </w:tcPr>
          <w:p w14:paraId="2D02B020" w14:textId="360A4A79" w:rsidR="0088178A" w:rsidRDefault="00AF0AC1" w:rsidP="00376A55">
            <w:pPr>
              <w:pStyle w:val="BodyText"/>
            </w:pPr>
            <w:r>
              <w:t>229</w:t>
            </w:r>
          </w:p>
        </w:tc>
      </w:tr>
      <w:tr w:rsidR="0088178A" w14:paraId="35E4DAA7" w14:textId="77777777" w:rsidTr="007C2274">
        <w:tc>
          <w:tcPr>
            <w:tcW w:w="1989" w:type="dxa"/>
          </w:tcPr>
          <w:p w14:paraId="2E20D54C" w14:textId="77777777" w:rsidR="0088178A" w:rsidRDefault="0088178A" w:rsidP="00376A55">
            <w:pPr>
              <w:pStyle w:val="BodyText"/>
            </w:pPr>
            <w:r>
              <w:t>08/1999 – 07/2004</w:t>
            </w:r>
          </w:p>
        </w:tc>
        <w:tc>
          <w:tcPr>
            <w:tcW w:w="2051" w:type="dxa"/>
          </w:tcPr>
          <w:p w14:paraId="3CA392AF" w14:textId="356FA333" w:rsidR="0088178A" w:rsidRDefault="0088178A" w:rsidP="00376A55">
            <w:pPr>
              <w:pStyle w:val="BodyText"/>
            </w:pPr>
            <w:r>
              <w:t>37.2 (Oct)</w:t>
            </w:r>
          </w:p>
        </w:tc>
        <w:tc>
          <w:tcPr>
            <w:tcW w:w="1368" w:type="dxa"/>
          </w:tcPr>
          <w:p w14:paraId="6A3F27C0" w14:textId="14973161" w:rsidR="0088178A" w:rsidRDefault="00AF0AC1" w:rsidP="00376A55">
            <w:pPr>
              <w:pStyle w:val="BodyText"/>
            </w:pPr>
            <w:r>
              <w:t>36.1</w:t>
            </w:r>
            <w:r w:rsidR="0088178A">
              <w:t xml:space="preserve"> (</w:t>
            </w:r>
            <w:r>
              <w:t>Jun</w:t>
            </w:r>
            <w:r w:rsidR="0088178A">
              <w:t>)</w:t>
            </w:r>
          </w:p>
        </w:tc>
        <w:tc>
          <w:tcPr>
            <w:tcW w:w="1368" w:type="dxa"/>
          </w:tcPr>
          <w:p w14:paraId="13E4EB56" w14:textId="20FF8F5C" w:rsidR="0088178A" w:rsidRDefault="00AF0AC1" w:rsidP="00376A55">
            <w:pPr>
              <w:pStyle w:val="BodyText"/>
            </w:pPr>
            <w:r>
              <w:t>1.11</w:t>
            </w:r>
          </w:p>
        </w:tc>
        <w:tc>
          <w:tcPr>
            <w:tcW w:w="1368" w:type="dxa"/>
          </w:tcPr>
          <w:p w14:paraId="5024FC03" w14:textId="4C1F8460" w:rsidR="0088178A" w:rsidRDefault="00AF0AC1" w:rsidP="00376A55">
            <w:pPr>
              <w:pStyle w:val="BodyText"/>
            </w:pPr>
            <w:r>
              <w:t>2</w:t>
            </w:r>
            <w:r w:rsidR="0088178A">
              <w:t>44</w:t>
            </w:r>
          </w:p>
        </w:tc>
      </w:tr>
      <w:tr w:rsidR="0088178A" w14:paraId="4D663335" w14:textId="77777777" w:rsidTr="007C2274">
        <w:tc>
          <w:tcPr>
            <w:tcW w:w="1989" w:type="dxa"/>
          </w:tcPr>
          <w:p w14:paraId="27A51129" w14:textId="77777777" w:rsidR="0088178A" w:rsidRDefault="0088178A" w:rsidP="00376A55">
            <w:pPr>
              <w:pStyle w:val="BodyText"/>
            </w:pPr>
            <w:r>
              <w:t>08/2004 – 07/2009</w:t>
            </w:r>
          </w:p>
        </w:tc>
        <w:tc>
          <w:tcPr>
            <w:tcW w:w="2051" w:type="dxa"/>
          </w:tcPr>
          <w:p w14:paraId="0290193B" w14:textId="5EAC9F1B" w:rsidR="0088178A" w:rsidRDefault="0088178A" w:rsidP="00376A55">
            <w:pPr>
              <w:pStyle w:val="BodyText"/>
            </w:pPr>
            <w:r>
              <w:t>36.6 (Sep)</w:t>
            </w:r>
          </w:p>
        </w:tc>
        <w:tc>
          <w:tcPr>
            <w:tcW w:w="1368" w:type="dxa"/>
          </w:tcPr>
          <w:p w14:paraId="6D249CE9" w14:textId="2EA202BE" w:rsidR="0088178A" w:rsidRDefault="00AF0AC1" w:rsidP="00376A55">
            <w:pPr>
              <w:pStyle w:val="BodyText"/>
            </w:pPr>
            <w:r>
              <w:t>35.8</w:t>
            </w:r>
            <w:r w:rsidR="0088178A">
              <w:t xml:space="preserve"> (</w:t>
            </w:r>
            <w:r>
              <w:t>Jun</w:t>
            </w:r>
            <w:r w:rsidR="0088178A">
              <w:t>)</w:t>
            </w:r>
          </w:p>
        </w:tc>
        <w:tc>
          <w:tcPr>
            <w:tcW w:w="1368" w:type="dxa"/>
          </w:tcPr>
          <w:p w14:paraId="30A4847E" w14:textId="4D5DE299" w:rsidR="0088178A" w:rsidRDefault="0088178A" w:rsidP="00376A55">
            <w:pPr>
              <w:pStyle w:val="BodyText"/>
            </w:pPr>
            <w:r>
              <w:t>0.</w:t>
            </w:r>
            <w:r w:rsidR="00AF0AC1">
              <w:t>86</w:t>
            </w:r>
          </w:p>
        </w:tc>
        <w:tc>
          <w:tcPr>
            <w:tcW w:w="1368" w:type="dxa"/>
          </w:tcPr>
          <w:p w14:paraId="327BAB45" w14:textId="21B7F7A8" w:rsidR="0088178A" w:rsidRDefault="00AF0AC1" w:rsidP="00376A55">
            <w:pPr>
              <w:pStyle w:val="BodyText"/>
            </w:pPr>
            <w:r>
              <w:t>244</w:t>
            </w:r>
          </w:p>
        </w:tc>
      </w:tr>
      <w:tr w:rsidR="0088178A" w14:paraId="1B39DABF" w14:textId="77777777" w:rsidTr="007C2274">
        <w:tc>
          <w:tcPr>
            <w:tcW w:w="1989" w:type="dxa"/>
          </w:tcPr>
          <w:p w14:paraId="64C75A7C" w14:textId="77777777" w:rsidR="0088178A" w:rsidRDefault="0088178A" w:rsidP="00376A55">
            <w:pPr>
              <w:pStyle w:val="BodyText"/>
            </w:pPr>
            <w:r>
              <w:t>08/2009 – 07/2014</w:t>
            </w:r>
          </w:p>
        </w:tc>
        <w:tc>
          <w:tcPr>
            <w:tcW w:w="2051" w:type="dxa"/>
          </w:tcPr>
          <w:p w14:paraId="4EE725E8" w14:textId="5F2C2E95" w:rsidR="0088178A" w:rsidRDefault="00AF0AC1" w:rsidP="00376A55">
            <w:pPr>
              <w:pStyle w:val="BodyText"/>
            </w:pPr>
            <w:r>
              <w:t>36.2</w:t>
            </w:r>
            <w:r w:rsidR="0088178A">
              <w:t xml:space="preserve"> (</w:t>
            </w:r>
            <w:r>
              <w:t>Oct</w:t>
            </w:r>
            <w:r w:rsidR="0088178A">
              <w:t>)</w:t>
            </w:r>
          </w:p>
        </w:tc>
        <w:tc>
          <w:tcPr>
            <w:tcW w:w="1368" w:type="dxa"/>
          </w:tcPr>
          <w:p w14:paraId="14A60D7A" w14:textId="0D8F1BAB" w:rsidR="0088178A" w:rsidRDefault="00AF0AC1" w:rsidP="00376A55">
            <w:pPr>
              <w:pStyle w:val="BodyText"/>
            </w:pPr>
            <w:r>
              <w:t>35.5</w:t>
            </w:r>
            <w:r w:rsidR="0088178A">
              <w:t xml:space="preserve"> (</w:t>
            </w:r>
            <w:r>
              <w:t>Jun</w:t>
            </w:r>
            <w:r w:rsidR="0088178A">
              <w:t>)</w:t>
            </w:r>
          </w:p>
        </w:tc>
        <w:tc>
          <w:tcPr>
            <w:tcW w:w="1368" w:type="dxa"/>
          </w:tcPr>
          <w:p w14:paraId="415FACC7" w14:textId="1E192E40" w:rsidR="0088178A" w:rsidRDefault="0088178A" w:rsidP="00376A55">
            <w:pPr>
              <w:pStyle w:val="BodyText"/>
            </w:pPr>
            <w:r>
              <w:t>0.</w:t>
            </w:r>
            <w:r w:rsidR="00AF0AC1">
              <w:t>72</w:t>
            </w:r>
          </w:p>
        </w:tc>
        <w:tc>
          <w:tcPr>
            <w:tcW w:w="1368" w:type="dxa"/>
          </w:tcPr>
          <w:p w14:paraId="0E74359F" w14:textId="2A2FEF18" w:rsidR="0088178A" w:rsidRDefault="00AF0AC1" w:rsidP="00376A55">
            <w:pPr>
              <w:pStyle w:val="BodyText"/>
            </w:pPr>
            <w:r>
              <w:t>249</w:t>
            </w:r>
          </w:p>
        </w:tc>
      </w:tr>
      <w:tr w:rsidR="0088178A" w14:paraId="2BDF8C5B" w14:textId="77777777" w:rsidTr="007C2274">
        <w:tc>
          <w:tcPr>
            <w:tcW w:w="1989" w:type="dxa"/>
          </w:tcPr>
          <w:p w14:paraId="15899DE4" w14:textId="77777777" w:rsidR="0088178A" w:rsidRDefault="0088178A" w:rsidP="00376A55">
            <w:pPr>
              <w:pStyle w:val="BodyText"/>
            </w:pPr>
            <w:r>
              <w:t>08/2014 – 07/2019</w:t>
            </w:r>
          </w:p>
        </w:tc>
        <w:tc>
          <w:tcPr>
            <w:tcW w:w="2051" w:type="dxa"/>
          </w:tcPr>
          <w:p w14:paraId="5B7AF8C3" w14:textId="0A78178E" w:rsidR="0088178A" w:rsidRDefault="00AF0AC1" w:rsidP="00376A55">
            <w:pPr>
              <w:pStyle w:val="BodyText"/>
            </w:pPr>
            <w:r>
              <w:t>36.3</w:t>
            </w:r>
            <w:r w:rsidR="0088178A">
              <w:t xml:space="preserve"> (</w:t>
            </w:r>
            <w:r>
              <w:t>Oct</w:t>
            </w:r>
            <w:r w:rsidR="0088178A">
              <w:t>)</w:t>
            </w:r>
          </w:p>
        </w:tc>
        <w:tc>
          <w:tcPr>
            <w:tcW w:w="1368" w:type="dxa"/>
          </w:tcPr>
          <w:p w14:paraId="17A62EE1" w14:textId="46251DE0" w:rsidR="0088178A" w:rsidRDefault="00AF0AC1" w:rsidP="00376A55">
            <w:pPr>
              <w:pStyle w:val="BodyText"/>
            </w:pPr>
            <w:r>
              <w:t>3</w:t>
            </w:r>
            <w:r w:rsidR="0088178A">
              <w:t>5.6 (</w:t>
            </w:r>
            <w:r>
              <w:t>Jun</w:t>
            </w:r>
            <w:r w:rsidR="0088178A">
              <w:t>)</w:t>
            </w:r>
          </w:p>
        </w:tc>
        <w:tc>
          <w:tcPr>
            <w:tcW w:w="1368" w:type="dxa"/>
          </w:tcPr>
          <w:p w14:paraId="5D611FA4" w14:textId="6B4F758A" w:rsidR="0088178A" w:rsidRDefault="0088178A" w:rsidP="00376A55">
            <w:pPr>
              <w:pStyle w:val="BodyText"/>
            </w:pPr>
            <w:r>
              <w:t>0.</w:t>
            </w:r>
            <w:r w:rsidR="00AF0AC1">
              <w:t>69</w:t>
            </w:r>
          </w:p>
        </w:tc>
        <w:tc>
          <w:tcPr>
            <w:tcW w:w="1368" w:type="dxa"/>
          </w:tcPr>
          <w:p w14:paraId="7207AF5E" w14:textId="2B44833B" w:rsidR="0088178A" w:rsidRDefault="00AF0AC1" w:rsidP="00376A55">
            <w:pPr>
              <w:pStyle w:val="BodyText"/>
            </w:pPr>
            <w:r>
              <w:t>249</w:t>
            </w:r>
          </w:p>
        </w:tc>
      </w:tr>
    </w:tbl>
    <w:p w14:paraId="4209A7A3" w14:textId="77777777" w:rsidR="0046705A" w:rsidRPr="003B09F5" w:rsidRDefault="0046705A" w:rsidP="0046705A">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1524FC30" wp14:editId="46EB8718">
            <wp:extent cx="4620126" cy="3696101"/>
            <wp:effectExtent l="0" t="0" r="0" b="0"/>
            <wp:docPr id="66" name="Picture" descr=" Groundwater levels recorded at bore 61610661 in the vicinity of MM59B. Red segments represent periods of significant decline in groundwater level while blue segments represent periods of significant increase in groundwater level."/>
            <wp:cNvGraphicFramePr/>
            <a:graphic xmlns:a="http://schemas.openxmlformats.org/drawingml/2006/main">
              <a:graphicData uri="http://schemas.openxmlformats.org/drawingml/2006/picture">
                <pic:pic xmlns:pic="http://schemas.openxmlformats.org/drawingml/2006/picture">
                  <pic:nvPicPr>
                    <pic:cNvPr id="0" name="Picture" descr="Figs/MM59BWaterPlot-1.png"/>
                    <pic:cNvPicPr>
                      <a:picLocks noChangeAspect="1" noChangeArrowheads="1"/>
                    </pic:cNvPicPr>
                  </pic:nvPicPr>
                  <pic:blipFill>
                    <a:blip r:embed="rId30"/>
                    <a:stretch>
                      <a:fillRect/>
                    </a:stretch>
                  </pic:blipFill>
                  <pic:spPr bwMode="auto">
                    <a:xfrm>
                      <a:off x="0" y="0"/>
                      <a:ext cx="4620126" cy="3696101"/>
                    </a:xfrm>
                    <a:prstGeom prst="rect">
                      <a:avLst/>
                    </a:prstGeom>
                    <a:noFill/>
                    <a:ln w="9525">
                      <a:noFill/>
                      <a:headEnd/>
                      <a:tailEnd/>
                    </a:ln>
                  </pic:spPr>
                </pic:pic>
              </a:graphicData>
            </a:graphic>
          </wp:inline>
        </w:drawing>
      </w:r>
    </w:p>
    <w:p w14:paraId="0771004B" w14:textId="77777777" w:rsidR="0046705A" w:rsidRPr="003B09F5" w:rsidRDefault="0046705A" w:rsidP="0046705A">
      <w:pPr>
        <w:pStyle w:val="Caption"/>
        <w:rPr>
          <w:rFonts w:ascii="Times New Roman" w:hAnsi="Times New Roman" w:cs="Times New Roman"/>
        </w:rPr>
      </w:pPr>
      <w:bookmarkStart w:id="210" w:name="_Ref2592073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Pr>
          <w:rFonts w:ascii="Times New Roman" w:hAnsi="Times New Roman" w:cs="Times New Roman"/>
          <w:noProof/>
        </w:rPr>
        <w:t>53</w:t>
      </w:r>
      <w:r w:rsidRPr="003B09F5">
        <w:rPr>
          <w:rFonts w:ascii="Times New Roman" w:hAnsi="Times New Roman" w:cs="Times New Roman"/>
        </w:rPr>
        <w:fldChar w:fldCharType="end"/>
      </w:r>
      <w:bookmarkEnd w:id="210"/>
      <w:r w:rsidRPr="003B09F5">
        <w:rPr>
          <w:rFonts w:ascii="Times New Roman" w:hAnsi="Times New Roman" w:cs="Times New Roman"/>
        </w:rPr>
        <w:t xml:space="preserve"> Groundwater levels recorded at bore 61610661 in the vicinity of MM59B. Red segments represent periods of significant decline in groundwater level while blue segments represent periods of significant increase in groundwater level.</w:t>
      </w:r>
    </w:p>
    <w:p w14:paraId="6961D39C" w14:textId="5EC53396" w:rsidR="00B63EBE" w:rsidRDefault="00A200FB" w:rsidP="006110AD">
      <w:pPr>
        <w:pStyle w:val="Heading3"/>
        <w:rPr>
          <w:rFonts w:cs="Times New Roman"/>
        </w:rPr>
      </w:pPr>
      <w:r>
        <w:rPr>
          <w:rFonts w:cs="Times New Roman"/>
        </w:rPr>
        <w:t>Implications of revised threshold</w:t>
      </w:r>
    </w:p>
    <w:p w14:paraId="69755458" w14:textId="12BB2AD3" w:rsidR="00ED06F0" w:rsidRDefault="00ED06F0" w:rsidP="00E7192A">
      <w:pPr>
        <w:pStyle w:val="FirstParagraph"/>
        <w:rPr>
          <w:rFonts w:cs="Times New Roman"/>
        </w:rPr>
      </w:pPr>
      <w:r w:rsidRPr="003B09F5">
        <w:rPr>
          <w:rFonts w:cs="Times New Roman"/>
        </w:rPr>
        <w:t xml:space="preserve">The site contains a fairly sparse understory and open mixed woodland canopy consisting of </w:t>
      </w:r>
      <w:r w:rsidRPr="003B09F5">
        <w:rPr>
          <w:rFonts w:cs="Times New Roman"/>
          <w:i/>
        </w:rPr>
        <w:t>Banksia</w:t>
      </w:r>
      <w:r w:rsidRPr="003B09F5">
        <w:rPr>
          <w:rFonts w:cs="Times New Roman"/>
        </w:rPr>
        <w:t xml:space="preserve"> spp., </w:t>
      </w:r>
      <w:r w:rsidRPr="003B09F5">
        <w:rPr>
          <w:rFonts w:cs="Times New Roman"/>
          <w:i/>
        </w:rPr>
        <w:t>Allocasuarina fraseriana</w:t>
      </w:r>
      <w:r w:rsidRPr="003B09F5">
        <w:rPr>
          <w:rFonts w:cs="Times New Roman"/>
        </w:rPr>
        <w:t xml:space="preserve">, </w:t>
      </w:r>
      <w:r w:rsidRPr="003B09F5">
        <w:rPr>
          <w:rFonts w:cs="Times New Roman"/>
          <w:i/>
        </w:rPr>
        <w:t>Nuytsia floribunda</w:t>
      </w:r>
      <w:r w:rsidRPr="003B09F5">
        <w:rPr>
          <w:rFonts w:cs="Times New Roman"/>
        </w:rPr>
        <w:t xml:space="preserve"> and </w:t>
      </w:r>
      <w:r w:rsidRPr="003B09F5">
        <w:rPr>
          <w:rFonts w:cs="Times New Roman"/>
          <w:i/>
        </w:rPr>
        <w:t>Eucalyptus todtiana</w:t>
      </w:r>
      <w:r w:rsidRPr="003B09F5">
        <w:rPr>
          <w:rFonts w:cs="Times New Roman"/>
        </w:rPr>
        <w:t xml:space="preserve">. </w:t>
      </w:r>
      <w:r w:rsidRPr="003B09F5">
        <w:rPr>
          <w:rFonts w:cs="Times New Roman"/>
          <w:i/>
        </w:rPr>
        <w:t>Banksia</w:t>
      </w:r>
      <w:r w:rsidRPr="003B09F5">
        <w:rPr>
          <w:rFonts w:cs="Times New Roman"/>
        </w:rPr>
        <w:t xml:space="preserve"> species found at the site include </w:t>
      </w:r>
      <w:r w:rsidRPr="003B09F5">
        <w:rPr>
          <w:rFonts w:cs="Times New Roman"/>
          <w:i/>
        </w:rPr>
        <w:t>B. attenuata</w:t>
      </w:r>
      <w:r w:rsidRPr="003B09F5">
        <w:rPr>
          <w:rFonts w:cs="Times New Roman"/>
        </w:rPr>
        <w:t xml:space="preserve">, </w:t>
      </w:r>
      <w:r w:rsidRPr="003B09F5">
        <w:rPr>
          <w:rFonts w:cs="Times New Roman"/>
          <w:i/>
        </w:rPr>
        <w:t>B. ilicifolia</w:t>
      </w:r>
      <w:r w:rsidRPr="003B09F5">
        <w:rPr>
          <w:rFonts w:cs="Times New Roman"/>
        </w:rPr>
        <w:t xml:space="preserve"> and </w:t>
      </w:r>
      <w:r w:rsidRPr="003B09F5">
        <w:rPr>
          <w:rFonts w:cs="Times New Roman"/>
          <w:i/>
        </w:rPr>
        <w:t>B. menziesii</w:t>
      </w:r>
      <w:r w:rsidRPr="003B09F5">
        <w:rPr>
          <w:rFonts w:cs="Times New Roman"/>
        </w:rPr>
        <w:t xml:space="preserve">. Vegetation is slightly degraded with signs of rabbits evident. Species richness and diversity are notably less than some of the other Pinjar sites and more exotic species, such as </w:t>
      </w:r>
      <w:r w:rsidRPr="003B09F5">
        <w:rPr>
          <w:rFonts w:cs="Times New Roman"/>
          <w:i/>
        </w:rPr>
        <w:t>Ursinia anthemoides</w:t>
      </w:r>
      <w:r w:rsidRPr="003B09F5">
        <w:rPr>
          <w:rFonts w:cs="Times New Roman"/>
        </w:rPr>
        <w:t xml:space="preserve">, are present at high cover abundances. Predominant native understory species include </w:t>
      </w:r>
      <w:r w:rsidRPr="003B09F5">
        <w:rPr>
          <w:rFonts w:cs="Times New Roman"/>
          <w:i/>
        </w:rPr>
        <w:t>Scholtzia involucrata</w:t>
      </w:r>
      <w:r w:rsidRPr="003B09F5">
        <w:rPr>
          <w:rFonts w:cs="Times New Roman"/>
        </w:rPr>
        <w:t xml:space="preserve">, </w:t>
      </w:r>
      <w:r w:rsidRPr="003B09F5">
        <w:rPr>
          <w:rFonts w:cs="Times New Roman"/>
          <w:i/>
        </w:rPr>
        <w:t>Calytrix</w:t>
      </w:r>
      <w:r w:rsidRPr="003B09F5">
        <w:rPr>
          <w:rFonts w:cs="Times New Roman"/>
        </w:rPr>
        <w:t xml:space="preserve"> spp. and </w:t>
      </w:r>
      <w:r w:rsidRPr="003B09F5">
        <w:rPr>
          <w:rFonts w:cs="Times New Roman"/>
          <w:i/>
        </w:rPr>
        <w:t>Patersonia occidentalis</w:t>
      </w:r>
      <w:r w:rsidRPr="003B09F5">
        <w:rPr>
          <w:rFonts w:cs="Times New Roman"/>
        </w:rPr>
        <w:t xml:space="preserve">. </w:t>
      </w:r>
      <w:r w:rsidRPr="003B09F5">
        <w:rPr>
          <w:rFonts w:cs="Times New Roman"/>
          <w:i/>
        </w:rPr>
        <w:t>Banksia</w:t>
      </w:r>
      <w:r w:rsidRPr="003B09F5">
        <w:rPr>
          <w:rFonts w:cs="Times New Roman"/>
        </w:rPr>
        <w:t xml:space="preserve"> spp. health was mostly good, although some </w:t>
      </w:r>
      <w:r w:rsidRPr="003B09F5">
        <w:rPr>
          <w:rFonts w:cs="Times New Roman"/>
          <w:i/>
        </w:rPr>
        <w:t>B. attenuata</w:t>
      </w:r>
      <w:r w:rsidRPr="003B09F5">
        <w:rPr>
          <w:rFonts w:cs="Times New Roman"/>
        </w:rPr>
        <w:t xml:space="preserve"> appeared to be approaching senescence, and a number of dead </w:t>
      </w:r>
      <w:r w:rsidRPr="003B09F5">
        <w:rPr>
          <w:rFonts w:cs="Times New Roman"/>
          <w:i/>
        </w:rPr>
        <w:t>Banksia</w:t>
      </w:r>
      <w:r w:rsidRPr="003B09F5">
        <w:rPr>
          <w:rFonts w:cs="Times New Roman"/>
        </w:rPr>
        <w:t xml:space="preserve"> are also present. Recruitment was present but low.</w:t>
      </w:r>
    </w:p>
    <w:p w14:paraId="3166ABF5" w14:textId="239DE623" w:rsidR="00E7192A" w:rsidRPr="00EF0C55" w:rsidRDefault="00EF0C55" w:rsidP="00E7192A">
      <w:pPr>
        <w:pStyle w:val="BodyText"/>
      </w:pPr>
      <w:r>
        <w:t xml:space="preserve">The projected increases in groundwater level are likely to have a positive impact on the health of the </w:t>
      </w:r>
      <w:r>
        <w:rPr>
          <w:i/>
          <w:iCs/>
        </w:rPr>
        <w:t>Banksia</w:t>
      </w:r>
      <w:r>
        <w:t xml:space="preserve"> stands</w:t>
      </w:r>
      <w:r w:rsidR="003E7448">
        <w:t xml:space="preserve"> as </w:t>
      </w:r>
      <w:r w:rsidR="00320499">
        <w:t xml:space="preserve">groundwater becomes more readily available. However, </w:t>
      </w:r>
      <w:r w:rsidR="00205308">
        <w:t>such predictions are speculative as ther</w:t>
      </w:r>
      <w:r w:rsidR="005E16E6">
        <w:t>e</w:t>
      </w:r>
      <w:r w:rsidR="00205308">
        <w:t xml:space="preserve"> has been no monitoring programme at this site and </w:t>
      </w:r>
      <w:r w:rsidR="0032231A">
        <w:t>the shifts associated with groundwater decline are unknown.</w:t>
      </w:r>
    </w:p>
    <w:p w14:paraId="45591F06" w14:textId="5531B332" w:rsidR="00E7192A" w:rsidRPr="00E7192A" w:rsidRDefault="00E7192A" w:rsidP="00E7192A">
      <w:pPr>
        <w:pStyle w:val="BodyText"/>
        <w:sectPr w:rsidR="00E7192A" w:rsidRPr="00E7192A">
          <w:pgSz w:w="12240" w:h="15840"/>
          <w:pgMar w:top="1440" w:right="1440" w:bottom="1440" w:left="1440" w:header="720" w:footer="720" w:gutter="0"/>
          <w:cols w:space="720"/>
        </w:sectPr>
      </w:pPr>
    </w:p>
    <w:p w14:paraId="570DEC47" w14:textId="208E8DF1" w:rsidR="00FB199A" w:rsidRPr="003B09F5" w:rsidRDefault="00FB199A" w:rsidP="00FB199A">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E3659C">
        <w:rPr>
          <w:rFonts w:ascii="Times New Roman" w:hAnsi="Times New Roman" w:cs="Times New Roman"/>
          <w:noProof/>
        </w:rPr>
        <w:t>28</w:t>
      </w:r>
      <w:r w:rsidRPr="003B09F5">
        <w:rPr>
          <w:rFonts w:ascii="Times New Roman" w:hAnsi="Times New Roman" w:cs="Times New Roman"/>
        </w:rPr>
        <w:fldChar w:fldCharType="end"/>
      </w:r>
      <w:r w:rsidRPr="003B09F5">
        <w:rPr>
          <w:rFonts w:ascii="Times New Roman" w:hAnsi="Times New Roman" w:cs="Times New Roman"/>
        </w:rPr>
        <w:t xml:space="preserve"> Ecological consequences of revised thresholds in terms of compliance of stated site values and site management objectives for MM59B.</w:t>
      </w:r>
      <w:r w:rsidR="00020D59">
        <w:rPr>
          <w:rFonts w:ascii="Times New Roman" w:hAnsi="Times New Roman" w:cs="Times New Roman"/>
        </w:rPr>
        <w:t xml:space="preserve"> 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3307"/>
        <w:gridCol w:w="7630"/>
        <w:gridCol w:w="2023"/>
      </w:tblGrid>
      <w:tr w:rsidR="00F6213E" w:rsidRPr="003B09F5" w14:paraId="2627220F" w14:textId="77777777">
        <w:tc>
          <w:tcPr>
            <w:tcW w:w="0" w:type="auto"/>
            <w:tcBorders>
              <w:bottom w:val="single" w:sz="0" w:space="0" w:color="auto"/>
            </w:tcBorders>
            <w:vAlign w:val="bottom"/>
          </w:tcPr>
          <w:p w14:paraId="2627220C"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20D" w14:textId="77777777" w:rsidR="00F6213E" w:rsidRPr="003B09F5" w:rsidRDefault="00F6213E" w:rsidP="00F6213E">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20E" w14:textId="62DAE567"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3B09F5" w:rsidRPr="003B09F5" w14:paraId="26272213" w14:textId="77777777">
        <w:tc>
          <w:tcPr>
            <w:tcW w:w="0" w:type="auto"/>
          </w:tcPr>
          <w:p w14:paraId="26272210" w14:textId="77777777" w:rsidR="001D584F" w:rsidRPr="003B09F5" w:rsidRDefault="005D6919">
            <w:pPr>
              <w:pStyle w:val="Compact"/>
              <w:rPr>
                <w:rFonts w:cs="Times New Roman"/>
              </w:rPr>
            </w:pPr>
            <w:r w:rsidRPr="003B09F5">
              <w:rPr>
                <w:rFonts w:cs="Times New Roman"/>
                <w:b/>
              </w:rPr>
              <w:t>Site values</w:t>
            </w:r>
          </w:p>
        </w:tc>
        <w:tc>
          <w:tcPr>
            <w:tcW w:w="0" w:type="auto"/>
          </w:tcPr>
          <w:p w14:paraId="26272211" w14:textId="77777777" w:rsidR="001D584F" w:rsidRPr="003B09F5" w:rsidRDefault="001D584F">
            <w:pPr>
              <w:pStyle w:val="Compact"/>
              <w:rPr>
                <w:rFonts w:cs="Times New Roman"/>
              </w:rPr>
            </w:pPr>
          </w:p>
        </w:tc>
        <w:tc>
          <w:tcPr>
            <w:tcW w:w="0" w:type="auto"/>
          </w:tcPr>
          <w:p w14:paraId="26272212" w14:textId="77777777" w:rsidR="001D584F" w:rsidRPr="003B09F5" w:rsidRDefault="001D584F">
            <w:pPr>
              <w:pStyle w:val="Compact"/>
              <w:rPr>
                <w:rFonts w:cs="Times New Roman"/>
              </w:rPr>
            </w:pPr>
          </w:p>
        </w:tc>
      </w:tr>
      <w:tr w:rsidR="003B09F5" w:rsidRPr="003B09F5" w14:paraId="26272217" w14:textId="77777777">
        <w:tc>
          <w:tcPr>
            <w:tcW w:w="0" w:type="auto"/>
          </w:tcPr>
          <w:p w14:paraId="26272214" w14:textId="77777777" w:rsidR="001D584F" w:rsidRPr="003B09F5" w:rsidRDefault="005D6919">
            <w:pPr>
              <w:pStyle w:val="Compact"/>
              <w:rPr>
                <w:rFonts w:cs="Times New Roman"/>
              </w:rPr>
            </w:pPr>
            <w:r w:rsidRPr="003B09F5">
              <w:rPr>
                <w:rFonts w:cs="Times New Roman"/>
              </w:rPr>
              <w:t>* Selected to represent water levels over area of undisturbed phreatophytic vegetation</w:t>
            </w:r>
          </w:p>
        </w:tc>
        <w:tc>
          <w:tcPr>
            <w:tcW w:w="0" w:type="auto"/>
          </w:tcPr>
          <w:p w14:paraId="26272215" w14:textId="4BA1DAE6" w:rsidR="001D584F" w:rsidRPr="003B09F5" w:rsidRDefault="005D6919">
            <w:pPr>
              <w:pStyle w:val="Compact"/>
              <w:rPr>
                <w:rFonts w:cs="Times New Roman"/>
              </w:rPr>
            </w:pPr>
            <w:r w:rsidRPr="003B09F5">
              <w:rPr>
                <w:rFonts w:cs="Times New Roman"/>
              </w:rPr>
              <w:t xml:space="preserve">The site contains some important wetland species, including </w:t>
            </w:r>
            <w:r w:rsidRPr="003B09F5">
              <w:rPr>
                <w:rFonts w:cs="Times New Roman"/>
                <w:i/>
              </w:rPr>
              <w:t>Banksia</w:t>
            </w:r>
            <w:r w:rsidRPr="003B09F5">
              <w:rPr>
                <w:rFonts w:cs="Times New Roman"/>
              </w:rPr>
              <w:t xml:space="preserve"> species, </w:t>
            </w:r>
            <w:r w:rsidRPr="003B09F5">
              <w:rPr>
                <w:rFonts w:cs="Times New Roman"/>
                <w:i/>
              </w:rPr>
              <w:t>E. todtiana</w:t>
            </w:r>
            <w:r w:rsidRPr="003B09F5">
              <w:rPr>
                <w:rFonts w:cs="Times New Roman"/>
              </w:rPr>
              <w:t xml:space="preserve">, </w:t>
            </w:r>
            <w:r w:rsidRPr="003B09F5">
              <w:rPr>
                <w:rFonts w:cs="Times New Roman"/>
                <w:i/>
              </w:rPr>
              <w:t>N. floribunda</w:t>
            </w:r>
            <w:r w:rsidRPr="003B09F5">
              <w:rPr>
                <w:rFonts w:cs="Times New Roman"/>
              </w:rPr>
              <w:t xml:space="preserve">, </w:t>
            </w:r>
            <w:r w:rsidRPr="00F55A9C">
              <w:rPr>
                <w:rFonts w:cs="Times New Roman"/>
                <w:i/>
                <w:iCs/>
              </w:rPr>
              <w:t>S. involucrate</w:t>
            </w:r>
            <w:r w:rsidRPr="003B09F5">
              <w:rPr>
                <w:rFonts w:cs="Times New Roman"/>
              </w:rPr>
              <w:t xml:space="preserve"> and </w:t>
            </w:r>
            <w:r w:rsidRPr="003B09F5">
              <w:rPr>
                <w:rFonts w:cs="Times New Roman"/>
                <w:i/>
              </w:rPr>
              <w:t>Calytrix</w:t>
            </w:r>
            <w:r w:rsidRPr="003B09F5">
              <w:rPr>
                <w:rFonts w:cs="Times New Roman"/>
              </w:rPr>
              <w:t xml:space="preserve"> sp. However, the site is compromised by predation from rabbits and high abundance of exotic species.</w:t>
            </w:r>
          </w:p>
        </w:tc>
        <w:tc>
          <w:tcPr>
            <w:tcW w:w="0" w:type="auto"/>
          </w:tcPr>
          <w:p w14:paraId="26272216" w14:textId="77777777" w:rsidR="001D584F" w:rsidRPr="003B09F5" w:rsidRDefault="005D6919">
            <w:pPr>
              <w:pStyle w:val="Compact"/>
              <w:jc w:val="center"/>
              <w:rPr>
                <w:rFonts w:cs="Times New Roman"/>
              </w:rPr>
            </w:pPr>
            <w:r w:rsidRPr="003B09F5">
              <w:rPr>
                <w:rFonts w:cs="Times New Roman"/>
              </w:rPr>
              <w:t>Unlikely</w:t>
            </w:r>
          </w:p>
        </w:tc>
      </w:tr>
      <w:tr w:rsidR="003B09F5" w:rsidRPr="003B09F5" w14:paraId="2627221B" w14:textId="77777777">
        <w:tc>
          <w:tcPr>
            <w:tcW w:w="0" w:type="auto"/>
          </w:tcPr>
          <w:p w14:paraId="26272218" w14:textId="77777777" w:rsidR="001D584F" w:rsidRPr="003B09F5" w:rsidRDefault="005D6919">
            <w:pPr>
              <w:pStyle w:val="Compact"/>
              <w:rPr>
                <w:rFonts w:cs="Times New Roman"/>
              </w:rPr>
            </w:pPr>
            <w:r w:rsidRPr="003B09F5">
              <w:rPr>
                <w:rFonts w:cs="Times New Roman"/>
              </w:rPr>
              <w:t>* Banksia woodland &lt;8m depth to groundwater</w:t>
            </w:r>
          </w:p>
        </w:tc>
        <w:tc>
          <w:tcPr>
            <w:tcW w:w="0" w:type="auto"/>
          </w:tcPr>
          <w:p w14:paraId="26272219" w14:textId="77777777" w:rsidR="001D584F" w:rsidRPr="003B09F5" w:rsidRDefault="005D6919">
            <w:pPr>
              <w:pStyle w:val="Compact"/>
              <w:rPr>
                <w:rFonts w:cs="Times New Roman"/>
              </w:rPr>
            </w:pPr>
            <w:r w:rsidRPr="003B09F5">
              <w:rPr>
                <w:rFonts w:cs="Times New Roman"/>
                <w:i/>
              </w:rPr>
              <w:t>Banksia</w:t>
            </w:r>
            <w:r w:rsidRPr="003B09F5">
              <w:rPr>
                <w:rFonts w:cs="Times New Roman"/>
              </w:rPr>
              <w:t xml:space="preserve"> woodland appears in good health current low groundwater levels are not causing water stress. Given the proposed threshold will require groundwater levels to be higher than current levels, it is likely that </w:t>
            </w:r>
            <w:r w:rsidRPr="003B09F5">
              <w:rPr>
                <w:rFonts w:cs="Times New Roman"/>
                <w:i/>
              </w:rPr>
              <w:t>Banksia</w:t>
            </w:r>
            <w:r w:rsidRPr="003B09F5">
              <w:rPr>
                <w:rFonts w:cs="Times New Roman"/>
              </w:rPr>
              <w:t xml:space="preserve"> woodland will remain healthy.</w:t>
            </w:r>
          </w:p>
        </w:tc>
        <w:tc>
          <w:tcPr>
            <w:tcW w:w="0" w:type="auto"/>
          </w:tcPr>
          <w:p w14:paraId="2627221A"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21F" w14:textId="77777777">
        <w:tc>
          <w:tcPr>
            <w:tcW w:w="0" w:type="auto"/>
          </w:tcPr>
          <w:p w14:paraId="2627221C"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21D" w14:textId="77777777" w:rsidR="001D584F" w:rsidRPr="003B09F5" w:rsidRDefault="001D584F">
            <w:pPr>
              <w:pStyle w:val="Compact"/>
              <w:rPr>
                <w:rFonts w:cs="Times New Roman"/>
              </w:rPr>
            </w:pPr>
          </w:p>
        </w:tc>
        <w:tc>
          <w:tcPr>
            <w:tcW w:w="0" w:type="auto"/>
          </w:tcPr>
          <w:p w14:paraId="2627221E" w14:textId="77777777" w:rsidR="001D584F" w:rsidRPr="003B09F5" w:rsidRDefault="001D584F">
            <w:pPr>
              <w:pStyle w:val="Compact"/>
              <w:rPr>
                <w:rFonts w:cs="Times New Roman"/>
              </w:rPr>
            </w:pPr>
          </w:p>
        </w:tc>
      </w:tr>
      <w:tr w:rsidR="003B09F5" w:rsidRPr="003B09F5" w14:paraId="26272223" w14:textId="77777777">
        <w:tc>
          <w:tcPr>
            <w:tcW w:w="0" w:type="auto"/>
          </w:tcPr>
          <w:p w14:paraId="26272220" w14:textId="77777777" w:rsidR="001D584F" w:rsidRPr="003B09F5" w:rsidRDefault="005D6919">
            <w:pPr>
              <w:pStyle w:val="Compact"/>
              <w:rPr>
                <w:rFonts w:cs="Times New Roman"/>
              </w:rPr>
            </w:pPr>
            <w:r w:rsidRPr="003B09F5">
              <w:rPr>
                <w:rFonts w:cs="Times New Roman"/>
              </w:rPr>
              <w:t>* To protect terrestrial vegetation</w:t>
            </w:r>
          </w:p>
        </w:tc>
        <w:tc>
          <w:tcPr>
            <w:tcW w:w="0" w:type="auto"/>
          </w:tcPr>
          <w:p w14:paraId="26272221" w14:textId="77777777" w:rsidR="001D584F" w:rsidRPr="003B09F5" w:rsidRDefault="005D6919">
            <w:pPr>
              <w:pStyle w:val="Compact"/>
              <w:rPr>
                <w:rFonts w:cs="Times New Roman"/>
              </w:rPr>
            </w:pPr>
            <w:r w:rsidRPr="003B09F5">
              <w:rPr>
                <w:rFonts w:cs="Times New Roman"/>
              </w:rPr>
              <w:t>The high predation from rabbits probably pose the greatest threat to the vegetation currently found at the site.</w:t>
            </w:r>
          </w:p>
        </w:tc>
        <w:tc>
          <w:tcPr>
            <w:tcW w:w="0" w:type="auto"/>
          </w:tcPr>
          <w:p w14:paraId="26272222" w14:textId="77777777" w:rsidR="001D584F" w:rsidRPr="003B09F5" w:rsidRDefault="005D6919">
            <w:pPr>
              <w:pStyle w:val="Compact"/>
              <w:jc w:val="center"/>
              <w:rPr>
                <w:rFonts w:cs="Times New Roman"/>
              </w:rPr>
            </w:pPr>
            <w:r w:rsidRPr="003B09F5">
              <w:rPr>
                <w:rFonts w:cs="Times New Roman"/>
              </w:rPr>
              <w:t>Possible</w:t>
            </w:r>
          </w:p>
        </w:tc>
      </w:tr>
    </w:tbl>
    <w:p w14:paraId="5B9C0F24" w14:textId="77777777" w:rsidR="00B63EBE" w:rsidRDefault="00B63EBE">
      <w:pPr>
        <w:pStyle w:val="Heading3"/>
        <w:rPr>
          <w:rFonts w:cs="Times New Roman"/>
        </w:rPr>
        <w:sectPr w:rsidR="00B63EBE" w:rsidSect="00B63EBE">
          <w:pgSz w:w="15840" w:h="12240" w:orient="landscape"/>
          <w:pgMar w:top="1440" w:right="1440" w:bottom="1440" w:left="1440" w:header="720" w:footer="720" w:gutter="0"/>
          <w:cols w:space="720"/>
          <w:docGrid w:linePitch="326"/>
        </w:sectPr>
      </w:pPr>
      <w:bookmarkStart w:id="211" w:name="vegetation-character"/>
    </w:p>
    <w:p w14:paraId="26272228" w14:textId="60FF95CA" w:rsidR="001D584F" w:rsidRPr="003B09F5" w:rsidRDefault="005D6919">
      <w:pPr>
        <w:pStyle w:val="Heading2"/>
        <w:rPr>
          <w:rFonts w:cs="Times New Roman"/>
        </w:rPr>
      </w:pPr>
      <w:bookmarkStart w:id="212" w:name="pm9---pinjar-north"/>
      <w:bookmarkStart w:id="213" w:name="_Toc29410619"/>
      <w:bookmarkEnd w:id="211"/>
      <w:r w:rsidRPr="003B09F5">
        <w:rPr>
          <w:rFonts w:cs="Times New Roman"/>
        </w:rPr>
        <w:lastRenderedPageBreak/>
        <w:t>PM9 - Pinjar North</w:t>
      </w:r>
      <w:bookmarkEnd w:id="212"/>
      <w:bookmarkEnd w:id="213"/>
    </w:p>
    <w:p w14:paraId="26272229" w14:textId="77777777" w:rsidR="001D584F" w:rsidRPr="003B09F5" w:rsidRDefault="005D6919">
      <w:pPr>
        <w:pStyle w:val="FirstParagraph"/>
        <w:rPr>
          <w:rFonts w:cs="Times New Roman"/>
        </w:rPr>
      </w:pPr>
      <w:r w:rsidRPr="003B09F5">
        <w:rPr>
          <w:rFonts w:cs="Times New Roman"/>
        </w:rPr>
        <w:t>Copied from quote - “Water levels at PM9 have been monitored since 1976 and have fallen approx. 7 meters over this time. It is assumed that vegetation at this site is now no longer able to access groundwater. The nearest vegetation monitoring transect is ‘P50’, located near the Water Corporation’s P50 production bore east of Lake Pinjar, approximately 2.2 km away to the south-west. The P50 transect has been subjected to different influences over the years, including (previous) pumping of the P50 production bore and widespread deaths of vegetation following a succession of high temperatures in the early 1990s, and several fires. There has been an increase in the frequency and cover of species that prefer ‘broad’ site conditions, and an increase in the relative proportion of cover from introduced species. There is a consistent decline on the transect in species preferring excessive wetness.”</w:t>
      </w:r>
    </w:p>
    <w:p w14:paraId="2627222A" w14:textId="77777777" w:rsidR="001D584F" w:rsidRPr="003B09F5" w:rsidRDefault="005D6919">
      <w:pPr>
        <w:pStyle w:val="BodyText"/>
        <w:rPr>
          <w:rFonts w:cs="Times New Roman"/>
        </w:rPr>
      </w:pPr>
      <w:r w:rsidRPr="003B09F5">
        <w:rPr>
          <w:rFonts w:cs="Times New Roman"/>
        </w:rPr>
        <w:t>WHERE IS VEGETARTION TRANSECT AT P50?</w:t>
      </w:r>
    </w:p>
    <w:p w14:paraId="2627222B" w14:textId="77777777" w:rsidR="001D584F" w:rsidRPr="003B09F5" w:rsidRDefault="005D6919">
      <w:pPr>
        <w:pStyle w:val="Heading3"/>
        <w:rPr>
          <w:rFonts w:cs="Times New Roman"/>
        </w:rPr>
      </w:pPr>
      <w:bookmarkStart w:id="214" w:name="hydrology-12"/>
      <w:bookmarkStart w:id="215" w:name="_Toc29410620"/>
      <w:r w:rsidRPr="003B09F5">
        <w:rPr>
          <w:rFonts w:cs="Times New Roman"/>
        </w:rPr>
        <w:t>Hydrology</w:t>
      </w:r>
      <w:bookmarkEnd w:id="214"/>
      <w:bookmarkEnd w:id="215"/>
    </w:p>
    <w:p w14:paraId="2627222C" w14:textId="0FD3B63E" w:rsidR="001D584F" w:rsidRDefault="005D6919">
      <w:pPr>
        <w:pStyle w:val="FirstParagraph"/>
        <w:rPr>
          <w:rFonts w:cs="Times New Roman"/>
        </w:rPr>
      </w:pPr>
      <w:r w:rsidRPr="003B09F5">
        <w:rPr>
          <w:rFonts w:cs="Times New Roman"/>
        </w:rPr>
        <w:t>Groundwater at PM9 have almost continually been in decline since 1980 from approximately 59 mAHD to 2016 levels around 53 mAHD (</w:t>
      </w:r>
      <w:r w:rsidR="00607338">
        <w:rPr>
          <w:rFonts w:cs="Times New Roman"/>
        </w:rPr>
        <w:fldChar w:fldCharType="begin"/>
      </w:r>
      <w:r w:rsidR="00607338">
        <w:rPr>
          <w:rFonts w:cs="Times New Roman"/>
        </w:rPr>
        <w:instrText xml:space="preserve"> REF _Ref25920740 \h </w:instrText>
      </w:r>
      <w:r w:rsidR="00607338">
        <w:rPr>
          <w:rFonts w:cs="Times New Roman"/>
        </w:rPr>
      </w:r>
      <w:r w:rsidR="00607338">
        <w:rPr>
          <w:rFonts w:cs="Times New Roman"/>
        </w:rPr>
        <w:fldChar w:fldCharType="separate"/>
      </w:r>
      <w:r w:rsidR="00E3659C" w:rsidRPr="003B09F5">
        <w:rPr>
          <w:rFonts w:cs="Times New Roman"/>
        </w:rPr>
        <w:t xml:space="preserve">Figure </w:t>
      </w:r>
      <w:r w:rsidR="00E3659C">
        <w:rPr>
          <w:rFonts w:cs="Times New Roman"/>
          <w:noProof/>
        </w:rPr>
        <w:t>54</w:t>
      </w:r>
      <w:r w:rsidR="00607338">
        <w:rPr>
          <w:rFonts w:cs="Times New Roman"/>
        </w:rPr>
        <w:fldChar w:fldCharType="end"/>
      </w:r>
      <w:r w:rsidRPr="003B09F5">
        <w:rPr>
          <w:rFonts w:cs="Times New Roman"/>
        </w:rPr>
        <w:t>). The most significant rate of decline has been occurring since 1995 to 2016. Maximum and minimal seasonal water levels are 4 and 5 m lower now than in the 1994-1999 period, respectively (</w:t>
      </w:r>
      <w:r w:rsidR="00F55A9C">
        <w:rPr>
          <w:rFonts w:cs="Times New Roman"/>
        </w:rPr>
        <w:fldChar w:fldCharType="begin"/>
      </w:r>
      <w:r w:rsidR="00F55A9C">
        <w:rPr>
          <w:rFonts w:cs="Times New Roman"/>
        </w:rPr>
        <w:instrText xml:space="preserve"> REF _Ref25922367 \h </w:instrText>
      </w:r>
      <w:r w:rsidR="00F55A9C">
        <w:rPr>
          <w:rFonts w:cs="Times New Roman"/>
        </w:rPr>
      </w:r>
      <w:r w:rsidR="00F55A9C">
        <w:rPr>
          <w:rFonts w:cs="Times New Roman"/>
        </w:rPr>
        <w:fldChar w:fldCharType="separate"/>
      </w:r>
      <w:r w:rsidR="00E3659C">
        <w:t xml:space="preserve">Table </w:t>
      </w:r>
      <w:r w:rsidR="00E3659C">
        <w:rPr>
          <w:noProof/>
        </w:rPr>
        <w:t>29</w:t>
      </w:r>
      <w:r w:rsidR="00F55A9C">
        <w:rPr>
          <w:rFonts w:cs="Times New Roman"/>
        </w:rPr>
        <w:fldChar w:fldCharType="end"/>
      </w:r>
      <w:r w:rsidRPr="003B09F5">
        <w:rPr>
          <w:rFonts w:cs="Times New Roman"/>
        </w:rPr>
        <w:t>). Since 2016, no measurements at bore 61610804 have been made due to the operation of a nearby rifle range. It is unknown if groundwater levels have continued to decline since 2016 because no measurements have been recorded due to safety concerns regarding access to the bore. If the observed decline has continued, groundwater levels at the site may currently be below 52 mAHD, representing more than a 7 m decline since 1980.</w:t>
      </w:r>
    </w:p>
    <w:p w14:paraId="35BD80EA" w14:textId="04B3A6DB" w:rsidR="00C74F20" w:rsidRDefault="00C74F20" w:rsidP="00C74F20">
      <w:pPr>
        <w:pStyle w:val="Caption"/>
        <w:keepNext/>
      </w:pPr>
      <w:bookmarkStart w:id="216" w:name="_Ref25922367"/>
      <w:r>
        <w:t xml:space="preserve">Table </w:t>
      </w:r>
      <w:fldSimple w:instr=" SEQ Table \* ARABIC ">
        <w:r w:rsidR="00E3659C">
          <w:rPr>
            <w:noProof/>
          </w:rPr>
          <w:t>29</w:t>
        </w:r>
      </w:fldSimple>
      <w:bookmarkEnd w:id="216"/>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Pr>
          <w:lang w:val="en-AU"/>
        </w:rPr>
        <w:t>Pinjar North</w:t>
      </w:r>
      <w:r w:rsidR="00D46F6E">
        <w:rPr>
          <w:lang w:val="en-AU"/>
        </w:rPr>
        <w:t>. The final period is based on data up to 2016 only.</w:t>
      </w:r>
    </w:p>
    <w:tbl>
      <w:tblPr>
        <w:tblStyle w:val="Table"/>
        <w:tblW w:w="8144" w:type="dxa"/>
        <w:tblLook w:val="04A0" w:firstRow="1" w:lastRow="0" w:firstColumn="1" w:lastColumn="0" w:noHBand="0" w:noVBand="1"/>
      </w:tblPr>
      <w:tblGrid>
        <w:gridCol w:w="1989"/>
        <w:gridCol w:w="2051"/>
        <w:gridCol w:w="1368"/>
        <w:gridCol w:w="1368"/>
        <w:gridCol w:w="1368"/>
      </w:tblGrid>
      <w:tr w:rsidR="00C74F20" w14:paraId="179CAAAD" w14:textId="77777777" w:rsidTr="007C2274">
        <w:tc>
          <w:tcPr>
            <w:tcW w:w="1989" w:type="dxa"/>
          </w:tcPr>
          <w:p w14:paraId="42077423" w14:textId="77777777" w:rsidR="00C74F20" w:rsidRDefault="00C74F20" w:rsidP="00376A55">
            <w:pPr>
              <w:pStyle w:val="BodyText"/>
            </w:pPr>
            <w:r>
              <w:t>Period</w:t>
            </w:r>
          </w:p>
        </w:tc>
        <w:tc>
          <w:tcPr>
            <w:tcW w:w="2051" w:type="dxa"/>
          </w:tcPr>
          <w:p w14:paraId="32FF4878" w14:textId="77777777" w:rsidR="00C74F20" w:rsidRPr="00016946" w:rsidRDefault="00C74F20" w:rsidP="00376A55">
            <w:pPr>
              <w:pStyle w:val="BodyText"/>
              <w:rPr>
                <w:lang w:val="en-AU"/>
              </w:rPr>
            </w:pPr>
            <w:r w:rsidRPr="00016946">
              <w:rPr>
                <w:lang w:val="en-AU"/>
              </w:rPr>
              <w:t>Mean</w:t>
            </w:r>
            <w:r>
              <w:rPr>
                <w:lang w:val="en-AU"/>
              </w:rPr>
              <w:t xml:space="preserve"> </w:t>
            </w:r>
            <w:r w:rsidRPr="00016946">
              <w:rPr>
                <w:lang w:val="en-AU"/>
              </w:rPr>
              <w:t>max seasonal</w:t>
            </w:r>
          </w:p>
          <w:p w14:paraId="068BF0B3" w14:textId="77777777" w:rsidR="00C74F20" w:rsidRDefault="00C74F20" w:rsidP="00376A55">
            <w:pPr>
              <w:pStyle w:val="BodyText"/>
            </w:pPr>
            <w:r w:rsidRPr="00016946">
              <w:rPr>
                <w:lang w:val="en-AU"/>
              </w:rPr>
              <w:t>level (mAHD)</w:t>
            </w:r>
          </w:p>
        </w:tc>
        <w:tc>
          <w:tcPr>
            <w:tcW w:w="1368" w:type="dxa"/>
          </w:tcPr>
          <w:p w14:paraId="419DB2FB" w14:textId="77777777" w:rsidR="00C74F20" w:rsidRPr="00016946" w:rsidRDefault="00C74F20"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59E82A9D" w14:textId="77777777" w:rsidR="00C74F20" w:rsidRDefault="00C74F20" w:rsidP="00376A55">
            <w:pPr>
              <w:pStyle w:val="BodyText"/>
            </w:pPr>
            <w:r w:rsidRPr="00016946">
              <w:rPr>
                <w:lang w:val="en-AU"/>
              </w:rPr>
              <w:t>level (mAHD)</w:t>
            </w:r>
          </w:p>
        </w:tc>
        <w:tc>
          <w:tcPr>
            <w:tcW w:w="1368" w:type="dxa"/>
          </w:tcPr>
          <w:p w14:paraId="3AB7A44C" w14:textId="77777777" w:rsidR="00C74F20" w:rsidRDefault="00C74F20" w:rsidP="00376A55">
            <w:pPr>
              <w:pStyle w:val="BodyText"/>
            </w:pPr>
            <w:r>
              <w:t>Mean seasonal change (m)</w:t>
            </w:r>
          </w:p>
        </w:tc>
        <w:tc>
          <w:tcPr>
            <w:tcW w:w="1368" w:type="dxa"/>
          </w:tcPr>
          <w:p w14:paraId="3226DA97" w14:textId="77777777" w:rsidR="00C74F20" w:rsidRDefault="00C74F20" w:rsidP="00376A55">
            <w:pPr>
              <w:pStyle w:val="BodyText"/>
            </w:pPr>
            <w:r>
              <w:t>Mean max to min (days)</w:t>
            </w:r>
          </w:p>
        </w:tc>
      </w:tr>
      <w:tr w:rsidR="00C74F20" w14:paraId="6252E1DD" w14:textId="77777777" w:rsidTr="007C2274">
        <w:tc>
          <w:tcPr>
            <w:tcW w:w="1989" w:type="dxa"/>
          </w:tcPr>
          <w:p w14:paraId="704C5DD3" w14:textId="77777777" w:rsidR="00C74F20" w:rsidRDefault="00C74F20" w:rsidP="00376A55">
            <w:pPr>
              <w:pStyle w:val="BodyText"/>
            </w:pPr>
            <w:r>
              <w:t>08/1994 – 07/1999</w:t>
            </w:r>
          </w:p>
        </w:tc>
        <w:tc>
          <w:tcPr>
            <w:tcW w:w="2051" w:type="dxa"/>
          </w:tcPr>
          <w:p w14:paraId="3CB86396" w14:textId="368DAC04" w:rsidR="00C74F20" w:rsidRDefault="00D46F6E" w:rsidP="00376A55">
            <w:pPr>
              <w:pStyle w:val="BodyText"/>
            </w:pPr>
            <w:r>
              <w:t>58.4</w:t>
            </w:r>
            <w:r w:rsidR="00C74F20">
              <w:t xml:space="preserve"> (</w:t>
            </w:r>
            <w:r>
              <w:t>Nov</w:t>
            </w:r>
            <w:r w:rsidR="00C74F20">
              <w:t>)</w:t>
            </w:r>
          </w:p>
        </w:tc>
        <w:tc>
          <w:tcPr>
            <w:tcW w:w="1368" w:type="dxa"/>
          </w:tcPr>
          <w:p w14:paraId="08D135C1" w14:textId="527F7D4E" w:rsidR="00C74F20" w:rsidRDefault="00A04E66" w:rsidP="00376A55">
            <w:pPr>
              <w:pStyle w:val="BodyText"/>
            </w:pPr>
            <w:r>
              <w:t>57.7</w:t>
            </w:r>
            <w:r w:rsidR="00C74F20">
              <w:t xml:space="preserve"> (</w:t>
            </w:r>
            <w:r w:rsidR="008D15F7">
              <w:t>Jun</w:t>
            </w:r>
            <w:r w:rsidR="00C74F20">
              <w:t>)</w:t>
            </w:r>
          </w:p>
        </w:tc>
        <w:tc>
          <w:tcPr>
            <w:tcW w:w="1368" w:type="dxa"/>
          </w:tcPr>
          <w:p w14:paraId="5D07F2CC" w14:textId="508CA1F7" w:rsidR="00C74F20" w:rsidRDefault="00C74F20" w:rsidP="00376A55">
            <w:pPr>
              <w:pStyle w:val="BodyText"/>
            </w:pPr>
            <w:r>
              <w:t>0.</w:t>
            </w:r>
            <w:r w:rsidR="007D1810">
              <w:t>73</w:t>
            </w:r>
          </w:p>
        </w:tc>
        <w:tc>
          <w:tcPr>
            <w:tcW w:w="1368" w:type="dxa"/>
          </w:tcPr>
          <w:p w14:paraId="14FA531B" w14:textId="3DF6B724" w:rsidR="00C74F20" w:rsidRDefault="008D15F7" w:rsidP="00376A55">
            <w:pPr>
              <w:pStyle w:val="BodyText"/>
            </w:pPr>
            <w:r>
              <w:t>252</w:t>
            </w:r>
          </w:p>
        </w:tc>
      </w:tr>
      <w:tr w:rsidR="00C74F20" w14:paraId="132B8C57" w14:textId="77777777" w:rsidTr="007C2274">
        <w:tc>
          <w:tcPr>
            <w:tcW w:w="1989" w:type="dxa"/>
          </w:tcPr>
          <w:p w14:paraId="20AFB7D3" w14:textId="77777777" w:rsidR="00C74F20" w:rsidRDefault="00C74F20" w:rsidP="00376A55">
            <w:pPr>
              <w:pStyle w:val="BodyText"/>
            </w:pPr>
            <w:r>
              <w:t>08/1999 – 07/2004</w:t>
            </w:r>
          </w:p>
        </w:tc>
        <w:tc>
          <w:tcPr>
            <w:tcW w:w="2051" w:type="dxa"/>
          </w:tcPr>
          <w:p w14:paraId="102BD9A5" w14:textId="1F19AA34" w:rsidR="00C74F20" w:rsidRDefault="00D46F6E" w:rsidP="00376A55">
            <w:pPr>
              <w:pStyle w:val="BodyText"/>
            </w:pPr>
            <w:r>
              <w:t>57</w:t>
            </w:r>
            <w:r w:rsidR="00A04E66">
              <w:t>.5</w:t>
            </w:r>
            <w:r w:rsidR="00C74F20">
              <w:t xml:space="preserve"> (Sep)</w:t>
            </w:r>
          </w:p>
        </w:tc>
        <w:tc>
          <w:tcPr>
            <w:tcW w:w="1368" w:type="dxa"/>
          </w:tcPr>
          <w:p w14:paraId="7D49470F" w14:textId="56166C5D" w:rsidR="00C74F20" w:rsidRDefault="00A04E66" w:rsidP="00376A55">
            <w:pPr>
              <w:pStyle w:val="BodyText"/>
            </w:pPr>
            <w:r>
              <w:t>56.8</w:t>
            </w:r>
            <w:r w:rsidR="00C74F20">
              <w:t xml:space="preserve"> (</w:t>
            </w:r>
            <w:r w:rsidR="008D15F7">
              <w:t>Jul</w:t>
            </w:r>
            <w:r w:rsidR="00C74F20">
              <w:t>)</w:t>
            </w:r>
          </w:p>
        </w:tc>
        <w:tc>
          <w:tcPr>
            <w:tcW w:w="1368" w:type="dxa"/>
          </w:tcPr>
          <w:p w14:paraId="7F380C85" w14:textId="2C5A0E3F" w:rsidR="00C74F20" w:rsidRDefault="00C74F20" w:rsidP="00376A55">
            <w:pPr>
              <w:pStyle w:val="BodyText"/>
            </w:pPr>
            <w:r>
              <w:t>0.</w:t>
            </w:r>
            <w:r w:rsidR="007D1810">
              <w:t>68</w:t>
            </w:r>
          </w:p>
        </w:tc>
        <w:tc>
          <w:tcPr>
            <w:tcW w:w="1368" w:type="dxa"/>
          </w:tcPr>
          <w:p w14:paraId="2445571C" w14:textId="6141A783" w:rsidR="00C74F20" w:rsidRDefault="008D15F7" w:rsidP="00376A55">
            <w:pPr>
              <w:pStyle w:val="BodyText"/>
            </w:pPr>
            <w:r>
              <w:t>201</w:t>
            </w:r>
          </w:p>
        </w:tc>
      </w:tr>
      <w:tr w:rsidR="00C74F20" w14:paraId="027C908E" w14:textId="77777777" w:rsidTr="007C2274">
        <w:tc>
          <w:tcPr>
            <w:tcW w:w="1989" w:type="dxa"/>
          </w:tcPr>
          <w:p w14:paraId="08B39DCE" w14:textId="77777777" w:rsidR="00C74F20" w:rsidRDefault="00C74F20" w:rsidP="00376A55">
            <w:pPr>
              <w:pStyle w:val="BodyText"/>
            </w:pPr>
            <w:r>
              <w:t>08/2004 – 07/2009</w:t>
            </w:r>
          </w:p>
        </w:tc>
        <w:tc>
          <w:tcPr>
            <w:tcW w:w="2051" w:type="dxa"/>
          </w:tcPr>
          <w:p w14:paraId="6DB9A427" w14:textId="0F825748" w:rsidR="00C74F20" w:rsidRDefault="00A04E66" w:rsidP="00376A55">
            <w:pPr>
              <w:pStyle w:val="BodyText"/>
            </w:pPr>
            <w:r>
              <w:t>56.5</w:t>
            </w:r>
            <w:r w:rsidR="00C74F20">
              <w:t xml:space="preserve"> (</w:t>
            </w:r>
            <w:r>
              <w:t>Oct</w:t>
            </w:r>
            <w:r w:rsidR="00C74F20">
              <w:t>)</w:t>
            </w:r>
          </w:p>
        </w:tc>
        <w:tc>
          <w:tcPr>
            <w:tcW w:w="1368" w:type="dxa"/>
          </w:tcPr>
          <w:p w14:paraId="05DB4E7A" w14:textId="6CC201DC" w:rsidR="00C74F20" w:rsidRDefault="00A04E66" w:rsidP="00376A55">
            <w:pPr>
              <w:pStyle w:val="BodyText"/>
            </w:pPr>
            <w:r>
              <w:t>56.0</w:t>
            </w:r>
            <w:r w:rsidR="00C74F20">
              <w:t xml:space="preserve"> (</w:t>
            </w:r>
            <w:r w:rsidR="008D15F7">
              <w:t>Jul</w:t>
            </w:r>
            <w:r w:rsidR="00C74F20">
              <w:t>)</w:t>
            </w:r>
          </w:p>
        </w:tc>
        <w:tc>
          <w:tcPr>
            <w:tcW w:w="1368" w:type="dxa"/>
          </w:tcPr>
          <w:p w14:paraId="495E5DC9" w14:textId="3B29F188" w:rsidR="00C74F20" w:rsidRDefault="00C74F20" w:rsidP="00376A55">
            <w:pPr>
              <w:pStyle w:val="BodyText"/>
            </w:pPr>
            <w:r>
              <w:t>0.</w:t>
            </w:r>
            <w:r w:rsidR="007D1810">
              <w:t>49</w:t>
            </w:r>
          </w:p>
        </w:tc>
        <w:tc>
          <w:tcPr>
            <w:tcW w:w="1368" w:type="dxa"/>
          </w:tcPr>
          <w:p w14:paraId="4440BC17" w14:textId="780E9521" w:rsidR="00C74F20" w:rsidRDefault="008D15F7" w:rsidP="00376A55">
            <w:pPr>
              <w:pStyle w:val="BodyText"/>
            </w:pPr>
            <w:r>
              <w:t>257</w:t>
            </w:r>
          </w:p>
        </w:tc>
      </w:tr>
      <w:tr w:rsidR="00C74F20" w14:paraId="79E023B2" w14:textId="77777777" w:rsidTr="007C2274">
        <w:tc>
          <w:tcPr>
            <w:tcW w:w="1989" w:type="dxa"/>
          </w:tcPr>
          <w:p w14:paraId="7FC25506" w14:textId="77777777" w:rsidR="00C74F20" w:rsidRDefault="00C74F20" w:rsidP="00376A55">
            <w:pPr>
              <w:pStyle w:val="BodyText"/>
            </w:pPr>
            <w:r>
              <w:t>08/2009 – 07/2014</w:t>
            </w:r>
          </w:p>
        </w:tc>
        <w:tc>
          <w:tcPr>
            <w:tcW w:w="2051" w:type="dxa"/>
          </w:tcPr>
          <w:p w14:paraId="5D44C549" w14:textId="2EE03CA0" w:rsidR="00C74F20" w:rsidRDefault="00A04E66" w:rsidP="00376A55">
            <w:pPr>
              <w:pStyle w:val="BodyText"/>
            </w:pPr>
            <w:r>
              <w:t>55.2</w:t>
            </w:r>
            <w:r w:rsidR="00C74F20">
              <w:t xml:space="preserve"> (</w:t>
            </w:r>
            <w:r>
              <w:t>Nov</w:t>
            </w:r>
            <w:r w:rsidR="00C74F20">
              <w:t>)</w:t>
            </w:r>
          </w:p>
        </w:tc>
        <w:tc>
          <w:tcPr>
            <w:tcW w:w="1368" w:type="dxa"/>
          </w:tcPr>
          <w:p w14:paraId="325166E6" w14:textId="79EB3393" w:rsidR="00C74F20" w:rsidRDefault="00C74F20" w:rsidP="00376A55">
            <w:pPr>
              <w:pStyle w:val="BodyText"/>
            </w:pPr>
            <w:r>
              <w:t>5</w:t>
            </w:r>
            <w:r w:rsidR="00A04E66">
              <w:t>4</w:t>
            </w:r>
            <w:r>
              <w:t>.7 (</w:t>
            </w:r>
            <w:r w:rsidR="008D15F7">
              <w:t>Sep</w:t>
            </w:r>
            <w:r>
              <w:t>)</w:t>
            </w:r>
          </w:p>
        </w:tc>
        <w:tc>
          <w:tcPr>
            <w:tcW w:w="1368" w:type="dxa"/>
          </w:tcPr>
          <w:p w14:paraId="77E5562D" w14:textId="1F772BA3" w:rsidR="00C74F20" w:rsidRDefault="00C74F20" w:rsidP="00376A55">
            <w:pPr>
              <w:pStyle w:val="BodyText"/>
            </w:pPr>
            <w:r>
              <w:t>0.</w:t>
            </w:r>
            <w:r w:rsidR="007D1810">
              <w:t>44</w:t>
            </w:r>
          </w:p>
        </w:tc>
        <w:tc>
          <w:tcPr>
            <w:tcW w:w="1368" w:type="dxa"/>
          </w:tcPr>
          <w:p w14:paraId="3427E745" w14:textId="63C44372" w:rsidR="00C74F20" w:rsidRDefault="008D15F7" w:rsidP="00376A55">
            <w:pPr>
              <w:pStyle w:val="BodyText"/>
            </w:pPr>
            <w:r>
              <w:t>207</w:t>
            </w:r>
          </w:p>
        </w:tc>
      </w:tr>
      <w:tr w:rsidR="00C74F20" w14:paraId="169A00B5" w14:textId="77777777" w:rsidTr="007C2274">
        <w:tc>
          <w:tcPr>
            <w:tcW w:w="1989" w:type="dxa"/>
          </w:tcPr>
          <w:p w14:paraId="26C65781" w14:textId="1B61E93B" w:rsidR="00C74F20" w:rsidRDefault="00C74F20" w:rsidP="00376A55">
            <w:pPr>
              <w:pStyle w:val="BodyText"/>
            </w:pPr>
            <w:r>
              <w:t>08/2014 – 07/2016</w:t>
            </w:r>
          </w:p>
        </w:tc>
        <w:tc>
          <w:tcPr>
            <w:tcW w:w="2051" w:type="dxa"/>
          </w:tcPr>
          <w:p w14:paraId="2217C2D0" w14:textId="407E5B5A" w:rsidR="00C74F20" w:rsidRDefault="00A04E66" w:rsidP="00376A55">
            <w:pPr>
              <w:pStyle w:val="BodyText"/>
            </w:pPr>
            <w:r>
              <w:t>54.4</w:t>
            </w:r>
            <w:r w:rsidR="00C74F20">
              <w:t xml:space="preserve"> (</w:t>
            </w:r>
            <w:r>
              <w:t>Dec</w:t>
            </w:r>
            <w:r w:rsidR="00C74F20">
              <w:t>)</w:t>
            </w:r>
          </w:p>
        </w:tc>
        <w:tc>
          <w:tcPr>
            <w:tcW w:w="1368" w:type="dxa"/>
          </w:tcPr>
          <w:p w14:paraId="04995BF7" w14:textId="2F1C7947" w:rsidR="00C74F20" w:rsidRDefault="00C74F20" w:rsidP="00376A55">
            <w:pPr>
              <w:pStyle w:val="BodyText"/>
            </w:pPr>
            <w:r>
              <w:t>5</w:t>
            </w:r>
            <w:r w:rsidR="00A04E66">
              <w:t>2.8</w:t>
            </w:r>
            <w:r>
              <w:t xml:space="preserve"> (</w:t>
            </w:r>
            <w:r w:rsidR="008D15F7">
              <w:t>May</w:t>
            </w:r>
            <w:r>
              <w:t>)</w:t>
            </w:r>
          </w:p>
        </w:tc>
        <w:tc>
          <w:tcPr>
            <w:tcW w:w="1368" w:type="dxa"/>
          </w:tcPr>
          <w:p w14:paraId="0A69C144" w14:textId="723E83D3" w:rsidR="00C74F20" w:rsidRDefault="007D1810" w:rsidP="00376A55">
            <w:pPr>
              <w:pStyle w:val="BodyText"/>
            </w:pPr>
            <w:r>
              <w:t>1.55</w:t>
            </w:r>
          </w:p>
        </w:tc>
        <w:tc>
          <w:tcPr>
            <w:tcW w:w="1368" w:type="dxa"/>
          </w:tcPr>
          <w:p w14:paraId="1627F977" w14:textId="39DFB037" w:rsidR="00C74F20" w:rsidRDefault="008D15F7" w:rsidP="00376A55">
            <w:pPr>
              <w:pStyle w:val="BodyText"/>
            </w:pPr>
            <w:r>
              <w:t>242</w:t>
            </w:r>
          </w:p>
        </w:tc>
      </w:tr>
    </w:tbl>
    <w:p w14:paraId="1A35F2DE" w14:textId="77777777" w:rsidR="004145D8" w:rsidRPr="003B09F5" w:rsidRDefault="004145D8" w:rsidP="004145D8">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43B0B643" wp14:editId="6D4D071F">
            <wp:extent cx="4620126" cy="3696101"/>
            <wp:effectExtent l="0" t="0" r="0" b="0"/>
            <wp:docPr id="67" name="Picture" descr="Groundwater levels recorded at bore 61610804 in the vicinity of PM9. Red segments along trendline indicate preiods of significant decline in groundwater levels."/>
            <wp:cNvGraphicFramePr/>
            <a:graphic xmlns:a="http://schemas.openxmlformats.org/drawingml/2006/main">
              <a:graphicData uri="http://schemas.openxmlformats.org/drawingml/2006/picture">
                <pic:pic xmlns:pic="http://schemas.openxmlformats.org/drawingml/2006/picture">
                  <pic:nvPicPr>
                    <pic:cNvPr id="0" name="Picture" descr="Figs/PM9WaterPlot-1.png"/>
                    <pic:cNvPicPr>
                      <a:picLocks noChangeAspect="1" noChangeArrowheads="1"/>
                    </pic:cNvPicPr>
                  </pic:nvPicPr>
                  <pic:blipFill>
                    <a:blip r:embed="rId31"/>
                    <a:stretch>
                      <a:fillRect/>
                    </a:stretch>
                  </pic:blipFill>
                  <pic:spPr bwMode="auto">
                    <a:xfrm>
                      <a:off x="0" y="0"/>
                      <a:ext cx="4620126" cy="3696101"/>
                    </a:xfrm>
                    <a:prstGeom prst="rect">
                      <a:avLst/>
                    </a:prstGeom>
                    <a:noFill/>
                    <a:ln w="9525">
                      <a:noFill/>
                      <a:headEnd/>
                      <a:tailEnd/>
                    </a:ln>
                  </pic:spPr>
                </pic:pic>
              </a:graphicData>
            </a:graphic>
          </wp:inline>
        </w:drawing>
      </w:r>
    </w:p>
    <w:p w14:paraId="22B2E2BA" w14:textId="77777777" w:rsidR="004145D8" w:rsidRPr="003B09F5" w:rsidRDefault="004145D8" w:rsidP="004145D8">
      <w:pPr>
        <w:pStyle w:val="Caption"/>
        <w:rPr>
          <w:rFonts w:ascii="Times New Roman" w:hAnsi="Times New Roman" w:cs="Times New Roman"/>
        </w:rPr>
      </w:pPr>
      <w:bookmarkStart w:id="217" w:name="_Ref2592074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Pr>
          <w:rFonts w:ascii="Times New Roman" w:hAnsi="Times New Roman" w:cs="Times New Roman"/>
          <w:noProof/>
        </w:rPr>
        <w:t>54</w:t>
      </w:r>
      <w:r w:rsidRPr="003B09F5">
        <w:rPr>
          <w:rFonts w:ascii="Times New Roman" w:hAnsi="Times New Roman" w:cs="Times New Roman"/>
        </w:rPr>
        <w:fldChar w:fldCharType="end"/>
      </w:r>
      <w:bookmarkEnd w:id="217"/>
      <w:r w:rsidRPr="003B09F5">
        <w:rPr>
          <w:rFonts w:ascii="Times New Roman" w:hAnsi="Times New Roman" w:cs="Times New Roman"/>
        </w:rPr>
        <w:t xml:space="preserve"> Groundwater levels recorded at bore 61610804 in the vicinity of PM9. Red segments along trendline indicate periods of significant decline in groundwater levels.</w:t>
      </w:r>
    </w:p>
    <w:p w14:paraId="2627222D" w14:textId="44897F08" w:rsidR="001D584F" w:rsidRPr="003B09F5" w:rsidRDefault="00A200FB">
      <w:pPr>
        <w:pStyle w:val="Heading3"/>
        <w:rPr>
          <w:rFonts w:cs="Times New Roman"/>
        </w:rPr>
      </w:pPr>
      <w:r>
        <w:rPr>
          <w:rFonts w:cs="Times New Roman"/>
        </w:rPr>
        <w:t>Implications of revised threshold</w:t>
      </w:r>
    </w:p>
    <w:p w14:paraId="5389DA44" w14:textId="77777777" w:rsidR="00590956" w:rsidRPr="003B09F5" w:rsidRDefault="00590956">
      <w:pPr>
        <w:rPr>
          <w:rFonts w:ascii="Times New Roman" w:eastAsiaTheme="majorEastAsia" w:hAnsi="Times New Roman" w:cs="Times New Roman"/>
          <w:b/>
          <w:bCs/>
          <w:sz w:val="32"/>
          <w:szCs w:val="32"/>
        </w:rPr>
      </w:pPr>
      <w:bookmarkStart w:id="218" w:name="wm1---pinjar"/>
      <w:r w:rsidRPr="003B09F5">
        <w:rPr>
          <w:rFonts w:ascii="Times New Roman" w:hAnsi="Times New Roman" w:cs="Times New Roman"/>
        </w:rPr>
        <w:br w:type="page"/>
      </w:r>
    </w:p>
    <w:p w14:paraId="26272230" w14:textId="64DB7E51" w:rsidR="001D584F" w:rsidRPr="003B09F5" w:rsidRDefault="005D6919">
      <w:pPr>
        <w:pStyle w:val="Heading2"/>
        <w:rPr>
          <w:rFonts w:cs="Times New Roman"/>
        </w:rPr>
      </w:pPr>
      <w:bookmarkStart w:id="219" w:name="_Toc29410622"/>
      <w:r w:rsidRPr="003B09F5">
        <w:rPr>
          <w:rFonts w:cs="Times New Roman"/>
        </w:rPr>
        <w:lastRenderedPageBreak/>
        <w:t>WM1 - Pinjar</w:t>
      </w:r>
      <w:bookmarkEnd w:id="218"/>
      <w:bookmarkEnd w:id="219"/>
    </w:p>
    <w:p w14:paraId="26272231" w14:textId="77777777" w:rsidR="001D584F" w:rsidRPr="003B09F5" w:rsidRDefault="005D6919">
      <w:pPr>
        <w:pStyle w:val="FirstParagraph"/>
        <w:rPr>
          <w:rFonts w:cs="Times New Roman"/>
        </w:rPr>
      </w:pPr>
      <w:r w:rsidRPr="003B09F5">
        <w:rPr>
          <w:rFonts w:cs="Times New Roman"/>
        </w:rPr>
        <w:t>WM1 is located east of Lake Pinjar in the Chitty Road Bushland within the Bassendean north vegetation complex. Water levels at WM1 have been non-compliant since 2001.</w:t>
      </w:r>
    </w:p>
    <w:p w14:paraId="26272232" w14:textId="77777777" w:rsidR="001D584F" w:rsidRPr="003B09F5" w:rsidRDefault="005D6919">
      <w:pPr>
        <w:pStyle w:val="Heading3"/>
        <w:rPr>
          <w:rFonts w:cs="Times New Roman"/>
        </w:rPr>
      </w:pPr>
      <w:bookmarkStart w:id="220" w:name="hydrology-13"/>
      <w:bookmarkStart w:id="221" w:name="_Toc29410623"/>
      <w:r w:rsidRPr="003B09F5">
        <w:rPr>
          <w:rFonts w:cs="Times New Roman"/>
        </w:rPr>
        <w:t>Hydrology</w:t>
      </w:r>
      <w:bookmarkEnd w:id="220"/>
      <w:bookmarkEnd w:id="221"/>
    </w:p>
    <w:p w14:paraId="26272233" w14:textId="18916537" w:rsidR="001D584F" w:rsidRDefault="005D6919">
      <w:pPr>
        <w:pStyle w:val="FirstParagraph"/>
        <w:rPr>
          <w:rFonts w:cs="Times New Roman"/>
        </w:rPr>
      </w:pPr>
      <w:r w:rsidRPr="003B09F5">
        <w:rPr>
          <w:rFonts w:cs="Times New Roman"/>
        </w:rPr>
        <w:t>Groundwater levels at WM1 have declined up to 4.0 m since 1980, although recent rainfall has increased levels from 54.4 to 55.5 mAHD since 2015 (</w:t>
      </w:r>
      <w:r w:rsidR="00607338">
        <w:rPr>
          <w:rFonts w:cs="Times New Roman"/>
        </w:rPr>
        <w:fldChar w:fldCharType="begin"/>
      </w:r>
      <w:r w:rsidR="00607338">
        <w:rPr>
          <w:rFonts w:cs="Times New Roman"/>
        </w:rPr>
        <w:instrText xml:space="preserve"> REF _Ref25920749 \h </w:instrText>
      </w:r>
      <w:r w:rsidR="00607338">
        <w:rPr>
          <w:rFonts w:cs="Times New Roman"/>
        </w:rPr>
      </w:r>
      <w:r w:rsidR="00607338">
        <w:rPr>
          <w:rFonts w:cs="Times New Roman"/>
        </w:rPr>
        <w:fldChar w:fldCharType="separate"/>
      </w:r>
      <w:r w:rsidR="00E3659C" w:rsidRPr="003B09F5">
        <w:rPr>
          <w:rFonts w:cs="Times New Roman"/>
        </w:rPr>
        <w:t xml:space="preserve">Figure </w:t>
      </w:r>
      <w:r w:rsidR="00E3659C">
        <w:rPr>
          <w:rFonts w:cs="Times New Roman"/>
          <w:noProof/>
        </w:rPr>
        <w:t>55</w:t>
      </w:r>
      <w:r w:rsidR="00607338">
        <w:rPr>
          <w:rFonts w:cs="Times New Roman"/>
        </w:rPr>
        <w:fldChar w:fldCharType="end"/>
      </w:r>
      <w:r w:rsidRPr="003B09F5">
        <w:rPr>
          <w:rFonts w:cs="Times New Roman"/>
        </w:rPr>
        <w:t>). Current mean maximum and minimum water levels are 2.0 and 1.7 m lower than 1994-1999 levels (</w:t>
      </w:r>
      <w:r w:rsidR="00F55A9C">
        <w:rPr>
          <w:rFonts w:cs="Times New Roman"/>
        </w:rPr>
        <w:fldChar w:fldCharType="begin"/>
      </w:r>
      <w:r w:rsidR="00F55A9C">
        <w:rPr>
          <w:rFonts w:cs="Times New Roman"/>
        </w:rPr>
        <w:instrText xml:space="preserve"> REF _Ref25922376 \h </w:instrText>
      </w:r>
      <w:r w:rsidR="00F55A9C">
        <w:rPr>
          <w:rFonts w:cs="Times New Roman"/>
        </w:rPr>
      </w:r>
      <w:r w:rsidR="00F55A9C">
        <w:rPr>
          <w:rFonts w:cs="Times New Roman"/>
        </w:rPr>
        <w:fldChar w:fldCharType="separate"/>
      </w:r>
      <w:r w:rsidR="00E3659C">
        <w:t xml:space="preserve">Table </w:t>
      </w:r>
      <w:r w:rsidR="00E3659C">
        <w:rPr>
          <w:noProof/>
        </w:rPr>
        <w:t>30</w:t>
      </w:r>
      <w:r w:rsidR="00F55A9C">
        <w:rPr>
          <w:rFonts w:cs="Times New Roman"/>
        </w:rPr>
        <w:fldChar w:fldCharType="end"/>
      </w:r>
      <w:r w:rsidRPr="003B09F5">
        <w:rPr>
          <w:rFonts w:cs="Times New Roman"/>
        </w:rPr>
        <w:t>). Maximum water levels generally occur in October and minimum water levels are now occurring later in the year than previously.</w:t>
      </w:r>
    </w:p>
    <w:p w14:paraId="63A542A1" w14:textId="79E261AB" w:rsidR="005E4CC0" w:rsidRDefault="005E4CC0" w:rsidP="005E4CC0">
      <w:pPr>
        <w:pStyle w:val="Caption"/>
        <w:keepNext/>
      </w:pPr>
      <w:bookmarkStart w:id="222" w:name="_Ref25922376"/>
      <w:r>
        <w:t xml:space="preserve">Table </w:t>
      </w:r>
      <w:fldSimple w:instr=" SEQ Table \* ARABIC ">
        <w:r w:rsidR="00E3659C">
          <w:rPr>
            <w:noProof/>
          </w:rPr>
          <w:t>30</w:t>
        </w:r>
      </w:fldSimple>
      <w:bookmarkEnd w:id="222"/>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sidR="000671D0">
        <w:rPr>
          <w:lang w:val="en-AU"/>
        </w:rPr>
        <w:t>Pinjar (WM1).</w:t>
      </w:r>
    </w:p>
    <w:tbl>
      <w:tblPr>
        <w:tblStyle w:val="Table"/>
        <w:tblW w:w="8144" w:type="dxa"/>
        <w:tblLook w:val="04A0" w:firstRow="1" w:lastRow="0" w:firstColumn="1" w:lastColumn="0" w:noHBand="0" w:noVBand="1"/>
      </w:tblPr>
      <w:tblGrid>
        <w:gridCol w:w="1989"/>
        <w:gridCol w:w="2051"/>
        <w:gridCol w:w="1368"/>
        <w:gridCol w:w="1368"/>
        <w:gridCol w:w="1368"/>
      </w:tblGrid>
      <w:tr w:rsidR="005E4CC0" w14:paraId="0EFDCE56" w14:textId="77777777" w:rsidTr="007C2274">
        <w:tc>
          <w:tcPr>
            <w:tcW w:w="1989" w:type="dxa"/>
          </w:tcPr>
          <w:p w14:paraId="55F9F5D3" w14:textId="77777777" w:rsidR="005E4CC0" w:rsidRDefault="005E4CC0" w:rsidP="00376A55">
            <w:pPr>
              <w:pStyle w:val="BodyText"/>
            </w:pPr>
            <w:r>
              <w:t>Period</w:t>
            </w:r>
          </w:p>
        </w:tc>
        <w:tc>
          <w:tcPr>
            <w:tcW w:w="2051" w:type="dxa"/>
          </w:tcPr>
          <w:p w14:paraId="71588999" w14:textId="77777777" w:rsidR="005E4CC0" w:rsidRPr="00016946" w:rsidRDefault="005E4CC0" w:rsidP="00376A55">
            <w:pPr>
              <w:pStyle w:val="BodyText"/>
              <w:rPr>
                <w:lang w:val="en-AU"/>
              </w:rPr>
            </w:pPr>
            <w:r w:rsidRPr="00016946">
              <w:rPr>
                <w:lang w:val="en-AU"/>
              </w:rPr>
              <w:t>Mean</w:t>
            </w:r>
            <w:r>
              <w:rPr>
                <w:lang w:val="en-AU"/>
              </w:rPr>
              <w:t xml:space="preserve"> </w:t>
            </w:r>
            <w:r w:rsidRPr="00016946">
              <w:rPr>
                <w:lang w:val="en-AU"/>
              </w:rPr>
              <w:t>max seasonal</w:t>
            </w:r>
          </w:p>
          <w:p w14:paraId="6CA3ACA3" w14:textId="77777777" w:rsidR="005E4CC0" w:rsidRDefault="005E4CC0" w:rsidP="00376A55">
            <w:pPr>
              <w:pStyle w:val="BodyText"/>
            </w:pPr>
            <w:r w:rsidRPr="00016946">
              <w:rPr>
                <w:lang w:val="en-AU"/>
              </w:rPr>
              <w:t>level (mAHD)</w:t>
            </w:r>
          </w:p>
        </w:tc>
        <w:tc>
          <w:tcPr>
            <w:tcW w:w="1368" w:type="dxa"/>
          </w:tcPr>
          <w:p w14:paraId="5E22E55F" w14:textId="77777777" w:rsidR="005E4CC0" w:rsidRPr="00016946" w:rsidRDefault="005E4CC0"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7BC64699" w14:textId="77777777" w:rsidR="005E4CC0" w:rsidRDefault="005E4CC0" w:rsidP="00376A55">
            <w:pPr>
              <w:pStyle w:val="BodyText"/>
            </w:pPr>
            <w:r w:rsidRPr="00016946">
              <w:rPr>
                <w:lang w:val="en-AU"/>
              </w:rPr>
              <w:t>level (mAHD)</w:t>
            </w:r>
          </w:p>
        </w:tc>
        <w:tc>
          <w:tcPr>
            <w:tcW w:w="1368" w:type="dxa"/>
          </w:tcPr>
          <w:p w14:paraId="008F5AAA" w14:textId="77777777" w:rsidR="005E4CC0" w:rsidRDefault="005E4CC0" w:rsidP="00376A55">
            <w:pPr>
              <w:pStyle w:val="BodyText"/>
            </w:pPr>
            <w:r>
              <w:t>Mean seasonal change (m)</w:t>
            </w:r>
          </w:p>
        </w:tc>
        <w:tc>
          <w:tcPr>
            <w:tcW w:w="1368" w:type="dxa"/>
          </w:tcPr>
          <w:p w14:paraId="1695E1A2" w14:textId="77777777" w:rsidR="005E4CC0" w:rsidRDefault="005E4CC0" w:rsidP="00376A55">
            <w:pPr>
              <w:pStyle w:val="BodyText"/>
            </w:pPr>
            <w:r>
              <w:t>Mean max to min (days)</w:t>
            </w:r>
          </w:p>
        </w:tc>
      </w:tr>
      <w:tr w:rsidR="005E4CC0" w14:paraId="37C274C7" w14:textId="77777777" w:rsidTr="007C2274">
        <w:tc>
          <w:tcPr>
            <w:tcW w:w="1989" w:type="dxa"/>
          </w:tcPr>
          <w:p w14:paraId="39E166FD" w14:textId="77777777" w:rsidR="005E4CC0" w:rsidRDefault="005E4CC0" w:rsidP="00376A55">
            <w:pPr>
              <w:pStyle w:val="BodyText"/>
            </w:pPr>
            <w:r>
              <w:t>08/1994 – 07/1999</w:t>
            </w:r>
          </w:p>
        </w:tc>
        <w:tc>
          <w:tcPr>
            <w:tcW w:w="2051" w:type="dxa"/>
          </w:tcPr>
          <w:p w14:paraId="1738BA69" w14:textId="19EFB0F9" w:rsidR="005E4CC0" w:rsidRDefault="000671D0" w:rsidP="00376A55">
            <w:pPr>
              <w:pStyle w:val="BodyText"/>
            </w:pPr>
            <w:r>
              <w:t>57.1</w:t>
            </w:r>
            <w:r w:rsidR="005E4CC0">
              <w:t xml:space="preserve"> (</w:t>
            </w:r>
            <w:r>
              <w:t>Nov</w:t>
            </w:r>
            <w:r w:rsidR="005E4CC0">
              <w:t>)</w:t>
            </w:r>
          </w:p>
        </w:tc>
        <w:tc>
          <w:tcPr>
            <w:tcW w:w="1368" w:type="dxa"/>
          </w:tcPr>
          <w:p w14:paraId="76541CAB" w14:textId="41638429" w:rsidR="005E4CC0" w:rsidRDefault="002A6B96" w:rsidP="00376A55">
            <w:pPr>
              <w:pStyle w:val="BodyText"/>
            </w:pPr>
            <w:r>
              <w:t>56.2</w:t>
            </w:r>
            <w:r w:rsidR="005E4CC0">
              <w:t xml:space="preserve"> (</w:t>
            </w:r>
            <w:r>
              <w:t>Apr</w:t>
            </w:r>
            <w:r w:rsidR="005E4CC0">
              <w:t>)</w:t>
            </w:r>
          </w:p>
        </w:tc>
        <w:tc>
          <w:tcPr>
            <w:tcW w:w="1368" w:type="dxa"/>
          </w:tcPr>
          <w:p w14:paraId="13DCB3C0" w14:textId="28912016" w:rsidR="005E4CC0" w:rsidRDefault="005E4CC0" w:rsidP="00376A55">
            <w:pPr>
              <w:pStyle w:val="BodyText"/>
            </w:pPr>
            <w:r>
              <w:t>0.</w:t>
            </w:r>
            <w:r w:rsidR="002A6B96">
              <w:t>95</w:t>
            </w:r>
          </w:p>
        </w:tc>
        <w:tc>
          <w:tcPr>
            <w:tcW w:w="1368" w:type="dxa"/>
          </w:tcPr>
          <w:p w14:paraId="14E88852" w14:textId="44361579" w:rsidR="005E4CC0" w:rsidRDefault="002A6B96" w:rsidP="00376A55">
            <w:pPr>
              <w:pStyle w:val="BodyText"/>
            </w:pPr>
            <w:r>
              <w:t>217</w:t>
            </w:r>
          </w:p>
        </w:tc>
      </w:tr>
      <w:tr w:rsidR="005E4CC0" w14:paraId="62318BDB" w14:textId="77777777" w:rsidTr="007C2274">
        <w:tc>
          <w:tcPr>
            <w:tcW w:w="1989" w:type="dxa"/>
          </w:tcPr>
          <w:p w14:paraId="3A06B89B" w14:textId="77777777" w:rsidR="005E4CC0" w:rsidRDefault="005E4CC0" w:rsidP="00376A55">
            <w:pPr>
              <w:pStyle w:val="BodyText"/>
            </w:pPr>
            <w:r>
              <w:t>08/1999 – 07/2004</w:t>
            </w:r>
          </w:p>
        </w:tc>
        <w:tc>
          <w:tcPr>
            <w:tcW w:w="2051" w:type="dxa"/>
          </w:tcPr>
          <w:p w14:paraId="2EE4E2A2" w14:textId="36FB9A25" w:rsidR="005E4CC0" w:rsidRDefault="000671D0" w:rsidP="00376A55">
            <w:pPr>
              <w:pStyle w:val="BodyText"/>
            </w:pPr>
            <w:r>
              <w:t>56.5</w:t>
            </w:r>
            <w:r w:rsidR="005E4CC0">
              <w:t xml:space="preserve"> (</w:t>
            </w:r>
            <w:r>
              <w:t>Oct</w:t>
            </w:r>
            <w:r w:rsidR="005E4CC0">
              <w:t>)</w:t>
            </w:r>
          </w:p>
        </w:tc>
        <w:tc>
          <w:tcPr>
            <w:tcW w:w="1368" w:type="dxa"/>
          </w:tcPr>
          <w:p w14:paraId="1DD72FE7" w14:textId="5FE570C6" w:rsidR="005E4CC0" w:rsidRDefault="002A6B96" w:rsidP="00376A55">
            <w:pPr>
              <w:pStyle w:val="BodyText"/>
            </w:pPr>
            <w:r>
              <w:t>55.6</w:t>
            </w:r>
            <w:r w:rsidR="005E4CC0">
              <w:t xml:space="preserve"> (</w:t>
            </w:r>
            <w:r>
              <w:t>Jun</w:t>
            </w:r>
            <w:r w:rsidR="005E4CC0">
              <w:t>)</w:t>
            </w:r>
          </w:p>
        </w:tc>
        <w:tc>
          <w:tcPr>
            <w:tcW w:w="1368" w:type="dxa"/>
          </w:tcPr>
          <w:p w14:paraId="63557C98" w14:textId="31F266E2" w:rsidR="005E4CC0" w:rsidRDefault="005E4CC0" w:rsidP="00376A55">
            <w:pPr>
              <w:pStyle w:val="BodyText"/>
            </w:pPr>
            <w:r>
              <w:t>0.</w:t>
            </w:r>
            <w:r w:rsidR="002A6B96">
              <w:t>8</w:t>
            </w:r>
            <w:r>
              <w:t>6</w:t>
            </w:r>
          </w:p>
        </w:tc>
        <w:tc>
          <w:tcPr>
            <w:tcW w:w="1368" w:type="dxa"/>
          </w:tcPr>
          <w:p w14:paraId="6199BE97" w14:textId="265C0999" w:rsidR="005E4CC0" w:rsidRDefault="002A6B96" w:rsidP="00376A55">
            <w:pPr>
              <w:pStyle w:val="BodyText"/>
            </w:pPr>
            <w:r>
              <w:t>246</w:t>
            </w:r>
          </w:p>
        </w:tc>
      </w:tr>
      <w:tr w:rsidR="005E4CC0" w14:paraId="52C710A4" w14:textId="77777777" w:rsidTr="007C2274">
        <w:tc>
          <w:tcPr>
            <w:tcW w:w="1989" w:type="dxa"/>
          </w:tcPr>
          <w:p w14:paraId="21CF4B12" w14:textId="77777777" w:rsidR="005E4CC0" w:rsidRDefault="005E4CC0" w:rsidP="00376A55">
            <w:pPr>
              <w:pStyle w:val="BodyText"/>
            </w:pPr>
            <w:r>
              <w:t>08/2004 – 07/2009</w:t>
            </w:r>
          </w:p>
        </w:tc>
        <w:tc>
          <w:tcPr>
            <w:tcW w:w="2051" w:type="dxa"/>
          </w:tcPr>
          <w:p w14:paraId="287FA458" w14:textId="6D8CDF99" w:rsidR="005E4CC0" w:rsidRDefault="005E4CC0" w:rsidP="00376A55">
            <w:pPr>
              <w:pStyle w:val="BodyText"/>
            </w:pPr>
            <w:r>
              <w:t>5</w:t>
            </w:r>
            <w:r w:rsidR="000671D0">
              <w:t>5</w:t>
            </w:r>
            <w:r>
              <w:t>.9 (</w:t>
            </w:r>
            <w:r w:rsidR="000671D0">
              <w:t>Oct</w:t>
            </w:r>
            <w:r>
              <w:t>)</w:t>
            </w:r>
          </w:p>
        </w:tc>
        <w:tc>
          <w:tcPr>
            <w:tcW w:w="1368" w:type="dxa"/>
          </w:tcPr>
          <w:p w14:paraId="43D07D4A" w14:textId="3D55275C" w:rsidR="005E4CC0" w:rsidRDefault="002A6B96" w:rsidP="00376A55">
            <w:pPr>
              <w:pStyle w:val="BodyText"/>
            </w:pPr>
            <w:r>
              <w:t>55.1</w:t>
            </w:r>
            <w:r w:rsidR="005E4CC0">
              <w:t xml:space="preserve"> (</w:t>
            </w:r>
            <w:r>
              <w:t>Jul</w:t>
            </w:r>
            <w:r w:rsidR="005E4CC0">
              <w:t>)</w:t>
            </w:r>
          </w:p>
        </w:tc>
        <w:tc>
          <w:tcPr>
            <w:tcW w:w="1368" w:type="dxa"/>
          </w:tcPr>
          <w:p w14:paraId="30635800" w14:textId="3E14FDBF" w:rsidR="005E4CC0" w:rsidRDefault="005E4CC0" w:rsidP="00376A55">
            <w:pPr>
              <w:pStyle w:val="BodyText"/>
            </w:pPr>
            <w:r>
              <w:t>0.</w:t>
            </w:r>
            <w:r w:rsidR="002A6B96">
              <w:t>81</w:t>
            </w:r>
          </w:p>
        </w:tc>
        <w:tc>
          <w:tcPr>
            <w:tcW w:w="1368" w:type="dxa"/>
          </w:tcPr>
          <w:p w14:paraId="6E33C2DA" w14:textId="6EF9F6C2" w:rsidR="005E4CC0" w:rsidRDefault="002A6B96" w:rsidP="00376A55">
            <w:pPr>
              <w:pStyle w:val="BodyText"/>
            </w:pPr>
            <w:r>
              <w:t>200</w:t>
            </w:r>
          </w:p>
        </w:tc>
      </w:tr>
      <w:tr w:rsidR="005E4CC0" w14:paraId="17487400" w14:textId="77777777" w:rsidTr="007C2274">
        <w:tc>
          <w:tcPr>
            <w:tcW w:w="1989" w:type="dxa"/>
          </w:tcPr>
          <w:p w14:paraId="39D64FB3" w14:textId="77777777" w:rsidR="005E4CC0" w:rsidRDefault="005E4CC0" w:rsidP="00376A55">
            <w:pPr>
              <w:pStyle w:val="BodyText"/>
            </w:pPr>
            <w:r>
              <w:t>08/2009 – 07/2014</w:t>
            </w:r>
          </w:p>
        </w:tc>
        <w:tc>
          <w:tcPr>
            <w:tcW w:w="2051" w:type="dxa"/>
          </w:tcPr>
          <w:p w14:paraId="6DBC63FC" w14:textId="52F3B56D" w:rsidR="005E4CC0" w:rsidRDefault="005E4CC0" w:rsidP="00376A55">
            <w:pPr>
              <w:pStyle w:val="BodyText"/>
            </w:pPr>
            <w:r>
              <w:t>5</w:t>
            </w:r>
            <w:r w:rsidR="000671D0">
              <w:t>4</w:t>
            </w:r>
            <w:r>
              <w:t>.9 (</w:t>
            </w:r>
            <w:r w:rsidR="000671D0">
              <w:t>Oct</w:t>
            </w:r>
            <w:r>
              <w:t>)</w:t>
            </w:r>
          </w:p>
        </w:tc>
        <w:tc>
          <w:tcPr>
            <w:tcW w:w="1368" w:type="dxa"/>
          </w:tcPr>
          <w:p w14:paraId="6F54B234" w14:textId="19F9EB1D" w:rsidR="005E4CC0" w:rsidRDefault="005E4CC0" w:rsidP="00376A55">
            <w:pPr>
              <w:pStyle w:val="BodyText"/>
            </w:pPr>
            <w:r>
              <w:t>5</w:t>
            </w:r>
            <w:r w:rsidR="002A6B96">
              <w:t>4.3</w:t>
            </w:r>
            <w:r>
              <w:t xml:space="preserve"> (</w:t>
            </w:r>
            <w:r w:rsidR="002A6B96">
              <w:t>Aug</w:t>
            </w:r>
            <w:r>
              <w:t>)</w:t>
            </w:r>
          </w:p>
        </w:tc>
        <w:tc>
          <w:tcPr>
            <w:tcW w:w="1368" w:type="dxa"/>
          </w:tcPr>
          <w:p w14:paraId="1F45783E" w14:textId="5FF371A4" w:rsidR="005E4CC0" w:rsidRDefault="005E4CC0" w:rsidP="00376A55">
            <w:pPr>
              <w:pStyle w:val="BodyText"/>
            </w:pPr>
            <w:r>
              <w:t>0.</w:t>
            </w:r>
            <w:r w:rsidR="002A6B96">
              <w:t>54</w:t>
            </w:r>
          </w:p>
        </w:tc>
        <w:tc>
          <w:tcPr>
            <w:tcW w:w="1368" w:type="dxa"/>
          </w:tcPr>
          <w:p w14:paraId="4722A609" w14:textId="61484DD4" w:rsidR="005E4CC0" w:rsidRDefault="002A6B96" w:rsidP="00376A55">
            <w:pPr>
              <w:pStyle w:val="BodyText"/>
            </w:pPr>
            <w:r>
              <w:t>204</w:t>
            </w:r>
          </w:p>
        </w:tc>
      </w:tr>
      <w:tr w:rsidR="005E4CC0" w14:paraId="1B2B08F4" w14:textId="77777777" w:rsidTr="007C2274">
        <w:tc>
          <w:tcPr>
            <w:tcW w:w="1989" w:type="dxa"/>
          </w:tcPr>
          <w:p w14:paraId="5196D77A" w14:textId="77777777" w:rsidR="005E4CC0" w:rsidRDefault="005E4CC0" w:rsidP="00376A55">
            <w:pPr>
              <w:pStyle w:val="BodyText"/>
            </w:pPr>
            <w:r>
              <w:t>08/2014 – 07/2019</w:t>
            </w:r>
          </w:p>
        </w:tc>
        <w:tc>
          <w:tcPr>
            <w:tcW w:w="2051" w:type="dxa"/>
          </w:tcPr>
          <w:p w14:paraId="22D534FF" w14:textId="3C57DADE" w:rsidR="005E4CC0" w:rsidRDefault="000671D0" w:rsidP="00376A55">
            <w:pPr>
              <w:pStyle w:val="BodyText"/>
            </w:pPr>
            <w:r>
              <w:t>55.1</w:t>
            </w:r>
            <w:r w:rsidR="005E4CC0">
              <w:t xml:space="preserve"> (</w:t>
            </w:r>
            <w:r>
              <w:t>Oct</w:t>
            </w:r>
            <w:r w:rsidR="005E4CC0">
              <w:t>)</w:t>
            </w:r>
          </w:p>
        </w:tc>
        <w:tc>
          <w:tcPr>
            <w:tcW w:w="1368" w:type="dxa"/>
          </w:tcPr>
          <w:p w14:paraId="685ECDA9" w14:textId="6D8672D3" w:rsidR="005E4CC0" w:rsidRDefault="005E4CC0" w:rsidP="00376A55">
            <w:pPr>
              <w:pStyle w:val="BodyText"/>
            </w:pPr>
            <w:r>
              <w:t>5</w:t>
            </w:r>
            <w:r w:rsidR="002A6B96">
              <w:t>4.5</w:t>
            </w:r>
            <w:r>
              <w:t xml:space="preserve"> (</w:t>
            </w:r>
            <w:r w:rsidR="002A6B96">
              <w:t>Aug</w:t>
            </w:r>
            <w:r>
              <w:t>)</w:t>
            </w:r>
          </w:p>
        </w:tc>
        <w:tc>
          <w:tcPr>
            <w:tcW w:w="1368" w:type="dxa"/>
          </w:tcPr>
          <w:p w14:paraId="1804C0FC" w14:textId="6D7ADD05" w:rsidR="005E4CC0" w:rsidRDefault="005E4CC0" w:rsidP="00376A55">
            <w:pPr>
              <w:pStyle w:val="BodyText"/>
            </w:pPr>
            <w:r>
              <w:t>0.</w:t>
            </w:r>
            <w:r w:rsidR="002A6B96">
              <w:t>57</w:t>
            </w:r>
          </w:p>
        </w:tc>
        <w:tc>
          <w:tcPr>
            <w:tcW w:w="1368" w:type="dxa"/>
          </w:tcPr>
          <w:p w14:paraId="096C4F4E" w14:textId="43FA17E8" w:rsidR="005E4CC0" w:rsidRDefault="002A6B96" w:rsidP="00376A55">
            <w:pPr>
              <w:pStyle w:val="BodyText"/>
            </w:pPr>
            <w:r>
              <w:t>110</w:t>
            </w:r>
          </w:p>
        </w:tc>
      </w:tr>
    </w:tbl>
    <w:p w14:paraId="1CA09A6E" w14:textId="77777777" w:rsidR="00496E2D" w:rsidRPr="003B09F5" w:rsidRDefault="00496E2D" w:rsidP="00496E2D">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3D3183B4" wp14:editId="2F965D32">
            <wp:extent cx="4620126" cy="3696101"/>
            <wp:effectExtent l="0" t="0" r="0" b="0"/>
            <wp:docPr id="68" name="Picture" descr="Groundwater levels recorded at bore 61610833 in the vicinity of WM1. Red segments along trendline indicate preiods of significant decline in groundwater levels and blue segments represent significant increases in groundwater level."/>
            <wp:cNvGraphicFramePr/>
            <a:graphic xmlns:a="http://schemas.openxmlformats.org/drawingml/2006/main">
              <a:graphicData uri="http://schemas.openxmlformats.org/drawingml/2006/picture">
                <pic:pic xmlns:pic="http://schemas.openxmlformats.org/drawingml/2006/picture">
                  <pic:nvPicPr>
                    <pic:cNvPr id="0" name="Picture" descr="Figs/WM1WaterPlot-1.png"/>
                    <pic:cNvPicPr>
                      <a:picLocks noChangeAspect="1" noChangeArrowheads="1"/>
                    </pic:cNvPicPr>
                  </pic:nvPicPr>
                  <pic:blipFill>
                    <a:blip r:embed="rId32"/>
                    <a:stretch>
                      <a:fillRect/>
                    </a:stretch>
                  </pic:blipFill>
                  <pic:spPr bwMode="auto">
                    <a:xfrm>
                      <a:off x="0" y="0"/>
                      <a:ext cx="4620126" cy="3696101"/>
                    </a:xfrm>
                    <a:prstGeom prst="rect">
                      <a:avLst/>
                    </a:prstGeom>
                    <a:noFill/>
                    <a:ln w="9525">
                      <a:noFill/>
                      <a:headEnd/>
                      <a:tailEnd/>
                    </a:ln>
                  </pic:spPr>
                </pic:pic>
              </a:graphicData>
            </a:graphic>
          </wp:inline>
        </w:drawing>
      </w:r>
    </w:p>
    <w:p w14:paraId="58512CD3" w14:textId="77777777" w:rsidR="00496E2D" w:rsidRPr="003B09F5" w:rsidRDefault="00496E2D" w:rsidP="00496E2D">
      <w:pPr>
        <w:pStyle w:val="Caption"/>
        <w:rPr>
          <w:rFonts w:ascii="Times New Roman" w:hAnsi="Times New Roman" w:cs="Times New Roman"/>
        </w:rPr>
      </w:pPr>
      <w:bookmarkStart w:id="223" w:name="_Ref25920749"/>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Pr>
          <w:rFonts w:ascii="Times New Roman" w:hAnsi="Times New Roman" w:cs="Times New Roman"/>
          <w:noProof/>
        </w:rPr>
        <w:t>55</w:t>
      </w:r>
      <w:r w:rsidRPr="003B09F5">
        <w:rPr>
          <w:rFonts w:ascii="Times New Roman" w:hAnsi="Times New Roman" w:cs="Times New Roman"/>
        </w:rPr>
        <w:fldChar w:fldCharType="end"/>
      </w:r>
      <w:bookmarkEnd w:id="223"/>
      <w:r w:rsidRPr="003B09F5">
        <w:rPr>
          <w:rFonts w:ascii="Times New Roman" w:hAnsi="Times New Roman" w:cs="Times New Roman"/>
        </w:rPr>
        <w:t xml:space="preserve"> Groundwater levels recorded at bore 61610833 in the vicinity of WM1. Red segments along trendline indicate periods of significant decline in groundwater levels and blue segments represent significant increases in groundwater level.</w:t>
      </w:r>
    </w:p>
    <w:p w14:paraId="5BFF13BE" w14:textId="77777777" w:rsidR="005E4CC0" w:rsidRPr="005E4CC0" w:rsidRDefault="005E4CC0" w:rsidP="005E4CC0">
      <w:pPr>
        <w:pStyle w:val="BodyText"/>
      </w:pPr>
    </w:p>
    <w:p w14:paraId="26272236" w14:textId="16ACDC1E" w:rsidR="001D584F" w:rsidRDefault="00A200FB">
      <w:pPr>
        <w:pStyle w:val="Heading3"/>
        <w:rPr>
          <w:rFonts w:cs="Times New Roman"/>
        </w:rPr>
      </w:pPr>
      <w:r>
        <w:rPr>
          <w:rFonts w:cs="Times New Roman"/>
        </w:rPr>
        <w:t>Implications of revised threshold</w:t>
      </w:r>
    </w:p>
    <w:p w14:paraId="6D096448" w14:textId="77777777" w:rsidR="00BF096D" w:rsidRPr="003B09F5" w:rsidRDefault="00BF096D" w:rsidP="00BF096D">
      <w:pPr>
        <w:pStyle w:val="FirstParagraph"/>
        <w:rPr>
          <w:rFonts w:cs="Times New Roman"/>
        </w:rPr>
      </w:pPr>
      <w:r w:rsidRPr="003B09F5">
        <w:rPr>
          <w:rFonts w:cs="Times New Roman"/>
        </w:rPr>
        <w:t xml:space="preserve">The area has been affected by fire in the past (sometime between early Jan 2015 and late February 2015) and some of the older </w:t>
      </w:r>
      <w:r w:rsidRPr="003B09F5">
        <w:rPr>
          <w:rFonts w:cs="Times New Roman"/>
          <w:i/>
        </w:rPr>
        <w:t>Banksias</w:t>
      </w:r>
      <w:r w:rsidRPr="003B09F5">
        <w:rPr>
          <w:rFonts w:cs="Times New Roman"/>
        </w:rPr>
        <w:t xml:space="preserve"> on the transect have old fire scars. Vegetation structure and community composition of the site is typical </w:t>
      </w:r>
      <w:r w:rsidRPr="003B09F5">
        <w:rPr>
          <w:rFonts w:cs="Times New Roman"/>
          <w:i/>
        </w:rPr>
        <w:t>Banksia</w:t>
      </w:r>
      <w:r w:rsidRPr="003B09F5">
        <w:rPr>
          <w:rFonts w:cs="Times New Roman"/>
        </w:rPr>
        <w:t xml:space="preserve"> woodland, consisting of overstorey species </w:t>
      </w:r>
      <w:r w:rsidRPr="003B09F5">
        <w:rPr>
          <w:rFonts w:cs="Times New Roman"/>
          <w:i/>
        </w:rPr>
        <w:t>B. attenuata</w:t>
      </w:r>
      <w:r w:rsidRPr="003B09F5">
        <w:rPr>
          <w:rFonts w:cs="Times New Roman"/>
        </w:rPr>
        <w:t xml:space="preserve">, </w:t>
      </w:r>
      <w:r w:rsidRPr="003B09F5">
        <w:rPr>
          <w:rFonts w:cs="Times New Roman"/>
          <w:i/>
        </w:rPr>
        <w:t>B. menziesii</w:t>
      </w:r>
      <w:r w:rsidRPr="003B09F5">
        <w:rPr>
          <w:rFonts w:cs="Times New Roman"/>
        </w:rPr>
        <w:t xml:space="preserve"> and </w:t>
      </w:r>
      <w:r w:rsidRPr="003B09F5">
        <w:rPr>
          <w:rFonts w:cs="Times New Roman"/>
          <w:i/>
        </w:rPr>
        <w:t>B. ilicifolia</w:t>
      </w:r>
      <w:r w:rsidRPr="003B09F5">
        <w:rPr>
          <w:rFonts w:cs="Times New Roman"/>
        </w:rPr>
        <w:t xml:space="preserve"> and a typically diverse dry land understory of </w:t>
      </w:r>
      <w:r w:rsidRPr="003B09F5">
        <w:rPr>
          <w:rFonts w:cs="Times New Roman"/>
          <w:i/>
        </w:rPr>
        <w:t>Acacia pulchella</w:t>
      </w:r>
      <w:r w:rsidRPr="003B09F5">
        <w:rPr>
          <w:rFonts w:cs="Times New Roman"/>
        </w:rPr>
        <w:t xml:space="preserve">, </w:t>
      </w:r>
      <w:r w:rsidRPr="003B09F5">
        <w:rPr>
          <w:rFonts w:cs="Times New Roman"/>
          <w:i/>
        </w:rPr>
        <w:t>Adenanthos cygnorum</w:t>
      </w:r>
      <w:r w:rsidRPr="003B09F5">
        <w:rPr>
          <w:rFonts w:cs="Times New Roman"/>
        </w:rPr>
        <w:t xml:space="preserve">, </w:t>
      </w:r>
      <w:r w:rsidRPr="003B09F5">
        <w:rPr>
          <w:rFonts w:cs="Times New Roman"/>
          <w:i/>
        </w:rPr>
        <w:t>Jacksonia</w:t>
      </w:r>
      <w:r w:rsidRPr="003B09F5">
        <w:rPr>
          <w:rFonts w:cs="Times New Roman"/>
        </w:rPr>
        <w:t xml:space="preserve"> spp and </w:t>
      </w:r>
      <w:r w:rsidRPr="003B09F5">
        <w:rPr>
          <w:rFonts w:cs="Times New Roman"/>
          <w:i/>
        </w:rPr>
        <w:t>Xanthorrhoea preissii</w:t>
      </w:r>
      <w:r w:rsidRPr="003B09F5">
        <w:rPr>
          <w:rFonts w:cs="Times New Roman"/>
        </w:rPr>
        <w:t xml:space="preserve">. Although not recorded in the transect, </w:t>
      </w:r>
      <w:r w:rsidRPr="003B09F5">
        <w:rPr>
          <w:rFonts w:cs="Times New Roman"/>
          <w:i/>
        </w:rPr>
        <w:t>Melaleuca preissiana</w:t>
      </w:r>
      <w:r w:rsidRPr="003B09F5">
        <w:rPr>
          <w:rFonts w:cs="Times New Roman"/>
        </w:rPr>
        <w:t xml:space="preserve"> has been noted nearby. In general, </w:t>
      </w:r>
      <w:r w:rsidRPr="003B09F5">
        <w:rPr>
          <w:rFonts w:cs="Times New Roman"/>
          <w:i/>
        </w:rPr>
        <w:t>Banksia</w:t>
      </w:r>
      <w:r w:rsidRPr="003B09F5">
        <w:rPr>
          <w:rFonts w:cs="Times New Roman"/>
        </w:rPr>
        <w:t xml:space="preserve"> health appears good despite several individuals having significant insect damage and yellow leaves. Previous reports have document the decline of vegetation at this site due to declining groundwater levels (Department of Water, </w:t>
      </w:r>
      <w:hyperlink w:anchor="ref-DepartmentofWater2008">
        <w:r w:rsidRPr="003B09F5">
          <w:rPr>
            <w:rStyle w:val="Hyperlink"/>
            <w:rFonts w:cs="Times New Roman"/>
            <w:color w:val="auto"/>
          </w:rPr>
          <w:t>2008</w:t>
        </w:r>
      </w:hyperlink>
      <w:r w:rsidRPr="003B09F5">
        <w:rPr>
          <w:rFonts w:cs="Times New Roman"/>
        </w:rPr>
        <w:t xml:space="preserve">; Water and Rivers Commission, </w:t>
      </w:r>
      <w:hyperlink w:anchor="ref-WaterandRiversCommission2004">
        <w:r w:rsidRPr="003B09F5">
          <w:rPr>
            <w:rStyle w:val="Hyperlink"/>
            <w:rFonts w:cs="Times New Roman"/>
            <w:color w:val="auto"/>
          </w:rPr>
          <w:t>2004</w:t>
        </w:r>
      </w:hyperlink>
      <w:r w:rsidRPr="003B09F5">
        <w:rPr>
          <w:rFonts w:cs="Times New Roman"/>
        </w:rPr>
        <w:t xml:space="preserve">). The trends included a general thinning of the understory, </w:t>
      </w:r>
      <w:r w:rsidRPr="003B09F5">
        <w:rPr>
          <w:rFonts w:cs="Times New Roman"/>
          <w:i/>
        </w:rPr>
        <w:t>B. attenuata</w:t>
      </w:r>
      <w:r w:rsidRPr="003B09F5">
        <w:rPr>
          <w:rFonts w:cs="Times New Roman"/>
        </w:rPr>
        <w:t xml:space="preserve"> deaths, declining condition of </w:t>
      </w:r>
      <w:r w:rsidRPr="003B09F5">
        <w:rPr>
          <w:rFonts w:cs="Times New Roman"/>
          <w:i/>
        </w:rPr>
        <w:t>B. ilicifolia</w:t>
      </w:r>
      <w:r w:rsidRPr="003B09F5">
        <w:rPr>
          <w:rFonts w:cs="Times New Roman"/>
        </w:rPr>
        <w:t xml:space="preserve"> and </w:t>
      </w:r>
      <w:r w:rsidRPr="003B09F5">
        <w:rPr>
          <w:rFonts w:cs="Times New Roman"/>
          <w:i/>
        </w:rPr>
        <w:t>B. menziessi</w:t>
      </w:r>
      <w:r w:rsidRPr="003B09F5">
        <w:rPr>
          <w:rFonts w:cs="Times New Roman"/>
        </w:rPr>
        <w:t xml:space="preserve">. </w:t>
      </w:r>
      <w:r w:rsidRPr="003B09F5">
        <w:rPr>
          <w:rFonts w:cs="Times New Roman"/>
          <w:i/>
        </w:rPr>
        <w:t>Eucalyptus todtiana</w:t>
      </w:r>
      <w:r w:rsidRPr="003B09F5">
        <w:rPr>
          <w:rFonts w:cs="Times New Roman"/>
        </w:rPr>
        <w:t xml:space="preserve"> and </w:t>
      </w:r>
      <w:r w:rsidRPr="003B09F5">
        <w:rPr>
          <w:rFonts w:cs="Times New Roman"/>
          <w:i/>
        </w:rPr>
        <w:t>Corymbia calophylla</w:t>
      </w:r>
      <w:r w:rsidRPr="003B09F5">
        <w:rPr>
          <w:rFonts w:cs="Times New Roman"/>
        </w:rPr>
        <w:t xml:space="preserve"> have also been reported to be declining in health in 2008 (Department of Water, </w:t>
      </w:r>
      <w:hyperlink w:anchor="ref-DepartmentofWater2008">
        <w:r w:rsidRPr="003B09F5">
          <w:rPr>
            <w:rStyle w:val="Hyperlink"/>
            <w:rFonts w:cs="Times New Roman"/>
            <w:color w:val="auto"/>
          </w:rPr>
          <w:t>2008</w:t>
        </w:r>
      </w:hyperlink>
      <w:r w:rsidRPr="003B09F5">
        <w:rPr>
          <w:rFonts w:cs="Times New Roman"/>
        </w:rPr>
        <w:t>).</w:t>
      </w:r>
    </w:p>
    <w:p w14:paraId="6D8045F9" w14:textId="0B9298BE" w:rsidR="00BF096D" w:rsidRPr="00F64471" w:rsidRDefault="00815416" w:rsidP="00BF096D">
      <w:pPr>
        <w:pStyle w:val="BodyText"/>
        <w:rPr>
          <w:iCs/>
        </w:rPr>
      </w:pPr>
      <w:r>
        <w:t xml:space="preserve">The </w:t>
      </w:r>
      <w:r w:rsidR="001743B4">
        <w:t>p</w:t>
      </w:r>
      <w:r>
        <w:t xml:space="preserve">rojected decline </w:t>
      </w:r>
      <w:r w:rsidR="001743B4">
        <w:t>of groundwater in 2030 to levels</w:t>
      </w:r>
      <w:r w:rsidR="00AE4006">
        <w:t xml:space="preserve"> lower than what has previously observed at this site</w:t>
      </w:r>
      <w:r w:rsidR="003538BF">
        <w:t xml:space="preserve"> will hasten the declin</w:t>
      </w:r>
      <w:r w:rsidR="007D3B9E">
        <w:t>e</w:t>
      </w:r>
      <w:r w:rsidR="003538BF">
        <w:t xml:space="preserve"> </w:t>
      </w:r>
      <w:r w:rsidR="007D3B9E">
        <w:t>of</w:t>
      </w:r>
      <w:r w:rsidR="003538BF">
        <w:t xml:space="preserve"> </w:t>
      </w:r>
      <w:r w:rsidR="00A86044">
        <w:t>canopy</w:t>
      </w:r>
      <w:r w:rsidR="003538BF">
        <w:t xml:space="preserve"> health</w:t>
      </w:r>
      <w:r w:rsidR="00717E41">
        <w:t xml:space="preserve"> of</w:t>
      </w:r>
      <w:r w:rsidR="00A86044">
        <w:t xml:space="preserve"> species dependent on groundwater, including</w:t>
      </w:r>
      <w:r w:rsidR="00717E41">
        <w:t xml:space="preserve"> </w:t>
      </w:r>
      <w:r w:rsidR="00717E41">
        <w:rPr>
          <w:i/>
          <w:iCs/>
        </w:rPr>
        <w:t xml:space="preserve">B. </w:t>
      </w:r>
      <w:r w:rsidR="007D3B9E">
        <w:rPr>
          <w:i/>
          <w:iCs/>
        </w:rPr>
        <w:t>attenuata</w:t>
      </w:r>
      <w:r w:rsidR="00082D83">
        <w:t xml:space="preserve">. </w:t>
      </w:r>
      <w:r w:rsidR="00BE26E4">
        <w:t xml:space="preserve">Terrestrial species, such as </w:t>
      </w:r>
      <w:r w:rsidR="0053653A">
        <w:rPr>
          <w:i/>
          <w:iCs/>
        </w:rPr>
        <w:t>Acacia</w:t>
      </w:r>
      <w:r w:rsidR="00F64471">
        <w:rPr>
          <w:i/>
          <w:iCs/>
        </w:rPr>
        <w:t xml:space="preserve"> </w:t>
      </w:r>
      <w:r w:rsidR="00F64471">
        <w:t xml:space="preserve">species and </w:t>
      </w:r>
      <w:r w:rsidR="00F64471" w:rsidRPr="003B09F5">
        <w:rPr>
          <w:rFonts w:cs="Times New Roman"/>
          <w:i/>
        </w:rPr>
        <w:t>Xanthorrhoea preissii</w:t>
      </w:r>
      <w:r w:rsidR="00F64471">
        <w:rPr>
          <w:rFonts w:cs="Times New Roman"/>
          <w:i/>
        </w:rPr>
        <w:t xml:space="preserve"> </w:t>
      </w:r>
      <w:r w:rsidR="00F64471">
        <w:rPr>
          <w:rFonts w:cs="Times New Roman"/>
          <w:iCs/>
        </w:rPr>
        <w:t>are likely to become more abundant at the site, although these predictions are</w:t>
      </w:r>
      <w:r w:rsidR="005F58AE">
        <w:rPr>
          <w:rFonts w:cs="Times New Roman"/>
          <w:iCs/>
        </w:rPr>
        <w:t xml:space="preserve"> speculative because no long term monitoring has occurred at the site.</w:t>
      </w:r>
    </w:p>
    <w:p w14:paraId="6189E99D" w14:textId="77777777" w:rsidR="00F55A9C" w:rsidRDefault="00F55A9C" w:rsidP="00D75615">
      <w:pPr>
        <w:pStyle w:val="TableCaption"/>
        <w:rPr>
          <w:rFonts w:ascii="Times New Roman" w:hAnsi="Times New Roman" w:cs="Times New Roman"/>
        </w:rPr>
        <w:sectPr w:rsidR="00F55A9C">
          <w:pgSz w:w="12240" w:h="15840"/>
          <w:pgMar w:top="1440" w:right="1440" w:bottom="1440" w:left="1440" w:header="720" w:footer="720" w:gutter="0"/>
          <w:cols w:space="720"/>
        </w:sectPr>
      </w:pPr>
    </w:p>
    <w:p w14:paraId="0C86F81A" w14:textId="575BE24F" w:rsidR="00D75615" w:rsidRPr="003B09F5" w:rsidRDefault="00D75615" w:rsidP="00D75615">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E3659C">
        <w:rPr>
          <w:rFonts w:ascii="Times New Roman" w:hAnsi="Times New Roman" w:cs="Times New Roman"/>
          <w:noProof/>
        </w:rPr>
        <w:t>31</w:t>
      </w:r>
      <w:r w:rsidRPr="003B09F5">
        <w:rPr>
          <w:rFonts w:ascii="Times New Roman" w:hAnsi="Times New Roman" w:cs="Times New Roman"/>
        </w:rPr>
        <w:fldChar w:fldCharType="end"/>
      </w:r>
      <w:r w:rsidRPr="003B09F5">
        <w:rPr>
          <w:rFonts w:ascii="Times New Roman" w:hAnsi="Times New Roman" w:cs="Times New Roman"/>
        </w:rPr>
        <w:t xml:space="preserve"> Ecological consequences of revised thresholds in terms of compliance of stated site values and site management objectives for WM1.</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6403"/>
        <w:gridCol w:w="3170"/>
        <w:gridCol w:w="3387"/>
      </w:tblGrid>
      <w:tr w:rsidR="00F6213E" w:rsidRPr="003B09F5" w14:paraId="2627223B" w14:textId="77777777">
        <w:tc>
          <w:tcPr>
            <w:tcW w:w="0" w:type="auto"/>
            <w:tcBorders>
              <w:bottom w:val="single" w:sz="0" w:space="0" w:color="auto"/>
            </w:tcBorders>
            <w:vAlign w:val="bottom"/>
          </w:tcPr>
          <w:p w14:paraId="26272238"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239" w14:textId="77777777" w:rsidR="00F6213E" w:rsidRPr="003B09F5" w:rsidRDefault="00F6213E" w:rsidP="00F6213E">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23A" w14:textId="3D427315"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3B09F5" w:rsidRPr="003B09F5" w14:paraId="2627223F" w14:textId="77777777">
        <w:tc>
          <w:tcPr>
            <w:tcW w:w="0" w:type="auto"/>
          </w:tcPr>
          <w:p w14:paraId="2627223C" w14:textId="77777777" w:rsidR="001D584F" w:rsidRPr="003B09F5" w:rsidRDefault="005D6919">
            <w:pPr>
              <w:pStyle w:val="Compact"/>
              <w:rPr>
                <w:rFonts w:cs="Times New Roman"/>
              </w:rPr>
            </w:pPr>
            <w:r w:rsidRPr="003B09F5">
              <w:rPr>
                <w:rFonts w:cs="Times New Roman"/>
                <w:b/>
              </w:rPr>
              <w:t>Site values</w:t>
            </w:r>
          </w:p>
        </w:tc>
        <w:tc>
          <w:tcPr>
            <w:tcW w:w="0" w:type="auto"/>
          </w:tcPr>
          <w:p w14:paraId="2627223D" w14:textId="77777777" w:rsidR="001D584F" w:rsidRPr="003B09F5" w:rsidRDefault="001D584F">
            <w:pPr>
              <w:pStyle w:val="Compact"/>
              <w:rPr>
                <w:rFonts w:cs="Times New Roman"/>
              </w:rPr>
            </w:pPr>
          </w:p>
        </w:tc>
        <w:tc>
          <w:tcPr>
            <w:tcW w:w="0" w:type="auto"/>
          </w:tcPr>
          <w:p w14:paraId="2627223E" w14:textId="77777777" w:rsidR="001D584F" w:rsidRPr="003B09F5" w:rsidRDefault="001D584F">
            <w:pPr>
              <w:pStyle w:val="Compact"/>
              <w:rPr>
                <w:rFonts w:cs="Times New Roman"/>
              </w:rPr>
            </w:pPr>
          </w:p>
        </w:tc>
      </w:tr>
      <w:tr w:rsidR="003B09F5" w:rsidRPr="003B09F5" w14:paraId="26272243" w14:textId="77777777">
        <w:tc>
          <w:tcPr>
            <w:tcW w:w="0" w:type="auto"/>
          </w:tcPr>
          <w:p w14:paraId="26272240" w14:textId="77777777" w:rsidR="001D584F" w:rsidRPr="003B09F5" w:rsidRDefault="005D6919">
            <w:pPr>
              <w:pStyle w:val="Compact"/>
              <w:rPr>
                <w:rFonts w:cs="Times New Roman"/>
              </w:rPr>
            </w:pPr>
            <w:r w:rsidRPr="003B09F5">
              <w:rPr>
                <w:rFonts w:cs="Times New Roman"/>
              </w:rPr>
              <w:t>* Selected to represent water levels over area of undisturbed phreatophytic vegetation</w:t>
            </w:r>
          </w:p>
        </w:tc>
        <w:tc>
          <w:tcPr>
            <w:tcW w:w="0" w:type="auto"/>
          </w:tcPr>
          <w:p w14:paraId="26272241" w14:textId="77777777" w:rsidR="001D584F" w:rsidRPr="003B09F5" w:rsidRDefault="001D584F">
            <w:pPr>
              <w:pStyle w:val="Compact"/>
              <w:rPr>
                <w:rFonts w:cs="Times New Roman"/>
              </w:rPr>
            </w:pPr>
          </w:p>
        </w:tc>
        <w:tc>
          <w:tcPr>
            <w:tcW w:w="0" w:type="auto"/>
          </w:tcPr>
          <w:p w14:paraId="26272242" w14:textId="77777777" w:rsidR="001D584F" w:rsidRPr="003B09F5" w:rsidRDefault="001D584F">
            <w:pPr>
              <w:pStyle w:val="Compact"/>
              <w:rPr>
                <w:rFonts w:cs="Times New Roman"/>
              </w:rPr>
            </w:pPr>
          </w:p>
        </w:tc>
      </w:tr>
      <w:tr w:rsidR="003B09F5" w:rsidRPr="003B09F5" w14:paraId="26272247" w14:textId="77777777">
        <w:tc>
          <w:tcPr>
            <w:tcW w:w="0" w:type="auto"/>
          </w:tcPr>
          <w:p w14:paraId="26272244" w14:textId="77777777" w:rsidR="001D584F" w:rsidRPr="003B09F5" w:rsidRDefault="005D6919">
            <w:pPr>
              <w:pStyle w:val="Compact"/>
              <w:rPr>
                <w:rFonts w:cs="Times New Roman"/>
              </w:rPr>
            </w:pPr>
            <w:r w:rsidRPr="003B09F5">
              <w:rPr>
                <w:rFonts w:cs="Times New Roman"/>
              </w:rPr>
              <w:t xml:space="preserve">* </w:t>
            </w:r>
            <w:r w:rsidRPr="003B09F5">
              <w:rPr>
                <w:rFonts w:cs="Times New Roman"/>
                <w:i/>
              </w:rPr>
              <w:t>Banksia</w:t>
            </w:r>
            <w:r w:rsidRPr="003B09F5">
              <w:rPr>
                <w:rFonts w:cs="Times New Roman"/>
              </w:rPr>
              <w:t xml:space="preserve"> woodland &lt;8m depth to groundwater</w:t>
            </w:r>
          </w:p>
        </w:tc>
        <w:tc>
          <w:tcPr>
            <w:tcW w:w="0" w:type="auto"/>
          </w:tcPr>
          <w:p w14:paraId="26272245" w14:textId="77777777" w:rsidR="001D584F" w:rsidRPr="003B09F5" w:rsidRDefault="001D584F">
            <w:pPr>
              <w:pStyle w:val="Compact"/>
              <w:rPr>
                <w:rFonts w:cs="Times New Roman"/>
              </w:rPr>
            </w:pPr>
          </w:p>
        </w:tc>
        <w:tc>
          <w:tcPr>
            <w:tcW w:w="0" w:type="auto"/>
          </w:tcPr>
          <w:p w14:paraId="26272246" w14:textId="77777777" w:rsidR="001D584F" w:rsidRPr="003B09F5" w:rsidRDefault="001D584F">
            <w:pPr>
              <w:pStyle w:val="Compact"/>
              <w:rPr>
                <w:rFonts w:cs="Times New Roman"/>
              </w:rPr>
            </w:pPr>
          </w:p>
        </w:tc>
      </w:tr>
      <w:tr w:rsidR="003B09F5" w:rsidRPr="003B09F5" w14:paraId="2627224B" w14:textId="77777777">
        <w:tc>
          <w:tcPr>
            <w:tcW w:w="0" w:type="auto"/>
          </w:tcPr>
          <w:p w14:paraId="26272248"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249" w14:textId="77777777" w:rsidR="001D584F" w:rsidRPr="003B09F5" w:rsidRDefault="001D584F">
            <w:pPr>
              <w:pStyle w:val="Compact"/>
              <w:rPr>
                <w:rFonts w:cs="Times New Roman"/>
              </w:rPr>
            </w:pPr>
          </w:p>
        </w:tc>
        <w:tc>
          <w:tcPr>
            <w:tcW w:w="0" w:type="auto"/>
          </w:tcPr>
          <w:p w14:paraId="2627224A" w14:textId="77777777" w:rsidR="001D584F" w:rsidRPr="003B09F5" w:rsidRDefault="001D584F">
            <w:pPr>
              <w:pStyle w:val="Compact"/>
              <w:rPr>
                <w:rFonts w:cs="Times New Roman"/>
              </w:rPr>
            </w:pPr>
          </w:p>
        </w:tc>
      </w:tr>
      <w:tr w:rsidR="003B09F5" w:rsidRPr="003B09F5" w14:paraId="2627224F" w14:textId="77777777">
        <w:tc>
          <w:tcPr>
            <w:tcW w:w="0" w:type="auto"/>
          </w:tcPr>
          <w:p w14:paraId="2627224C" w14:textId="77777777" w:rsidR="001D584F" w:rsidRPr="003B09F5" w:rsidRDefault="005D6919">
            <w:pPr>
              <w:pStyle w:val="Compact"/>
              <w:rPr>
                <w:rFonts w:cs="Times New Roman"/>
              </w:rPr>
            </w:pPr>
            <w:r w:rsidRPr="003B09F5">
              <w:rPr>
                <w:rFonts w:cs="Times New Roman"/>
              </w:rPr>
              <w:t>* To protect terrestrial vegetation</w:t>
            </w:r>
          </w:p>
        </w:tc>
        <w:tc>
          <w:tcPr>
            <w:tcW w:w="0" w:type="auto"/>
          </w:tcPr>
          <w:p w14:paraId="2627224D" w14:textId="77777777" w:rsidR="001D584F" w:rsidRPr="003B09F5" w:rsidRDefault="001D584F">
            <w:pPr>
              <w:pStyle w:val="Compact"/>
              <w:rPr>
                <w:rFonts w:cs="Times New Roman"/>
              </w:rPr>
            </w:pPr>
          </w:p>
        </w:tc>
        <w:tc>
          <w:tcPr>
            <w:tcW w:w="0" w:type="auto"/>
          </w:tcPr>
          <w:p w14:paraId="2627224E" w14:textId="77777777" w:rsidR="001D584F" w:rsidRPr="003B09F5" w:rsidRDefault="001D584F">
            <w:pPr>
              <w:pStyle w:val="Compact"/>
              <w:rPr>
                <w:rFonts w:cs="Times New Roman"/>
              </w:rPr>
            </w:pPr>
          </w:p>
        </w:tc>
      </w:tr>
      <w:tr w:rsidR="003B09F5" w:rsidRPr="003B09F5" w14:paraId="26272253" w14:textId="77777777">
        <w:tc>
          <w:tcPr>
            <w:tcW w:w="0" w:type="auto"/>
          </w:tcPr>
          <w:p w14:paraId="26272250" w14:textId="77777777" w:rsidR="001D584F" w:rsidRPr="003B09F5" w:rsidRDefault="005D6919">
            <w:pPr>
              <w:pStyle w:val="Compact"/>
              <w:rPr>
                <w:rFonts w:cs="Times New Roman"/>
              </w:rPr>
            </w:pPr>
            <w:r w:rsidRPr="003B09F5">
              <w:rPr>
                <w:rFonts w:cs="Times New Roman"/>
              </w:rPr>
              <w:t>* Maintain the existing extent and variety of wetland vegetation</w:t>
            </w:r>
          </w:p>
        </w:tc>
        <w:tc>
          <w:tcPr>
            <w:tcW w:w="0" w:type="auto"/>
          </w:tcPr>
          <w:p w14:paraId="26272251" w14:textId="77777777" w:rsidR="001D584F" w:rsidRPr="003B09F5" w:rsidRDefault="001D584F">
            <w:pPr>
              <w:pStyle w:val="Compact"/>
              <w:rPr>
                <w:rFonts w:cs="Times New Roman"/>
              </w:rPr>
            </w:pPr>
          </w:p>
        </w:tc>
        <w:tc>
          <w:tcPr>
            <w:tcW w:w="0" w:type="auto"/>
          </w:tcPr>
          <w:p w14:paraId="26272252" w14:textId="77777777" w:rsidR="001D584F" w:rsidRPr="003B09F5" w:rsidRDefault="001D584F">
            <w:pPr>
              <w:pStyle w:val="Compact"/>
              <w:rPr>
                <w:rFonts w:cs="Times New Roman"/>
              </w:rPr>
            </w:pPr>
          </w:p>
        </w:tc>
      </w:tr>
    </w:tbl>
    <w:p w14:paraId="1D2B5A71" w14:textId="77777777" w:rsidR="00F55A9C" w:rsidRDefault="00F55A9C" w:rsidP="00D75615">
      <w:pPr>
        <w:pStyle w:val="CaptionedFigure"/>
        <w:rPr>
          <w:rFonts w:ascii="Times New Roman" w:hAnsi="Times New Roman" w:cs="Times New Roman"/>
        </w:rPr>
        <w:sectPr w:rsidR="00F55A9C" w:rsidSect="00F55A9C">
          <w:pgSz w:w="15840" w:h="12240" w:orient="landscape"/>
          <w:pgMar w:top="1440" w:right="1440" w:bottom="1440" w:left="1440" w:header="720" w:footer="720" w:gutter="0"/>
          <w:cols w:space="720"/>
          <w:docGrid w:linePitch="326"/>
        </w:sectPr>
      </w:pPr>
    </w:p>
    <w:p w14:paraId="26272256" w14:textId="6A8751AB" w:rsidR="001D584F" w:rsidRPr="003B09F5" w:rsidRDefault="005D6919">
      <w:pPr>
        <w:pStyle w:val="Heading2"/>
        <w:rPr>
          <w:rFonts w:cs="Times New Roman"/>
        </w:rPr>
      </w:pPr>
      <w:bookmarkStart w:id="224" w:name="wm2---melaleuca-park-north"/>
      <w:bookmarkStart w:id="225" w:name="_Toc29410625"/>
      <w:r w:rsidRPr="003B09F5">
        <w:rPr>
          <w:rFonts w:cs="Times New Roman"/>
        </w:rPr>
        <w:lastRenderedPageBreak/>
        <w:t>WM2 - Melaleuca Park North</w:t>
      </w:r>
      <w:bookmarkEnd w:id="224"/>
      <w:bookmarkEnd w:id="225"/>
    </w:p>
    <w:p w14:paraId="26272257" w14:textId="77777777" w:rsidR="001D584F" w:rsidRPr="003B09F5" w:rsidRDefault="005D6919">
      <w:pPr>
        <w:pStyle w:val="FirstParagraph"/>
        <w:rPr>
          <w:rFonts w:cs="Times New Roman"/>
        </w:rPr>
      </w:pPr>
      <w:r w:rsidRPr="003B09F5">
        <w:rPr>
          <w:rFonts w:cs="Times New Roman"/>
        </w:rPr>
        <w:t xml:space="preserve">Located in Melaleuca Park in the Bassendean north vegetation complex, the area represents an area of undisturbed phreatophytic vegetation, including </w:t>
      </w:r>
      <w:r w:rsidRPr="003B09F5">
        <w:rPr>
          <w:rFonts w:cs="Times New Roman"/>
          <w:i/>
        </w:rPr>
        <w:t>Banksia</w:t>
      </w:r>
      <w:r w:rsidRPr="003B09F5">
        <w:rPr>
          <w:rFonts w:cs="Times New Roman"/>
        </w:rPr>
        <w:t xml:space="preserve"> woodlands (REPORT 82392).</w:t>
      </w:r>
    </w:p>
    <w:p w14:paraId="26272258" w14:textId="77777777" w:rsidR="001D584F" w:rsidRPr="003B09F5" w:rsidRDefault="005D6919">
      <w:pPr>
        <w:pStyle w:val="Heading3"/>
        <w:rPr>
          <w:rFonts w:cs="Times New Roman"/>
        </w:rPr>
      </w:pPr>
      <w:bookmarkStart w:id="226" w:name="hydrology-14"/>
      <w:bookmarkStart w:id="227" w:name="_Toc29410626"/>
      <w:r w:rsidRPr="003B09F5">
        <w:rPr>
          <w:rFonts w:cs="Times New Roman"/>
        </w:rPr>
        <w:t>Hydrology</w:t>
      </w:r>
      <w:bookmarkEnd w:id="226"/>
      <w:bookmarkEnd w:id="227"/>
    </w:p>
    <w:p w14:paraId="26272259" w14:textId="595521D8" w:rsidR="001D584F" w:rsidRDefault="005D6919">
      <w:pPr>
        <w:pStyle w:val="FirstParagraph"/>
        <w:rPr>
          <w:rFonts w:cs="Times New Roman"/>
        </w:rPr>
      </w:pPr>
      <w:r w:rsidRPr="003B09F5">
        <w:rPr>
          <w:rFonts w:cs="Times New Roman"/>
        </w:rPr>
        <w:t>There has been periods of significant decline in groundwater levels from 68.8 mAHD in 1980 to 66.4 mAHD in 2014 (</w:t>
      </w:r>
      <w:r w:rsidR="00607338">
        <w:rPr>
          <w:rFonts w:cs="Times New Roman"/>
        </w:rPr>
        <w:fldChar w:fldCharType="begin"/>
      </w:r>
      <w:r w:rsidR="00607338">
        <w:rPr>
          <w:rFonts w:cs="Times New Roman"/>
        </w:rPr>
        <w:instrText xml:space="preserve"> REF _Ref25920758 \h </w:instrText>
      </w:r>
      <w:r w:rsidR="00607338">
        <w:rPr>
          <w:rFonts w:cs="Times New Roman"/>
        </w:rPr>
      </w:r>
      <w:r w:rsidR="00607338">
        <w:rPr>
          <w:rFonts w:cs="Times New Roman"/>
        </w:rPr>
        <w:fldChar w:fldCharType="separate"/>
      </w:r>
      <w:r w:rsidR="00E3659C" w:rsidRPr="003B09F5">
        <w:rPr>
          <w:rFonts w:cs="Times New Roman"/>
        </w:rPr>
        <w:t xml:space="preserve">Figure </w:t>
      </w:r>
      <w:r w:rsidR="00E3659C">
        <w:rPr>
          <w:rFonts w:cs="Times New Roman"/>
          <w:noProof/>
        </w:rPr>
        <w:t>56</w:t>
      </w:r>
      <w:r w:rsidR="00607338">
        <w:rPr>
          <w:rFonts w:cs="Times New Roman"/>
        </w:rPr>
        <w:fldChar w:fldCharType="end"/>
      </w:r>
      <w:r w:rsidRPr="003B09F5">
        <w:rPr>
          <w:rFonts w:cs="Times New Roman"/>
        </w:rPr>
        <w:t>). Since 2015, there has been an increase in groundwater to slightly above 67 mAHD. Mean maximum and minimum seasonal water levels are now 1.5 and 0.9 m lower than the period 1994-1999. Maximum levels have consistently been reached in October, on average (</w:t>
      </w:r>
      <w:r w:rsidR="00F55A9C">
        <w:rPr>
          <w:rFonts w:cs="Times New Roman"/>
        </w:rPr>
        <w:fldChar w:fldCharType="begin"/>
      </w:r>
      <w:r w:rsidR="00F55A9C">
        <w:rPr>
          <w:rFonts w:cs="Times New Roman"/>
        </w:rPr>
        <w:instrText xml:space="preserve"> REF _Ref25922424 \h </w:instrText>
      </w:r>
      <w:r w:rsidR="00F55A9C">
        <w:rPr>
          <w:rFonts w:cs="Times New Roman"/>
        </w:rPr>
      </w:r>
      <w:r w:rsidR="00F55A9C">
        <w:rPr>
          <w:rFonts w:cs="Times New Roman"/>
        </w:rPr>
        <w:fldChar w:fldCharType="separate"/>
      </w:r>
      <w:r w:rsidR="00E3659C">
        <w:t xml:space="preserve">Table </w:t>
      </w:r>
      <w:r w:rsidR="00E3659C">
        <w:rPr>
          <w:noProof/>
        </w:rPr>
        <w:t>32</w:t>
      </w:r>
      <w:r w:rsidR="00F55A9C">
        <w:rPr>
          <w:rFonts w:cs="Times New Roman"/>
        </w:rPr>
        <w:fldChar w:fldCharType="end"/>
      </w:r>
      <w:r w:rsidRPr="003B09F5">
        <w:rPr>
          <w:rFonts w:cs="Times New Roman"/>
        </w:rPr>
        <w:t>).</w:t>
      </w:r>
    </w:p>
    <w:p w14:paraId="500BE246" w14:textId="11E9E440" w:rsidR="00C16D12" w:rsidRDefault="00C16D12" w:rsidP="00C16D12">
      <w:pPr>
        <w:pStyle w:val="Caption"/>
        <w:keepNext/>
      </w:pPr>
      <w:bookmarkStart w:id="228" w:name="_Ref25922424"/>
      <w:r>
        <w:t xml:space="preserve">Table </w:t>
      </w:r>
      <w:fldSimple w:instr=" SEQ Table \* ARABIC ">
        <w:r w:rsidR="00E3659C">
          <w:rPr>
            <w:noProof/>
          </w:rPr>
          <w:t>32</w:t>
        </w:r>
      </w:fldSimple>
      <w:bookmarkEnd w:id="228"/>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sidR="002926D9">
        <w:rPr>
          <w:lang w:val="en-AU"/>
        </w:rPr>
        <w:t>Melaleuca Park North (WM2)</w:t>
      </w:r>
      <w:r w:rsidR="002952F1">
        <w:rPr>
          <w:lang w:val="en-AU"/>
        </w:rPr>
        <w:t>.</w:t>
      </w:r>
    </w:p>
    <w:tbl>
      <w:tblPr>
        <w:tblStyle w:val="Table"/>
        <w:tblW w:w="8144" w:type="dxa"/>
        <w:tblLook w:val="04A0" w:firstRow="1" w:lastRow="0" w:firstColumn="1" w:lastColumn="0" w:noHBand="0" w:noVBand="1"/>
      </w:tblPr>
      <w:tblGrid>
        <w:gridCol w:w="1989"/>
        <w:gridCol w:w="2051"/>
        <w:gridCol w:w="1368"/>
        <w:gridCol w:w="1368"/>
        <w:gridCol w:w="1368"/>
      </w:tblGrid>
      <w:tr w:rsidR="00C16D12" w14:paraId="67FEF09B" w14:textId="77777777" w:rsidTr="007C2274">
        <w:tc>
          <w:tcPr>
            <w:tcW w:w="1989" w:type="dxa"/>
          </w:tcPr>
          <w:p w14:paraId="72F4759D" w14:textId="77777777" w:rsidR="00C16D12" w:rsidRDefault="00C16D12" w:rsidP="00376A55">
            <w:pPr>
              <w:pStyle w:val="BodyText"/>
            </w:pPr>
            <w:r>
              <w:t>Period</w:t>
            </w:r>
          </w:p>
        </w:tc>
        <w:tc>
          <w:tcPr>
            <w:tcW w:w="2051" w:type="dxa"/>
          </w:tcPr>
          <w:p w14:paraId="2750EE3D" w14:textId="77777777" w:rsidR="00C16D12" w:rsidRPr="00016946" w:rsidRDefault="00C16D12" w:rsidP="00376A55">
            <w:pPr>
              <w:pStyle w:val="BodyText"/>
              <w:rPr>
                <w:lang w:val="en-AU"/>
              </w:rPr>
            </w:pPr>
            <w:r w:rsidRPr="00016946">
              <w:rPr>
                <w:lang w:val="en-AU"/>
              </w:rPr>
              <w:t>Mean</w:t>
            </w:r>
            <w:r>
              <w:rPr>
                <w:lang w:val="en-AU"/>
              </w:rPr>
              <w:t xml:space="preserve"> </w:t>
            </w:r>
            <w:r w:rsidRPr="00016946">
              <w:rPr>
                <w:lang w:val="en-AU"/>
              </w:rPr>
              <w:t>max seasonal</w:t>
            </w:r>
          </w:p>
          <w:p w14:paraId="66D06AB5" w14:textId="77777777" w:rsidR="00C16D12" w:rsidRDefault="00C16D12" w:rsidP="00376A55">
            <w:pPr>
              <w:pStyle w:val="BodyText"/>
            </w:pPr>
            <w:r w:rsidRPr="00016946">
              <w:rPr>
                <w:lang w:val="en-AU"/>
              </w:rPr>
              <w:t>level (mAHD)</w:t>
            </w:r>
          </w:p>
        </w:tc>
        <w:tc>
          <w:tcPr>
            <w:tcW w:w="1368" w:type="dxa"/>
          </w:tcPr>
          <w:p w14:paraId="649A85B5" w14:textId="77777777" w:rsidR="00C16D12" w:rsidRPr="00016946" w:rsidRDefault="00C16D12"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1708566F" w14:textId="77777777" w:rsidR="00C16D12" w:rsidRDefault="00C16D12" w:rsidP="00376A55">
            <w:pPr>
              <w:pStyle w:val="BodyText"/>
            </w:pPr>
            <w:r w:rsidRPr="00016946">
              <w:rPr>
                <w:lang w:val="en-AU"/>
              </w:rPr>
              <w:t>level (mAHD)</w:t>
            </w:r>
          </w:p>
        </w:tc>
        <w:tc>
          <w:tcPr>
            <w:tcW w:w="1368" w:type="dxa"/>
          </w:tcPr>
          <w:p w14:paraId="35E8A675" w14:textId="77777777" w:rsidR="00C16D12" w:rsidRDefault="00C16D12" w:rsidP="00376A55">
            <w:pPr>
              <w:pStyle w:val="BodyText"/>
            </w:pPr>
            <w:r>
              <w:t>Mean seasonal change (m)</w:t>
            </w:r>
          </w:p>
        </w:tc>
        <w:tc>
          <w:tcPr>
            <w:tcW w:w="1368" w:type="dxa"/>
          </w:tcPr>
          <w:p w14:paraId="3946B0F1" w14:textId="77777777" w:rsidR="00C16D12" w:rsidRDefault="00C16D12" w:rsidP="00376A55">
            <w:pPr>
              <w:pStyle w:val="BodyText"/>
            </w:pPr>
            <w:r>
              <w:t>Mean max to min (days)</w:t>
            </w:r>
          </w:p>
        </w:tc>
      </w:tr>
      <w:tr w:rsidR="00C16D12" w14:paraId="79A541DE" w14:textId="77777777" w:rsidTr="007C2274">
        <w:tc>
          <w:tcPr>
            <w:tcW w:w="1989" w:type="dxa"/>
          </w:tcPr>
          <w:p w14:paraId="3A614918" w14:textId="77777777" w:rsidR="00C16D12" w:rsidRDefault="00C16D12" w:rsidP="00376A55">
            <w:pPr>
              <w:pStyle w:val="BodyText"/>
            </w:pPr>
            <w:r>
              <w:t>08/1994 – 07/1999</w:t>
            </w:r>
          </w:p>
        </w:tc>
        <w:tc>
          <w:tcPr>
            <w:tcW w:w="2051" w:type="dxa"/>
          </w:tcPr>
          <w:p w14:paraId="413DEEF1" w14:textId="6516777D" w:rsidR="00C16D12" w:rsidRDefault="00C16D12" w:rsidP="00376A55">
            <w:pPr>
              <w:pStyle w:val="BodyText"/>
            </w:pPr>
            <w:r>
              <w:t>6</w:t>
            </w:r>
            <w:r w:rsidR="002926D9">
              <w:t>8</w:t>
            </w:r>
            <w:r>
              <w:t>.</w:t>
            </w:r>
            <w:r w:rsidR="002926D9">
              <w:t>5</w:t>
            </w:r>
            <w:r>
              <w:t xml:space="preserve"> (</w:t>
            </w:r>
            <w:r w:rsidR="00640A9B">
              <w:t>Nov</w:t>
            </w:r>
            <w:r>
              <w:t>)</w:t>
            </w:r>
          </w:p>
        </w:tc>
        <w:tc>
          <w:tcPr>
            <w:tcW w:w="1368" w:type="dxa"/>
          </w:tcPr>
          <w:p w14:paraId="0004697F" w14:textId="1A94539F" w:rsidR="00C16D12" w:rsidRDefault="002952F1" w:rsidP="00376A55">
            <w:pPr>
              <w:pStyle w:val="BodyText"/>
            </w:pPr>
            <w:r>
              <w:t>67.6</w:t>
            </w:r>
            <w:r w:rsidR="00C16D12">
              <w:t xml:space="preserve"> (Sep)</w:t>
            </w:r>
          </w:p>
        </w:tc>
        <w:tc>
          <w:tcPr>
            <w:tcW w:w="1368" w:type="dxa"/>
          </w:tcPr>
          <w:p w14:paraId="444FEDBA" w14:textId="484542D3" w:rsidR="00C16D12" w:rsidRDefault="00C16D12" w:rsidP="00376A55">
            <w:pPr>
              <w:pStyle w:val="BodyText"/>
            </w:pPr>
            <w:r>
              <w:t>0.</w:t>
            </w:r>
            <w:r w:rsidR="002952F1">
              <w:t>94</w:t>
            </w:r>
          </w:p>
        </w:tc>
        <w:tc>
          <w:tcPr>
            <w:tcW w:w="1368" w:type="dxa"/>
          </w:tcPr>
          <w:p w14:paraId="495FC213" w14:textId="583FD373" w:rsidR="00C16D12" w:rsidRDefault="002952F1" w:rsidP="00376A55">
            <w:pPr>
              <w:pStyle w:val="BodyText"/>
            </w:pPr>
            <w:r>
              <w:t>216</w:t>
            </w:r>
          </w:p>
        </w:tc>
      </w:tr>
      <w:tr w:rsidR="00C16D12" w14:paraId="7CE0725B" w14:textId="77777777" w:rsidTr="007C2274">
        <w:tc>
          <w:tcPr>
            <w:tcW w:w="1989" w:type="dxa"/>
          </w:tcPr>
          <w:p w14:paraId="53DCE239" w14:textId="77777777" w:rsidR="00C16D12" w:rsidRDefault="00C16D12" w:rsidP="00376A55">
            <w:pPr>
              <w:pStyle w:val="BodyText"/>
            </w:pPr>
            <w:r>
              <w:t>08/1999 – 07/2004</w:t>
            </w:r>
          </w:p>
        </w:tc>
        <w:tc>
          <w:tcPr>
            <w:tcW w:w="2051" w:type="dxa"/>
          </w:tcPr>
          <w:p w14:paraId="5BDF9938" w14:textId="677BFBA8" w:rsidR="00C16D12" w:rsidRDefault="00640A9B" w:rsidP="00376A55">
            <w:pPr>
              <w:pStyle w:val="BodyText"/>
            </w:pPr>
            <w:r>
              <w:t>68.1</w:t>
            </w:r>
            <w:r w:rsidR="00C16D12">
              <w:t xml:space="preserve"> (</w:t>
            </w:r>
            <w:r>
              <w:t>Oct</w:t>
            </w:r>
            <w:r w:rsidR="00C16D12">
              <w:t>)</w:t>
            </w:r>
          </w:p>
        </w:tc>
        <w:tc>
          <w:tcPr>
            <w:tcW w:w="1368" w:type="dxa"/>
          </w:tcPr>
          <w:p w14:paraId="2C05E47E" w14:textId="1D417990" w:rsidR="00C16D12" w:rsidRDefault="002952F1" w:rsidP="00376A55">
            <w:pPr>
              <w:pStyle w:val="BodyText"/>
            </w:pPr>
            <w:r>
              <w:t>67.4</w:t>
            </w:r>
            <w:r w:rsidR="00C16D12">
              <w:t xml:space="preserve"> (Feb)</w:t>
            </w:r>
          </w:p>
        </w:tc>
        <w:tc>
          <w:tcPr>
            <w:tcW w:w="1368" w:type="dxa"/>
          </w:tcPr>
          <w:p w14:paraId="791B85DE" w14:textId="1BF629CC" w:rsidR="00C16D12" w:rsidRDefault="00C16D12" w:rsidP="00376A55">
            <w:pPr>
              <w:pStyle w:val="BodyText"/>
            </w:pPr>
            <w:r>
              <w:t>0.</w:t>
            </w:r>
            <w:r w:rsidR="002952F1">
              <w:t>68</w:t>
            </w:r>
          </w:p>
        </w:tc>
        <w:tc>
          <w:tcPr>
            <w:tcW w:w="1368" w:type="dxa"/>
          </w:tcPr>
          <w:p w14:paraId="2FEB9C85" w14:textId="2098591A" w:rsidR="00C16D12" w:rsidRDefault="002952F1" w:rsidP="00376A55">
            <w:pPr>
              <w:pStyle w:val="BodyText"/>
            </w:pPr>
            <w:r>
              <w:t>246</w:t>
            </w:r>
          </w:p>
        </w:tc>
      </w:tr>
      <w:tr w:rsidR="00C16D12" w14:paraId="78396B20" w14:textId="77777777" w:rsidTr="007C2274">
        <w:tc>
          <w:tcPr>
            <w:tcW w:w="1989" w:type="dxa"/>
          </w:tcPr>
          <w:p w14:paraId="498FF74F" w14:textId="77777777" w:rsidR="00C16D12" w:rsidRDefault="00C16D12" w:rsidP="00376A55">
            <w:pPr>
              <w:pStyle w:val="BodyText"/>
            </w:pPr>
            <w:r>
              <w:t>08/2004 – 07/2009</w:t>
            </w:r>
          </w:p>
        </w:tc>
        <w:tc>
          <w:tcPr>
            <w:tcW w:w="2051" w:type="dxa"/>
          </w:tcPr>
          <w:p w14:paraId="330F5B0E" w14:textId="161C54C3" w:rsidR="00C16D12" w:rsidRDefault="00640A9B" w:rsidP="00376A55">
            <w:pPr>
              <w:pStyle w:val="BodyText"/>
            </w:pPr>
            <w:r>
              <w:t>67.7</w:t>
            </w:r>
            <w:r w:rsidR="00C16D12">
              <w:t xml:space="preserve"> (</w:t>
            </w:r>
            <w:r>
              <w:t>Oct</w:t>
            </w:r>
            <w:r w:rsidR="00C16D12">
              <w:t>)</w:t>
            </w:r>
          </w:p>
        </w:tc>
        <w:tc>
          <w:tcPr>
            <w:tcW w:w="1368" w:type="dxa"/>
          </w:tcPr>
          <w:p w14:paraId="6F24FB41" w14:textId="6913D549" w:rsidR="00C16D12" w:rsidRDefault="002952F1" w:rsidP="00376A55">
            <w:pPr>
              <w:pStyle w:val="BodyText"/>
            </w:pPr>
            <w:r>
              <w:t>67.1</w:t>
            </w:r>
            <w:r w:rsidR="00C16D12">
              <w:t xml:space="preserve"> (Apr)</w:t>
            </w:r>
          </w:p>
        </w:tc>
        <w:tc>
          <w:tcPr>
            <w:tcW w:w="1368" w:type="dxa"/>
          </w:tcPr>
          <w:p w14:paraId="78C7DE47" w14:textId="71254F87" w:rsidR="00C16D12" w:rsidRDefault="00C16D12" w:rsidP="00376A55">
            <w:pPr>
              <w:pStyle w:val="BodyText"/>
            </w:pPr>
            <w:r>
              <w:t>0.</w:t>
            </w:r>
            <w:r w:rsidR="002952F1">
              <w:t>62</w:t>
            </w:r>
          </w:p>
        </w:tc>
        <w:tc>
          <w:tcPr>
            <w:tcW w:w="1368" w:type="dxa"/>
          </w:tcPr>
          <w:p w14:paraId="26A738C3" w14:textId="296EBAD6" w:rsidR="00C16D12" w:rsidRDefault="002952F1" w:rsidP="00376A55">
            <w:pPr>
              <w:pStyle w:val="BodyText"/>
            </w:pPr>
            <w:r>
              <w:t>205</w:t>
            </w:r>
          </w:p>
        </w:tc>
      </w:tr>
      <w:tr w:rsidR="00C16D12" w14:paraId="06FE542B" w14:textId="77777777" w:rsidTr="007C2274">
        <w:tc>
          <w:tcPr>
            <w:tcW w:w="1989" w:type="dxa"/>
          </w:tcPr>
          <w:p w14:paraId="4DCFA61B" w14:textId="77777777" w:rsidR="00C16D12" w:rsidRDefault="00C16D12" w:rsidP="00376A55">
            <w:pPr>
              <w:pStyle w:val="BodyText"/>
            </w:pPr>
            <w:r>
              <w:t>08/2009 – 07/2014</w:t>
            </w:r>
          </w:p>
        </w:tc>
        <w:tc>
          <w:tcPr>
            <w:tcW w:w="2051" w:type="dxa"/>
          </w:tcPr>
          <w:p w14:paraId="322440D6" w14:textId="78426776" w:rsidR="00C16D12" w:rsidRDefault="00640A9B" w:rsidP="00376A55">
            <w:pPr>
              <w:pStyle w:val="BodyText"/>
            </w:pPr>
            <w:r>
              <w:t>66.8</w:t>
            </w:r>
            <w:r w:rsidR="00C16D12">
              <w:t xml:space="preserve"> (</w:t>
            </w:r>
            <w:r>
              <w:t>Oct</w:t>
            </w:r>
            <w:r w:rsidR="00C16D12">
              <w:t>)</w:t>
            </w:r>
          </w:p>
        </w:tc>
        <w:tc>
          <w:tcPr>
            <w:tcW w:w="1368" w:type="dxa"/>
          </w:tcPr>
          <w:p w14:paraId="33D82237" w14:textId="7DFD72E0" w:rsidR="00C16D12" w:rsidRDefault="002952F1" w:rsidP="00376A55">
            <w:pPr>
              <w:pStyle w:val="BodyText"/>
            </w:pPr>
            <w:r>
              <w:t>66.4</w:t>
            </w:r>
            <w:r w:rsidR="00C16D12">
              <w:t xml:space="preserve"> (Apr)</w:t>
            </w:r>
          </w:p>
        </w:tc>
        <w:tc>
          <w:tcPr>
            <w:tcW w:w="1368" w:type="dxa"/>
          </w:tcPr>
          <w:p w14:paraId="05A574F8" w14:textId="59E45AAB" w:rsidR="00C16D12" w:rsidRDefault="00C16D12" w:rsidP="00376A55">
            <w:pPr>
              <w:pStyle w:val="BodyText"/>
            </w:pPr>
            <w:r>
              <w:t>0.</w:t>
            </w:r>
            <w:r w:rsidR="002952F1">
              <w:t>46</w:t>
            </w:r>
          </w:p>
        </w:tc>
        <w:tc>
          <w:tcPr>
            <w:tcW w:w="1368" w:type="dxa"/>
          </w:tcPr>
          <w:p w14:paraId="37851188" w14:textId="2D34CCE1" w:rsidR="00C16D12" w:rsidRDefault="00C16D12" w:rsidP="00376A55">
            <w:pPr>
              <w:pStyle w:val="BodyText"/>
            </w:pPr>
            <w:r>
              <w:t>21</w:t>
            </w:r>
            <w:r w:rsidR="002952F1">
              <w:t>0</w:t>
            </w:r>
          </w:p>
        </w:tc>
      </w:tr>
      <w:tr w:rsidR="00C16D12" w14:paraId="12603D02" w14:textId="77777777" w:rsidTr="007C2274">
        <w:tc>
          <w:tcPr>
            <w:tcW w:w="1989" w:type="dxa"/>
          </w:tcPr>
          <w:p w14:paraId="65EFAD37" w14:textId="77777777" w:rsidR="00C16D12" w:rsidRDefault="00C16D12" w:rsidP="00376A55">
            <w:pPr>
              <w:pStyle w:val="BodyText"/>
            </w:pPr>
            <w:r>
              <w:t>08/2014 – 07/2019</w:t>
            </w:r>
          </w:p>
        </w:tc>
        <w:tc>
          <w:tcPr>
            <w:tcW w:w="2051" w:type="dxa"/>
          </w:tcPr>
          <w:p w14:paraId="36D50EA4" w14:textId="6BFCE45D" w:rsidR="00C16D12" w:rsidRDefault="00640A9B" w:rsidP="00376A55">
            <w:pPr>
              <w:pStyle w:val="BodyText"/>
            </w:pPr>
            <w:r>
              <w:t>67.0</w:t>
            </w:r>
            <w:r w:rsidR="00C16D12">
              <w:t xml:space="preserve"> (</w:t>
            </w:r>
            <w:r>
              <w:t>Oct</w:t>
            </w:r>
            <w:r w:rsidR="00C16D12">
              <w:t>)</w:t>
            </w:r>
          </w:p>
        </w:tc>
        <w:tc>
          <w:tcPr>
            <w:tcW w:w="1368" w:type="dxa"/>
          </w:tcPr>
          <w:p w14:paraId="269F867E" w14:textId="145814C0" w:rsidR="00C16D12" w:rsidRDefault="002952F1" w:rsidP="00376A55">
            <w:pPr>
              <w:pStyle w:val="BodyText"/>
            </w:pPr>
            <w:r>
              <w:t>66.5</w:t>
            </w:r>
            <w:r w:rsidR="00C16D12">
              <w:t xml:space="preserve"> (Mar)</w:t>
            </w:r>
          </w:p>
        </w:tc>
        <w:tc>
          <w:tcPr>
            <w:tcW w:w="1368" w:type="dxa"/>
          </w:tcPr>
          <w:p w14:paraId="50F74C3D" w14:textId="4EA6BA9F" w:rsidR="00C16D12" w:rsidRDefault="00C16D12" w:rsidP="00376A55">
            <w:pPr>
              <w:pStyle w:val="BodyText"/>
            </w:pPr>
            <w:r>
              <w:t>0.</w:t>
            </w:r>
            <w:r w:rsidR="002952F1">
              <w:t>52</w:t>
            </w:r>
          </w:p>
        </w:tc>
        <w:tc>
          <w:tcPr>
            <w:tcW w:w="1368" w:type="dxa"/>
          </w:tcPr>
          <w:p w14:paraId="3A34B067" w14:textId="426FF739" w:rsidR="00C16D12" w:rsidRDefault="002952F1" w:rsidP="00376A55">
            <w:pPr>
              <w:pStyle w:val="BodyText"/>
            </w:pPr>
            <w:r>
              <w:t>79</w:t>
            </w:r>
          </w:p>
        </w:tc>
      </w:tr>
    </w:tbl>
    <w:p w14:paraId="268C5122" w14:textId="77777777" w:rsidR="00A637B0" w:rsidRPr="003B09F5" w:rsidRDefault="00A637B0" w:rsidP="00A637B0">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6A59EE0F" wp14:editId="170EABB0">
            <wp:extent cx="4620126" cy="3696101"/>
            <wp:effectExtent l="0" t="0" r="0" b="0"/>
            <wp:docPr id="69" name="Picture" descr="Groundwater levels recorded at bore 61610908 in the vicinity of WM2. Red segments along trendline indicate preiods of significant decline in groundwater levels and blue segments represent significant increases in groundwater level."/>
            <wp:cNvGraphicFramePr/>
            <a:graphic xmlns:a="http://schemas.openxmlformats.org/drawingml/2006/main">
              <a:graphicData uri="http://schemas.openxmlformats.org/drawingml/2006/picture">
                <pic:pic xmlns:pic="http://schemas.openxmlformats.org/drawingml/2006/picture">
                  <pic:nvPicPr>
                    <pic:cNvPr id="0" name="Picture" descr="Figs/WM2WaterPlot-1.png"/>
                    <pic:cNvPicPr>
                      <a:picLocks noChangeAspect="1" noChangeArrowheads="1"/>
                    </pic:cNvPicPr>
                  </pic:nvPicPr>
                  <pic:blipFill>
                    <a:blip r:embed="rId33"/>
                    <a:stretch>
                      <a:fillRect/>
                    </a:stretch>
                  </pic:blipFill>
                  <pic:spPr bwMode="auto">
                    <a:xfrm>
                      <a:off x="0" y="0"/>
                      <a:ext cx="4620126" cy="3696101"/>
                    </a:xfrm>
                    <a:prstGeom prst="rect">
                      <a:avLst/>
                    </a:prstGeom>
                    <a:noFill/>
                    <a:ln w="9525">
                      <a:noFill/>
                      <a:headEnd/>
                      <a:tailEnd/>
                    </a:ln>
                  </pic:spPr>
                </pic:pic>
              </a:graphicData>
            </a:graphic>
          </wp:inline>
        </w:drawing>
      </w:r>
    </w:p>
    <w:p w14:paraId="39461121" w14:textId="5B8EC655" w:rsidR="00C16D12" w:rsidRPr="00C16D12" w:rsidRDefault="00A637B0" w:rsidP="00A637B0">
      <w:pPr>
        <w:pStyle w:val="Caption"/>
      </w:pPr>
      <w:bookmarkStart w:id="229" w:name="_Ref2592075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Pr>
          <w:rFonts w:ascii="Times New Roman" w:hAnsi="Times New Roman" w:cs="Times New Roman"/>
          <w:noProof/>
        </w:rPr>
        <w:t>56</w:t>
      </w:r>
      <w:r w:rsidRPr="003B09F5">
        <w:rPr>
          <w:rFonts w:ascii="Times New Roman" w:hAnsi="Times New Roman" w:cs="Times New Roman"/>
        </w:rPr>
        <w:fldChar w:fldCharType="end"/>
      </w:r>
      <w:bookmarkEnd w:id="229"/>
      <w:r w:rsidRPr="003B09F5">
        <w:rPr>
          <w:rFonts w:ascii="Times New Roman" w:hAnsi="Times New Roman" w:cs="Times New Roman"/>
        </w:rPr>
        <w:t xml:space="preserve"> Groundwater levels recorded at bore 61610908 in the vicinity of WM2. Red segments along trendline indicate periods of significant decline in groundwater levels and blue segments represent significant increases in groundwater level.</w:t>
      </w:r>
    </w:p>
    <w:p w14:paraId="2627225A" w14:textId="0DBD1C9F" w:rsidR="001D584F" w:rsidRDefault="00A200FB">
      <w:pPr>
        <w:pStyle w:val="Heading3"/>
        <w:rPr>
          <w:rFonts w:cs="Times New Roman"/>
        </w:rPr>
      </w:pPr>
      <w:r>
        <w:rPr>
          <w:rFonts w:cs="Times New Roman"/>
        </w:rPr>
        <w:t>Implications of revised threshold</w:t>
      </w:r>
    </w:p>
    <w:p w14:paraId="2DC7CDE2" w14:textId="65321D28" w:rsidR="00F55A9C" w:rsidRDefault="006F21CD" w:rsidP="004F1D6C">
      <w:pPr>
        <w:pStyle w:val="FirstParagraph"/>
        <w:rPr>
          <w:rFonts w:cs="Times New Roman"/>
        </w:rPr>
      </w:pPr>
      <w:r w:rsidRPr="003B09F5">
        <w:rPr>
          <w:rFonts w:cs="Times New Roman"/>
        </w:rPr>
        <w:t xml:space="preserve">The vegetation around monitoring bore WM2 has similar vegetation composition as WM1. The vegetation also appears to have been affected by fire in the summer of 2014/2015. The understory is highly diverse, with </w:t>
      </w:r>
      <w:r w:rsidRPr="003B09F5">
        <w:rPr>
          <w:rFonts w:cs="Times New Roman"/>
          <w:i/>
        </w:rPr>
        <w:t>Acacia pulchella</w:t>
      </w:r>
      <w:r w:rsidRPr="003B09F5">
        <w:rPr>
          <w:rFonts w:cs="Times New Roman"/>
        </w:rPr>
        <w:t xml:space="preserve">, </w:t>
      </w:r>
      <w:r w:rsidRPr="003B09F5">
        <w:rPr>
          <w:rFonts w:cs="Times New Roman"/>
          <w:i/>
        </w:rPr>
        <w:t>Adenanthos cygnorum</w:t>
      </w:r>
      <w:r w:rsidRPr="003B09F5">
        <w:rPr>
          <w:rFonts w:cs="Times New Roman"/>
        </w:rPr>
        <w:t xml:space="preserve"> and </w:t>
      </w:r>
      <w:r w:rsidRPr="003B09F5">
        <w:rPr>
          <w:rFonts w:cs="Times New Roman"/>
          <w:i/>
        </w:rPr>
        <w:t>Xanthorrhoea preissii</w:t>
      </w:r>
      <w:r w:rsidRPr="003B09F5">
        <w:rPr>
          <w:rFonts w:cs="Times New Roman"/>
        </w:rPr>
        <w:t xml:space="preserve"> common. Canopy cover is quite open, with several mature </w:t>
      </w:r>
      <w:r w:rsidRPr="003B09F5">
        <w:rPr>
          <w:rFonts w:cs="Times New Roman"/>
          <w:i/>
        </w:rPr>
        <w:t>Banksias</w:t>
      </w:r>
      <w:r w:rsidRPr="003B09F5">
        <w:rPr>
          <w:rFonts w:cs="Times New Roman"/>
        </w:rPr>
        <w:t xml:space="preserve"> present. Most </w:t>
      </w:r>
      <w:r w:rsidRPr="003B09F5">
        <w:rPr>
          <w:rFonts w:cs="Times New Roman"/>
          <w:i/>
        </w:rPr>
        <w:t>Banksias</w:t>
      </w:r>
      <w:r w:rsidRPr="003B09F5">
        <w:rPr>
          <w:rFonts w:cs="Times New Roman"/>
        </w:rPr>
        <w:t xml:space="preserve"> were resprouts and/or young trees between 1 and 3 m tall. Several mature trees bore significant epicormic growth. New </w:t>
      </w:r>
      <w:r w:rsidRPr="003B09F5">
        <w:rPr>
          <w:rFonts w:cs="Times New Roman"/>
          <w:i/>
        </w:rPr>
        <w:t>Banksia</w:t>
      </w:r>
      <w:r w:rsidRPr="003B09F5">
        <w:rPr>
          <w:rFonts w:cs="Times New Roman"/>
        </w:rPr>
        <w:t xml:space="preserve"> recruitment (mainly very small seedlings) for </w:t>
      </w:r>
      <w:r w:rsidRPr="003B09F5">
        <w:rPr>
          <w:rFonts w:cs="Times New Roman"/>
          <w:i/>
        </w:rPr>
        <w:t>Banksia attenuata</w:t>
      </w:r>
      <w:r w:rsidRPr="003B09F5">
        <w:rPr>
          <w:rFonts w:cs="Times New Roman"/>
        </w:rPr>
        <w:t xml:space="preserve"> and </w:t>
      </w:r>
      <w:r w:rsidRPr="003B09F5">
        <w:rPr>
          <w:rFonts w:cs="Times New Roman"/>
          <w:i/>
        </w:rPr>
        <w:t>Banksia menziessi</w:t>
      </w:r>
      <w:r w:rsidRPr="003B09F5">
        <w:rPr>
          <w:rFonts w:cs="Times New Roman"/>
        </w:rPr>
        <w:t xml:space="preserve"> has been observed.</w:t>
      </w:r>
    </w:p>
    <w:p w14:paraId="4E28070A" w14:textId="600A0F23" w:rsidR="004F1D6C" w:rsidRPr="0035428C" w:rsidRDefault="00B915C3" w:rsidP="004F1D6C">
      <w:pPr>
        <w:pStyle w:val="BodyText"/>
        <w:rPr>
          <w:iCs/>
        </w:rPr>
        <w:sectPr w:rsidR="004F1D6C" w:rsidRPr="0035428C">
          <w:pgSz w:w="12240" w:h="15840"/>
          <w:pgMar w:top="1440" w:right="1440" w:bottom="1440" w:left="1440" w:header="720" w:footer="720" w:gutter="0"/>
          <w:cols w:space="720"/>
        </w:sectPr>
      </w:pPr>
      <w:r>
        <w:t xml:space="preserve">The projected declines in groundwater at this site are likely to have a serious </w:t>
      </w:r>
      <w:r w:rsidR="00497650">
        <w:t xml:space="preserve">impact on groundwater dependent trees such as </w:t>
      </w:r>
      <w:r w:rsidR="005E7A6F" w:rsidRPr="003B09F5">
        <w:rPr>
          <w:rFonts w:cs="Times New Roman"/>
          <w:i/>
        </w:rPr>
        <w:t>Banksia attenuata</w:t>
      </w:r>
      <w:r w:rsidR="005E7A6F" w:rsidRPr="003B09F5">
        <w:rPr>
          <w:rFonts w:cs="Times New Roman"/>
        </w:rPr>
        <w:t xml:space="preserve"> and </w:t>
      </w:r>
      <w:r w:rsidR="005E7A6F" w:rsidRPr="003B09F5">
        <w:rPr>
          <w:rFonts w:cs="Times New Roman"/>
          <w:i/>
        </w:rPr>
        <w:t>Banksia menziessi</w:t>
      </w:r>
      <w:r w:rsidR="005E7A6F">
        <w:rPr>
          <w:rFonts w:cs="Times New Roman"/>
          <w:iCs/>
        </w:rPr>
        <w:t>. The health of these trees is likely</w:t>
      </w:r>
      <w:r w:rsidR="00CD47DB">
        <w:rPr>
          <w:iCs/>
        </w:rPr>
        <w:t xml:space="preserve"> to decline as groundwaters approach 65 mAHD </w:t>
      </w:r>
      <w:r w:rsidR="00DD20E2">
        <w:rPr>
          <w:iCs/>
        </w:rPr>
        <w:t xml:space="preserve">as water become more difficult to reach. </w:t>
      </w:r>
      <w:r w:rsidR="00DC16F0">
        <w:rPr>
          <w:iCs/>
        </w:rPr>
        <w:t>The diverse understory is likely to</w:t>
      </w:r>
      <w:r w:rsidR="003964D9">
        <w:rPr>
          <w:iCs/>
        </w:rPr>
        <w:t xml:space="preserve"> continue to be composed of terrestrial species </w:t>
      </w:r>
      <w:r w:rsidR="0035428C">
        <w:rPr>
          <w:iCs/>
        </w:rPr>
        <w:t xml:space="preserve">like </w:t>
      </w:r>
      <w:r w:rsidR="0035428C" w:rsidRPr="003B09F5">
        <w:rPr>
          <w:rFonts w:cs="Times New Roman"/>
          <w:i/>
        </w:rPr>
        <w:t>Acacia pulchella</w:t>
      </w:r>
      <w:r w:rsidR="0035428C" w:rsidRPr="003B09F5">
        <w:rPr>
          <w:rFonts w:cs="Times New Roman"/>
        </w:rPr>
        <w:t xml:space="preserve"> and </w:t>
      </w:r>
      <w:r w:rsidR="0035428C" w:rsidRPr="003B09F5">
        <w:rPr>
          <w:rFonts w:cs="Times New Roman"/>
          <w:i/>
        </w:rPr>
        <w:t>Xanthorrhoea preissii</w:t>
      </w:r>
      <w:r w:rsidR="0035428C">
        <w:rPr>
          <w:rFonts w:cs="Times New Roman"/>
          <w:iCs/>
        </w:rPr>
        <w:t>. L</w:t>
      </w:r>
      <w:r w:rsidR="0011789D">
        <w:rPr>
          <w:rFonts w:cs="Times New Roman"/>
          <w:iCs/>
        </w:rPr>
        <w:t xml:space="preserve">ong term monitoring at this site is likely to capture significant shifts in vegetation composition </w:t>
      </w:r>
      <w:r w:rsidR="002678A9">
        <w:rPr>
          <w:rFonts w:cs="Times New Roman"/>
          <w:iCs/>
        </w:rPr>
        <w:t>if groundwater declines to the project levels by 2030.</w:t>
      </w:r>
    </w:p>
    <w:p w14:paraId="7F94848D" w14:textId="0E13A50A" w:rsidR="00D75615" w:rsidRPr="003B09F5" w:rsidRDefault="00D75615" w:rsidP="00D75615">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E3659C">
        <w:rPr>
          <w:rFonts w:ascii="Times New Roman" w:hAnsi="Times New Roman" w:cs="Times New Roman"/>
          <w:noProof/>
        </w:rPr>
        <w:t>33</w:t>
      </w:r>
      <w:r w:rsidRPr="003B09F5">
        <w:rPr>
          <w:rFonts w:ascii="Times New Roman" w:hAnsi="Times New Roman" w:cs="Times New Roman"/>
        </w:rPr>
        <w:fldChar w:fldCharType="end"/>
      </w:r>
      <w:r w:rsidRPr="003B09F5">
        <w:rPr>
          <w:rFonts w:ascii="Times New Roman" w:hAnsi="Times New Roman" w:cs="Times New Roman"/>
        </w:rPr>
        <w:t xml:space="preserve"> Ecological consequences of revised thresholds in terms of compliance of stated site values and site management objectives for WM2.</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6403"/>
        <w:gridCol w:w="3170"/>
        <w:gridCol w:w="3387"/>
      </w:tblGrid>
      <w:tr w:rsidR="00F6213E" w:rsidRPr="003B09F5" w14:paraId="2627225F" w14:textId="77777777">
        <w:tc>
          <w:tcPr>
            <w:tcW w:w="0" w:type="auto"/>
            <w:tcBorders>
              <w:bottom w:val="single" w:sz="0" w:space="0" w:color="auto"/>
            </w:tcBorders>
            <w:vAlign w:val="bottom"/>
          </w:tcPr>
          <w:p w14:paraId="2627225C"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25D" w14:textId="77777777" w:rsidR="00F6213E" w:rsidRPr="003B09F5" w:rsidRDefault="00F6213E" w:rsidP="00F6213E">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25E" w14:textId="070EC104"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3B09F5" w:rsidRPr="003B09F5" w14:paraId="26272263" w14:textId="77777777">
        <w:tc>
          <w:tcPr>
            <w:tcW w:w="0" w:type="auto"/>
          </w:tcPr>
          <w:p w14:paraId="26272260" w14:textId="77777777" w:rsidR="001D584F" w:rsidRPr="003B09F5" w:rsidRDefault="005D6919">
            <w:pPr>
              <w:pStyle w:val="Compact"/>
              <w:rPr>
                <w:rFonts w:cs="Times New Roman"/>
              </w:rPr>
            </w:pPr>
            <w:r w:rsidRPr="003B09F5">
              <w:rPr>
                <w:rFonts w:cs="Times New Roman"/>
                <w:b/>
              </w:rPr>
              <w:t>Site values</w:t>
            </w:r>
          </w:p>
        </w:tc>
        <w:tc>
          <w:tcPr>
            <w:tcW w:w="0" w:type="auto"/>
          </w:tcPr>
          <w:p w14:paraId="26272261" w14:textId="77777777" w:rsidR="001D584F" w:rsidRPr="003B09F5" w:rsidRDefault="001D584F">
            <w:pPr>
              <w:pStyle w:val="Compact"/>
              <w:rPr>
                <w:rFonts w:cs="Times New Roman"/>
              </w:rPr>
            </w:pPr>
          </w:p>
        </w:tc>
        <w:tc>
          <w:tcPr>
            <w:tcW w:w="0" w:type="auto"/>
          </w:tcPr>
          <w:p w14:paraId="26272262" w14:textId="77777777" w:rsidR="001D584F" w:rsidRPr="003B09F5" w:rsidRDefault="001D584F">
            <w:pPr>
              <w:pStyle w:val="Compact"/>
              <w:rPr>
                <w:rFonts w:cs="Times New Roman"/>
              </w:rPr>
            </w:pPr>
          </w:p>
        </w:tc>
      </w:tr>
      <w:tr w:rsidR="003B09F5" w:rsidRPr="003B09F5" w14:paraId="26272267" w14:textId="77777777">
        <w:tc>
          <w:tcPr>
            <w:tcW w:w="0" w:type="auto"/>
          </w:tcPr>
          <w:p w14:paraId="26272264" w14:textId="77777777" w:rsidR="001D584F" w:rsidRPr="003B09F5" w:rsidRDefault="005D6919">
            <w:pPr>
              <w:pStyle w:val="Compact"/>
              <w:rPr>
                <w:rFonts w:cs="Times New Roman"/>
              </w:rPr>
            </w:pPr>
            <w:r w:rsidRPr="003B09F5">
              <w:rPr>
                <w:rFonts w:cs="Times New Roman"/>
              </w:rPr>
              <w:t>* Selected to represent water levels over area of undisturbed phreatophytic vegetation</w:t>
            </w:r>
          </w:p>
        </w:tc>
        <w:tc>
          <w:tcPr>
            <w:tcW w:w="0" w:type="auto"/>
          </w:tcPr>
          <w:p w14:paraId="26272265" w14:textId="77777777" w:rsidR="001D584F" w:rsidRPr="003B09F5" w:rsidRDefault="001D584F">
            <w:pPr>
              <w:pStyle w:val="Compact"/>
              <w:rPr>
                <w:rFonts w:cs="Times New Roman"/>
              </w:rPr>
            </w:pPr>
          </w:p>
        </w:tc>
        <w:tc>
          <w:tcPr>
            <w:tcW w:w="0" w:type="auto"/>
          </w:tcPr>
          <w:p w14:paraId="26272266" w14:textId="77777777" w:rsidR="001D584F" w:rsidRPr="003B09F5" w:rsidRDefault="001D584F">
            <w:pPr>
              <w:pStyle w:val="Compact"/>
              <w:rPr>
                <w:rFonts w:cs="Times New Roman"/>
              </w:rPr>
            </w:pPr>
          </w:p>
        </w:tc>
      </w:tr>
      <w:tr w:rsidR="003B09F5" w:rsidRPr="003B09F5" w14:paraId="2627226B" w14:textId="77777777">
        <w:tc>
          <w:tcPr>
            <w:tcW w:w="0" w:type="auto"/>
          </w:tcPr>
          <w:p w14:paraId="26272268" w14:textId="77777777" w:rsidR="001D584F" w:rsidRPr="003B09F5" w:rsidRDefault="005D6919">
            <w:pPr>
              <w:pStyle w:val="Compact"/>
              <w:rPr>
                <w:rFonts w:cs="Times New Roman"/>
              </w:rPr>
            </w:pPr>
            <w:r w:rsidRPr="003B09F5">
              <w:rPr>
                <w:rFonts w:cs="Times New Roman"/>
              </w:rPr>
              <w:t xml:space="preserve">* </w:t>
            </w:r>
            <w:r w:rsidRPr="003B09F5">
              <w:rPr>
                <w:rFonts w:cs="Times New Roman"/>
                <w:i/>
              </w:rPr>
              <w:t>Banksia</w:t>
            </w:r>
            <w:r w:rsidRPr="003B09F5">
              <w:rPr>
                <w:rFonts w:cs="Times New Roman"/>
              </w:rPr>
              <w:t xml:space="preserve"> woodland &lt;8m depth to groundwater</w:t>
            </w:r>
          </w:p>
        </w:tc>
        <w:tc>
          <w:tcPr>
            <w:tcW w:w="0" w:type="auto"/>
          </w:tcPr>
          <w:p w14:paraId="26272269" w14:textId="77777777" w:rsidR="001D584F" w:rsidRPr="003B09F5" w:rsidRDefault="001D584F">
            <w:pPr>
              <w:pStyle w:val="Compact"/>
              <w:rPr>
                <w:rFonts w:cs="Times New Roman"/>
              </w:rPr>
            </w:pPr>
          </w:p>
        </w:tc>
        <w:tc>
          <w:tcPr>
            <w:tcW w:w="0" w:type="auto"/>
          </w:tcPr>
          <w:p w14:paraId="2627226A" w14:textId="77777777" w:rsidR="001D584F" w:rsidRPr="003B09F5" w:rsidRDefault="001D584F">
            <w:pPr>
              <w:pStyle w:val="Compact"/>
              <w:rPr>
                <w:rFonts w:cs="Times New Roman"/>
              </w:rPr>
            </w:pPr>
          </w:p>
        </w:tc>
      </w:tr>
      <w:tr w:rsidR="003B09F5" w:rsidRPr="003B09F5" w14:paraId="2627226F" w14:textId="77777777">
        <w:tc>
          <w:tcPr>
            <w:tcW w:w="0" w:type="auto"/>
          </w:tcPr>
          <w:p w14:paraId="2627226C"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26D" w14:textId="77777777" w:rsidR="001D584F" w:rsidRPr="003B09F5" w:rsidRDefault="001D584F">
            <w:pPr>
              <w:pStyle w:val="Compact"/>
              <w:rPr>
                <w:rFonts w:cs="Times New Roman"/>
              </w:rPr>
            </w:pPr>
          </w:p>
        </w:tc>
        <w:tc>
          <w:tcPr>
            <w:tcW w:w="0" w:type="auto"/>
          </w:tcPr>
          <w:p w14:paraId="2627226E" w14:textId="77777777" w:rsidR="001D584F" w:rsidRPr="003B09F5" w:rsidRDefault="001D584F">
            <w:pPr>
              <w:pStyle w:val="Compact"/>
              <w:rPr>
                <w:rFonts w:cs="Times New Roman"/>
              </w:rPr>
            </w:pPr>
          </w:p>
        </w:tc>
      </w:tr>
      <w:tr w:rsidR="003B09F5" w:rsidRPr="003B09F5" w14:paraId="26272273" w14:textId="77777777">
        <w:tc>
          <w:tcPr>
            <w:tcW w:w="0" w:type="auto"/>
          </w:tcPr>
          <w:p w14:paraId="26272270" w14:textId="77777777" w:rsidR="001D584F" w:rsidRPr="003B09F5" w:rsidRDefault="005D6919">
            <w:pPr>
              <w:pStyle w:val="Compact"/>
              <w:rPr>
                <w:rFonts w:cs="Times New Roman"/>
              </w:rPr>
            </w:pPr>
            <w:r w:rsidRPr="003B09F5">
              <w:rPr>
                <w:rFonts w:cs="Times New Roman"/>
              </w:rPr>
              <w:t>* To protect terrestrial vegetation</w:t>
            </w:r>
          </w:p>
        </w:tc>
        <w:tc>
          <w:tcPr>
            <w:tcW w:w="0" w:type="auto"/>
          </w:tcPr>
          <w:p w14:paraId="26272271" w14:textId="77777777" w:rsidR="001D584F" w:rsidRPr="003B09F5" w:rsidRDefault="001D584F">
            <w:pPr>
              <w:pStyle w:val="Compact"/>
              <w:rPr>
                <w:rFonts w:cs="Times New Roman"/>
              </w:rPr>
            </w:pPr>
          </w:p>
        </w:tc>
        <w:tc>
          <w:tcPr>
            <w:tcW w:w="0" w:type="auto"/>
          </w:tcPr>
          <w:p w14:paraId="26272272" w14:textId="77777777" w:rsidR="001D584F" w:rsidRPr="003B09F5" w:rsidRDefault="001D584F">
            <w:pPr>
              <w:pStyle w:val="Compact"/>
              <w:rPr>
                <w:rFonts w:cs="Times New Roman"/>
              </w:rPr>
            </w:pPr>
          </w:p>
        </w:tc>
      </w:tr>
      <w:tr w:rsidR="003B09F5" w:rsidRPr="003B09F5" w14:paraId="26272277" w14:textId="77777777">
        <w:tc>
          <w:tcPr>
            <w:tcW w:w="0" w:type="auto"/>
          </w:tcPr>
          <w:p w14:paraId="26272274" w14:textId="77777777" w:rsidR="001D584F" w:rsidRPr="003B09F5" w:rsidRDefault="005D6919">
            <w:pPr>
              <w:pStyle w:val="Compact"/>
              <w:rPr>
                <w:rFonts w:cs="Times New Roman"/>
              </w:rPr>
            </w:pPr>
            <w:r w:rsidRPr="003B09F5">
              <w:rPr>
                <w:rFonts w:cs="Times New Roman"/>
              </w:rPr>
              <w:t>* Maintain the existing extent and variety of wetland vegetation</w:t>
            </w:r>
          </w:p>
        </w:tc>
        <w:tc>
          <w:tcPr>
            <w:tcW w:w="0" w:type="auto"/>
          </w:tcPr>
          <w:p w14:paraId="26272275" w14:textId="77777777" w:rsidR="001D584F" w:rsidRPr="003B09F5" w:rsidRDefault="001D584F">
            <w:pPr>
              <w:pStyle w:val="Compact"/>
              <w:rPr>
                <w:rFonts w:cs="Times New Roman"/>
              </w:rPr>
            </w:pPr>
          </w:p>
        </w:tc>
        <w:tc>
          <w:tcPr>
            <w:tcW w:w="0" w:type="auto"/>
          </w:tcPr>
          <w:p w14:paraId="26272276" w14:textId="77777777" w:rsidR="001D584F" w:rsidRPr="003B09F5" w:rsidRDefault="001D584F">
            <w:pPr>
              <w:pStyle w:val="Compact"/>
              <w:rPr>
                <w:rFonts w:cs="Times New Roman"/>
              </w:rPr>
            </w:pPr>
          </w:p>
        </w:tc>
      </w:tr>
    </w:tbl>
    <w:p w14:paraId="360991C6" w14:textId="77777777" w:rsidR="00F55A9C" w:rsidRDefault="00F55A9C">
      <w:pPr>
        <w:pStyle w:val="Heading3"/>
        <w:rPr>
          <w:rFonts w:cs="Times New Roman"/>
        </w:rPr>
        <w:sectPr w:rsidR="00F55A9C" w:rsidSect="00F55A9C">
          <w:pgSz w:w="15840" w:h="12240" w:orient="landscape"/>
          <w:pgMar w:top="1440" w:right="1440" w:bottom="1440" w:left="1440" w:header="720" w:footer="720" w:gutter="0"/>
          <w:cols w:space="720"/>
          <w:docGrid w:linePitch="326"/>
        </w:sectPr>
      </w:pPr>
      <w:bookmarkStart w:id="230" w:name="vegetation-character-2"/>
    </w:p>
    <w:p w14:paraId="2627227C" w14:textId="2DFB5A2E" w:rsidR="001D584F" w:rsidRPr="003B09F5" w:rsidRDefault="005D6919">
      <w:pPr>
        <w:pStyle w:val="Heading2"/>
        <w:rPr>
          <w:rFonts w:cs="Times New Roman"/>
        </w:rPr>
      </w:pPr>
      <w:bookmarkStart w:id="231" w:name="wm8---melaleuca-park"/>
      <w:bookmarkStart w:id="232" w:name="_Toc29410628"/>
      <w:bookmarkEnd w:id="230"/>
      <w:r w:rsidRPr="003B09F5">
        <w:rPr>
          <w:rFonts w:cs="Times New Roman"/>
        </w:rPr>
        <w:lastRenderedPageBreak/>
        <w:t>WM8 - Melaleuca Park</w:t>
      </w:r>
      <w:bookmarkEnd w:id="231"/>
      <w:bookmarkEnd w:id="232"/>
    </w:p>
    <w:p w14:paraId="2627227D" w14:textId="037E744E" w:rsidR="001D584F" w:rsidRPr="003B09F5" w:rsidRDefault="005D6919">
      <w:pPr>
        <w:pStyle w:val="FirstParagraph"/>
        <w:rPr>
          <w:rFonts w:cs="Times New Roman"/>
        </w:rPr>
      </w:pPr>
      <w:r w:rsidRPr="003B09F5">
        <w:rPr>
          <w:rFonts w:cs="Times New Roman"/>
        </w:rPr>
        <w:t xml:space="preserve">The WM8 monitoring bore </w:t>
      </w:r>
      <w:r w:rsidR="00FF34C3" w:rsidRPr="003B09F5">
        <w:rPr>
          <w:rFonts w:cs="Times New Roman"/>
        </w:rPr>
        <w:t>is in</w:t>
      </w:r>
      <w:r w:rsidRPr="003B09F5">
        <w:rPr>
          <w:rFonts w:cs="Times New Roman"/>
        </w:rPr>
        <w:t xml:space="preserve"> Melaleuca Park within the Bassendean north vegetation complex and represents native vegetation that may be affected by abstraction from the Lexia groundwater scheme. There has been no reported change in vegetation at the site, although no monitoring or transects have been established here.</w:t>
      </w:r>
    </w:p>
    <w:p w14:paraId="2627227E" w14:textId="77777777" w:rsidR="001D584F" w:rsidRPr="003B09F5" w:rsidRDefault="005D6919">
      <w:pPr>
        <w:pStyle w:val="Heading3"/>
        <w:rPr>
          <w:rFonts w:cs="Times New Roman"/>
        </w:rPr>
      </w:pPr>
      <w:bookmarkStart w:id="233" w:name="hydrology-15"/>
      <w:bookmarkStart w:id="234" w:name="_Toc29410629"/>
      <w:r w:rsidRPr="003B09F5">
        <w:rPr>
          <w:rFonts w:cs="Times New Roman"/>
        </w:rPr>
        <w:t>Hydrology</w:t>
      </w:r>
      <w:bookmarkEnd w:id="233"/>
      <w:bookmarkEnd w:id="234"/>
    </w:p>
    <w:p w14:paraId="2627227F" w14:textId="6822BB28" w:rsidR="001D584F" w:rsidRDefault="005D6919">
      <w:pPr>
        <w:pStyle w:val="FirstParagraph"/>
        <w:rPr>
          <w:rFonts w:cs="Times New Roman"/>
        </w:rPr>
      </w:pPr>
      <w:r w:rsidRPr="003B09F5">
        <w:rPr>
          <w:rFonts w:cs="Times New Roman"/>
        </w:rPr>
        <w:t>Groundwater levels began to decline in 2000 at WM8 from approximately 66.0 mAHD to 64.6 mAHD in 2015 (</w:t>
      </w:r>
      <w:r w:rsidR="00607338">
        <w:rPr>
          <w:rFonts w:cs="Times New Roman"/>
        </w:rPr>
        <w:fldChar w:fldCharType="begin"/>
      </w:r>
      <w:r w:rsidR="00607338">
        <w:rPr>
          <w:rFonts w:cs="Times New Roman"/>
        </w:rPr>
        <w:instrText xml:space="preserve"> REF _Ref25920766 \h </w:instrText>
      </w:r>
      <w:r w:rsidR="00607338">
        <w:rPr>
          <w:rFonts w:cs="Times New Roman"/>
        </w:rPr>
      </w:r>
      <w:r w:rsidR="00607338">
        <w:rPr>
          <w:rFonts w:cs="Times New Roman"/>
        </w:rPr>
        <w:fldChar w:fldCharType="separate"/>
      </w:r>
      <w:r w:rsidR="00E3659C" w:rsidRPr="003B09F5">
        <w:rPr>
          <w:rFonts w:cs="Times New Roman"/>
        </w:rPr>
        <w:t xml:space="preserve">Figure </w:t>
      </w:r>
      <w:r w:rsidR="00E3659C">
        <w:rPr>
          <w:rFonts w:cs="Times New Roman"/>
          <w:noProof/>
        </w:rPr>
        <w:t>57</w:t>
      </w:r>
      <w:r w:rsidR="00607338">
        <w:rPr>
          <w:rFonts w:cs="Times New Roman"/>
        </w:rPr>
        <w:fldChar w:fldCharType="end"/>
      </w:r>
      <w:r w:rsidRPr="003B09F5">
        <w:rPr>
          <w:rFonts w:cs="Times New Roman"/>
        </w:rPr>
        <w:t>). Since 2015, there has been an increase in groundwater levels to approximately 65.5 mAHD. Mean maximum and minimum seasonal water levels have declined by 1.3 and 1.0 m, respectively (</w:t>
      </w:r>
      <w:r w:rsidR="00F87EBE">
        <w:rPr>
          <w:rFonts w:cs="Times New Roman"/>
        </w:rPr>
        <w:fldChar w:fldCharType="begin"/>
      </w:r>
      <w:r w:rsidR="00F87EBE">
        <w:rPr>
          <w:rFonts w:cs="Times New Roman"/>
        </w:rPr>
        <w:instrText xml:space="preserve"> REF _Ref25922456 \h </w:instrText>
      </w:r>
      <w:r w:rsidR="00F87EBE">
        <w:rPr>
          <w:rFonts w:cs="Times New Roman"/>
        </w:rPr>
      </w:r>
      <w:r w:rsidR="00F87EBE">
        <w:rPr>
          <w:rFonts w:cs="Times New Roman"/>
        </w:rPr>
        <w:fldChar w:fldCharType="separate"/>
      </w:r>
      <w:r w:rsidR="00E3659C">
        <w:t xml:space="preserve">Table </w:t>
      </w:r>
      <w:r w:rsidR="00E3659C">
        <w:rPr>
          <w:noProof/>
        </w:rPr>
        <w:t>34</w:t>
      </w:r>
      <w:r w:rsidR="00F87EBE">
        <w:rPr>
          <w:rFonts w:cs="Times New Roman"/>
        </w:rPr>
        <w:fldChar w:fldCharType="end"/>
      </w:r>
      <w:r w:rsidRPr="003B09F5">
        <w:rPr>
          <w:rFonts w:cs="Times New Roman"/>
        </w:rPr>
        <w:t>). Maximum levels are generally reached in December while minimum levels are reached in July.</w:t>
      </w:r>
    </w:p>
    <w:p w14:paraId="79B5BBFE" w14:textId="2267E8A2" w:rsidR="007277BA" w:rsidRDefault="007277BA" w:rsidP="007277BA">
      <w:pPr>
        <w:pStyle w:val="Caption"/>
        <w:keepNext/>
      </w:pPr>
      <w:bookmarkStart w:id="235" w:name="_Ref25922456"/>
      <w:r>
        <w:t xml:space="preserve">Table </w:t>
      </w:r>
      <w:fldSimple w:instr=" SEQ Table \* ARABIC ">
        <w:r w:rsidR="00E3659C">
          <w:rPr>
            <w:noProof/>
          </w:rPr>
          <w:t>34</w:t>
        </w:r>
      </w:fldSimple>
      <w:bookmarkEnd w:id="235"/>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Pr>
          <w:lang w:val="en-AU"/>
        </w:rPr>
        <w:t>Melaleuca Park (WM8).</w:t>
      </w:r>
    </w:p>
    <w:tbl>
      <w:tblPr>
        <w:tblStyle w:val="Table"/>
        <w:tblW w:w="8144" w:type="dxa"/>
        <w:tblLook w:val="04A0" w:firstRow="1" w:lastRow="0" w:firstColumn="1" w:lastColumn="0" w:noHBand="0" w:noVBand="1"/>
      </w:tblPr>
      <w:tblGrid>
        <w:gridCol w:w="1989"/>
        <w:gridCol w:w="2051"/>
        <w:gridCol w:w="1368"/>
        <w:gridCol w:w="1368"/>
        <w:gridCol w:w="1368"/>
      </w:tblGrid>
      <w:tr w:rsidR="007277BA" w14:paraId="200F73A7" w14:textId="77777777" w:rsidTr="007C2274">
        <w:tc>
          <w:tcPr>
            <w:tcW w:w="1989" w:type="dxa"/>
          </w:tcPr>
          <w:p w14:paraId="4BFA0A1D" w14:textId="77777777" w:rsidR="007277BA" w:rsidRDefault="007277BA" w:rsidP="00376A55">
            <w:pPr>
              <w:pStyle w:val="BodyText"/>
            </w:pPr>
            <w:r>
              <w:t>Period</w:t>
            </w:r>
          </w:p>
        </w:tc>
        <w:tc>
          <w:tcPr>
            <w:tcW w:w="2051" w:type="dxa"/>
          </w:tcPr>
          <w:p w14:paraId="5262EAB4" w14:textId="77777777" w:rsidR="007277BA" w:rsidRPr="00016946" w:rsidRDefault="007277BA" w:rsidP="00376A55">
            <w:pPr>
              <w:pStyle w:val="BodyText"/>
              <w:rPr>
                <w:lang w:val="en-AU"/>
              </w:rPr>
            </w:pPr>
            <w:r w:rsidRPr="00016946">
              <w:rPr>
                <w:lang w:val="en-AU"/>
              </w:rPr>
              <w:t>Mean</w:t>
            </w:r>
            <w:r>
              <w:rPr>
                <w:lang w:val="en-AU"/>
              </w:rPr>
              <w:t xml:space="preserve"> </w:t>
            </w:r>
            <w:r w:rsidRPr="00016946">
              <w:rPr>
                <w:lang w:val="en-AU"/>
              </w:rPr>
              <w:t>max seasonal</w:t>
            </w:r>
          </w:p>
          <w:p w14:paraId="37D2D202" w14:textId="77777777" w:rsidR="007277BA" w:rsidRDefault="007277BA" w:rsidP="00376A55">
            <w:pPr>
              <w:pStyle w:val="BodyText"/>
            </w:pPr>
            <w:r w:rsidRPr="00016946">
              <w:rPr>
                <w:lang w:val="en-AU"/>
              </w:rPr>
              <w:t>level (mAHD)</w:t>
            </w:r>
          </w:p>
        </w:tc>
        <w:tc>
          <w:tcPr>
            <w:tcW w:w="1368" w:type="dxa"/>
          </w:tcPr>
          <w:p w14:paraId="2DCF6FAB" w14:textId="77777777" w:rsidR="007277BA" w:rsidRPr="00016946" w:rsidRDefault="007277BA"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09FBBDE7" w14:textId="77777777" w:rsidR="007277BA" w:rsidRDefault="007277BA" w:rsidP="00376A55">
            <w:pPr>
              <w:pStyle w:val="BodyText"/>
            </w:pPr>
            <w:r w:rsidRPr="00016946">
              <w:rPr>
                <w:lang w:val="en-AU"/>
              </w:rPr>
              <w:t>level (mAHD)</w:t>
            </w:r>
          </w:p>
        </w:tc>
        <w:tc>
          <w:tcPr>
            <w:tcW w:w="1368" w:type="dxa"/>
          </w:tcPr>
          <w:p w14:paraId="19B10509" w14:textId="77777777" w:rsidR="007277BA" w:rsidRDefault="007277BA" w:rsidP="00376A55">
            <w:pPr>
              <w:pStyle w:val="BodyText"/>
            </w:pPr>
            <w:r>
              <w:t>Mean seasonal change (m)</w:t>
            </w:r>
          </w:p>
        </w:tc>
        <w:tc>
          <w:tcPr>
            <w:tcW w:w="1368" w:type="dxa"/>
          </w:tcPr>
          <w:p w14:paraId="371AF400" w14:textId="77777777" w:rsidR="007277BA" w:rsidRDefault="007277BA" w:rsidP="00376A55">
            <w:pPr>
              <w:pStyle w:val="BodyText"/>
            </w:pPr>
            <w:r>
              <w:t>Mean max to min (days)</w:t>
            </w:r>
          </w:p>
        </w:tc>
      </w:tr>
      <w:tr w:rsidR="007277BA" w14:paraId="3541ED3D" w14:textId="77777777" w:rsidTr="007C2274">
        <w:tc>
          <w:tcPr>
            <w:tcW w:w="1989" w:type="dxa"/>
          </w:tcPr>
          <w:p w14:paraId="0BD4845E" w14:textId="77777777" w:rsidR="007277BA" w:rsidRDefault="007277BA" w:rsidP="00376A55">
            <w:pPr>
              <w:pStyle w:val="BodyText"/>
            </w:pPr>
            <w:r>
              <w:t>08/1994 – 07/1999</w:t>
            </w:r>
          </w:p>
        </w:tc>
        <w:tc>
          <w:tcPr>
            <w:tcW w:w="2051" w:type="dxa"/>
          </w:tcPr>
          <w:p w14:paraId="72E6D48D" w14:textId="2FE585C6" w:rsidR="007277BA" w:rsidRDefault="009065AF" w:rsidP="00376A55">
            <w:pPr>
              <w:pStyle w:val="BodyText"/>
            </w:pPr>
            <w:r>
              <w:t>66.3</w:t>
            </w:r>
            <w:r w:rsidR="007277BA">
              <w:t xml:space="preserve"> (</w:t>
            </w:r>
            <w:r>
              <w:t>Oct</w:t>
            </w:r>
            <w:r w:rsidR="007277BA">
              <w:t>)</w:t>
            </w:r>
          </w:p>
        </w:tc>
        <w:tc>
          <w:tcPr>
            <w:tcW w:w="1368" w:type="dxa"/>
          </w:tcPr>
          <w:p w14:paraId="1C750D3A" w14:textId="07C40554" w:rsidR="007277BA" w:rsidRDefault="009065AF" w:rsidP="00376A55">
            <w:pPr>
              <w:pStyle w:val="BodyText"/>
            </w:pPr>
            <w:r>
              <w:t>65.7</w:t>
            </w:r>
            <w:r w:rsidR="007277BA">
              <w:t xml:space="preserve"> (</w:t>
            </w:r>
            <w:r w:rsidR="001551D5">
              <w:t>Jul</w:t>
            </w:r>
            <w:r w:rsidR="007277BA">
              <w:t>)</w:t>
            </w:r>
          </w:p>
        </w:tc>
        <w:tc>
          <w:tcPr>
            <w:tcW w:w="1368" w:type="dxa"/>
          </w:tcPr>
          <w:p w14:paraId="5189220A" w14:textId="42F76BA4" w:rsidR="007277BA" w:rsidRDefault="007277BA" w:rsidP="00376A55">
            <w:pPr>
              <w:pStyle w:val="BodyText"/>
            </w:pPr>
            <w:r>
              <w:t>0.</w:t>
            </w:r>
            <w:r w:rsidR="001551D5">
              <w:t>65</w:t>
            </w:r>
          </w:p>
        </w:tc>
        <w:tc>
          <w:tcPr>
            <w:tcW w:w="1368" w:type="dxa"/>
          </w:tcPr>
          <w:p w14:paraId="14EBCDC6" w14:textId="6357655D" w:rsidR="007277BA" w:rsidRDefault="001551D5" w:rsidP="00376A55">
            <w:pPr>
              <w:pStyle w:val="BodyText"/>
            </w:pPr>
            <w:r>
              <w:t>230</w:t>
            </w:r>
          </w:p>
        </w:tc>
      </w:tr>
      <w:tr w:rsidR="007277BA" w14:paraId="575F9173" w14:textId="77777777" w:rsidTr="007C2274">
        <w:tc>
          <w:tcPr>
            <w:tcW w:w="1989" w:type="dxa"/>
          </w:tcPr>
          <w:p w14:paraId="3D36FB80" w14:textId="77777777" w:rsidR="007277BA" w:rsidRDefault="007277BA" w:rsidP="00376A55">
            <w:pPr>
              <w:pStyle w:val="BodyText"/>
            </w:pPr>
            <w:r>
              <w:t>08/1999 – 07/2004</w:t>
            </w:r>
          </w:p>
        </w:tc>
        <w:tc>
          <w:tcPr>
            <w:tcW w:w="2051" w:type="dxa"/>
          </w:tcPr>
          <w:p w14:paraId="015B3C23" w14:textId="51FDD969" w:rsidR="007277BA" w:rsidRDefault="007277BA" w:rsidP="00376A55">
            <w:pPr>
              <w:pStyle w:val="BodyText"/>
            </w:pPr>
            <w:r>
              <w:t>6</w:t>
            </w:r>
            <w:r w:rsidR="009065AF">
              <w:t>6</w:t>
            </w:r>
            <w:r>
              <w:t>.0 (</w:t>
            </w:r>
            <w:r w:rsidR="009065AF">
              <w:t>Dec</w:t>
            </w:r>
            <w:r>
              <w:t>)</w:t>
            </w:r>
          </w:p>
        </w:tc>
        <w:tc>
          <w:tcPr>
            <w:tcW w:w="1368" w:type="dxa"/>
          </w:tcPr>
          <w:p w14:paraId="241ECE01" w14:textId="5C56BB6D" w:rsidR="007277BA" w:rsidRDefault="009065AF" w:rsidP="00376A55">
            <w:pPr>
              <w:pStyle w:val="BodyText"/>
            </w:pPr>
            <w:r>
              <w:t>65.5</w:t>
            </w:r>
            <w:r w:rsidR="007277BA">
              <w:t xml:space="preserve"> (</w:t>
            </w:r>
            <w:r w:rsidR="001551D5">
              <w:t>Jun</w:t>
            </w:r>
            <w:r w:rsidR="007277BA">
              <w:t>)</w:t>
            </w:r>
          </w:p>
        </w:tc>
        <w:tc>
          <w:tcPr>
            <w:tcW w:w="1368" w:type="dxa"/>
          </w:tcPr>
          <w:p w14:paraId="4CD1B430" w14:textId="63647BA8" w:rsidR="007277BA" w:rsidRDefault="007277BA" w:rsidP="00376A55">
            <w:pPr>
              <w:pStyle w:val="BodyText"/>
            </w:pPr>
            <w:r>
              <w:t>0.</w:t>
            </w:r>
            <w:r w:rsidR="001551D5">
              <w:t>53</w:t>
            </w:r>
          </w:p>
        </w:tc>
        <w:tc>
          <w:tcPr>
            <w:tcW w:w="1368" w:type="dxa"/>
          </w:tcPr>
          <w:p w14:paraId="23FA60C8" w14:textId="2AA86688" w:rsidR="007277BA" w:rsidRDefault="007277BA" w:rsidP="00376A55">
            <w:pPr>
              <w:pStyle w:val="BodyText"/>
            </w:pPr>
            <w:r>
              <w:t>1</w:t>
            </w:r>
            <w:r w:rsidR="001551D5">
              <w:t>80</w:t>
            </w:r>
          </w:p>
        </w:tc>
      </w:tr>
      <w:tr w:rsidR="007277BA" w14:paraId="5E6EA288" w14:textId="77777777" w:rsidTr="007C2274">
        <w:tc>
          <w:tcPr>
            <w:tcW w:w="1989" w:type="dxa"/>
          </w:tcPr>
          <w:p w14:paraId="085BDCD8" w14:textId="77777777" w:rsidR="007277BA" w:rsidRDefault="007277BA" w:rsidP="00376A55">
            <w:pPr>
              <w:pStyle w:val="BodyText"/>
            </w:pPr>
            <w:r>
              <w:t>08/2004 – 07/2009</w:t>
            </w:r>
          </w:p>
        </w:tc>
        <w:tc>
          <w:tcPr>
            <w:tcW w:w="2051" w:type="dxa"/>
          </w:tcPr>
          <w:p w14:paraId="47340BCE" w14:textId="14EFA497" w:rsidR="007277BA" w:rsidRDefault="009065AF" w:rsidP="00376A55">
            <w:pPr>
              <w:pStyle w:val="BodyText"/>
            </w:pPr>
            <w:r>
              <w:t>65.6</w:t>
            </w:r>
            <w:r w:rsidR="007277BA">
              <w:t xml:space="preserve"> (</w:t>
            </w:r>
            <w:r>
              <w:t>Nov</w:t>
            </w:r>
            <w:r w:rsidR="007277BA">
              <w:t>)</w:t>
            </w:r>
          </w:p>
        </w:tc>
        <w:tc>
          <w:tcPr>
            <w:tcW w:w="1368" w:type="dxa"/>
          </w:tcPr>
          <w:p w14:paraId="32B5C6A9" w14:textId="7A866814" w:rsidR="007277BA" w:rsidRDefault="009065AF" w:rsidP="00376A55">
            <w:pPr>
              <w:pStyle w:val="BodyText"/>
            </w:pPr>
            <w:r>
              <w:t>65.2</w:t>
            </w:r>
            <w:r w:rsidR="007277BA">
              <w:t xml:space="preserve"> (</w:t>
            </w:r>
            <w:r w:rsidR="001551D5">
              <w:t>Jul</w:t>
            </w:r>
            <w:r w:rsidR="007277BA">
              <w:t>)</w:t>
            </w:r>
          </w:p>
        </w:tc>
        <w:tc>
          <w:tcPr>
            <w:tcW w:w="1368" w:type="dxa"/>
          </w:tcPr>
          <w:p w14:paraId="02931FA9" w14:textId="57B9E5D3" w:rsidR="007277BA" w:rsidRDefault="007277BA" w:rsidP="00376A55">
            <w:pPr>
              <w:pStyle w:val="BodyText"/>
            </w:pPr>
            <w:r>
              <w:t>0.</w:t>
            </w:r>
            <w:r w:rsidR="001551D5">
              <w:t>40</w:t>
            </w:r>
          </w:p>
        </w:tc>
        <w:tc>
          <w:tcPr>
            <w:tcW w:w="1368" w:type="dxa"/>
          </w:tcPr>
          <w:p w14:paraId="613236D6" w14:textId="1B2E84A7" w:rsidR="007277BA" w:rsidRDefault="001551D5" w:rsidP="00376A55">
            <w:pPr>
              <w:pStyle w:val="BodyText"/>
            </w:pPr>
            <w:r>
              <w:t>256</w:t>
            </w:r>
          </w:p>
        </w:tc>
      </w:tr>
      <w:tr w:rsidR="007277BA" w14:paraId="57739761" w14:textId="77777777" w:rsidTr="007C2274">
        <w:tc>
          <w:tcPr>
            <w:tcW w:w="1989" w:type="dxa"/>
          </w:tcPr>
          <w:p w14:paraId="555E36BD" w14:textId="77777777" w:rsidR="007277BA" w:rsidRDefault="007277BA" w:rsidP="00376A55">
            <w:pPr>
              <w:pStyle w:val="BodyText"/>
            </w:pPr>
            <w:r>
              <w:t>08/2009 – 07/2014</w:t>
            </w:r>
          </w:p>
        </w:tc>
        <w:tc>
          <w:tcPr>
            <w:tcW w:w="2051" w:type="dxa"/>
          </w:tcPr>
          <w:p w14:paraId="1A66C9C1" w14:textId="6CF45B82" w:rsidR="007277BA" w:rsidRDefault="009065AF" w:rsidP="00376A55">
            <w:pPr>
              <w:pStyle w:val="BodyText"/>
            </w:pPr>
            <w:r>
              <w:t>65.0</w:t>
            </w:r>
            <w:r w:rsidR="007277BA">
              <w:t xml:space="preserve"> (</w:t>
            </w:r>
            <w:r>
              <w:t>Nov</w:t>
            </w:r>
            <w:r w:rsidR="007277BA">
              <w:t>)</w:t>
            </w:r>
          </w:p>
        </w:tc>
        <w:tc>
          <w:tcPr>
            <w:tcW w:w="1368" w:type="dxa"/>
          </w:tcPr>
          <w:p w14:paraId="7456A376" w14:textId="58CEF99C" w:rsidR="007277BA" w:rsidRDefault="001551D5" w:rsidP="00376A55">
            <w:pPr>
              <w:pStyle w:val="BodyText"/>
            </w:pPr>
            <w:r>
              <w:t>64.7</w:t>
            </w:r>
            <w:r w:rsidR="007277BA">
              <w:t xml:space="preserve"> (</w:t>
            </w:r>
            <w:r>
              <w:t>Aug</w:t>
            </w:r>
            <w:r w:rsidR="007277BA">
              <w:t>)</w:t>
            </w:r>
          </w:p>
        </w:tc>
        <w:tc>
          <w:tcPr>
            <w:tcW w:w="1368" w:type="dxa"/>
          </w:tcPr>
          <w:p w14:paraId="3AC9E878" w14:textId="5B451B11" w:rsidR="007277BA" w:rsidRDefault="007277BA" w:rsidP="00376A55">
            <w:pPr>
              <w:pStyle w:val="BodyText"/>
            </w:pPr>
            <w:r>
              <w:t>0.</w:t>
            </w:r>
            <w:r w:rsidR="001551D5">
              <w:t>36</w:t>
            </w:r>
          </w:p>
        </w:tc>
        <w:tc>
          <w:tcPr>
            <w:tcW w:w="1368" w:type="dxa"/>
          </w:tcPr>
          <w:p w14:paraId="6EE80E25" w14:textId="5C6FB892" w:rsidR="007277BA" w:rsidRDefault="001551D5" w:rsidP="00376A55">
            <w:pPr>
              <w:pStyle w:val="BodyText"/>
            </w:pPr>
            <w:r>
              <w:t>200</w:t>
            </w:r>
          </w:p>
        </w:tc>
      </w:tr>
      <w:tr w:rsidR="007277BA" w14:paraId="52DE9203" w14:textId="77777777" w:rsidTr="007C2274">
        <w:tc>
          <w:tcPr>
            <w:tcW w:w="1989" w:type="dxa"/>
          </w:tcPr>
          <w:p w14:paraId="08833A7C" w14:textId="77777777" w:rsidR="007277BA" w:rsidRDefault="007277BA" w:rsidP="00376A55">
            <w:pPr>
              <w:pStyle w:val="BodyText"/>
            </w:pPr>
            <w:r>
              <w:t>08/2014 – 07/2019</w:t>
            </w:r>
          </w:p>
        </w:tc>
        <w:tc>
          <w:tcPr>
            <w:tcW w:w="2051" w:type="dxa"/>
          </w:tcPr>
          <w:p w14:paraId="2D675D26" w14:textId="03CE8A6D" w:rsidR="007277BA" w:rsidRDefault="009065AF" w:rsidP="00376A55">
            <w:pPr>
              <w:pStyle w:val="BodyText"/>
            </w:pPr>
            <w:r>
              <w:t>65.0</w:t>
            </w:r>
            <w:r w:rsidR="007277BA">
              <w:t xml:space="preserve"> (</w:t>
            </w:r>
            <w:r>
              <w:t>Dec</w:t>
            </w:r>
            <w:r w:rsidR="007277BA">
              <w:t>)</w:t>
            </w:r>
          </w:p>
        </w:tc>
        <w:tc>
          <w:tcPr>
            <w:tcW w:w="1368" w:type="dxa"/>
          </w:tcPr>
          <w:p w14:paraId="716D33D3" w14:textId="3DD5A5A3" w:rsidR="007277BA" w:rsidRDefault="001551D5" w:rsidP="00376A55">
            <w:pPr>
              <w:pStyle w:val="BodyText"/>
            </w:pPr>
            <w:r>
              <w:t>64.7</w:t>
            </w:r>
            <w:r w:rsidR="007277BA">
              <w:t xml:space="preserve"> (</w:t>
            </w:r>
            <w:r>
              <w:t>Jul</w:t>
            </w:r>
            <w:r w:rsidR="007277BA">
              <w:t>)</w:t>
            </w:r>
          </w:p>
        </w:tc>
        <w:tc>
          <w:tcPr>
            <w:tcW w:w="1368" w:type="dxa"/>
          </w:tcPr>
          <w:p w14:paraId="056A0843" w14:textId="45A7F13B" w:rsidR="007277BA" w:rsidRDefault="007277BA" w:rsidP="00376A55">
            <w:pPr>
              <w:pStyle w:val="BodyText"/>
            </w:pPr>
            <w:r>
              <w:t>0.</w:t>
            </w:r>
            <w:r w:rsidR="001551D5">
              <w:t>33</w:t>
            </w:r>
          </w:p>
        </w:tc>
        <w:tc>
          <w:tcPr>
            <w:tcW w:w="1368" w:type="dxa"/>
          </w:tcPr>
          <w:p w14:paraId="4FCBA750" w14:textId="5A688947" w:rsidR="007277BA" w:rsidRDefault="001551D5" w:rsidP="00376A55">
            <w:pPr>
              <w:pStyle w:val="BodyText"/>
            </w:pPr>
            <w:r>
              <w:t>30</w:t>
            </w:r>
          </w:p>
        </w:tc>
      </w:tr>
    </w:tbl>
    <w:p w14:paraId="4A5A6838" w14:textId="77777777" w:rsidR="00A637B0" w:rsidRPr="003B09F5" w:rsidRDefault="00A637B0" w:rsidP="00A637B0">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53A2E9A3" wp14:editId="2BE9FECA">
            <wp:extent cx="4620126" cy="3696101"/>
            <wp:effectExtent l="0" t="0" r="0" b="0"/>
            <wp:docPr id="70" name="Picture" descr="Groundwater levels recorded at bore 61610983 in the vicinity of WM8. Red segments along trendline indicate preiods of significant decline in groundwater levels and blue segments represent significant increases in groundwater level."/>
            <wp:cNvGraphicFramePr/>
            <a:graphic xmlns:a="http://schemas.openxmlformats.org/drawingml/2006/main">
              <a:graphicData uri="http://schemas.openxmlformats.org/drawingml/2006/picture">
                <pic:pic xmlns:pic="http://schemas.openxmlformats.org/drawingml/2006/picture">
                  <pic:nvPicPr>
                    <pic:cNvPr id="0" name="Picture" descr="Figs/WM8WaterPlot-1.png"/>
                    <pic:cNvPicPr>
                      <a:picLocks noChangeAspect="1" noChangeArrowheads="1"/>
                    </pic:cNvPicPr>
                  </pic:nvPicPr>
                  <pic:blipFill>
                    <a:blip r:embed="rId34"/>
                    <a:stretch>
                      <a:fillRect/>
                    </a:stretch>
                  </pic:blipFill>
                  <pic:spPr bwMode="auto">
                    <a:xfrm>
                      <a:off x="0" y="0"/>
                      <a:ext cx="4620126" cy="3696101"/>
                    </a:xfrm>
                    <a:prstGeom prst="rect">
                      <a:avLst/>
                    </a:prstGeom>
                    <a:noFill/>
                    <a:ln w="9525">
                      <a:noFill/>
                      <a:headEnd/>
                      <a:tailEnd/>
                    </a:ln>
                  </pic:spPr>
                </pic:pic>
              </a:graphicData>
            </a:graphic>
          </wp:inline>
        </w:drawing>
      </w:r>
    </w:p>
    <w:p w14:paraId="76FA41A8" w14:textId="623A1A90" w:rsidR="007277BA" w:rsidRPr="00A637B0" w:rsidRDefault="00A637B0" w:rsidP="00A637B0">
      <w:pPr>
        <w:pStyle w:val="Caption"/>
        <w:rPr>
          <w:rFonts w:ascii="Times New Roman" w:hAnsi="Times New Roman" w:cs="Times New Roman"/>
        </w:rPr>
      </w:pPr>
      <w:bookmarkStart w:id="236" w:name="_Ref2592076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Pr>
          <w:rFonts w:ascii="Times New Roman" w:hAnsi="Times New Roman" w:cs="Times New Roman"/>
          <w:noProof/>
        </w:rPr>
        <w:t>57</w:t>
      </w:r>
      <w:r w:rsidRPr="003B09F5">
        <w:rPr>
          <w:rFonts w:ascii="Times New Roman" w:hAnsi="Times New Roman" w:cs="Times New Roman"/>
        </w:rPr>
        <w:fldChar w:fldCharType="end"/>
      </w:r>
      <w:bookmarkEnd w:id="236"/>
      <w:r w:rsidRPr="003B09F5">
        <w:rPr>
          <w:rFonts w:ascii="Times New Roman" w:hAnsi="Times New Roman" w:cs="Times New Roman"/>
        </w:rPr>
        <w:t xml:space="preserve"> Groundwater levels recorded at bore 61610983 in the vicinity of WM8. Red segments along trendline indicate periods of significant decline in groundwater levels and blue segments represent significant increases in groundwater level.</w:t>
      </w:r>
    </w:p>
    <w:p w14:paraId="26272280" w14:textId="2CDCDBBC" w:rsidR="001D584F" w:rsidRDefault="00A200FB">
      <w:pPr>
        <w:pStyle w:val="Heading3"/>
        <w:rPr>
          <w:rFonts w:cs="Times New Roman"/>
        </w:rPr>
      </w:pPr>
      <w:r>
        <w:rPr>
          <w:rFonts w:cs="Times New Roman"/>
        </w:rPr>
        <w:t>Implications of revised threshold</w:t>
      </w:r>
    </w:p>
    <w:p w14:paraId="0A089627" w14:textId="1EA2C127" w:rsidR="006F21CD" w:rsidRDefault="006F21CD" w:rsidP="006F21CD">
      <w:pPr>
        <w:pStyle w:val="FirstParagraph"/>
        <w:rPr>
          <w:rFonts w:cs="Times New Roman"/>
        </w:rPr>
      </w:pPr>
      <w:r w:rsidRPr="003B09F5">
        <w:rPr>
          <w:rFonts w:cs="Times New Roman"/>
        </w:rPr>
        <w:t xml:space="preserve">The vegetation community at WM8 is typical of </w:t>
      </w:r>
      <w:r w:rsidRPr="003B09F5">
        <w:rPr>
          <w:rFonts w:cs="Times New Roman"/>
          <w:i/>
        </w:rPr>
        <w:t>Banksia</w:t>
      </w:r>
      <w:r w:rsidRPr="003B09F5">
        <w:rPr>
          <w:rFonts w:cs="Times New Roman"/>
        </w:rPr>
        <w:t xml:space="preserve"> woodland. There is a sparse understory composed predominately of </w:t>
      </w:r>
      <w:r w:rsidRPr="003B09F5">
        <w:rPr>
          <w:rFonts w:cs="Times New Roman"/>
          <w:i/>
        </w:rPr>
        <w:t>Lyginia barbata</w:t>
      </w:r>
      <w:r w:rsidRPr="003B09F5">
        <w:rPr>
          <w:rFonts w:cs="Times New Roman"/>
        </w:rPr>
        <w:t xml:space="preserve">, </w:t>
      </w:r>
      <w:r w:rsidRPr="003B09F5">
        <w:rPr>
          <w:rFonts w:cs="Times New Roman"/>
          <w:i/>
        </w:rPr>
        <w:t>Scholtzia involucrata</w:t>
      </w:r>
      <w:r w:rsidRPr="003B09F5">
        <w:rPr>
          <w:rFonts w:cs="Times New Roman"/>
        </w:rPr>
        <w:t xml:space="preserve"> and </w:t>
      </w:r>
      <w:r w:rsidRPr="003B09F5">
        <w:rPr>
          <w:rFonts w:cs="Times New Roman"/>
          <w:i/>
        </w:rPr>
        <w:t>Eremaea pauciflora</w:t>
      </w:r>
      <w:r w:rsidRPr="003B09F5">
        <w:rPr>
          <w:rFonts w:cs="Times New Roman"/>
        </w:rPr>
        <w:t xml:space="preserve">. The canopy is open and consists predominately of </w:t>
      </w:r>
      <w:r w:rsidRPr="003B09F5">
        <w:rPr>
          <w:rFonts w:cs="Times New Roman"/>
          <w:i/>
        </w:rPr>
        <w:t>Banksia attenuata</w:t>
      </w:r>
      <w:r w:rsidRPr="003B09F5">
        <w:rPr>
          <w:rFonts w:cs="Times New Roman"/>
        </w:rPr>
        <w:t xml:space="preserve"> and </w:t>
      </w:r>
      <w:r w:rsidRPr="003B09F5">
        <w:rPr>
          <w:rFonts w:cs="Times New Roman"/>
          <w:i/>
        </w:rPr>
        <w:t>B. menziesii</w:t>
      </w:r>
      <w:r w:rsidRPr="003B09F5">
        <w:rPr>
          <w:rFonts w:cs="Times New Roman"/>
        </w:rPr>
        <w:t xml:space="preserve">. Tree health at the site was good although several dead mature </w:t>
      </w:r>
      <w:r w:rsidRPr="003B09F5">
        <w:rPr>
          <w:rFonts w:cs="Times New Roman"/>
          <w:i/>
        </w:rPr>
        <w:t>Banksias</w:t>
      </w:r>
      <w:r w:rsidRPr="003B09F5">
        <w:rPr>
          <w:rFonts w:cs="Times New Roman"/>
        </w:rPr>
        <w:t xml:space="preserve"> were present. There is evidence of recent </w:t>
      </w:r>
      <w:r w:rsidRPr="003B09F5">
        <w:rPr>
          <w:rFonts w:cs="Times New Roman"/>
          <w:i/>
        </w:rPr>
        <w:t>Banksia attenuata</w:t>
      </w:r>
      <w:r w:rsidRPr="003B09F5">
        <w:rPr>
          <w:rFonts w:cs="Times New Roman"/>
        </w:rPr>
        <w:t xml:space="preserve"> recruitment, mainly in the form of small seedlings. </w:t>
      </w:r>
      <w:r w:rsidRPr="003B09F5">
        <w:rPr>
          <w:rFonts w:cs="Times New Roman"/>
          <w:i/>
        </w:rPr>
        <w:t>Jacksonia floribunda</w:t>
      </w:r>
      <w:r w:rsidRPr="003B09F5">
        <w:rPr>
          <w:rFonts w:cs="Times New Roman"/>
        </w:rPr>
        <w:t xml:space="preserve"> in notably poorer health than at the other Pinjar sites (WM1 and WM2).</w:t>
      </w:r>
    </w:p>
    <w:p w14:paraId="64D8AB90" w14:textId="790485F3" w:rsidR="003414D3" w:rsidRPr="002C070C" w:rsidRDefault="003414D3" w:rsidP="003414D3">
      <w:pPr>
        <w:pStyle w:val="BodyText"/>
      </w:pPr>
      <w:r>
        <w:t xml:space="preserve">Similar to the other Pinjar sites, the projected decline in groundwaters by 2030 are very likely to have a detrimental effect on species accesses the groundwater. These species include the important canopy forming </w:t>
      </w:r>
      <w:r>
        <w:rPr>
          <w:i/>
          <w:iCs/>
        </w:rPr>
        <w:t>Banksia</w:t>
      </w:r>
      <w:r w:rsidR="00505792">
        <w:rPr>
          <w:i/>
          <w:iCs/>
        </w:rPr>
        <w:t xml:space="preserve"> attenuata</w:t>
      </w:r>
      <w:r w:rsidR="00505792">
        <w:t xml:space="preserve">. </w:t>
      </w:r>
      <w:r w:rsidR="003B7ABF">
        <w:t xml:space="preserve">Long term </w:t>
      </w:r>
      <w:r w:rsidR="002C070C">
        <w:t>monitoring</w:t>
      </w:r>
      <w:r w:rsidR="003B7ABF">
        <w:t xml:space="preserve"> the site is likely to detect the shift of </w:t>
      </w:r>
      <w:r w:rsidR="002C070C">
        <w:t xml:space="preserve">the </w:t>
      </w:r>
      <w:r w:rsidR="002C070C">
        <w:rPr>
          <w:i/>
          <w:iCs/>
        </w:rPr>
        <w:t>Banksia</w:t>
      </w:r>
      <w:r w:rsidR="002C070C">
        <w:t xml:space="preserve"> woodland to a community dominated by terrestrial species </w:t>
      </w:r>
      <w:r w:rsidR="00295F2C">
        <w:t>by 2030 if groundwaters decline as predicted.</w:t>
      </w:r>
    </w:p>
    <w:p w14:paraId="23D6FF30" w14:textId="77777777" w:rsidR="006F21CD" w:rsidRPr="006F21CD" w:rsidRDefault="006F21CD" w:rsidP="006F21CD">
      <w:pPr>
        <w:pStyle w:val="BodyText"/>
      </w:pPr>
    </w:p>
    <w:p w14:paraId="01C62FB4" w14:textId="77777777" w:rsidR="00F87EBE" w:rsidRDefault="00F87EBE" w:rsidP="00D63BE4">
      <w:pPr>
        <w:pStyle w:val="TableCaption"/>
        <w:rPr>
          <w:rFonts w:ascii="Times New Roman" w:hAnsi="Times New Roman" w:cs="Times New Roman"/>
        </w:rPr>
        <w:sectPr w:rsidR="00F87EBE">
          <w:pgSz w:w="12240" w:h="15840"/>
          <w:pgMar w:top="1440" w:right="1440" w:bottom="1440" w:left="1440" w:header="720" w:footer="720" w:gutter="0"/>
          <w:cols w:space="720"/>
        </w:sectPr>
      </w:pPr>
    </w:p>
    <w:p w14:paraId="07C35A2F" w14:textId="7DC48436" w:rsidR="00D63BE4" w:rsidRPr="003B09F5" w:rsidRDefault="00D63BE4" w:rsidP="00D63BE4">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E3659C">
        <w:rPr>
          <w:rFonts w:ascii="Times New Roman" w:hAnsi="Times New Roman" w:cs="Times New Roman"/>
          <w:noProof/>
        </w:rPr>
        <w:t>35</w:t>
      </w:r>
      <w:r w:rsidRPr="003B09F5">
        <w:rPr>
          <w:rFonts w:ascii="Times New Roman" w:hAnsi="Times New Roman" w:cs="Times New Roman"/>
        </w:rPr>
        <w:fldChar w:fldCharType="end"/>
      </w:r>
      <w:r w:rsidRPr="003B09F5">
        <w:rPr>
          <w:rFonts w:ascii="Times New Roman" w:hAnsi="Times New Roman" w:cs="Times New Roman"/>
        </w:rPr>
        <w:t xml:space="preserve"> Ecological consequences of revised thresholds in terms of compliance of stated site values and site management objectives for WM8.</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6403"/>
        <w:gridCol w:w="3170"/>
        <w:gridCol w:w="3387"/>
      </w:tblGrid>
      <w:tr w:rsidR="00F6213E" w:rsidRPr="003B09F5" w14:paraId="26272285" w14:textId="77777777">
        <w:tc>
          <w:tcPr>
            <w:tcW w:w="0" w:type="auto"/>
            <w:tcBorders>
              <w:bottom w:val="single" w:sz="0" w:space="0" w:color="auto"/>
            </w:tcBorders>
            <w:vAlign w:val="bottom"/>
          </w:tcPr>
          <w:p w14:paraId="26272282"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283" w14:textId="77777777" w:rsidR="00F6213E" w:rsidRPr="003B09F5" w:rsidRDefault="00F6213E" w:rsidP="00F6213E">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284" w14:textId="423FD158"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3B09F5" w:rsidRPr="003B09F5" w14:paraId="26272289" w14:textId="77777777">
        <w:tc>
          <w:tcPr>
            <w:tcW w:w="0" w:type="auto"/>
          </w:tcPr>
          <w:p w14:paraId="26272286" w14:textId="77777777" w:rsidR="001D584F" w:rsidRPr="003B09F5" w:rsidRDefault="005D6919">
            <w:pPr>
              <w:pStyle w:val="Compact"/>
              <w:rPr>
                <w:rFonts w:cs="Times New Roman"/>
              </w:rPr>
            </w:pPr>
            <w:r w:rsidRPr="003B09F5">
              <w:rPr>
                <w:rFonts w:cs="Times New Roman"/>
                <w:b/>
              </w:rPr>
              <w:t>Site values</w:t>
            </w:r>
          </w:p>
        </w:tc>
        <w:tc>
          <w:tcPr>
            <w:tcW w:w="0" w:type="auto"/>
          </w:tcPr>
          <w:p w14:paraId="26272287" w14:textId="77777777" w:rsidR="001D584F" w:rsidRPr="003B09F5" w:rsidRDefault="001D584F">
            <w:pPr>
              <w:pStyle w:val="Compact"/>
              <w:rPr>
                <w:rFonts w:cs="Times New Roman"/>
              </w:rPr>
            </w:pPr>
          </w:p>
        </w:tc>
        <w:tc>
          <w:tcPr>
            <w:tcW w:w="0" w:type="auto"/>
          </w:tcPr>
          <w:p w14:paraId="26272288" w14:textId="77777777" w:rsidR="001D584F" w:rsidRPr="003B09F5" w:rsidRDefault="001D584F">
            <w:pPr>
              <w:pStyle w:val="Compact"/>
              <w:rPr>
                <w:rFonts w:cs="Times New Roman"/>
              </w:rPr>
            </w:pPr>
          </w:p>
        </w:tc>
      </w:tr>
      <w:tr w:rsidR="003B09F5" w:rsidRPr="003B09F5" w14:paraId="2627228D" w14:textId="77777777">
        <w:tc>
          <w:tcPr>
            <w:tcW w:w="0" w:type="auto"/>
          </w:tcPr>
          <w:p w14:paraId="2627228A" w14:textId="77777777" w:rsidR="001D584F" w:rsidRPr="003B09F5" w:rsidRDefault="005D6919">
            <w:pPr>
              <w:pStyle w:val="Compact"/>
              <w:rPr>
                <w:rFonts w:cs="Times New Roman"/>
              </w:rPr>
            </w:pPr>
            <w:r w:rsidRPr="003B09F5">
              <w:rPr>
                <w:rFonts w:cs="Times New Roman"/>
              </w:rPr>
              <w:t>* Selected to represent water levels over area of undisturbed phreatophytic vegetation</w:t>
            </w:r>
          </w:p>
        </w:tc>
        <w:tc>
          <w:tcPr>
            <w:tcW w:w="0" w:type="auto"/>
          </w:tcPr>
          <w:p w14:paraId="2627228B" w14:textId="77777777" w:rsidR="001D584F" w:rsidRPr="003B09F5" w:rsidRDefault="001D584F">
            <w:pPr>
              <w:pStyle w:val="Compact"/>
              <w:rPr>
                <w:rFonts w:cs="Times New Roman"/>
              </w:rPr>
            </w:pPr>
          </w:p>
        </w:tc>
        <w:tc>
          <w:tcPr>
            <w:tcW w:w="0" w:type="auto"/>
          </w:tcPr>
          <w:p w14:paraId="2627228C" w14:textId="77777777" w:rsidR="001D584F" w:rsidRPr="003B09F5" w:rsidRDefault="001D584F">
            <w:pPr>
              <w:pStyle w:val="Compact"/>
              <w:rPr>
                <w:rFonts w:cs="Times New Roman"/>
              </w:rPr>
            </w:pPr>
          </w:p>
        </w:tc>
      </w:tr>
      <w:tr w:rsidR="003B09F5" w:rsidRPr="003B09F5" w14:paraId="26272291" w14:textId="77777777">
        <w:tc>
          <w:tcPr>
            <w:tcW w:w="0" w:type="auto"/>
          </w:tcPr>
          <w:p w14:paraId="2627228E" w14:textId="77777777" w:rsidR="001D584F" w:rsidRPr="003B09F5" w:rsidRDefault="005D6919">
            <w:pPr>
              <w:pStyle w:val="Compact"/>
              <w:rPr>
                <w:rFonts w:cs="Times New Roman"/>
              </w:rPr>
            </w:pPr>
            <w:r w:rsidRPr="003B09F5">
              <w:rPr>
                <w:rFonts w:cs="Times New Roman"/>
              </w:rPr>
              <w:t xml:space="preserve">* </w:t>
            </w:r>
            <w:r w:rsidRPr="003B09F5">
              <w:rPr>
                <w:rFonts w:cs="Times New Roman"/>
                <w:i/>
              </w:rPr>
              <w:t>Banksia</w:t>
            </w:r>
            <w:r w:rsidRPr="003B09F5">
              <w:rPr>
                <w:rFonts w:cs="Times New Roman"/>
              </w:rPr>
              <w:t xml:space="preserve"> woodland &lt;8m depth to groundwater</w:t>
            </w:r>
          </w:p>
        </w:tc>
        <w:tc>
          <w:tcPr>
            <w:tcW w:w="0" w:type="auto"/>
          </w:tcPr>
          <w:p w14:paraId="2627228F" w14:textId="77777777" w:rsidR="001D584F" w:rsidRPr="003B09F5" w:rsidRDefault="001D584F">
            <w:pPr>
              <w:pStyle w:val="Compact"/>
              <w:rPr>
                <w:rFonts w:cs="Times New Roman"/>
              </w:rPr>
            </w:pPr>
          </w:p>
        </w:tc>
        <w:tc>
          <w:tcPr>
            <w:tcW w:w="0" w:type="auto"/>
          </w:tcPr>
          <w:p w14:paraId="26272290" w14:textId="77777777" w:rsidR="001D584F" w:rsidRPr="003B09F5" w:rsidRDefault="001D584F">
            <w:pPr>
              <w:pStyle w:val="Compact"/>
              <w:rPr>
                <w:rFonts w:cs="Times New Roman"/>
              </w:rPr>
            </w:pPr>
          </w:p>
        </w:tc>
      </w:tr>
      <w:tr w:rsidR="003B09F5" w:rsidRPr="003B09F5" w14:paraId="26272295" w14:textId="77777777">
        <w:tc>
          <w:tcPr>
            <w:tcW w:w="0" w:type="auto"/>
          </w:tcPr>
          <w:p w14:paraId="26272292"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293" w14:textId="77777777" w:rsidR="001D584F" w:rsidRPr="003B09F5" w:rsidRDefault="001D584F">
            <w:pPr>
              <w:pStyle w:val="Compact"/>
              <w:rPr>
                <w:rFonts w:cs="Times New Roman"/>
              </w:rPr>
            </w:pPr>
          </w:p>
        </w:tc>
        <w:tc>
          <w:tcPr>
            <w:tcW w:w="0" w:type="auto"/>
          </w:tcPr>
          <w:p w14:paraId="26272294" w14:textId="77777777" w:rsidR="001D584F" w:rsidRPr="003B09F5" w:rsidRDefault="001D584F">
            <w:pPr>
              <w:pStyle w:val="Compact"/>
              <w:rPr>
                <w:rFonts w:cs="Times New Roman"/>
              </w:rPr>
            </w:pPr>
          </w:p>
        </w:tc>
      </w:tr>
      <w:tr w:rsidR="003B09F5" w:rsidRPr="003B09F5" w14:paraId="26272299" w14:textId="77777777">
        <w:tc>
          <w:tcPr>
            <w:tcW w:w="0" w:type="auto"/>
          </w:tcPr>
          <w:p w14:paraId="26272296" w14:textId="77777777" w:rsidR="001D584F" w:rsidRPr="003B09F5" w:rsidRDefault="005D6919">
            <w:pPr>
              <w:pStyle w:val="Compact"/>
              <w:rPr>
                <w:rFonts w:cs="Times New Roman"/>
              </w:rPr>
            </w:pPr>
            <w:r w:rsidRPr="003B09F5">
              <w:rPr>
                <w:rFonts w:cs="Times New Roman"/>
              </w:rPr>
              <w:t>* To protect terrestrial vegetation</w:t>
            </w:r>
          </w:p>
        </w:tc>
        <w:tc>
          <w:tcPr>
            <w:tcW w:w="0" w:type="auto"/>
          </w:tcPr>
          <w:p w14:paraId="26272297" w14:textId="77777777" w:rsidR="001D584F" w:rsidRPr="003B09F5" w:rsidRDefault="001D584F">
            <w:pPr>
              <w:pStyle w:val="Compact"/>
              <w:rPr>
                <w:rFonts w:cs="Times New Roman"/>
              </w:rPr>
            </w:pPr>
          </w:p>
        </w:tc>
        <w:tc>
          <w:tcPr>
            <w:tcW w:w="0" w:type="auto"/>
          </w:tcPr>
          <w:p w14:paraId="26272298" w14:textId="77777777" w:rsidR="001D584F" w:rsidRPr="003B09F5" w:rsidRDefault="001D584F">
            <w:pPr>
              <w:pStyle w:val="Compact"/>
              <w:rPr>
                <w:rFonts w:cs="Times New Roman"/>
              </w:rPr>
            </w:pPr>
          </w:p>
        </w:tc>
      </w:tr>
      <w:tr w:rsidR="003B09F5" w:rsidRPr="003B09F5" w14:paraId="2627229D" w14:textId="77777777">
        <w:tc>
          <w:tcPr>
            <w:tcW w:w="0" w:type="auto"/>
          </w:tcPr>
          <w:p w14:paraId="2627229A" w14:textId="77777777" w:rsidR="001D584F" w:rsidRPr="003B09F5" w:rsidRDefault="005D6919">
            <w:pPr>
              <w:pStyle w:val="Compact"/>
              <w:rPr>
                <w:rFonts w:cs="Times New Roman"/>
              </w:rPr>
            </w:pPr>
            <w:r w:rsidRPr="003B09F5">
              <w:rPr>
                <w:rFonts w:cs="Times New Roman"/>
              </w:rPr>
              <w:t>* Maintain the existing extent and variety of wetland vegetation</w:t>
            </w:r>
          </w:p>
        </w:tc>
        <w:tc>
          <w:tcPr>
            <w:tcW w:w="0" w:type="auto"/>
          </w:tcPr>
          <w:p w14:paraId="2627229B" w14:textId="77777777" w:rsidR="001D584F" w:rsidRPr="003B09F5" w:rsidRDefault="001D584F">
            <w:pPr>
              <w:pStyle w:val="Compact"/>
              <w:rPr>
                <w:rFonts w:cs="Times New Roman"/>
              </w:rPr>
            </w:pPr>
          </w:p>
        </w:tc>
        <w:tc>
          <w:tcPr>
            <w:tcW w:w="0" w:type="auto"/>
          </w:tcPr>
          <w:p w14:paraId="2627229C" w14:textId="77777777" w:rsidR="001D584F" w:rsidRPr="003B09F5" w:rsidRDefault="001D584F">
            <w:pPr>
              <w:pStyle w:val="Compact"/>
              <w:rPr>
                <w:rFonts w:cs="Times New Roman"/>
              </w:rPr>
            </w:pPr>
          </w:p>
        </w:tc>
      </w:tr>
    </w:tbl>
    <w:p w14:paraId="21200854" w14:textId="77777777" w:rsidR="00F87EBE" w:rsidRDefault="00F87EBE">
      <w:pPr>
        <w:pStyle w:val="Heading3"/>
        <w:rPr>
          <w:rFonts w:cs="Times New Roman"/>
        </w:rPr>
        <w:sectPr w:rsidR="00F87EBE" w:rsidSect="00F87EBE">
          <w:pgSz w:w="15840" w:h="12240" w:orient="landscape"/>
          <w:pgMar w:top="1440" w:right="1440" w:bottom="1440" w:left="1440" w:header="720" w:footer="720" w:gutter="0"/>
          <w:cols w:space="720"/>
          <w:docGrid w:linePitch="326"/>
        </w:sectPr>
      </w:pPr>
      <w:bookmarkStart w:id="237" w:name="vegetation-character-3"/>
    </w:p>
    <w:p w14:paraId="262722A3" w14:textId="2E25E73D" w:rsidR="001D584F" w:rsidRPr="003B09F5" w:rsidRDefault="005D6919">
      <w:pPr>
        <w:pStyle w:val="Heading2"/>
        <w:rPr>
          <w:rFonts w:cs="Times New Roman"/>
        </w:rPr>
      </w:pPr>
      <w:bookmarkStart w:id="238" w:name="lake-gwelup"/>
      <w:bookmarkStart w:id="239" w:name="_Toc29410631"/>
      <w:bookmarkEnd w:id="237"/>
      <w:r w:rsidRPr="003B09F5">
        <w:rPr>
          <w:rFonts w:cs="Times New Roman"/>
        </w:rPr>
        <w:lastRenderedPageBreak/>
        <w:t>Lake Gwelup</w:t>
      </w:r>
      <w:bookmarkEnd w:id="238"/>
      <w:bookmarkEnd w:id="239"/>
    </w:p>
    <w:p w14:paraId="262722A4" w14:textId="77777777" w:rsidR="001D584F" w:rsidRPr="003B09F5" w:rsidRDefault="005D6919">
      <w:pPr>
        <w:pStyle w:val="FirstParagraph"/>
        <w:rPr>
          <w:rFonts w:cs="Times New Roman"/>
        </w:rPr>
      </w:pPr>
      <w:r w:rsidRPr="003B09F5">
        <w:rPr>
          <w:rFonts w:cs="Times New Roman"/>
        </w:rPr>
        <w:t>Lake Gwelup is a shallow groundwater system located in the highly urbanised area of Gwelup/Karrinyup. The lake is permanently inundated and provides important habitat to a variety of fauna and fringing vegetation. The wetland is not currently a Ministerial criteria site.</w:t>
      </w:r>
    </w:p>
    <w:p w14:paraId="262722A5" w14:textId="77777777" w:rsidR="001D584F" w:rsidRPr="003B09F5" w:rsidRDefault="005D6919">
      <w:pPr>
        <w:pStyle w:val="Heading3"/>
        <w:rPr>
          <w:rFonts w:cs="Times New Roman"/>
        </w:rPr>
      </w:pPr>
      <w:bookmarkStart w:id="240" w:name="hydrology-16"/>
      <w:bookmarkStart w:id="241" w:name="_Toc29410632"/>
      <w:r w:rsidRPr="003B09F5">
        <w:rPr>
          <w:rFonts w:cs="Times New Roman"/>
        </w:rPr>
        <w:t>Hydrology</w:t>
      </w:r>
      <w:bookmarkEnd w:id="240"/>
      <w:bookmarkEnd w:id="241"/>
    </w:p>
    <w:p w14:paraId="262722A6" w14:textId="752D9911" w:rsidR="001D584F" w:rsidRDefault="005D6919">
      <w:pPr>
        <w:pStyle w:val="FirstParagraph"/>
        <w:rPr>
          <w:rFonts w:cs="Times New Roman"/>
        </w:rPr>
      </w:pPr>
      <w:r w:rsidRPr="003B09F5">
        <w:rPr>
          <w:rFonts w:cs="Times New Roman"/>
        </w:rPr>
        <w:t>Lake water levels were first monitored in 1960, but regular monitoring has occurred between 1967 and 1988, and from 1999 until the present. Lake levels in the 1970s and 1980s were 1m to 2m higher than in the 2000s (</w:t>
      </w:r>
      <w:r w:rsidR="00607338">
        <w:rPr>
          <w:rFonts w:cs="Times New Roman"/>
        </w:rPr>
        <w:fldChar w:fldCharType="begin"/>
      </w:r>
      <w:r w:rsidR="00607338">
        <w:rPr>
          <w:rFonts w:cs="Times New Roman"/>
        </w:rPr>
        <w:instrText xml:space="preserve"> REF _Ref25920774 \h </w:instrText>
      </w:r>
      <w:r w:rsidR="00607338">
        <w:rPr>
          <w:rFonts w:cs="Times New Roman"/>
        </w:rPr>
      </w:r>
      <w:r w:rsidR="00607338">
        <w:rPr>
          <w:rFonts w:cs="Times New Roman"/>
        </w:rPr>
        <w:fldChar w:fldCharType="separate"/>
      </w:r>
      <w:r w:rsidR="00E3659C" w:rsidRPr="003B09F5">
        <w:rPr>
          <w:rFonts w:cs="Times New Roman"/>
        </w:rPr>
        <w:t xml:space="preserve">Figure </w:t>
      </w:r>
      <w:r w:rsidR="00E3659C">
        <w:rPr>
          <w:rFonts w:cs="Times New Roman"/>
          <w:noProof/>
        </w:rPr>
        <w:t>58</w:t>
      </w:r>
      <w:r w:rsidR="00607338">
        <w:rPr>
          <w:rFonts w:cs="Times New Roman"/>
        </w:rPr>
        <w:fldChar w:fldCharType="end"/>
      </w:r>
      <w:r w:rsidRPr="003B09F5">
        <w:rPr>
          <w:rFonts w:cs="Times New Roman"/>
        </w:rPr>
        <w:t>). They have risen again since 2013 following a reduction in nearby public water supply abstraction, and levels are currently similar to levels in the 1980s and 1990’s (</w:t>
      </w:r>
      <w:r w:rsidR="00F87EBE">
        <w:rPr>
          <w:rFonts w:cs="Times New Roman"/>
        </w:rPr>
        <w:fldChar w:fldCharType="begin"/>
      </w:r>
      <w:r w:rsidR="00F87EBE">
        <w:rPr>
          <w:rFonts w:cs="Times New Roman"/>
        </w:rPr>
        <w:instrText xml:space="preserve"> REF _Ref25922493 \h </w:instrText>
      </w:r>
      <w:r w:rsidR="00F87EBE">
        <w:rPr>
          <w:rFonts w:cs="Times New Roman"/>
        </w:rPr>
      </w:r>
      <w:r w:rsidR="00F87EBE">
        <w:rPr>
          <w:rFonts w:cs="Times New Roman"/>
        </w:rPr>
        <w:fldChar w:fldCharType="separate"/>
      </w:r>
      <w:r w:rsidR="00E3659C">
        <w:t xml:space="preserve">Table </w:t>
      </w:r>
      <w:r w:rsidR="00E3659C">
        <w:rPr>
          <w:noProof/>
        </w:rPr>
        <w:t>36</w:t>
      </w:r>
      <w:r w:rsidR="00F87EBE">
        <w:rPr>
          <w:rFonts w:cs="Times New Roman"/>
        </w:rPr>
        <w:fldChar w:fldCharType="end"/>
      </w:r>
      <w:r w:rsidRPr="003B09F5">
        <w:rPr>
          <w:rFonts w:cs="Times New Roman"/>
        </w:rPr>
        <w:t>). The nearby bore 61610032 has been monitored since 1972. Water levels at the bore have declined by around 4 meters since the start of monitoring. Levels have been reasonably stable since the early 2000s and have trended slightly upwards since 2011.</w:t>
      </w:r>
    </w:p>
    <w:p w14:paraId="061B0C1F" w14:textId="3CF4883C" w:rsidR="00E610A6" w:rsidRDefault="00E610A6" w:rsidP="00E610A6">
      <w:pPr>
        <w:pStyle w:val="Caption"/>
        <w:keepNext/>
      </w:pPr>
      <w:bookmarkStart w:id="242" w:name="_Ref25922493"/>
      <w:r>
        <w:t xml:space="preserve">Table </w:t>
      </w:r>
      <w:fldSimple w:instr=" SEQ Table \* ARABIC ">
        <w:r w:rsidR="00E3659C">
          <w:rPr>
            <w:noProof/>
          </w:rPr>
          <w:t>36</w:t>
        </w:r>
      </w:fldSimple>
      <w:bookmarkEnd w:id="242"/>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Pr>
          <w:lang w:val="en-AU"/>
        </w:rPr>
        <w:t>Lake G</w:t>
      </w:r>
      <w:r w:rsidR="00E5466B">
        <w:rPr>
          <w:lang w:val="en-AU"/>
        </w:rPr>
        <w:t>welup.</w:t>
      </w:r>
    </w:p>
    <w:tbl>
      <w:tblPr>
        <w:tblStyle w:val="Table"/>
        <w:tblW w:w="8144" w:type="dxa"/>
        <w:tblLook w:val="04A0" w:firstRow="1" w:lastRow="0" w:firstColumn="1" w:lastColumn="0" w:noHBand="0" w:noVBand="1"/>
      </w:tblPr>
      <w:tblGrid>
        <w:gridCol w:w="1989"/>
        <w:gridCol w:w="2051"/>
        <w:gridCol w:w="1368"/>
        <w:gridCol w:w="1368"/>
        <w:gridCol w:w="1368"/>
      </w:tblGrid>
      <w:tr w:rsidR="00E610A6" w14:paraId="57DF06FD" w14:textId="77777777" w:rsidTr="007C2274">
        <w:tc>
          <w:tcPr>
            <w:tcW w:w="1989" w:type="dxa"/>
          </w:tcPr>
          <w:p w14:paraId="56ACC05A" w14:textId="77777777" w:rsidR="00E610A6" w:rsidRDefault="00E610A6" w:rsidP="00376A55">
            <w:pPr>
              <w:pStyle w:val="BodyText"/>
            </w:pPr>
            <w:r>
              <w:t>Period</w:t>
            </w:r>
          </w:p>
        </w:tc>
        <w:tc>
          <w:tcPr>
            <w:tcW w:w="2051" w:type="dxa"/>
          </w:tcPr>
          <w:p w14:paraId="3C5C1449" w14:textId="77777777" w:rsidR="00E610A6" w:rsidRPr="00016946" w:rsidRDefault="00E610A6" w:rsidP="00376A55">
            <w:pPr>
              <w:pStyle w:val="BodyText"/>
              <w:rPr>
                <w:lang w:val="en-AU"/>
              </w:rPr>
            </w:pPr>
            <w:r w:rsidRPr="00016946">
              <w:rPr>
                <w:lang w:val="en-AU"/>
              </w:rPr>
              <w:t>Mean</w:t>
            </w:r>
            <w:r>
              <w:rPr>
                <w:lang w:val="en-AU"/>
              </w:rPr>
              <w:t xml:space="preserve"> </w:t>
            </w:r>
            <w:r w:rsidRPr="00016946">
              <w:rPr>
                <w:lang w:val="en-AU"/>
              </w:rPr>
              <w:t>max seasonal</w:t>
            </w:r>
          </w:p>
          <w:p w14:paraId="33831B52" w14:textId="77777777" w:rsidR="00E610A6" w:rsidRDefault="00E610A6" w:rsidP="00376A55">
            <w:pPr>
              <w:pStyle w:val="BodyText"/>
            </w:pPr>
            <w:r w:rsidRPr="00016946">
              <w:rPr>
                <w:lang w:val="en-AU"/>
              </w:rPr>
              <w:t>level (mAHD)</w:t>
            </w:r>
          </w:p>
        </w:tc>
        <w:tc>
          <w:tcPr>
            <w:tcW w:w="1368" w:type="dxa"/>
          </w:tcPr>
          <w:p w14:paraId="47BBFAB8" w14:textId="77777777" w:rsidR="00E610A6" w:rsidRPr="00016946" w:rsidRDefault="00E610A6"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118E4E32" w14:textId="77777777" w:rsidR="00E610A6" w:rsidRDefault="00E610A6" w:rsidP="00376A55">
            <w:pPr>
              <w:pStyle w:val="BodyText"/>
            </w:pPr>
            <w:r w:rsidRPr="00016946">
              <w:rPr>
                <w:lang w:val="en-AU"/>
              </w:rPr>
              <w:t>level (mAHD)</w:t>
            </w:r>
          </w:p>
        </w:tc>
        <w:tc>
          <w:tcPr>
            <w:tcW w:w="1368" w:type="dxa"/>
          </w:tcPr>
          <w:p w14:paraId="1B5A967A" w14:textId="77777777" w:rsidR="00E610A6" w:rsidRDefault="00E610A6" w:rsidP="00376A55">
            <w:pPr>
              <w:pStyle w:val="BodyText"/>
            </w:pPr>
            <w:r>
              <w:t>Mean seasonal change (m)</w:t>
            </w:r>
          </w:p>
        </w:tc>
        <w:tc>
          <w:tcPr>
            <w:tcW w:w="1368" w:type="dxa"/>
          </w:tcPr>
          <w:p w14:paraId="7D4B96A4" w14:textId="77777777" w:rsidR="00E610A6" w:rsidRDefault="00E610A6" w:rsidP="00376A55">
            <w:pPr>
              <w:pStyle w:val="BodyText"/>
            </w:pPr>
            <w:r>
              <w:t>Mean max to min (days)</w:t>
            </w:r>
          </w:p>
        </w:tc>
      </w:tr>
      <w:tr w:rsidR="00E610A6" w14:paraId="28B07171" w14:textId="77777777" w:rsidTr="007C2274">
        <w:tc>
          <w:tcPr>
            <w:tcW w:w="1989" w:type="dxa"/>
          </w:tcPr>
          <w:p w14:paraId="221C0A07" w14:textId="77777777" w:rsidR="00E610A6" w:rsidRDefault="00E610A6" w:rsidP="00376A55">
            <w:pPr>
              <w:pStyle w:val="BodyText"/>
            </w:pPr>
            <w:r>
              <w:t>08/1994 – 07/1999</w:t>
            </w:r>
          </w:p>
        </w:tc>
        <w:tc>
          <w:tcPr>
            <w:tcW w:w="2051" w:type="dxa"/>
          </w:tcPr>
          <w:p w14:paraId="28B97A86" w14:textId="0E8C76A6" w:rsidR="00E610A6" w:rsidRDefault="00E5466B" w:rsidP="00376A55">
            <w:pPr>
              <w:pStyle w:val="BodyText"/>
            </w:pPr>
            <w:r>
              <w:t>7.5</w:t>
            </w:r>
            <w:r w:rsidR="00E610A6">
              <w:t xml:space="preserve"> (</w:t>
            </w:r>
            <w:r>
              <w:t>Sep</w:t>
            </w:r>
            <w:r w:rsidR="00E610A6">
              <w:t>)</w:t>
            </w:r>
          </w:p>
        </w:tc>
        <w:tc>
          <w:tcPr>
            <w:tcW w:w="1368" w:type="dxa"/>
          </w:tcPr>
          <w:p w14:paraId="6E9E2132" w14:textId="41CEDC13" w:rsidR="00E610A6" w:rsidRDefault="00E610A6" w:rsidP="00376A55">
            <w:pPr>
              <w:pStyle w:val="BodyText"/>
            </w:pPr>
            <w:r>
              <w:t>5.</w:t>
            </w:r>
            <w:r w:rsidR="00E5466B">
              <w:t>7</w:t>
            </w:r>
            <w:r>
              <w:t xml:space="preserve"> (</w:t>
            </w:r>
            <w:r w:rsidR="00E5466B">
              <w:t>Apr</w:t>
            </w:r>
            <w:r>
              <w:t>)</w:t>
            </w:r>
          </w:p>
        </w:tc>
        <w:tc>
          <w:tcPr>
            <w:tcW w:w="1368" w:type="dxa"/>
          </w:tcPr>
          <w:p w14:paraId="436C760C" w14:textId="0C8411C6" w:rsidR="00E610A6" w:rsidRDefault="00E5466B" w:rsidP="00376A55">
            <w:pPr>
              <w:pStyle w:val="BodyText"/>
            </w:pPr>
            <w:r>
              <w:t>1.85</w:t>
            </w:r>
          </w:p>
        </w:tc>
        <w:tc>
          <w:tcPr>
            <w:tcW w:w="1368" w:type="dxa"/>
          </w:tcPr>
          <w:p w14:paraId="32F98001" w14:textId="3075EEC9" w:rsidR="00E610A6" w:rsidRDefault="00024184" w:rsidP="00376A55">
            <w:pPr>
              <w:pStyle w:val="BodyText"/>
            </w:pPr>
            <w:r>
              <w:t>239</w:t>
            </w:r>
          </w:p>
        </w:tc>
      </w:tr>
      <w:tr w:rsidR="00E610A6" w14:paraId="6145EEE5" w14:textId="77777777" w:rsidTr="007C2274">
        <w:tc>
          <w:tcPr>
            <w:tcW w:w="1989" w:type="dxa"/>
          </w:tcPr>
          <w:p w14:paraId="13FCD60B" w14:textId="77777777" w:rsidR="00E610A6" w:rsidRDefault="00E610A6" w:rsidP="00376A55">
            <w:pPr>
              <w:pStyle w:val="BodyText"/>
            </w:pPr>
            <w:r>
              <w:t>08/1999 – 07/2004</w:t>
            </w:r>
          </w:p>
        </w:tc>
        <w:tc>
          <w:tcPr>
            <w:tcW w:w="2051" w:type="dxa"/>
          </w:tcPr>
          <w:p w14:paraId="65AC1D3D" w14:textId="4D51F890" w:rsidR="00E610A6" w:rsidRDefault="00E5466B" w:rsidP="00376A55">
            <w:pPr>
              <w:pStyle w:val="BodyText"/>
            </w:pPr>
            <w:r>
              <w:t>6.7</w:t>
            </w:r>
            <w:r w:rsidR="00E610A6">
              <w:t xml:space="preserve"> (</w:t>
            </w:r>
            <w:r>
              <w:t>Oct</w:t>
            </w:r>
            <w:r w:rsidR="00E610A6">
              <w:t>)</w:t>
            </w:r>
          </w:p>
        </w:tc>
        <w:tc>
          <w:tcPr>
            <w:tcW w:w="1368" w:type="dxa"/>
          </w:tcPr>
          <w:p w14:paraId="16EAA4AC" w14:textId="7E4C2825" w:rsidR="00E610A6" w:rsidRDefault="00E610A6" w:rsidP="00376A55">
            <w:pPr>
              <w:pStyle w:val="BodyText"/>
            </w:pPr>
            <w:r>
              <w:t>5.</w:t>
            </w:r>
            <w:r w:rsidR="00E5466B">
              <w:t>1</w:t>
            </w:r>
            <w:r>
              <w:t xml:space="preserve"> (</w:t>
            </w:r>
            <w:r w:rsidR="00E5466B">
              <w:t>Apr</w:t>
            </w:r>
            <w:r>
              <w:t>)</w:t>
            </w:r>
          </w:p>
        </w:tc>
        <w:tc>
          <w:tcPr>
            <w:tcW w:w="1368" w:type="dxa"/>
          </w:tcPr>
          <w:p w14:paraId="42BC2975" w14:textId="0491759B" w:rsidR="00E610A6" w:rsidRDefault="00E5466B" w:rsidP="00376A55">
            <w:pPr>
              <w:pStyle w:val="BodyText"/>
            </w:pPr>
            <w:r>
              <w:t>1.52</w:t>
            </w:r>
          </w:p>
        </w:tc>
        <w:tc>
          <w:tcPr>
            <w:tcW w:w="1368" w:type="dxa"/>
          </w:tcPr>
          <w:p w14:paraId="478F5894" w14:textId="25103F56" w:rsidR="00E610A6" w:rsidRDefault="00024184" w:rsidP="00376A55">
            <w:pPr>
              <w:pStyle w:val="BodyText"/>
            </w:pPr>
            <w:r>
              <w:t>172</w:t>
            </w:r>
          </w:p>
        </w:tc>
      </w:tr>
      <w:tr w:rsidR="00E610A6" w14:paraId="23CA8BF1" w14:textId="77777777" w:rsidTr="007C2274">
        <w:tc>
          <w:tcPr>
            <w:tcW w:w="1989" w:type="dxa"/>
          </w:tcPr>
          <w:p w14:paraId="52EAABD2" w14:textId="77777777" w:rsidR="00E610A6" w:rsidRDefault="00E610A6" w:rsidP="00376A55">
            <w:pPr>
              <w:pStyle w:val="BodyText"/>
            </w:pPr>
            <w:r>
              <w:t>08/2004 – 07/2009</w:t>
            </w:r>
          </w:p>
        </w:tc>
        <w:tc>
          <w:tcPr>
            <w:tcW w:w="2051" w:type="dxa"/>
          </w:tcPr>
          <w:p w14:paraId="0FCE6EF5" w14:textId="25BFBD47" w:rsidR="00E610A6" w:rsidRDefault="00E5466B" w:rsidP="00376A55">
            <w:pPr>
              <w:pStyle w:val="BodyText"/>
            </w:pPr>
            <w:r>
              <w:t>6.3</w:t>
            </w:r>
            <w:r w:rsidR="00E610A6">
              <w:t xml:space="preserve"> (</w:t>
            </w:r>
            <w:r>
              <w:t>Sep</w:t>
            </w:r>
            <w:r w:rsidR="00E610A6">
              <w:t>)</w:t>
            </w:r>
          </w:p>
        </w:tc>
        <w:tc>
          <w:tcPr>
            <w:tcW w:w="1368" w:type="dxa"/>
          </w:tcPr>
          <w:p w14:paraId="7D837468" w14:textId="243F0712" w:rsidR="00E610A6" w:rsidRDefault="00E610A6" w:rsidP="00376A55">
            <w:pPr>
              <w:pStyle w:val="BodyText"/>
            </w:pPr>
            <w:r>
              <w:t>5.</w:t>
            </w:r>
            <w:r w:rsidR="00E5466B">
              <w:t>0</w:t>
            </w:r>
            <w:r>
              <w:t xml:space="preserve"> (</w:t>
            </w:r>
            <w:r w:rsidR="00E5466B">
              <w:t>Dec</w:t>
            </w:r>
            <w:r>
              <w:t>)</w:t>
            </w:r>
          </w:p>
        </w:tc>
        <w:tc>
          <w:tcPr>
            <w:tcW w:w="1368" w:type="dxa"/>
          </w:tcPr>
          <w:p w14:paraId="3715BDF5" w14:textId="4EAC468E" w:rsidR="00E610A6" w:rsidRDefault="00E5466B" w:rsidP="00376A55">
            <w:pPr>
              <w:pStyle w:val="BodyText"/>
            </w:pPr>
            <w:r>
              <w:t>1.32</w:t>
            </w:r>
          </w:p>
        </w:tc>
        <w:tc>
          <w:tcPr>
            <w:tcW w:w="1368" w:type="dxa"/>
          </w:tcPr>
          <w:p w14:paraId="5825235D" w14:textId="656D6620" w:rsidR="00E610A6" w:rsidRDefault="00024184" w:rsidP="00376A55">
            <w:pPr>
              <w:pStyle w:val="BodyText"/>
            </w:pPr>
            <w:r>
              <w:t>14</w:t>
            </w:r>
          </w:p>
        </w:tc>
      </w:tr>
      <w:tr w:rsidR="00E610A6" w14:paraId="1F78EF32" w14:textId="77777777" w:rsidTr="007C2274">
        <w:tc>
          <w:tcPr>
            <w:tcW w:w="1989" w:type="dxa"/>
          </w:tcPr>
          <w:p w14:paraId="2C675845" w14:textId="77777777" w:rsidR="00E610A6" w:rsidRDefault="00E610A6" w:rsidP="00376A55">
            <w:pPr>
              <w:pStyle w:val="BodyText"/>
            </w:pPr>
            <w:r>
              <w:t>08/2009 – 07/2014</w:t>
            </w:r>
          </w:p>
        </w:tc>
        <w:tc>
          <w:tcPr>
            <w:tcW w:w="2051" w:type="dxa"/>
          </w:tcPr>
          <w:p w14:paraId="13B21FFE" w14:textId="09AFF79B" w:rsidR="00E610A6" w:rsidRDefault="00E5466B" w:rsidP="00376A55">
            <w:pPr>
              <w:pStyle w:val="BodyText"/>
            </w:pPr>
            <w:r>
              <w:t>6.1</w:t>
            </w:r>
            <w:r w:rsidR="00E610A6">
              <w:t xml:space="preserve"> (</w:t>
            </w:r>
            <w:r>
              <w:t>Oct</w:t>
            </w:r>
            <w:r w:rsidR="00E610A6">
              <w:t>)</w:t>
            </w:r>
          </w:p>
        </w:tc>
        <w:tc>
          <w:tcPr>
            <w:tcW w:w="1368" w:type="dxa"/>
          </w:tcPr>
          <w:p w14:paraId="33820D58" w14:textId="7E341012" w:rsidR="00E610A6" w:rsidRDefault="00E610A6" w:rsidP="00376A55">
            <w:pPr>
              <w:pStyle w:val="BodyText"/>
            </w:pPr>
            <w:r>
              <w:t>5.</w:t>
            </w:r>
            <w:r w:rsidR="00E5466B">
              <w:t>0</w:t>
            </w:r>
            <w:r>
              <w:t xml:space="preserve"> (</w:t>
            </w:r>
            <w:r w:rsidR="00E5466B">
              <w:t>Jan</w:t>
            </w:r>
            <w:r>
              <w:t>)</w:t>
            </w:r>
          </w:p>
        </w:tc>
        <w:tc>
          <w:tcPr>
            <w:tcW w:w="1368" w:type="dxa"/>
          </w:tcPr>
          <w:p w14:paraId="1F46BA0B" w14:textId="174BB7D7" w:rsidR="00E610A6" w:rsidRDefault="00E5466B" w:rsidP="00376A55">
            <w:pPr>
              <w:pStyle w:val="BodyText"/>
            </w:pPr>
            <w:r>
              <w:t>1.17</w:t>
            </w:r>
          </w:p>
        </w:tc>
        <w:tc>
          <w:tcPr>
            <w:tcW w:w="1368" w:type="dxa"/>
          </w:tcPr>
          <w:p w14:paraId="775C0000" w14:textId="746647AB" w:rsidR="00E610A6" w:rsidRDefault="00024184" w:rsidP="00376A55">
            <w:pPr>
              <w:pStyle w:val="BodyText"/>
            </w:pPr>
            <w:r>
              <w:t>138</w:t>
            </w:r>
          </w:p>
        </w:tc>
      </w:tr>
      <w:tr w:rsidR="00E610A6" w14:paraId="7D048AAA" w14:textId="77777777" w:rsidTr="007C2274">
        <w:tc>
          <w:tcPr>
            <w:tcW w:w="1989" w:type="dxa"/>
          </w:tcPr>
          <w:p w14:paraId="7D7D19EA" w14:textId="77777777" w:rsidR="00E610A6" w:rsidRDefault="00E610A6" w:rsidP="00376A55">
            <w:pPr>
              <w:pStyle w:val="BodyText"/>
            </w:pPr>
            <w:r>
              <w:t>08/2014 – 07/2019</w:t>
            </w:r>
          </w:p>
        </w:tc>
        <w:tc>
          <w:tcPr>
            <w:tcW w:w="2051" w:type="dxa"/>
          </w:tcPr>
          <w:p w14:paraId="43583486" w14:textId="29F8A2FE" w:rsidR="00E610A6" w:rsidRDefault="00E5466B" w:rsidP="00376A55">
            <w:pPr>
              <w:pStyle w:val="BodyText"/>
            </w:pPr>
            <w:r>
              <w:t>7.3</w:t>
            </w:r>
            <w:r w:rsidR="00E610A6">
              <w:t xml:space="preserve"> (</w:t>
            </w:r>
            <w:r>
              <w:t>Oct</w:t>
            </w:r>
            <w:r w:rsidR="00E610A6">
              <w:t>)</w:t>
            </w:r>
          </w:p>
        </w:tc>
        <w:tc>
          <w:tcPr>
            <w:tcW w:w="1368" w:type="dxa"/>
          </w:tcPr>
          <w:p w14:paraId="29E3BEBD" w14:textId="1C4D1457" w:rsidR="00E610A6" w:rsidRDefault="00E610A6" w:rsidP="00376A55">
            <w:pPr>
              <w:pStyle w:val="BodyText"/>
            </w:pPr>
            <w:r>
              <w:t>5.6 (</w:t>
            </w:r>
            <w:r w:rsidR="00E5466B">
              <w:t>Apr</w:t>
            </w:r>
            <w:r>
              <w:t>)</w:t>
            </w:r>
          </w:p>
        </w:tc>
        <w:tc>
          <w:tcPr>
            <w:tcW w:w="1368" w:type="dxa"/>
          </w:tcPr>
          <w:p w14:paraId="21192C22" w14:textId="57F9DBCF" w:rsidR="00E610A6" w:rsidRDefault="00E5466B" w:rsidP="00376A55">
            <w:pPr>
              <w:pStyle w:val="BodyText"/>
            </w:pPr>
            <w:r>
              <w:t>1.66</w:t>
            </w:r>
          </w:p>
        </w:tc>
        <w:tc>
          <w:tcPr>
            <w:tcW w:w="1368" w:type="dxa"/>
          </w:tcPr>
          <w:p w14:paraId="5DBED52A" w14:textId="042E6881" w:rsidR="00E610A6" w:rsidRDefault="00024184" w:rsidP="00376A55">
            <w:pPr>
              <w:pStyle w:val="BodyText"/>
            </w:pPr>
            <w:r>
              <w:t>222</w:t>
            </w:r>
          </w:p>
        </w:tc>
      </w:tr>
    </w:tbl>
    <w:p w14:paraId="62C3E80E" w14:textId="77777777" w:rsidR="00A637B0" w:rsidRPr="003B09F5" w:rsidRDefault="00A637B0" w:rsidP="00A637B0">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70D0E32B" wp14:editId="18A7D904">
            <wp:extent cx="4620126" cy="3696101"/>
            <wp:effectExtent l="0" t="0" r="0" b="0"/>
            <wp:docPr id="71" name="Picture" descr="Ground and surface water levels for Lake Gwelup recorded at bore 61610032 (red) and staff 6162504 (blue). The minimum recordable water level for the staff gaugue is 5.0 mAHD. Blue dots at 5.0 mAHD represent water levels below the minimum level measurable by the staff. Red segments on fitted line represent statistically significant periods of decline and blue represent statistically significant periods of increasing water levels."/>
            <wp:cNvGraphicFramePr/>
            <a:graphic xmlns:a="http://schemas.openxmlformats.org/drawingml/2006/main">
              <a:graphicData uri="http://schemas.openxmlformats.org/drawingml/2006/picture">
                <pic:pic xmlns:pic="http://schemas.openxmlformats.org/drawingml/2006/picture">
                  <pic:nvPicPr>
                    <pic:cNvPr id="0" name="Picture" descr="Figs/GwelupWaterPlot-1.png"/>
                    <pic:cNvPicPr>
                      <a:picLocks noChangeAspect="1" noChangeArrowheads="1"/>
                    </pic:cNvPicPr>
                  </pic:nvPicPr>
                  <pic:blipFill>
                    <a:blip r:embed="rId35"/>
                    <a:stretch>
                      <a:fillRect/>
                    </a:stretch>
                  </pic:blipFill>
                  <pic:spPr bwMode="auto">
                    <a:xfrm>
                      <a:off x="0" y="0"/>
                      <a:ext cx="4620126" cy="3696101"/>
                    </a:xfrm>
                    <a:prstGeom prst="rect">
                      <a:avLst/>
                    </a:prstGeom>
                    <a:noFill/>
                    <a:ln w="9525">
                      <a:noFill/>
                      <a:headEnd/>
                      <a:tailEnd/>
                    </a:ln>
                  </pic:spPr>
                </pic:pic>
              </a:graphicData>
            </a:graphic>
          </wp:inline>
        </w:drawing>
      </w:r>
    </w:p>
    <w:p w14:paraId="10AA5022" w14:textId="77777777" w:rsidR="00A637B0" w:rsidRPr="003B09F5" w:rsidRDefault="00A637B0" w:rsidP="00A637B0">
      <w:pPr>
        <w:pStyle w:val="Caption"/>
        <w:rPr>
          <w:rFonts w:ascii="Times New Roman" w:hAnsi="Times New Roman" w:cs="Times New Roman"/>
        </w:rPr>
      </w:pPr>
      <w:bookmarkStart w:id="243" w:name="_Ref2592077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Pr>
          <w:rFonts w:ascii="Times New Roman" w:hAnsi="Times New Roman" w:cs="Times New Roman"/>
          <w:noProof/>
        </w:rPr>
        <w:t>58</w:t>
      </w:r>
      <w:r w:rsidRPr="003B09F5">
        <w:rPr>
          <w:rFonts w:ascii="Times New Roman" w:hAnsi="Times New Roman" w:cs="Times New Roman"/>
        </w:rPr>
        <w:fldChar w:fldCharType="end"/>
      </w:r>
      <w:bookmarkEnd w:id="243"/>
      <w:r w:rsidRPr="003B09F5">
        <w:rPr>
          <w:rFonts w:ascii="Times New Roman" w:hAnsi="Times New Roman" w:cs="Times New Roman"/>
        </w:rPr>
        <w:t xml:space="preserve"> Ground and surface water levels for Lake Gwelup recorded at bore 61610032 (red) and staff 6162504 (blue). The minimum recordable water level for the staff gauge is 5.0 mAHD. Blue dots at 5.0 mAHD represent water levels below the minimum level measurable by the staff. Red segments on fitted line represent statistically significant periods of decline and blue represent statistically significant periods of increasing water levels.</w:t>
      </w:r>
    </w:p>
    <w:p w14:paraId="262722A7" w14:textId="38FBE398" w:rsidR="001D584F" w:rsidRDefault="00A200FB">
      <w:pPr>
        <w:pStyle w:val="Heading3"/>
        <w:rPr>
          <w:rFonts w:cs="Times New Roman"/>
        </w:rPr>
      </w:pPr>
      <w:r>
        <w:rPr>
          <w:rFonts w:cs="Times New Roman"/>
        </w:rPr>
        <w:t>Implications of revised threshold</w:t>
      </w:r>
      <w:commentRangeStart w:id="244"/>
      <w:commentRangeEnd w:id="244"/>
      <w:r w:rsidR="009E0C47">
        <w:rPr>
          <w:rStyle w:val="CommentReference"/>
          <w:rFonts w:asciiTheme="minorHAnsi" w:eastAsiaTheme="minorHAnsi" w:hAnsiTheme="minorHAnsi" w:cstheme="minorBidi"/>
          <w:b w:val="0"/>
          <w:bCs w:val="0"/>
        </w:rPr>
        <w:commentReference w:id="244"/>
      </w:r>
    </w:p>
    <w:p w14:paraId="4570AC43" w14:textId="42F8C308" w:rsidR="009E0C47" w:rsidRPr="009E0C47" w:rsidRDefault="009E0C47" w:rsidP="009E0C47">
      <w:pPr>
        <w:pStyle w:val="BodyText"/>
      </w:pPr>
    </w:p>
    <w:p w14:paraId="1EAFD45C" w14:textId="77777777" w:rsidR="00F87EBE" w:rsidRDefault="00F87EBE" w:rsidP="00D63BE4">
      <w:pPr>
        <w:pStyle w:val="TableCaption"/>
        <w:rPr>
          <w:rFonts w:ascii="Times New Roman" w:hAnsi="Times New Roman" w:cs="Times New Roman"/>
        </w:rPr>
        <w:sectPr w:rsidR="00F87EBE">
          <w:pgSz w:w="12240" w:h="15840"/>
          <w:pgMar w:top="1440" w:right="1440" w:bottom="1440" w:left="1440" w:header="720" w:footer="720" w:gutter="0"/>
          <w:cols w:space="720"/>
        </w:sectPr>
      </w:pPr>
    </w:p>
    <w:p w14:paraId="5D01B94E" w14:textId="3F21A339" w:rsidR="00D63BE4" w:rsidRPr="003B09F5" w:rsidRDefault="00D63BE4" w:rsidP="00D63BE4">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E3659C">
        <w:rPr>
          <w:rFonts w:ascii="Times New Roman" w:hAnsi="Times New Roman" w:cs="Times New Roman"/>
          <w:noProof/>
        </w:rPr>
        <w:t>37</w:t>
      </w:r>
      <w:r w:rsidRPr="003B09F5">
        <w:rPr>
          <w:rFonts w:ascii="Times New Roman" w:hAnsi="Times New Roman" w:cs="Times New Roman"/>
        </w:rPr>
        <w:fldChar w:fldCharType="end"/>
      </w:r>
      <w:r w:rsidRPr="003B09F5">
        <w:rPr>
          <w:rFonts w:ascii="Times New Roman" w:hAnsi="Times New Roman" w:cs="Times New Roman"/>
        </w:rPr>
        <w:t xml:space="preserve"> Ecological consequences of revised thresholds in terms of compliance of stated site management objectives at Lake Gwelup.</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7924"/>
        <w:gridCol w:w="3244"/>
        <w:gridCol w:w="1792"/>
      </w:tblGrid>
      <w:tr w:rsidR="003B09F5" w:rsidRPr="003B09F5" w14:paraId="262722AC" w14:textId="77777777">
        <w:tc>
          <w:tcPr>
            <w:tcW w:w="0" w:type="auto"/>
            <w:tcBorders>
              <w:bottom w:val="single" w:sz="0" w:space="0" w:color="auto"/>
            </w:tcBorders>
            <w:vAlign w:val="bottom"/>
          </w:tcPr>
          <w:p w14:paraId="262722A9" w14:textId="77777777" w:rsidR="001D584F" w:rsidRPr="003B09F5" w:rsidRDefault="001D584F">
            <w:pPr>
              <w:pStyle w:val="Compact"/>
              <w:rPr>
                <w:rFonts w:cs="Times New Roman"/>
              </w:rPr>
            </w:pPr>
          </w:p>
        </w:tc>
        <w:tc>
          <w:tcPr>
            <w:tcW w:w="0" w:type="auto"/>
            <w:tcBorders>
              <w:bottom w:val="single" w:sz="0" w:space="0" w:color="auto"/>
            </w:tcBorders>
            <w:vAlign w:val="bottom"/>
          </w:tcPr>
          <w:p w14:paraId="262722AA" w14:textId="77777777" w:rsidR="001D584F" w:rsidRPr="003B09F5" w:rsidRDefault="005D6919">
            <w:pPr>
              <w:pStyle w:val="Compact"/>
              <w:rPr>
                <w:rFonts w:cs="Times New Roman"/>
              </w:rPr>
            </w:pPr>
            <w:r w:rsidRPr="003B09F5">
              <w:rPr>
                <w:rFonts w:cs="Times New Roman"/>
              </w:rPr>
              <w:t>Likely effect of 2030 revised thresholds</w:t>
            </w:r>
          </w:p>
        </w:tc>
        <w:tc>
          <w:tcPr>
            <w:tcW w:w="0" w:type="auto"/>
            <w:tcBorders>
              <w:bottom w:val="single" w:sz="0" w:space="0" w:color="auto"/>
            </w:tcBorders>
            <w:vAlign w:val="bottom"/>
          </w:tcPr>
          <w:p w14:paraId="262722AB" w14:textId="77777777" w:rsidR="001D584F" w:rsidRPr="003B09F5" w:rsidRDefault="005D6919">
            <w:pPr>
              <w:pStyle w:val="Compact"/>
              <w:jc w:val="center"/>
              <w:rPr>
                <w:rFonts w:cs="Times New Roman"/>
              </w:rPr>
            </w:pPr>
            <w:r w:rsidRPr="003B09F5">
              <w:rPr>
                <w:rFonts w:cs="Times New Roman"/>
              </w:rPr>
              <w:t>Future Compliance</w:t>
            </w:r>
          </w:p>
        </w:tc>
      </w:tr>
      <w:tr w:rsidR="003B09F5" w:rsidRPr="003B09F5" w14:paraId="262722B0" w14:textId="77777777">
        <w:tc>
          <w:tcPr>
            <w:tcW w:w="0" w:type="auto"/>
          </w:tcPr>
          <w:p w14:paraId="262722AD" w14:textId="77777777" w:rsidR="001D584F" w:rsidRPr="003B09F5" w:rsidRDefault="005D6919">
            <w:pPr>
              <w:pStyle w:val="Compact"/>
              <w:rPr>
                <w:rFonts w:cs="Times New Roman"/>
              </w:rPr>
            </w:pPr>
            <w:r w:rsidRPr="003B09F5">
              <w:rPr>
                <w:rFonts w:cs="Times New Roman"/>
                <w:b/>
              </w:rPr>
              <w:t>Site management objectives</w:t>
            </w:r>
          </w:p>
        </w:tc>
        <w:tc>
          <w:tcPr>
            <w:tcW w:w="0" w:type="auto"/>
          </w:tcPr>
          <w:p w14:paraId="262722AE" w14:textId="77777777" w:rsidR="001D584F" w:rsidRPr="003B09F5" w:rsidRDefault="001D584F">
            <w:pPr>
              <w:pStyle w:val="Compact"/>
              <w:rPr>
                <w:rFonts w:cs="Times New Roman"/>
              </w:rPr>
            </w:pPr>
          </w:p>
        </w:tc>
        <w:tc>
          <w:tcPr>
            <w:tcW w:w="0" w:type="auto"/>
          </w:tcPr>
          <w:p w14:paraId="262722AF" w14:textId="77777777" w:rsidR="001D584F" w:rsidRPr="003B09F5" w:rsidRDefault="001D584F">
            <w:pPr>
              <w:pStyle w:val="Compact"/>
              <w:rPr>
                <w:rFonts w:cs="Times New Roman"/>
              </w:rPr>
            </w:pPr>
          </w:p>
        </w:tc>
      </w:tr>
      <w:tr w:rsidR="003B09F5" w:rsidRPr="003B09F5" w14:paraId="262722B4" w14:textId="77777777">
        <w:tc>
          <w:tcPr>
            <w:tcW w:w="0" w:type="auto"/>
          </w:tcPr>
          <w:p w14:paraId="262722B1" w14:textId="77777777" w:rsidR="001D584F" w:rsidRPr="003B09F5" w:rsidRDefault="005D6919">
            <w:pPr>
              <w:pStyle w:val="Compact"/>
              <w:rPr>
                <w:rFonts w:cs="Times New Roman"/>
              </w:rPr>
            </w:pPr>
            <w:r w:rsidRPr="003B09F5">
              <w:rPr>
                <w:rFonts w:cs="Times New Roman"/>
              </w:rPr>
              <w:t>* To maintain permanent water for fauna habitat and for visual amenity, to maintain fringing vegetation.</w:t>
            </w:r>
          </w:p>
        </w:tc>
        <w:tc>
          <w:tcPr>
            <w:tcW w:w="0" w:type="auto"/>
          </w:tcPr>
          <w:p w14:paraId="262722B2" w14:textId="77777777" w:rsidR="001D584F" w:rsidRPr="003B09F5" w:rsidRDefault="001D584F">
            <w:pPr>
              <w:pStyle w:val="Compact"/>
              <w:rPr>
                <w:rFonts w:cs="Times New Roman"/>
              </w:rPr>
            </w:pPr>
          </w:p>
        </w:tc>
        <w:tc>
          <w:tcPr>
            <w:tcW w:w="0" w:type="auto"/>
          </w:tcPr>
          <w:p w14:paraId="262722B3" w14:textId="77777777" w:rsidR="001D584F" w:rsidRPr="003B09F5" w:rsidRDefault="005D6919">
            <w:pPr>
              <w:pStyle w:val="Compact"/>
              <w:jc w:val="center"/>
              <w:rPr>
                <w:rFonts w:cs="Times New Roman"/>
              </w:rPr>
            </w:pPr>
            <w:r w:rsidRPr="003B09F5">
              <w:rPr>
                <w:rFonts w:cs="Times New Roman"/>
              </w:rPr>
              <w:t>Yes</w:t>
            </w:r>
          </w:p>
        </w:tc>
      </w:tr>
    </w:tbl>
    <w:p w14:paraId="79F2393E" w14:textId="77777777" w:rsidR="00F87EBE" w:rsidRDefault="00F87EBE">
      <w:pPr>
        <w:pStyle w:val="Heading3"/>
        <w:rPr>
          <w:rFonts w:cs="Times New Roman"/>
        </w:rPr>
        <w:sectPr w:rsidR="00F87EBE" w:rsidSect="00F87EBE">
          <w:pgSz w:w="15840" w:h="12240" w:orient="landscape"/>
          <w:pgMar w:top="1440" w:right="1440" w:bottom="1440" w:left="1440" w:header="720" w:footer="720" w:gutter="0"/>
          <w:cols w:space="720"/>
          <w:docGrid w:linePitch="326"/>
        </w:sectPr>
      </w:pPr>
      <w:bookmarkStart w:id="245" w:name="vegetation-dynamics-12"/>
    </w:p>
    <w:p w14:paraId="48151F47" w14:textId="77777777" w:rsidR="00590956" w:rsidRPr="003B09F5" w:rsidRDefault="00590956">
      <w:pPr>
        <w:rPr>
          <w:rFonts w:ascii="Times New Roman" w:eastAsiaTheme="majorEastAsia" w:hAnsi="Times New Roman" w:cs="Times New Roman"/>
          <w:b/>
          <w:bCs/>
          <w:sz w:val="32"/>
          <w:szCs w:val="32"/>
        </w:rPr>
      </w:pPr>
      <w:bookmarkStart w:id="246" w:name="trends-across-wetlands-on-the-gnangara-m"/>
      <w:bookmarkEnd w:id="245"/>
      <w:r w:rsidRPr="003B09F5">
        <w:rPr>
          <w:rFonts w:ascii="Times New Roman" w:hAnsi="Times New Roman" w:cs="Times New Roman"/>
        </w:rPr>
        <w:lastRenderedPageBreak/>
        <w:br w:type="page"/>
      </w:r>
    </w:p>
    <w:p w14:paraId="262722D5" w14:textId="6DF76CC8" w:rsidR="001D584F" w:rsidRPr="003B09F5" w:rsidRDefault="005D6919">
      <w:pPr>
        <w:pStyle w:val="Heading1"/>
        <w:rPr>
          <w:rFonts w:cs="Times New Roman"/>
        </w:rPr>
      </w:pPr>
      <w:bookmarkStart w:id="247" w:name="_Toc29410641"/>
      <w:r w:rsidRPr="003B09F5">
        <w:rPr>
          <w:rFonts w:cs="Times New Roman"/>
        </w:rPr>
        <w:lastRenderedPageBreak/>
        <w:t>Tre</w:t>
      </w:r>
      <w:commentRangeStart w:id="248"/>
      <w:r w:rsidRPr="003B09F5">
        <w:rPr>
          <w:rFonts w:cs="Times New Roman"/>
        </w:rPr>
        <w:t>nds across wetlands on the Gnangara Mound</w:t>
      </w:r>
      <w:bookmarkEnd w:id="246"/>
      <w:commentRangeEnd w:id="248"/>
      <w:r w:rsidR="003879B5">
        <w:rPr>
          <w:rStyle w:val="CommentReference"/>
          <w:rFonts w:asciiTheme="minorHAnsi" w:eastAsiaTheme="minorHAnsi" w:hAnsiTheme="minorHAnsi" w:cstheme="minorBidi"/>
          <w:b w:val="0"/>
          <w:bCs w:val="0"/>
        </w:rPr>
        <w:commentReference w:id="248"/>
      </w:r>
      <w:bookmarkEnd w:id="247"/>
    </w:p>
    <w:p w14:paraId="262722D6" w14:textId="70EDA3C4" w:rsidR="001D584F" w:rsidRPr="003B09F5" w:rsidRDefault="005D6919">
      <w:pPr>
        <w:pStyle w:val="FirstParagraph"/>
        <w:rPr>
          <w:rFonts w:cs="Times New Roman"/>
        </w:rPr>
      </w:pPr>
      <w:commentRangeStart w:id="249"/>
      <w:r w:rsidRPr="003B09F5">
        <w:rPr>
          <w:rFonts w:cs="Times New Roman"/>
        </w:rPr>
        <w:t xml:space="preserve">Each wetland monitored in the </w:t>
      </w:r>
      <w:r w:rsidR="00FF34C3" w:rsidRPr="003B09F5">
        <w:rPr>
          <w:rFonts w:cs="Times New Roman"/>
        </w:rPr>
        <w:t>Gnangara</w:t>
      </w:r>
      <w:r w:rsidRPr="003B09F5">
        <w:rPr>
          <w:rFonts w:cs="Times New Roman"/>
        </w:rPr>
        <w:t xml:space="preserve"> </w:t>
      </w:r>
      <w:r w:rsidR="007A684E" w:rsidRPr="003B09F5">
        <w:rPr>
          <w:rFonts w:cs="Times New Roman"/>
        </w:rPr>
        <w:t xml:space="preserve">Groundwater System </w:t>
      </w:r>
      <w:r w:rsidRPr="003B09F5">
        <w:rPr>
          <w:rFonts w:cs="Times New Roman"/>
        </w:rPr>
        <w:t>vegetation surveys represent unique assemblages of native vegetation, particularly wetlands such as Melaleuca Park 173, Lake Jandabup and Loch McNess (</w:t>
      </w:r>
      <w:r w:rsidR="00607338">
        <w:rPr>
          <w:rFonts w:cs="Times New Roman"/>
        </w:rPr>
        <w:fldChar w:fldCharType="begin"/>
      </w:r>
      <w:r w:rsidR="00607338">
        <w:rPr>
          <w:rFonts w:cs="Times New Roman"/>
        </w:rPr>
        <w:instrText xml:space="preserve"> REF _Ref25920870 \h </w:instrText>
      </w:r>
      <w:r w:rsidR="00607338">
        <w:rPr>
          <w:rFonts w:cs="Times New Roman"/>
        </w:rPr>
      </w:r>
      <w:r w:rsidR="00607338">
        <w:rPr>
          <w:rFonts w:cs="Times New Roman"/>
        </w:rPr>
        <w:fldChar w:fldCharType="separate"/>
      </w:r>
      <w:r w:rsidR="00E3659C" w:rsidRPr="003B09F5">
        <w:rPr>
          <w:rFonts w:cs="Times New Roman"/>
        </w:rPr>
        <w:t xml:space="preserve">Figure </w:t>
      </w:r>
      <w:r w:rsidR="00E3659C">
        <w:rPr>
          <w:rFonts w:cs="Times New Roman"/>
          <w:noProof/>
        </w:rPr>
        <w:t>65</w:t>
      </w:r>
      <w:r w:rsidR="00607338">
        <w:rPr>
          <w:rFonts w:cs="Times New Roman"/>
        </w:rPr>
        <w:fldChar w:fldCharType="end"/>
      </w:r>
      <w:r w:rsidRPr="003B09F5">
        <w:rPr>
          <w:rFonts w:cs="Times New Roman"/>
        </w:rPr>
        <w:t xml:space="preserve">). Generally, the wetlands occurring in the </w:t>
      </w:r>
      <w:r w:rsidR="00FF34C3" w:rsidRPr="003B09F5">
        <w:rPr>
          <w:rFonts w:cs="Times New Roman"/>
        </w:rPr>
        <w:t>Bassendean</w:t>
      </w:r>
      <w:r w:rsidRPr="003B09F5">
        <w:rPr>
          <w:rFonts w:cs="Times New Roman"/>
        </w:rPr>
        <w:t xml:space="preserve"> Dunes are distinct from those of the Spearwood Dunal System. However, annual monitoring reveals shifts in the composition of these assemblages, with evidence of some wetlands becoming increasingly similar to each other over time, probably in response to changing hydrological regimes. Lexia 186, Melaleuca Park 78 and Quin Brook appear to have vegetation communities with similar shifts in composition, suggesting the drying of these wetlands is a having a common influence on their vegetation structure. Similarly, Lake Mariginiup and Lake Wilgarup, both of which are now experiencing seasonal dry periods, are experiencing dramatic shifts in composition. It is likely that the temporary drying of these once permanent bodies of water is driving similar changes in vegetation composition.</w:t>
      </w:r>
      <w:commentRangeEnd w:id="249"/>
      <w:r w:rsidR="00250F73">
        <w:rPr>
          <w:rStyle w:val="CommentReference"/>
          <w:rFonts w:asciiTheme="minorHAnsi" w:hAnsiTheme="minorHAnsi"/>
        </w:rPr>
        <w:commentReference w:id="249"/>
      </w:r>
    </w:p>
    <w:p w14:paraId="37CB5EAE" w14:textId="77777777" w:rsidR="00D63BE4" w:rsidRPr="003B09F5" w:rsidRDefault="005D6919" w:rsidP="00D63BE4">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81" wp14:editId="62B0AC96">
            <wp:extent cx="5784850" cy="4997450"/>
            <wp:effectExtent l="0" t="0" r="6350" b="0"/>
            <wp:docPr id="80" name="Picture" descr="Unconstrained ordination plot of vegetation at each wetland site during the survey period (1996-2018). Arrows represnt change from first survey to last survey. Vegetation ordination includes native vegetation only."/>
            <wp:cNvGraphicFramePr/>
            <a:graphic xmlns:a="http://schemas.openxmlformats.org/drawingml/2006/main">
              <a:graphicData uri="http://schemas.openxmlformats.org/drawingml/2006/picture">
                <pic:pic xmlns:pic="http://schemas.openxmlformats.org/drawingml/2006/picture">
                  <pic:nvPicPr>
                    <pic:cNvPr id="0" name="Picture" descr="Figs/AllVegOrd-1.png"/>
                    <pic:cNvPicPr>
                      <a:picLocks noChangeAspect="1" noChangeArrowheads="1"/>
                    </pic:cNvPicPr>
                  </pic:nvPicPr>
                  <pic:blipFill>
                    <a:blip r:embed="rId36"/>
                    <a:stretch>
                      <a:fillRect/>
                    </a:stretch>
                  </pic:blipFill>
                  <pic:spPr bwMode="auto">
                    <a:xfrm>
                      <a:off x="0" y="0"/>
                      <a:ext cx="5785481" cy="4997995"/>
                    </a:xfrm>
                    <a:prstGeom prst="rect">
                      <a:avLst/>
                    </a:prstGeom>
                    <a:noFill/>
                    <a:ln w="9525">
                      <a:noFill/>
                      <a:headEnd/>
                      <a:tailEnd/>
                    </a:ln>
                  </pic:spPr>
                </pic:pic>
              </a:graphicData>
            </a:graphic>
          </wp:inline>
        </w:drawing>
      </w:r>
    </w:p>
    <w:p w14:paraId="262722D8" w14:textId="1759DADC" w:rsidR="001D584F" w:rsidRPr="003B09F5" w:rsidRDefault="00D63BE4" w:rsidP="00D63BE4">
      <w:pPr>
        <w:pStyle w:val="Caption"/>
        <w:rPr>
          <w:rFonts w:ascii="Times New Roman" w:hAnsi="Times New Roman" w:cs="Times New Roman"/>
        </w:rPr>
      </w:pPr>
      <w:bookmarkStart w:id="250" w:name="_Ref2592087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65</w:t>
      </w:r>
      <w:r w:rsidRPr="003B09F5">
        <w:rPr>
          <w:rFonts w:ascii="Times New Roman" w:hAnsi="Times New Roman" w:cs="Times New Roman"/>
        </w:rPr>
        <w:fldChar w:fldCharType="end"/>
      </w:r>
      <w:bookmarkEnd w:id="250"/>
      <w:r w:rsidRPr="003B09F5">
        <w:rPr>
          <w:rFonts w:ascii="Times New Roman" w:hAnsi="Times New Roman" w:cs="Times New Roman"/>
        </w:rPr>
        <w:t xml:space="preserve"> </w:t>
      </w:r>
      <w:r w:rsidR="005D6919" w:rsidRPr="003B09F5">
        <w:rPr>
          <w:rFonts w:ascii="Times New Roman" w:hAnsi="Times New Roman" w:cs="Times New Roman"/>
        </w:rPr>
        <w:t xml:space="preserve">Unconstrained ordination plot of vegetation at each wetland site during the survey period (1996-2018). Arrows </w:t>
      </w:r>
      <w:r w:rsidR="00FF34C3" w:rsidRPr="003B09F5">
        <w:rPr>
          <w:rFonts w:ascii="Times New Roman" w:hAnsi="Times New Roman" w:cs="Times New Roman"/>
        </w:rPr>
        <w:t>represent</w:t>
      </w:r>
      <w:r w:rsidR="005D6919" w:rsidRPr="003B09F5">
        <w:rPr>
          <w:rFonts w:ascii="Times New Roman" w:hAnsi="Times New Roman" w:cs="Times New Roman"/>
        </w:rPr>
        <w:t xml:space="preserve"> change from first survey to last survey. Vegetation ordination includes native vegetation only.</w:t>
      </w:r>
    </w:p>
    <w:p w14:paraId="262722D9" w14:textId="1402EF6A" w:rsidR="001D584F" w:rsidRPr="003B09F5" w:rsidRDefault="005D6919">
      <w:pPr>
        <w:pStyle w:val="BodyText"/>
        <w:rPr>
          <w:rFonts w:cs="Times New Roman"/>
        </w:rPr>
      </w:pPr>
      <w:commentRangeStart w:id="251"/>
      <w:r w:rsidRPr="003B09F5">
        <w:rPr>
          <w:rFonts w:cs="Times New Roman"/>
        </w:rPr>
        <w:lastRenderedPageBreak/>
        <w:t>The aquatic invertebrate assemblages form three distinct groups based on the dunal system of the wetland (</w:t>
      </w:r>
      <w:r w:rsidR="00607338">
        <w:rPr>
          <w:rFonts w:cs="Times New Roman"/>
        </w:rPr>
        <w:fldChar w:fldCharType="begin"/>
      </w:r>
      <w:r w:rsidR="00607338">
        <w:rPr>
          <w:rFonts w:cs="Times New Roman"/>
        </w:rPr>
        <w:instrText xml:space="preserve"> REF _Ref25920876 \h </w:instrText>
      </w:r>
      <w:r w:rsidR="00607338">
        <w:rPr>
          <w:rFonts w:cs="Times New Roman"/>
        </w:rPr>
      </w:r>
      <w:r w:rsidR="00607338">
        <w:rPr>
          <w:rFonts w:cs="Times New Roman"/>
        </w:rPr>
        <w:fldChar w:fldCharType="separate"/>
      </w:r>
      <w:r w:rsidR="00E3659C" w:rsidRPr="003B09F5">
        <w:rPr>
          <w:rFonts w:cs="Times New Roman"/>
        </w:rPr>
        <w:t xml:space="preserve">Figure </w:t>
      </w:r>
      <w:r w:rsidR="00E3659C">
        <w:rPr>
          <w:rFonts w:cs="Times New Roman"/>
          <w:noProof/>
        </w:rPr>
        <w:t>66</w:t>
      </w:r>
      <w:r w:rsidR="00607338">
        <w:rPr>
          <w:rFonts w:cs="Times New Roman"/>
        </w:rPr>
        <w:fldChar w:fldCharType="end"/>
      </w:r>
      <w:r w:rsidRPr="003B09F5">
        <w:rPr>
          <w:rFonts w:cs="Times New Roman"/>
        </w:rPr>
        <w:t xml:space="preserve">). The Spearwood Dunes (Lake Goollelal, Lake Joondalup, Loch McNess, Lake Nowergup and Lake Yonderup) form the most diverse group, while the Bassendean Dunes Wetlands (Melaleuca Park 173) and East Wanneroo Interdunal Wetlands (Lake Jandabup and Lake Mariginiup) have different assemblages to each other. Generally, the Bassendean Dunes and East Wanneroo Interdunal wetlands are becoming more similar </w:t>
      </w:r>
      <w:r w:rsidR="00250F73">
        <w:rPr>
          <w:rFonts w:cs="Times New Roman"/>
        </w:rPr>
        <w:t>to</w:t>
      </w:r>
      <w:r w:rsidR="00250F73" w:rsidRPr="003B09F5">
        <w:rPr>
          <w:rFonts w:cs="Times New Roman"/>
        </w:rPr>
        <w:t xml:space="preserve"> </w:t>
      </w:r>
      <w:r w:rsidRPr="003B09F5">
        <w:rPr>
          <w:rFonts w:cs="Times New Roman"/>
        </w:rPr>
        <w:t xml:space="preserve">each other, </w:t>
      </w:r>
      <w:commentRangeStart w:id="252"/>
      <w:r w:rsidRPr="003B09F5">
        <w:rPr>
          <w:rFonts w:cs="Times New Roman"/>
        </w:rPr>
        <w:t xml:space="preserve">although such conclusions are </w:t>
      </w:r>
      <w:bookmarkStart w:id="253" w:name="_GoBack"/>
      <w:bookmarkEnd w:id="253"/>
      <w:r w:rsidRPr="003B09F5">
        <w:rPr>
          <w:rFonts w:cs="Times New Roman"/>
        </w:rPr>
        <w:t>based on a very limited set of wetlands</w:t>
      </w:r>
      <w:commentRangeEnd w:id="252"/>
      <w:r w:rsidR="00250F73">
        <w:rPr>
          <w:rStyle w:val="CommentReference"/>
          <w:rFonts w:asciiTheme="minorHAnsi" w:hAnsiTheme="minorHAnsi"/>
        </w:rPr>
        <w:commentReference w:id="252"/>
      </w:r>
      <w:r w:rsidRPr="003B09F5">
        <w:rPr>
          <w:rFonts w:cs="Times New Roman"/>
        </w:rPr>
        <w:t>. The Spearwood Dunes contain wetlands with two distinct trajectories, those migrating towards initial Lake Joondalup compositions (Loch McNess, Lake Goollelal and Lake Nowergup), and those migrating towards initial Loch McNess compositions (Lake Joondalup and Lake Yonderup</w:t>
      </w:r>
      <w:commentRangeStart w:id="254"/>
      <w:r w:rsidRPr="003B09F5">
        <w:rPr>
          <w:rFonts w:cs="Times New Roman"/>
        </w:rPr>
        <w:t>). Nonetheless, each wetland has a distinct assemblage of macroinvertebrates but, aquatic macroinvertebrate communities have shifted during the monitoring period</w:t>
      </w:r>
      <w:commentRangeEnd w:id="254"/>
      <w:r w:rsidR="00250F73">
        <w:rPr>
          <w:rStyle w:val="CommentReference"/>
          <w:rFonts w:asciiTheme="minorHAnsi" w:hAnsiTheme="minorHAnsi"/>
        </w:rPr>
        <w:commentReference w:id="254"/>
      </w:r>
      <w:r w:rsidRPr="003B09F5">
        <w:rPr>
          <w:rFonts w:cs="Times New Roman"/>
        </w:rPr>
        <w:t xml:space="preserve">. Recent monitoring suggests that Loch McNess and Melaleuca Park 173 are becoming more similar to </w:t>
      </w:r>
      <w:r w:rsidR="00FF34C3" w:rsidRPr="003B09F5">
        <w:rPr>
          <w:rFonts w:cs="Times New Roman"/>
        </w:rPr>
        <w:t>other</w:t>
      </w:r>
      <w:r w:rsidRPr="003B09F5">
        <w:rPr>
          <w:rFonts w:cs="Times New Roman"/>
        </w:rPr>
        <w:t xml:space="preserve"> wetlands. For instance, Loch McNess has shifted dramatically towards early Lake Joondalup composition. Lake Goollelal has displayed a similar, although not as dramatic, shift in composition. During the monitoring period, it is becoming apparent that Melaleuca Park 173, Lake Jandabup and Lake Mariginiup are converging in terms of macroinvertebrate assemblages. The communities at Lake Joondalup and Lake Yonderup have been shifting towards the early communities of Loch McNess. Lake Nowergup has shown some variation in community composition, but the current trajectory shows little change to the 1996 assemblage</w:t>
      </w:r>
      <w:commentRangeEnd w:id="251"/>
      <w:r w:rsidR="00250F73">
        <w:rPr>
          <w:rStyle w:val="CommentReference"/>
          <w:rFonts w:asciiTheme="minorHAnsi" w:hAnsiTheme="minorHAnsi"/>
        </w:rPr>
        <w:commentReference w:id="251"/>
      </w:r>
      <w:r w:rsidRPr="003B09F5">
        <w:rPr>
          <w:rFonts w:cs="Times New Roman"/>
        </w:rPr>
        <w:t>.</w:t>
      </w:r>
    </w:p>
    <w:p w14:paraId="5E7CB18A" w14:textId="77777777" w:rsidR="00D63BE4" w:rsidRPr="003B09F5" w:rsidRDefault="005D6919" w:rsidP="00D63BE4">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483" wp14:editId="456AC99F">
            <wp:extent cx="4832350" cy="4000500"/>
            <wp:effectExtent l="0" t="0" r="6350" b="0"/>
            <wp:docPr id="81" name="Picture" descr="Unconstrained ordination plot of aquatic invertebrates at each wetland site during the survey period (1996-2018). Arrows represnt change from first survey to last survey. Vegetation ordination includes native vegetation only. Wetlands included in invertebrate analysis include Lake Goollelal (GOO), Lake Jandabup (JAN), Lake Joondalup (JOO), Lake Mariginiup (MAR), Loch McNess (MCS), Melaleuca Park 173 (MEL), Lake Nowergup (NOW) and Lake Yonderup (YON)."/>
            <wp:cNvGraphicFramePr/>
            <a:graphic xmlns:a="http://schemas.openxmlformats.org/drawingml/2006/main">
              <a:graphicData uri="http://schemas.openxmlformats.org/drawingml/2006/picture">
                <pic:pic xmlns:pic="http://schemas.openxmlformats.org/drawingml/2006/picture">
                  <pic:nvPicPr>
                    <pic:cNvPr id="0" name="Picture" descr="Figs/AllInvOrd-1.png"/>
                    <pic:cNvPicPr>
                      <a:picLocks noChangeAspect="1" noChangeArrowheads="1"/>
                    </pic:cNvPicPr>
                  </pic:nvPicPr>
                  <pic:blipFill>
                    <a:blip r:embed="rId37"/>
                    <a:stretch>
                      <a:fillRect/>
                    </a:stretch>
                  </pic:blipFill>
                  <pic:spPr bwMode="auto">
                    <a:xfrm>
                      <a:off x="0" y="0"/>
                      <a:ext cx="4832885" cy="4000943"/>
                    </a:xfrm>
                    <a:prstGeom prst="rect">
                      <a:avLst/>
                    </a:prstGeom>
                    <a:noFill/>
                    <a:ln w="9525">
                      <a:noFill/>
                      <a:headEnd/>
                      <a:tailEnd/>
                    </a:ln>
                  </pic:spPr>
                </pic:pic>
              </a:graphicData>
            </a:graphic>
          </wp:inline>
        </w:drawing>
      </w:r>
    </w:p>
    <w:p w14:paraId="262722DB" w14:textId="3115DF1C" w:rsidR="001D584F" w:rsidRPr="003B09F5" w:rsidRDefault="00D63BE4" w:rsidP="00D63BE4">
      <w:pPr>
        <w:pStyle w:val="Caption"/>
        <w:rPr>
          <w:rFonts w:ascii="Times New Roman" w:hAnsi="Times New Roman" w:cs="Times New Roman"/>
        </w:rPr>
      </w:pPr>
      <w:bookmarkStart w:id="255" w:name="_Ref2592087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E3659C">
        <w:rPr>
          <w:rFonts w:ascii="Times New Roman" w:hAnsi="Times New Roman" w:cs="Times New Roman"/>
          <w:noProof/>
        </w:rPr>
        <w:t>66</w:t>
      </w:r>
      <w:r w:rsidRPr="003B09F5">
        <w:rPr>
          <w:rFonts w:ascii="Times New Roman" w:hAnsi="Times New Roman" w:cs="Times New Roman"/>
        </w:rPr>
        <w:fldChar w:fldCharType="end"/>
      </w:r>
      <w:bookmarkEnd w:id="255"/>
      <w:r w:rsidRPr="003B09F5">
        <w:rPr>
          <w:rFonts w:ascii="Times New Roman" w:hAnsi="Times New Roman" w:cs="Times New Roman"/>
        </w:rPr>
        <w:t xml:space="preserve"> </w:t>
      </w:r>
      <w:r w:rsidR="005D6919" w:rsidRPr="003B09F5">
        <w:rPr>
          <w:rFonts w:ascii="Times New Roman" w:hAnsi="Times New Roman" w:cs="Times New Roman"/>
        </w:rPr>
        <w:t xml:space="preserve">Unconstrained ordination plot of aquatic invertebrates at each wetland site during the survey period (1996-2018). Arrows </w:t>
      </w:r>
      <w:r w:rsidR="00FF34C3" w:rsidRPr="003B09F5">
        <w:rPr>
          <w:rFonts w:ascii="Times New Roman" w:hAnsi="Times New Roman" w:cs="Times New Roman"/>
        </w:rPr>
        <w:t>represent</w:t>
      </w:r>
      <w:r w:rsidR="005D6919" w:rsidRPr="003B09F5">
        <w:rPr>
          <w:rFonts w:ascii="Times New Roman" w:hAnsi="Times New Roman" w:cs="Times New Roman"/>
        </w:rPr>
        <w:t xml:space="preserve"> change from first survey to last survey. Vegetation ordination includes native vegetation only. Wetlands included in invertebrate analysis include Lake Goollelal (GOO), Lake Jandabup (JAN), Lake Joondalup (JOO), Lake Mariginiup (MAR), Loch McNess (MCS), Melaleuca Park 173 (MEL), Lake Nowergup (NOW) and Lake Yonderup (YON).</w:t>
      </w:r>
    </w:p>
    <w:p w14:paraId="262722DC" w14:textId="0225BB78" w:rsidR="001D584F" w:rsidRPr="003B09F5" w:rsidRDefault="005D6919">
      <w:pPr>
        <w:pStyle w:val="BodyText"/>
        <w:rPr>
          <w:rFonts w:cs="Times New Roman"/>
        </w:rPr>
      </w:pPr>
      <w:commentRangeStart w:id="256"/>
      <w:r w:rsidRPr="003B09F5">
        <w:rPr>
          <w:rFonts w:cs="Times New Roman"/>
        </w:rPr>
        <w:lastRenderedPageBreak/>
        <w:t>Patterns of changing assemblages and declining richness are complemented by an analysis of monitoring data for macroinvertebrates (</w:t>
      </w:r>
      <w:r w:rsidR="00F87EBE">
        <w:rPr>
          <w:rFonts w:cs="Times New Roman"/>
        </w:rPr>
        <w:fldChar w:fldCharType="begin"/>
      </w:r>
      <w:r w:rsidR="00F87EBE">
        <w:rPr>
          <w:rFonts w:cs="Times New Roman"/>
        </w:rPr>
        <w:instrText xml:space="preserve"> REF _Ref25922563 \h </w:instrText>
      </w:r>
      <w:r w:rsidR="00F87EBE">
        <w:rPr>
          <w:rFonts w:cs="Times New Roman"/>
        </w:rPr>
      </w:r>
      <w:r w:rsidR="00F87EBE">
        <w:rPr>
          <w:rFonts w:cs="Times New Roman"/>
        </w:rPr>
        <w:fldChar w:fldCharType="separate"/>
      </w:r>
      <w:r w:rsidR="00E3659C" w:rsidRPr="003B09F5">
        <w:rPr>
          <w:rFonts w:cs="Times New Roman"/>
        </w:rPr>
        <w:t xml:space="preserve">Table </w:t>
      </w:r>
      <w:r w:rsidR="00E3659C">
        <w:rPr>
          <w:rFonts w:cs="Times New Roman"/>
          <w:noProof/>
        </w:rPr>
        <w:t>40</w:t>
      </w:r>
      <w:r w:rsidR="00F87EBE">
        <w:rPr>
          <w:rFonts w:cs="Times New Roman"/>
        </w:rPr>
        <w:fldChar w:fldCharType="end"/>
      </w:r>
      <w:r w:rsidRPr="003B09F5">
        <w:rPr>
          <w:rFonts w:cs="Times New Roman"/>
        </w:rPr>
        <w:t xml:space="preserve">). The limitations of these data are that they are only once-off sampling for the season of spring each year, and only at usually three sites representing three different habitats, so the presence of taxa is a more reliable indicator than the absence of taxa. Nevertheless, patterns are discernible and if repeated over a sequence of years, and if they can be shown at more than one wetland, then they warrant closer attention. For the dataset examined, two patterns were determined. Some taxa were regularly present in the samples, in most years in the early period of monitoring (between 1996 and 2006) but have since become less frequently </w:t>
      </w:r>
      <w:r w:rsidR="00FF34C3" w:rsidRPr="003B09F5">
        <w:rPr>
          <w:rFonts w:cs="Times New Roman"/>
        </w:rPr>
        <w:t>observed and</w:t>
      </w:r>
      <w:r w:rsidRPr="003B09F5">
        <w:rPr>
          <w:rFonts w:cs="Times New Roman"/>
        </w:rPr>
        <w:t xml:space="preserve"> are now actually absent in the samples in the last 5-15 years). Other taxa were extremely common in the early period of monitoring (between 1996 and 2006) but have since become much rarer or absent in the samples in the last 5-15 years).</w:t>
      </w:r>
    </w:p>
    <w:p w14:paraId="262722DD" w14:textId="7C959A05" w:rsidR="001D584F" w:rsidRPr="003B09F5" w:rsidRDefault="005D6919">
      <w:pPr>
        <w:pStyle w:val="BodyText"/>
        <w:rPr>
          <w:rFonts w:cs="Times New Roman"/>
        </w:rPr>
      </w:pPr>
      <w:r w:rsidRPr="003B09F5">
        <w:rPr>
          <w:rFonts w:cs="Times New Roman"/>
        </w:rPr>
        <w:t xml:space="preserve">Lakes Nowergup, Yonderup and Loch McNess have </w:t>
      </w:r>
      <w:r w:rsidR="00FF34C3" w:rsidRPr="003B09F5">
        <w:rPr>
          <w:rFonts w:cs="Times New Roman"/>
        </w:rPr>
        <w:t>many</w:t>
      </w:r>
      <w:r w:rsidRPr="003B09F5">
        <w:rPr>
          <w:rFonts w:cs="Times New Roman"/>
        </w:rPr>
        <w:t xml:space="preserve"> taxa in one of these two groups (8, 9 and 10 taxa overall, respectively). Two insect groups have shown the same pattern of decline – Scirtidae beetles (from 4 of the six wetlands) and the Cordulidae damsel flies (also from 4 of the six wetlands). The insects, Corduliidae (Odonata), Ecnomidae (Trichoptera), Haliplidae (Coleoptera) and Mesoveliidae (Hemiptera) are all species with widespread distributions in the Swan Coastal Plain (Sommer et al., </w:t>
      </w:r>
      <w:hyperlink w:anchor="ref-Sommer2008">
        <w:r w:rsidRPr="003B09F5">
          <w:rPr>
            <w:rStyle w:val="Hyperlink"/>
            <w:rFonts w:cs="Times New Roman"/>
            <w:color w:val="auto"/>
          </w:rPr>
          <w:t>2008</w:t>
        </w:r>
      </w:hyperlink>
      <w:r w:rsidRPr="003B09F5">
        <w:rPr>
          <w:rFonts w:cs="Times New Roman"/>
        </w:rPr>
        <w:t>), but are now not found in the monitored wetlands reported here.</w:t>
      </w:r>
      <w:commentRangeEnd w:id="256"/>
      <w:r w:rsidR="00250F73">
        <w:rPr>
          <w:rStyle w:val="CommentReference"/>
          <w:rFonts w:asciiTheme="minorHAnsi" w:hAnsiTheme="minorHAnsi"/>
        </w:rPr>
        <w:commentReference w:id="256"/>
      </w:r>
    </w:p>
    <w:p w14:paraId="16979AA2" w14:textId="2F0B274E" w:rsidR="00D63BE4" w:rsidRPr="003B09F5" w:rsidRDefault="00D63BE4" w:rsidP="00D63BE4">
      <w:pPr>
        <w:pStyle w:val="TableCaption"/>
        <w:rPr>
          <w:rFonts w:ascii="Times New Roman" w:hAnsi="Times New Roman" w:cs="Times New Roman"/>
        </w:rPr>
      </w:pPr>
      <w:bookmarkStart w:id="257" w:name="_Ref25922563"/>
      <w:commentRangeStart w:id="258"/>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E3659C">
        <w:rPr>
          <w:rFonts w:ascii="Times New Roman" w:hAnsi="Times New Roman" w:cs="Times New Roman"/>
          <w:noProof/>
        </w:rPr>
        <w:t>40</w:t>
      </w:r>
      <w:r w:rsidRPr="003B09F5">
        <w:rPr>
          <w:rFonts w:ascii="Times New Roman" w:hAnsi="Times New Roman" w:cs="Times New Roman"/>
        </w:rPr>
        <w:fldChar w:fldCharType="end"/>
      </w:r>
      <w:bookmarkEnd w:id="257"/>
      <w:r w:rsidRPr="003B09F5">
        <w:rPr>
          <w:rFonts w:ascii="Times New Roman" w:hAnsi="Times New Roman" w:cs="Times New Roman"/>
        </w:rPr>
        <w:t xml:space="preserve"> Taxa that have gone from regularly rare to absent and taxa that have gone from common to rare, or absent during spring monitoring.</w:t>
      </w:r>
    </w:p>
    <w:tbl>
      <w:tblPr>
        <w:tblStyle w:val="Table"/>
        <w:tblW w:w="5377" w:type="pct"/>
        <w:tblInd w:w="-142" w:type="dxa"/>
        <w:tblLook w:val="07E0" w:firstRow="1" w:lastRow="1" w:firstColumn="1" w:lastColumn="1" w:noHBand="1" w:noVBand="1"/>
      </w:tblPr>
      <w:tblGrid>
        <w:gridCol w:w="1661"/>
        <w:gridCol w:w="4435"/>
        <w:gridCol w:w="3970"/>
      </w:tblGrid>
      <w:tr w:rsidR="003B09F5" w:rsidRPr="003B09F5" w14:paraId="262722E2" w14:textId="77777777" w:rsidTr="006B1631">
        <w:tc>
          <w:tcPr>
            <w:tcW w:w="825" w:type="pct"/>
            <w:tcBorders>
              <w:bottom w:val="single" w:sz="0" w:space="0" w:color="auto"/>
            </w:tcBorders>
            <w:vAlign w:val="bottom"/>
          </w:tcPr>
          <w:p w14:paraId="262722DF" w14:textId="77777777" w:rsidR="001D584F" w:rsidRPr="003B09F5" w:rsidRDefault="005D6919">
            <w:pPr>
              <w:pStyle w:val="Compact"/>
              <w:jc w:val="center"/>
              <w:rPr>
                <w:rFonts w:cs="Times New Roman"/>
              </w:rPr>
            </w:pPr>
            <w:r w:rsidRPr="003B09F5">
              <w:rPr>
                <w:rFonts w:cs="Times New Roman"/>
              </w:rPr>
              <w:t>Lake</w:t>
            </w:r>
          </w:p>
        </w:tc>
        <w:tc>
          <w:tcPr>
            <w:tcW w:w="2203" w:type="pct"/>
            <w:tcBorders>
              <w:bottom w:val="single" w:sz="0" w:space="0" w:color="auto"/>
            </w:tcBorders>
            <w:vAlign w:val="bottom"/>
          </w:tcPr>
          <w:p w14:paraId="262722E0" w14:textId="77777777" w:rsidR="001D584F" w:rsidRPr="003B09F5" w:rsidRDefault="005D6919">
            <w:pPr>
              <w:pStyle w:val="Compact"/>
              <w:jc w:val="center"/>
              <w:rPr>
                <w:rFonts w:cs="Times New Roman"/>
              </w:rPr>
            </w:pPr>
            <w:r w:rsidRPr="003B09F5">
              <w:rPr>
                <w:rFonts w:cs="Times New Roman"/>
              </w:rPr>
              <w:t>Taxa that have gone from regularly rare to absent</w:t>
            </w:r>
          </w:p>
        </w:tc>
        <w:tc>
          <w:tcPr>
            <w:tcW w:w="1972" w:type="pct"/>
            <w:tcBorders>
              <w:bottom w:val="single" w:sz="0" w:space="0" w:color="auto"/>
            </w:tcBorders>
            <w:vAlign w:val="bottom"/>
          </w:tcPr>
          <w:p w14:paraId="262722E1" w14:textId="77777777" w:rsidR="001D584F" w:rsidRPr="003B09F5" w:rsidRDefault="005D6919">
            <w:pPr>
              <w:pStyle w:val="Compact"/>
              <w:jc w:val="center"/>
              <w:rPr>
                <w:rFonts w:cs="Times New Roman"/>
              </w:rPr>
            </w:pPr>
            <w:r w:rsidRPr="003B09F5">
              <w:rPr>
                <w:rFonts w:cs="Times New Roman"/>
              </w:rPr>
              <w:t>Taxa that have gone from common to rare or absent</w:t>
            </w:r>
          </w:p>
        </w:tc>
      </w:tr>
      <w:commentRangeEnd w:id="258"/>
      <w:tr w:rsidR="003B09F5" w:rsidRPr="003B09F5" w14:paraId="262722E6" w14:textId="77777777" w:rsidTr="006B1631">
        <w:tc>
          <w:tcPr>
            <w:tcW w:w="825" w:type="pct"/>
          </w:tcPr>
          <w:p w14:paraId="262722E3" w14:textId="77777777" w:rsidR="001D584F" w:rsidRPr="003B09F5" w:rsidRDefault="003879B5">
            <w:pPr>
              <w:pStyle w:val="Compact"/>
              <w:jc w:val="center"/>
              <w:rPr>
                <w:rFonts w:cs="Times New Roman"/>
              </w:rPr>
            </w:pPr>
            <w:r>
              <w:rPr>
                <w:rStyle w:val="CommentReference"/>
                <w:rFonts w:asciiTheme="minorHAnsi" w:hAnsiTheme="minorHAnsi"/>
              </w:rPr>
              <w:commentReference w:id="258"/>
            </w:r>
            <w:r w:rsidR="005D6919" w:rsidRPr="003B09F5">
              <w:rPr>
                <w:rFonts w:cs="Times New Roman"/>
              </w:rPr>
              <w:t>Lake Goollelal</w:t>
            </w:r>
          </w:p>
        </w:tc>
        <w:tc>
          <w:tcPr>
            <w:tcW w:w="2203" w:type="pct"/>
          </w:tcPr>
          <w:p w14:paraId="262722E4" w14:textId="77777777" w:rsidR="001D584F" w:rsidRPr="003B09F5" w:rsidRDefault="005D6919">
            <w:pPr>
              <w:pStyle w:val="Compact"/>
              <w:jc w:val="center"/>
              <w:rPr>
                <w:rFonts w:cs="Times New Roman"/>
              </w:rPr>
            </w:pPr>
            <w:r w:rsidRPr="003B09F5">
              <w:rPr>
                <w:rFonts w:cs="Times New Roman"/>
              </w:rPr>
              <w:t>Scirtidae (beetle) last seen in 2004</w:t>
            </w:r>
          </w:p>
        </w:tc>
        <w:tc>
          <w:tcPr>
            <w:tcW w:w="1972" w:type="pct"/>
          </w:tcPr>
          <w:p w14:paraId="262722E5" w14:textId="77777777" w:rsidR="001D584F" w:rsidRPr="003B09F5" w:rsidRDefault="005D6919">
            <w:pPr>
              <w:pStyle w:val="Compact"/>
              <w:jc w:val="center"/>
              <w:rPr>
                <w:rFonts w:cs="Times New Roman"/>
              </w:rPr>
            </w:pPr>
            <w:r w:rsidRPr="003B09F5">
              <w:rPr>
                <w:rFonts w:cs="Times New Roman"/>
              </w:rPr>
              <w:t>Hydrophilidae (beetle) last seen 2014</w:t>
            </w:r>
          </w:p>
        </w:tc>
      </w:tr>
      <w:tr w:rsidR="003B09F5" w:rsidRPr="003B09F5" w14:paraId="262722EA" w14:textId="77777777" w:rsidTr="006B1631">
        <w:tc>
          <w:tcPr>
            <w:tcW w:w="825" w:type="pct"/>
          </w:tcPr>
          <w:p w14:paraId="262722E7" w14:textId="77777777" w:rsidR="001D584F" w:rsidRPr="003B09F5" w:rsidRDefault="005D6919">
            <w:pPr>
              <w:pStyle w:val="Compact"/>
              <w:jc w:val="center"/>
              <w:rPr>
                <w:rFonts w:cs="Times New Roman"/>
              </w:rPr>
            </w:pPr>
            <w:r w:rsidRPr="003B09F5">
              <w:rPr>
                <w:rFonts w:cs="Times New Roman"/>
              </w:rPr>
              <w:t>Lake Joondalup</w:t>
            </w:r>
          </w:p>
        </w:tc>
        <w:tc>
          <w:tcPr>
            <w:tcW w:w="2203" w:type="pct"/>
          </w:tcPr>
          <w:p w14:paraId="262722E8" w14:textId="77777777" w:rsidR="001D584F" w:rsidRPr="003B09F5" w:rsidRDefault="005D6919">
            <w:pPr>
              <w:pStyle w:val="Compact"/>
              <w:jc w:val="center"/>
              <w:rPr>
                <w:rFonts w:cs="Times New Roman"/>
              </w:rPr>
            </w:pPr>
            <w:r w:rsidRPr="003B09F5">
              <w:rPr>
                <w:rFonts w:cs="Times New Roman"/>
              </w:rPr>
              <w:t>Cordulidae (damsel fly) last seen 2011</w:t>
            </w:r>
          </w:p>
        </w:tc>
        <w:tc>
          <w:tcPr>
            <w:tcW w:w="1972" w:type="pct"/>
          </w:tcPr>
          <w:p w14:paraId="262722E9" w14:textId="77777777" w:rsidR="001D584F" w:rsidRPr="003B09F5" w:rsidRDefault="001D584F">
            <w:pPr>
              <w:pStyle w:val="Compact"/>
              <w:rPr>
                <w:rFonts w:cs="Times New Roman"/>
              </w:rPr>
            </w:pPr>
          </w:p>
        </w:tc>
      </w:tr>
      <w:tr w:rsidR="003B09F5" w:rsidRPr="003B09F5" w14:paraId="262722EE" w14:textId="77777777" w:rsidTr="006B1631">
        <w:tc>
          <w:tcPr>
            <w:tcW w:w="825" w:type="pct"/>
          </w:tcPr>
          <w:p w14:paraId="262722EB" w14:textId="77777777" w:rsidR="001D584F" w:rsidRPr="003B09F5" w:rsidRDefault="001D584F">
            <w:pPr>
              <w:pStyle w:val="Compact"/>
              <w:rPr>
                <w:rFonts w:cs="Times New Roman"/>
              </w:rPr>
            </w:pPr>
          </w:p>
        </w:tc>
        <w:tc>
          <w:tcPr>
            <w:tcW w:w="2203" w:type="pct"/>
          </w:tcPr>
          <w:p w14:paraId="262722EC" w14:textId="77777777" w:rsidR="001D584F" w:rsidRPr="003B09F5" w:rsidRDefault="005D6919">
            <w:pPr>
              <w:pStyle w:val="Compact"/>
              <w:jc w:val="center"/>
              <w:rPr>
                <w:rFonts w:cs="Times New Roman"/>
              </w:rPr>
            </w:pPr>
            <w:r w:rsidRPr="003B09F5">
              <w:rPr>
                <w:rFonts w:cs="Times New Roman"/>
              </w:rPr>
              <w:t>Haliplidae (beetle) last seen 2010</w:t>
            </w:r>
          </w:p>
        </w:tc>
        <w:tc>
          <w:tcPr>
            <w:tcW w:w="1972" w:type="pct"/>
          </w:tcPr>
          <w:p w14:paraId="262722ED" w14:textId="77777777" w:rsidR="001D584F" w:rsidRPr="003B09F5" w:rsidRDefault="001D584F">
            <w:pPr>
              <w:pStyle w:val="Compact"/>
              <w:rPr>
                <w:rFonts w:cs="Times New Roman"/>
              </w:rPr>
            </w:pPr>
          </w:p>
        </w:tc>
      </w:tr>
      <w:tr w:rsidR="003B09F5" w:rsidRPr="003B09F5" w14:paraId="262722F2" w14:textId="77777777" w:rsidTr="006B1631">
        <w:tc>
          <w:tcPr>
            <w:tcW w:w="825" w:type="pct"/>
          </w:tcPr>
          <w:p w14:paraId="262722EF" w14:textId="77777777" w:rsidR="001D584F" w:rsidRPr="003B09F5" w:rsidRDefault="001D584F">
            <w:pPr>
              <w:pStyle w:val="Compact"/>
              <w:rPr>
                <w:rFonts w:cs="Times New Roman"/>
              </w:rPr>
            </w:pPr>
          </w:p>
        </w:tc>
        <w:tc>
          <w:tcPr>
            <w:tcW w:w="2203" w:type="pct"/>
          </w:tcPr>
          <w:p w14:paraId="262722F0" w14:textId="77777777" w:rsidR="001D584F" w:rsidRPr="003B09F5" w:rsidRDefault="005D6919">
            <w:pPr>
              <w:pStyle w:val="Compact"/>
              <w:jc w:val="center"/>
              <w:rPr>
                <w:rFonts w:cs="Times New Roman"/>
              </w:rPr>
            </w:pPr>
            <w:r w:rsidRPr="003B09F5">
              <w:rPr>
                <w:rFonts w:cs="Times New Roman"/>
              </w:rPr>
              <w:t>Scirtidae (beetle) last seen 2010</w:t>
            </w:r>
          </w:p>
        </w:tc>
        <w:tc>
          <w:tcPr>
            <w:tcW w:w="1972" w:type="pct"/>
          </w:tcPr>
          <w:p w14:paraId="262722F1" w14:textId="77777777" w:rsidR="001D584F" w:rsidRPr="003B09F5" w:rsidRDefault="001D584F">
            <w:pPr>
              <w:pStyle w:val="Compact"/>
              <w:rPr>
                <w:rFonts w:cs="Times New Roman"/>
              </w:rPr>
            </w:pPr>
          </w:p>
        </w:tc>
      </w:tr>
      <w:tr w:rsidR="003B09F5" w:rsidRPr="003B09F5" w14:paraId="262722F6" w14:textId="77777777" w:rsidTr="006B1631">
        <w:tc>
          <w:tcPr>
            <w:tcW w:w="825" w:type="pct"/>
          </w:tcPr>
          <w:p w14:paraId="262722F3" w14:textId="77777777" w:rsidR="001D584F" w:rsidRPr="003B09F5" w:rsidRDefault="005D6919">
            <w:pPr>
              <w:pStyle w:val="Compact"/>
              <w:jc w:val="center"/>
              <w:rPr>
                <w:rFonts w:cs="Times New Roman"/>
              </w:rPr>
            </w:pPr>
            <w:r w:rsidRPr="003B09F5">
              <w:rPr>
                <w:rFonts w:cs="Times New Roman"/>
              </w:rPr>
              <w:t>Lake Nowergup</w:t>
            </w:r>
          </w:p>
        </w:tc>
        <w:tc>
          <w:tcPr>
            <w:tcW w:w="2203" w:type="pct"/>
          </w:tcPr>
          <w:p w14:paraId="262722F4" w14:textId="77777777" w:rsidR="001D584F" w:rsidRPr="003B09F5" w:rsidRDefault="005D6919">
            <w:pPr>
              <w:pStyle w:val="Compact"/>
              <w:jc w:val="center"/>
              <w:rPr>
                <w:rFonts w:cs="Times New Roman"/>
              </w:rPr>
            </w:pPr>
            <w:r w:rsidRPr="003B09F5">
              <w:rPr>
                <w:rFonts w:cs="Times New Roman"/>
              </w:rPr>
              <w:t>Sphaeridae (bivalve) last seen 2002</w:t>
            </w:r>
          </w:p>
        </w:tc>
        <w:tc>
          <w:tcPr>
            <w:tcW w:w="1972" w:type="pct"/>
          </w:tcPr>
          <w:p w14:paraId="262722F5" w14:textId="77777777" w:rsidR="001D584F" w:rsidRPr="003B09F5" w:rsidRDefault="005D6919">
            <w:pPr>
              <w:pStyle w:val="Compact"/>
              <w:jc w:val="center"/>
              <w:rPr>
                <w:rFonts w:cs="Times New Roman"/>
              </w:rPr>
            </w:pPr>
            <w:r w:rsidRPr="003B09F5">
              <w:rPr>
                <w:rFonts w:cs="Times New Roman"/>
              </w:rPr>
              <w:t>Ceinidae (amphipod) last seen 2007</w:t>
            </w:r>
          </w:p>
        </w:tc>
      </w:tr>
      <w:tr w:rsidR="003B09F5" w:rsidRPr="003B09F5" w14:paraId="262722FA" w14:textId="77777777" w:rsidTr="006B1631">
        <w:tc>
          <w:tcPr>
            <w:tcW w:w="825" w:type="pct"/>
          </w:tcPr>
          <w:p w14:paraId="262722F7" w14:textId="77777777" w:rsidR="001D584F" w:rsidRPr="003B09F5" w:rsidRDefault="001D584F">
            <w:pPr>
              <w:pStyle w:val="Compact"/>
              <w:rPr>
                <w:rFonts w:cs="Times New Roman"/>
              </w:rPr>
            </w:pPr>
          </w:p>
        </w:tc>
        <w:tc>
          <w:tcPr>
            <w:tcW w:w="2203" w:type="pct"/>
          </w:tcPr>
          <w:p w14:paraId="262722F8" w14:textId="77777777" w:rsidR="001D584F" w:rsidRPr="003B09F5" w:rsidRDefault="005D6919">
            <w:pPr>
              <w:pStyle w:val="Compact"/>
              <w:jc w:val="center"/>
              <w:rPr>
                <w:rFonts w:cs="Times New Roman"/>
              </w:rPr>
            </w:pPr>
            <w:r w:rsidRPr="003B09F5">
              <w:rPr>
                <w:rFonts w:cs="Times New Roman"/>
              </w:rPr>
              <w:t>Arrenuridae (mite) last seen 2007</w:t>
            </w:r>
          </w:p>
        </w:tc>
        <w:tc>
          <w:tcPr>
            <w:tcW w:w="1972" w:type="pct"/>
          </w:tcPr>
          <w:p w14:paraId="262722F9" w14:textId="77777777" w:rsidR="001D584F" w:rsidRPr="003B09F5" w:rsidRDefault="005D6919">
            <w:pPr>
              <w:pStyle w:val="Compact"/>
              <w:jc w:val="center"/>
              <w:rPr>
                <w:rFonts w:cs="Times New Roman"/>
              </w:rPr>
            </w:pPr>
            <w:r w:rsidRPr="003B09F5">
              <w:rPr>
                <w:rFonts w:cs="Times New Roman"/>
              </w:rPr>
              <w:t>Notodromadidae (ostracod) last seen 2005</w:t>
            </w:r>
          </w:p>
        </w:tc>
      </w:tr>
      <w:tr w:rsidR="003B09F5" w:rsidRPr="003B09F5" w14:paraId="262722FE" w14:textId="77777777" w:rsidTr="006B1631">
        <w:tc>
          <w:tcPr>
            <w:tcW w:w="825" w:type="pct"/>
          </w:tcPr>
          <w:p w14:paraId="262722FB" w14:textId="77777777" w:rsidR="001D584F" w:rsidRPr="003B09F5" w:rsidRDefault="001D584F">
            <w:pPr>
              <w:pStyle w:val="Compact"/>
              <w:rPr>
                <w:rFonts w:cs="Times New Roman"/>
              </w:rPr>
            </w:pPr>
          </w:p>
        </w:tc>
        <w:tc>
          <w:tcPr>
            <w:tcW w:w="2203" w:type="pct"/>
          </w:tcPr>
          <w:p w14:paraId="262722FC" w14:textId="77777777" w:rsidR="001D584F" w:rsidRPr="003B09F5" w:rsidRDefault="005D6919">
            <w:pPr>
              <w:pStyle w:val="Compact"/>
              <w:jc w:val="center"/>
              <w:rPr>
                <w:rFonts w:cs="Times New Roman"/>
              </w:rPr>
            </w:pPr>
            <w:r w:rsidRPr="003B09F5">
              <w:rPr>
                <w:rFonts w:cs="Times New Roman"/>
              </w:rPr>
              <w:t>Limnesiidae (mite) last seen 2007</w:t>
            </w:r>
          </w:p>
        </w:tc>
        <w:tc>
          <w:tcPr>
            <w:tcW w:w="1972" w:type="pct"/>
          </w:tcPr>
          <w:p w14:paraId="262722FD" w14:textId="77777777" w:rsidR="001D584F" w:rsidRPr="003B09F5" w:rsidRDefault="001D584F">
            <w:pPr>
              <w:pStyle w:val="Compact"/>
              <w:rPr>
                <w:rFonts w:cs="Times New Roman"/>
              </w:rPr>
            </w:pPr>
          </w:p>
        </w:tc>
      </w:tr>
      <w:tr w:rsidR="003B09F5" w:rsidRPr="003B09F5" w14:paraId="26272302" w14:textId="77777777" w:rsidTr="006B1631">
        <w:tc>
          <w:tcPr>
            <w:tcW w:w="825" w:type="pct"/>
          </w:tcPr>
          <w:p w14:paraId="262722FF" w14:textId="315AE11C" w:rsidR="001D584F" w:rsidRPr="003B09F5" w:rsidRDefault="001D584F">
            <w:pPr>
              <w:pStyle w:val="Compact"/>
              <w:jc w:val="center"/>
              <w:rPr>
                <w:rFonts w:cs="Times New Roman"/>
              </w:rPr>
            </w:pPr>
          </w:p>
        </w:tc>
        <w:tc>
          <w:tcPr>
            <w:tcW w:w="2203" w:type="pct"/>
          </w:tcPr>
          <w:p w14:paraId="26272300" w14:textId="067AABA5" w:rsidR="001D584F" w:rsidRPr="003B09F5" w:rsidRDefault="00FF34C3" w:rsidP="00FF34C3">
            <w:pPr>
              <w:pStyle w:val="Compact"/>
              <w:jc w:val="center"/>
              <w:rPr>
                <w:rFonts w:cs="Times New Roman"/>
              </w:rPr>
            </w:pPr>
            <w:r w:rsidRPr="003B09F5">
              <w:rPr>
                <w:rFonts w:cs="Times New Roman"/>
              </w:rPr>
              <w:t>Cordulidae (damsel fly) last seen spring 2011</w:t>
            </w:r>
          </w:p>
        </w:tc>
        <w:tc>
          <w:tcPr>
            <w:tcW w:w="1972" w:type="pct"/>
          </w:tcPr>
          <w:p w14:paraId="26272301" w14:textId="77777777" w:rsidR="001D584F" w:rsidRPr="003B09F5" w:rsidRDefault="001D584F">
            <w:pPr>
              <w:pStyle w:val="Compact"/>
              <w:rPr>
                <w:rFonts w:cs="Times New Roman"/>
              </w:rPr>
            </w:pPr>
          </w:p>
        </w:tc>
      </w:tr>
      <w:tr w:rsidR="003B09F5" w:rsidRPr="003B09F5" w14:paraId="26272306" w14:textId="77777777" w:rsidTr="006B1631">
        <w:tc>
          <w:tcPr>
            <w:tcW w:w="825" w:type="pct"/>
          </w:tcPr>
          <w:p w14:paraId="26272303" w14:textId="77777777" w:rsidR="001D584F" w:rsidRPr="003B09F5" w:rsidRDefault="001D584F">
            <w:pPr>
              <w:pStyle w:val="Compact"/>
              <w:rPr>
                <w:rFonts w:cs="Times New Roman"/>
              </w:rPr>
            </w:pPr>
          </w:p>
        </w:tc>
        <w:tc>
          <w:tcPr>
            <w:tcW w:w="2203" w:type="pct"/>
          </w:tcPr>
          <w:p w14:paraId="26272304" w14:textId="77777777" w:rsidR="001D584F" w:rsidRPr="003B09F5" w:rsidRDefault="005D6919">
            <w:pPr>
              <w:pStyle w:val="Compact"/>
              <w:jc w:val="center"/>
              <w:rPr>
                <w:rFonts w:cs="Times New Roman"/>
              </w:rPr>
            </w:pPr>
            <w:r w:rsidRPr="003B09F5">
              <w:rPr>
                <w:rFonts w:cs="Times New Roman"/>
              </w:rPr>
              <w:t>Scirtidae (beetle) last seen in spring – 2004</w:t>
            </w:r>
          </w:p>
        </w:tc>
        <w:tc>
          <w:tcPr>
            <w:tcW w:w="1972" w:type="pct"/>
          </w:tcPr>
          <w:p w14:paraId="26272305" w14:textId="77777777" w:rsidR="001D584F" w:rsidRPr="003B09F5" w:rsidRDefault="001D584F">
            <w:pPr>
              <w:pStyle w:val="Compact"/>
              <w:rPr>
                <w:rFonts w:cs="Times New Roman"/>
              </w:rPr>
            </w:pPr>
          </w:p>
        </w:tc>
      </w:tr>
      <w:tr w:rsidR="003B09F5" w:rsidRPr="003B09F5" w14:paraId="2627230A" w14:textId="77777777" w:rsidTr="006B1631">
        <w:tc>
          <w:tcPr>
            <w:tcW w:w="825" w:type="pct"/>
          </w:tcPr>
          <w:p w14:paraId="26272307" w14:textId="77777777" w:rsidR="001D584F" w:rsidRPr="003B09F5" w:rsidRDefault="001D584F">
            <w:pPr>
              <w:pStyle w:val="Compact"/>
              <w:rPr>
                <w:rFonts w:cs="Times New Roman"/>
              </w:rPr>
            </w:pPr>
          </w:p>
        </w:tc>
        <w:tc>
          <w:tcPr>
            <w:tcW w:w="2203" w:type="pct"/>
          </w:tcPr>
          <w:p w14:paraId="26272308" w14:textId="77777777" w:rsidR="001D584F" w:rsidRPr="003B09F5" w:rsidRDefault="005D6919">
            <w:pPr>
              <w:pStyle w:val="Compact"/>
              <w:jc w:val="center"/>
              <w:rPr>
                <w:rFonts w:cs="Times New Roman"/>
              </w:rPr>
            </w:pPr>
            <w:r w:rsidRPr="003B09F5">
              <w:rPr>
                <w:rFonts w:cs="Times New Roman"/>
              </w:rPr>
              <w:t>Chydoridae (Cladoceran) last seen 2011</w:t>
            </w:r>
          </w:p>
        </w:tc>
        <w:tc>
          <w:tcPr>
            <w:tcW w:w="1972" w:type="pct"/>
          </w:tcPr>
          <w:p w14:paraId="26272309" w14:textId="77777777" w:rsidR="001D584F" w:rsidRPr="003B09F5" w:rsidRDefault="001D584F">
            <w:pPr>
              <w:pStyle w:val="Compact"/>
              <w:rPr>
                <w:rFonts w:cs="Times New Roman"/>
              </w:rPr>
            </w:pPr>
          </w:p>
        </w:tc>
      </w:tr>
      <w:tr w:rsidR="003B09F5" w:rsidRPr="003B09F5" w14:paraId="2627230E" w14:textId="77777777" w:rsidTr="006B1631">
        <w:tc>
          <w:tcPr>
            <w:tcW w:w="825" w:type="pct"/>
          </w:tcPr>
          <w:p w14:paraId="2627230B" w14:textId="77777777" w:rsidR="001D584F" w:rsidRPr="003B09F5" w:rsidRDefault="005D6919">
            <w:pPr>
              <w:pStyle w:val="Compact"/>
              <w:jc w:val="center"/>
              <w:rPr>
                <w:rFonts w:cs="Times New Roman"/>
              </w:rPr>
            </w:pPr>
            <w:r w:rsidRPr="003B09F5">
              <w:rPr>
                <w:rFonts w:cs="Times New Roman"/>
              </w:rPr>
              <w:t>Lake Yonderup</w:t>
            </w:r>
          </w:p>
        </w:tc>
        <w:tc>
          <w:tcPr>
            <w:tcW w:w="2203" w:type="pct"/>
          </w:tcPr>
          <w:p w14:paraId="2627230C" w14:textId="77777777" w:rsidR="001D584F" w:rsidRPr="003B09F5" w:rsidRDefault="005D6919">
            <w:pPr>
              <w:pStyle w:val="Compact"/>
              <w:jc w:val="center"/>
              <w:rPr>
                <w:rFonts w:cs="Times New Roman"/>
              </w:rPr>
            </w:pPr>
            <w:r w:rsidRPr="003B09F5">
              <w:rPr>
                <w:rFonts w:cs="Times New Roman"/>
              </w:rPr>
              <w:t>Hirudinea (Leech) last seen 2003</w:t>
            </w:r>
          </w:p>
        </w:tc>
        <w:tc>
          <w:tcPr>
            <w:tcW w:w="1972" w:type="pct"/>
          </w:tcPr>
          <w:p w14:paraId="2627230D" w14:textId="77777777" w:rsidR="001D584F" w:rsidRPr="003B09F5" w:rsidRDefault="001D584F">
            <w:pPr>
              <w:pStyle w:val="Compact"/>
              <w:rPr>
                <w:rFonts w:cs="Times New Roman"/>
              </w:rPr>
            </w:pPr>
          </w:p>
        </w:tc>
      </w:tr>
      <w:tr w:rsidR="003B09F5" w:rsidRPr="003B09F5" w14:paraId="26272312" w14:textId="77777777" w:rsidTr="006B1631">
        <w:tc>
          <w:tcPr>
            <w:tcW w:w="825" w:type="pct"/>
          </w:tcPr>
          <w:p w14:paraId="2627230F" w14:textId="77777777" w:rsidR="001D584F" w:rsidRPr="003B09F5" w:rsidRDefault="001D584F">
            <w:pPr>
              <w:pStyle w:val="Compact"/>
              <w:rPr>
                <w:rFonts w:cs="Times New Roman"/>
              </w:rPr>
            </w:pPr>
          </w:p>
        </w:tc>
        <w:tc>
          <w:tcPr>
            <w:tcW w:w="2203" w:type="pct"/>
          </w:tcPr>
          <w:p w14:paraId="26272310" w14:textId="77777777" w:rsidR="001D584F" w:rsidRPr="003B09F5" w:rsidRDefault="005D6919">
            <w:pPr>
              <w:pStyle w:val="Compact"/>
              <w:jc w:val="center"/>
              <w:rPr>
                <w:rFonts w:cs="Times New Roman"/>
              </w:rPr>
            </w:pPr>
            <w:r w:rsidRPr="003B09F5">
              <w:rPr>
                <w:rFonts w:cs="Times New Roman"/>
              </w:rPr>
              <w:t>Ancylidae (limpet) last seen 2011</w:t>
            </w:r>
          </w:p>
        </w:tc>
        <w:tc>
          <w:tcPr>
            <w:tcW w:w="1972" w:type="pct"/>
          </w:tcPr>
          <w:p w14:paraId="26272311" w14:textId="77777777" w:rsidR="001D584F" w:rsidRPr="003B09F5" w:rsidRDefault="001D584F">
            <w:pPr>
              <w:pStyle w:val="Compact"/>
              <w:rPr>
                <w:rFonts w:cs="Times New Roman"/>
              </w:rPr>
            </w:pPr>
          </w:p>
        </w:tc>
      </w:tr>
      <w:tr w:rsidR="003B09F5" w:rsidRPr="003B09F5" w14:paraId="26272316" w14:textId="77777777" w:rsidTr="006B1631">
        <w:tc>
          <w:tcPr>
            <w:tcW w:w="825" w:type="pct"/>
          </w:tcPr>
          <w:p w14:paraId="26272313" w14:textId="77777777" w:rsidR="001D584F" w:rsidRPr="003B09F5" w:rsidRDefault="001D584F">
            <w:pPr>
              <w:pStyle w:val="Compact"/>
              <w:rPr>
                <w:rFonts w:cs="Times New Roman"/>
              </w:rPr>
            </w:pPr>
          </w:p>
        </w:tc>
        <w:tc>
          <w:tcPr>
            <w:tcW w:w="2203" w:type="pct"/>
          </w:tcPr>
          <w:p w14:paraId="26272314" w14:textId="77777777" w:rsidR="001D584F" w:rsidRPr="003B09F5" w:rsidRDefault="005D6919">
            <w:pPr>
              <w:pStyle w:val="Compact"/>
              <w:jc w:val="center"/>
              <w:rPr>
                <w:rFonts w:cs="Times New Roman"/>
              </w:rPr>
            </w:pPr>
            <w:r w:rsidRPr="003B09F5">
              <w:rPr>
                <w:rFonts w:cs="Times New Roman"/>
              </w:rPr>
              <w:t>Physidae (snail) last seen 2012</w:t>
            </w:r>
          </w:p>
        </w:tc>
        <w:tc>
          <w:tcPr>
            <w:tcW w:w="1972" w:type="pct"/>
          </w:tcPr>
          <w:p w14:paraId="26272315" w14:textId="77777777" w:rsidR="001D584F" w:rsidRPr="003B09F5" w:rsidRDefault="001D584F">
            <w:pPr>
              <w:pStyle w:val="Compact"/>
              <w:rPr>
                <w:rFonts w:cs="Times New Roman"/>
              </w:rPr>
            </w:pPr>
          </w:p>
        </w:tc>
      </w:tr>
      <w:tr w:rsidR="003B09F5" w:rsidRPr="003B09F5" w14:paraId="2627231A" w14:textId="77777777" w:rsidTr="006B1631">
        <w:tc>
          <w:tcPr>
            <w:tcW w:w="825" w:type="pct"/>
          </w:tcPr>
          <w:p w14:paraId="26272317" w14:textId="77777777" w:rsidR="001D584F" w:rsidRPr="003B09F5" w:rsidRDefault="001D584F">
            <w:pPr>
              <w:pStyle w:val="Compact"/>
              <w:rPr>
                <w:rFonts w:cs="Times New Roman"/>
              </w:rPr>
            </w:pPr>
          </w:p>
        </w:tc>
        <w:tc>
          <w:tcPr>
            <w:tcW w:w="2203" w:type="pct"/>
          </w:tcPr>
          <w:p w14:paraId="26272318" w14:textId="77777777" w:rsidR="001D584F" w:rsidRPr="003B09F5" w:rsidRDefault="005D6919">
            <w:pPr>
              <w:pStyle w:val="Compact"/>
              <w:jc w:val="center"/>
              <w:rPr>
                <w:rFonts w:cs="Times New Roman"/>
              </w:rPr>
            </w:pPr>
            <w:r w:rsidRPr="003B09F5">
              <w:rPr>
                <w:rFonts w:cs="Times New Roman"/>
              </w:rPr>
              <w:t>Cordulidae (damsel fly) last seen spring 2008</w:t>
            </w:r>
          </w:p>
        </w:tc>
        <w:tc>
          <w:tcPr>
            <w:tcW w:w="1972" w:type="pct"/>
          </w:tcPr>
          <w:p w14:paraId="26272319" w14:textId="77777777" w:rsidR="001D584F" w:rsidRPr="003B09F5" w:rsidRDefault="001D584F">
            <w:pPr>
              <w:pStyle w:val="Compact"/>
              <w:rPr>
                <w:rFonts w:cs="Times New Roman"/>
              </w:rPr>
            </w:pPr>
          </w:p>
        </w:tc>
      </w:tr>
      <w:tr w:rsidR="003B09F5" w:rsidRPr="003B09F5" w14:paraId="2627231E" w14:textId="77777777" w:rsidTr="006B1631">
        <w:tc>
          <w:tcPr>
            <w:tcW w:w="825" w:type="pct"/>
          </w:tcPr>
          <w:p w14:paraId="2627231B" w14:textId="77777777" w:rsidR="001D584F" w:rsidRPr="003B09F5" w:rsidRDefault="001D584F">
            <w:pPr>
              <w:pStyle w:val="Compact"/>
              <w:rPr>
                <w:rFonts w:cs="Times New Roman"/>
              </w:rPr>
            </w:pPr>
          </w:p>
        </w:tc>
        <w:tc>
          <w:tcPr>
            <w:tcW w:w="2203" w:type="pct"/>
          </w:tcPr>
          <w:p w14:paraId="2627231C" w14:textId="77777777" w:rsidR="001D584F" w:rsidRPr="003B09F5" w:rsidRDefault="005D6919">
            <w:pPr>
              <w:pStyle w:val="Compact"/>
              <w:jc w:val="center"/>
              <w:rPr>
                <w:rFonts w:cs="Times New Roman"/>
              </w:rPr>
            </w:pPr>
            <w:r w:rsidRPr="003B09F5">
              <w:rPr>
                <w:rFonts w:cs="Times New Roman"/>
              </w:rPr>
              <w:t>Lestidae (damsel fly) last seen spring 2006</w:t>
            </w:r>
          </w:p>
        </w:tc>
        <w:tc>
          <w:tcPr>
            <w:tcW w:w="1972" w:type="pct"/>
          </w:tcPr>
          <w:p w14:paraId="2627231D" w14:textId="77777777" w:rsidR="001D584F" w:rsidRPr="003B09F5" w:rsidRDefault="001D584F">
            <w:pPr>
              <w:pStyle w:val="Compact"/>
              <w:rPr>
                <w:rFonts w:cs="Times New Roman"/>
              </w:rPr>
            </w:pPr>
          </w:p>
        </w:tc>
      </w:tr>
      <w:tr w:rsidR="003B09F5" w:rsidRPr="003B09F5" w14:paraId="26272322" w14:textId="77777777" w:rsidTr="006B1631">
        <w:tc>
          <w:tcPr>
            <w:tcW w:w="825" w:type="pct"/>
          </w:tcPr>
          <w:p w14:paraId="2627231F" w14:textId="77777777" w:rsidR="001D584F" w:rsidRPr="003B09F5" w:rsidRDefault="001D584F">
            <w:pPr>
              <w:pStyle w:val="Compact"/>
              <w:rPr>
                <w:rFonts w:cs="Times New Roman"/>
              </w:rPr>
            </w:pPr>
          </w:p>
        </w:tc>
        <w:tc>
          <w:tcPr>
            <w:tcW w:w="2203" w:type="pct"/>
          </w:tcPr>
          <w:p w14:paraId="26272320" w14:textId="77777777" w:rsidR="001D584F" w:rsidRPr="003B09F5" w:rsidRDefault="005D6919">
            <w:pPr>
              <w:pStyle w:val="Compact"/>
              <w:jc w:val="center"/>
              <w:rPr>
                <w:rFonts w:cs="Times New Roman"/>
              </w:rPr>
            </w:pPr>
            <w:r w:rsidRPr="003B09F5">
              <w:rPr>
                <w:rFonts w:cs="Times New Roman"/>
              </w:rPr>
              <w:t>Libellulidae (damsel fly) last seen spring 2005</w:t>
            </w:r>
          </w:p>
        </w:tc>
        <w:tc>
          <w:tcPr>
            <w:tcW w:w="1972" w:type="pct"/>
          </w:tcPr>
          <w:p w14:paraId="26272321" w14:textId="77777777" w:rsidR="001D584F" w:rsidRPr="003B09F5" w:rsidRDefault="001D584F">
            <w:pPr>
              <w:pStyle w:val="Compact"/>
              <w:rPr>
                <w:rFonts w:cs="Times New Roman"/>
              </w:rPr>
            </w:pPr>
          </w:p>
        </w:tc>
      </w:tr>
      <w:tr w:rsidR="003B09F5" w:rsidRPr="003B09F5" w14:paraId="26272326" w14:textId="77777777" w:rsidTr="006B1631">
        <w:tc>
          <w:tcPr>
            <w:tcW w:w="825" w:type="pct"/>
          </w:tcPr>
          <w:p w14:paraId="26272323" w14:textId="77777777" w:rsidR="001D584F" w:rsidRPr="003B09F5" w:rsidRDefault="001D584F">
            <w:pPr>
              <w:pStyle w:val="Compact"/>
              <w:rPr>
                <w:rFonts w:cs="Times New Roman"/>
              </w:rPr>
            </w:pPr>
          </w:p>
        </w:tc>
        <w:tc>
          <w:tcPr>
            <w:tcW w:w="2203" w:type="pct"/>
          </w:tcPr>
          <w:p w14:paraId="26272324" w14:textId="77777777" w:rsidR="001D584F" w:rsidRPr="003B09F5" w:rsidRDefault="005D6919">
            <w:pPr>
              <w:pStyle w:val="Compact"/>
              <w:jc w:val="center"/>
              <w:rPr>
                <w:rFonts w:cs="Times New Roman"/>
              </w:rPr>
            </w:pPr>
            <w:r w:rsidRPr="003B09F5">
              <w:rPr>
                <w:rFonts w:cs="Times New Roman"/>
              </w:rPr>
              <w:t>Mesovelidae (bug) last seen 2006</w:t>
            </w:r>
          </w:p>
        </w:tc>
        <w:tc>
          <w:tcPr>
            <w:tcW w:w="1972" w:type="pct"/>
          </w:tcPr>
          <w:p w14:paraId="26272325" w14:textId="77777777" w:rsidR="001D584F" w:rsidRPr="003B09F5" w:rsidRDefault="001D584F">
            <w:pPr>
              <w:pStyle w:val="Compact"/>
              <w:rPr>
                <w:rFonts w:cs="Times New Roman"/>
              </w:rPr>
            </w:pPr>
          </w:p>
        </w:tc>
      </w:tr>
      <w:tr w:rsidR="003B09F5" w:rsidRPr="003B09F5" w14:paraId="2627232E" w14:textId="77777777" w:rsidTr="006B1631">
        <w:tc>
          <w:tcPr>
            <w:tcW w:w="825" w:type="pct"/>
          </w:tcPr>
          <w:p w14:paraId="2627232B" w14:textId="77777777" w:rsidR="001D584F" w:rsidRPr="003B09F5" w:rsidRDefault="001D584F">
            <w:pPr>
              <w:pStyle w:val="Compact"/>
              <w:rPr>
                <w:rFonts w:cs="Times New Roman"/>
              </w:rPr>
            </w:pPr>
          </w:p>
        </w:tc>
        <w:tc>
          <w:tcPr>
            <w:tcW w:w="2203" w:type="pct"/>
          </w:tcPr>
          <w:p w14:paraId="2627232C" w14:textId="77777777" w:rsidR="001D584F" w:rsidRPr="003B09F5" w:rsidRDefault="005D6919">
            <w:pPr>
              <w:pStyle w:val="Compact"/>
              <w:jc w:val="center"/>
              <w:rPr>
                <w:rFonts w:cs="Times New Roman"/>
              </w:rPr>
            </w:pPr>
            <w:r w:rsidRPr="003B09F5">
              <w:rPr>
                <w:rFonts w:cs="Times New Roman"/>
              </w:rPr>
              <w:t>Dytiscidae (beetle) last seen 2014</w:t>
            </w:r>
          </w:p>
        </w:tc>
        <w:tc>
          <w:tcPr>
            <w:tcW w:w="1972" w:type="pct"/>
          </w:tcPr>
          <w:p w14:paraId="2627232D" w14:textId="77777777" w:rsidR="001D584F" w:rsidRPr="003B09F5" w:rsidRDefault="001D584F">
            <w:pPr>
              <w:pStyle w:val="Compact"/>
              <w:rPr>
                <w:rFonts w:cs="Times New Roman"/>
              </w:rPr>
            </w:pPr>
          </w:p>
        </w:tc>
      </w:tr>
      <w:tr w:rsidR="003B09F5" w:rsidRPr="003B09F5" w14:paraId="26272332" w14:textId="77777777" w:rsidTr="006B1631">
        <w:tc>
          <w:tcPr>
            <w:tcW w:w="825" w:type="pct"/>
          </w:tcPr>
          <w:p w14:paraId="2627232F" w14:textId="77777777" w:rsidR="001D584F" w:rsidRPr="003B09F5" w:rsidRDefault="001D584F">
            <w:pPr>
              <w:pStyle w:val="Compact"/>
              <w:rPr>
                <w:rFonts w:cs="Times New Roman"/>
              </w:rPr>
            </w:pPr>
          </w:p>
        </w:tc>
        <w:tc>
          <w:tcPr>
            <w:tcW w:w="2203" w:type="pct"/>
          </w:tcPr>
          <w:p w14:paraId="26272330" w14:textId="77777777" w:rsidR="001D584F" w:rsidRPr="003B09F5" w:rsidRDefault="005D6919">
            <w:pPr>
              <w:pStyle w:val="Compact"/>
              <w:jc w:val="center"/>
              <w:rPr>
                <w:rFonts w:cs="Times New Roman"/>
              </w:rPr>
            </w:pPr>
            <w:r w:rsidRPr="003B09F5">
              <w:rPr>
                <w:rFonts w:cs="Times New Roman"/>
              </w:rPr>
              <w:t>Macrothricidae (cladoceran) last seen 2013</w:t>
            </w:r>
          </w:p>
        </w:tc>
        <w:tc>
          <w:tcPr>
            <w:tcW w:w="1972" w:type="pct"/>
          </w:tcPr>
          <w:p w14:paraId="26272331" w14:textId="77777777" w:rsidR="001D584F" w:rsidRPr="003B09F5" w:rsidRDefault="001D584F">
            <w:pPr>
              <w:pStyle w:val="Compact"/>
              <w:rPr>
                <w:rFonts w:cs="Times New Roman"/>
              </w:rPr>
            </w:pPr>
          </w:p>
        </w:tc>
      </w:tr>
      <w:tr w:rsidR="003B09F5" w:rsidRPr="003B09F5" w14:paraId="26272336" w14:textId="77777777" w:rsidTr="006B1631">
        <w:tc>
          <w:tcPr>
            <w:tcW w:w="825" w:type="pct"/>
          </w:tcPr>
          <w:p w14:paraId="26272333" w14:textId="77777777" w:rsidR="001D584F" w:rsidRPr="003B09F5" w:rsidRDefault="005D6919">
            <w:pPr>
              <w:pStyle w:val="Compact"/>
              <w:jc w:val="center"/>
              <w:rPr>
                <w:rFonts w:cs="Times New Roman"/>
              </w:rPr>
            </w:pPr>
            <w:r w:rsidRPr="003B09F5">
              <w:rPr>
                <w:rFonts w:cs="Times New Roman"/>
              </w:rPr>
              <w:t>Loch McNess</w:t>
            </w:r>
          </w:p>
        </w:tc>
        <w:tc>
          <w:tcPr>
            <w:tcW w:w="2203" w:type="pct"/>
          </w:tcPr>
          <w:p w14:paraId="26272334" w14:textId="77777777" w:rsidR="001D584F" w:rsidRPr="003B09F5" w:rsidRDefault="005D6919">
            <w:pPr>
              <w:pStyle w:val="Compact"/>
              <w:jc w:val="center"/>
              <w:rPr>
                <w:rFonts w:cs="Times New Roman"/>
              </w:rPr>
            </w:pPr>
            <w:r w:rsidRPr="003B09F5">
              <w:rPr>
                <w:rFonts w:cs="Times New Roman"/>
              </w:rPr>
              <w:t>Limnesiidae (mite) last seen 2007</w:t>
            </w:r>
          </w:p>
        </w:tc>
        <w:tc>
          <w:tcPr>
            <w:tcW w:w="1972" w:type="pct"/>
          </w:tcPr>
          <w:p w14:paraId="26272335" w14:textId="77777777" w:rsidR="001D584F" w:rsidRPr="003B09F5" w:rsidRDefault="005D6919">
            <w:pPr>
              <w:pStyle w:val="Compact"/>
              <w:jc w:val="center"/>
              <w:rPr>
                <w:rFonts w:cs="Times New Roman"/>
              </w:rPr>
            </w:pPr>
            <w:r w:rsidRPr="003B09F5">
              <w:rPr>
                <w:rFonts w:cs="Times New Roman"/>
              </w:rPr>
              <w:t>Palaemonidae (shrimp) last seen 2010</w:t>
            </w:r>
          </w:p>
        </w:tc>
      </w:tr>
      <w:tr w:rsidR="003B09F5" w:rsidRPr="003B09F5" w14:paraId="2627233A" w14:textId="77777777" w:rsidTr="006B1631">
        <w:tc>
          <w:tcPr>
            <w:tcW w:w="825" w:type="pct"/>
          </w:tcPr>
          <w:p w14:paraId="26272337" w14:textId="77777777" w:rsidR="001D584F" w:rsidRPr="003B09F5" w:rsidRDefault="001D584F">
            <w:pPr>
              <w:pStyle w:val="Compact"/>
              <w:rPr>
                <w:rFonts w:cs="Times New Roman"/>
              </w:rPr>
            </w:pPr>
          </w:p>
        </w:tc>
        <w:tc>
          <w:tcPr>
            <w:tcW w:w="2203" w:type="pct"/>
          </w:tcPr>
          <w:p w14:paraId="26272338" w14:textId="77777777" w:rsidR="001D584F" w:rsidRPr="003B09F5" w:rsidRDefault="005D6919">
            <w:pPr>
              <w:pStyle w:val="Compact"/>
              <w:jc w:val="center"/>
              <w:rPr>
                <w:rFonts w:cs="Times New Roman"/>
              </w:rPr>
            </w:pPr>
            <w:r w:rsidRPr="003B09F5">
              <w:rPr>
                <w:rFonts w:cs="Times New Roman"/>
              </w:rPr>
              <w:t>Oxiidae (mite) last seen 2008</w:t>
            </w:r>
          </w:p>
        </w:tc>
        <w:tc>
          <w:tcPr>
            <w:tcW w:w="1972" w:type="pct"/>
          </w:tcPr>
          <w:p w14:paraId="26272339" w14:textId="77777777" w:rsidR="001D584F" w:rsidRPr="003B09F5" w:rsidRDefault="005D6919">
            <w:pPr>
              <w:pStyle w:val="Compact"/>
              <w:jc w:val="center"/>
              <w:rPr>
                <w:rFonts w:cs="Times New Roman"/>
              </w:rPr>
            </w:pPr>
            <w:r w:rsidRPr="003B09F5">
              <w:rPr>
                <w:rFonts w:cs="Times New Roman"/>
              </w:rPr>
              <w:t>Hydroptilidae (purse caddis) last seen 2014</w:t>
            </w:r>
          </w:p>
        </w:tc>
      </w:tr>
      <w:tr w:rsidR="003B09F5" w:rsidRPr="003B09F5" w14:paraId="2627233E" w14:textId="77777777" w:rsidTr="006B1631">
        <w:tc>
          <w:tcPr>
            <w:tcW w:w="825" w:type="pct"/>
          </w:tcPr>
          <w:p w14:paraId="2627233B" w14:textId="77777777" w:rsidR="001D584F" w:rsidRPr="003B09F5" w:rsidRDefault="001D584F">
            <w:pPr>
              <w:pStyle w:val="Compact"/>
              <w:rPr>
                <w:rFonts w:cs="Times New Roman"/>
              </w:rPr>
            </w:pPr>
          </w:p>
        </w:tc>
        <w:tc>
          <w:tcPr>
            <w:tcW w:w="2203" w:type="pct"/>
          </w:tcPr>
          <w:p w14:paraId="2627233C" w14:textId="77777777" w:rsidR="001D584F" w:rsidRPr="003B09F5" w:rsidRDefault="005D6919">
            <w:pPr>
              <w:pStyle w:val="Compact"/>
              <w:jc w:val="center"/>
              <w:rPr>
                <w:rFonts w:cs="Times New Roman"/>
              </w:rPr>
            </w:pPr>
            <w:r w:rsidRPr="003B09F5">
              <w:rPr>
                <w:rFonts w:cs="Times New Roman"/>
              </w:rPr>
              <w:t>Unioncolidae (mite) last seen 2006</w:t>
            </w:r>
          </w:p>
        </w:tc>
        <w:tc>
          <w:tcPr>
            <w:tcW w:w="1972" w:type="pct"/>
          </w:tcPr>
          <w:p w14:paraId="2627233D" w14:textId="77777777" w:rsidR="001D584F" w:rsidRPr="003B09F5" w:rsidRDefault="001D584F">
            <w:pPr>
              <w:pStyle w:val="Compact"/>
              <w:rPr>
                <w:rFonts w:cs="Times New Roman"/>
              </w:rPr>
            </w:pPr>
          </w:p>
        </w:tc>
      </w:tr>
      <w:tr w:rsidR="003B09F5" w:rsidRPr="003B09F5" w14:paraId="26272342" w14:textId="77777777" w:rsidTr="006B1631">
        <w:tc>
          <w:tcPr>
            <w:tcW w:w="825" w:type="pct"/>
          </w:tcPr>
          <w:p w14:paraId="2627233F" w14:textId="77777777" w:rsidR="001D584F" w:rsidRPr="003B09F5" w:rsidRDefault="001D584F">
            <w:pPr>
              <w:pStyle w:val="Compact"/>
              <w:rPr>
                <w:rFonts w:cs="Times New Roman"/>
              </w:rPr>
            </w:pPr>
          </w:p>
        </w:tc>
        <w:tc>
          <w:tcPr>
            <w:tcW w:w="2203" w:type="pct"/>
          </w:tcPr>
          <w:p w14:paraId="26272340" w14:textId="77777777" w:rsidR="001D584F" w:rsidRPr="003B09F5" w:rsidRDefault="005D6919">
            <w:pPr>
              <w:pStyle w:val="Compact"/>
              <w:jc w:val="center"/>
              <w:rPr>
                <w:rFonts w:cs="Times New Roman"/>
              </w:rPr>
            </w:pPr>
            <w:r w:rsidRPr="003B09F5">
              <w:rPr>
                <w:rFonts w:cs="Times New Roman"/>
              </w:rPr>
              <w:t>Parastacidae (crayfish) last seen 2003</w:t>
            </w:r>
          </w:p>
        </w:tc>
        <w:tc>
          <w:tcPr>
            <w:tcW w:w="1972" w:type="pct"/>
          </w:tcPr>
          <w:p w14:paraId="26272341" w14:textId="77777777" w:rsidR="001D584F" w:rsidRPr="003B09F5" w:rsidRDefault="001D584F">
            <w:pPr>
              <w:pStyle w:val="Compact"/>
              <w:rPr>
                <w:rFonts w:cs="Times New Roman"/>
              </w:rPr>
            </w:pPr>
          </w:p>
        </w:tc>
      </w:tr>
      <w:tr w:rsidR="003B09F5" w:rsidRPr="003B09F5" w14:paraId="26272346" w14:textId="77777777" w:rsidTr="006B1631">
        <w:tc>
          <w:tcPr>
            <w:tcW w:w="825" w:type="pct"/>
          </w:tcPr>
          <w:p w14:paraId="26272343" w14:textId="77777777" w:rsidR="001D584F" w:rsidRPr="003B09F5" w:rsidRDefault="001D584F">
            <w:pPr>
              <w:pStyle w:val="Compact"/>
              <w:rPr>
                <w:rFonts w:cs="Times New Roman"/>
              </w:rPr>
            </w:pPr>
          </w:p>
        </w:tc>
        <w:tc>
          <w:tcPr>
            <w:tcW w:w="2203" w:type="pct"/>
          </w:tcPr>
          <w:p w14:paraId="26272344" w14:textId="77777777" w:rsidR="001D584F" w:rsidRPr="003B09F5" w:rsidRDefault="005D6919">
            <w:pPr>
              <w:pStyle w:val="Compact"/>
              <w:jc w:val="center"/>
              <w:rPr>
                <w:rFonts w:cs="Times New Roman"/>
              </w:rPr>
            </w:pPr>
            <w:r w:rsidRPr="003B09F5">
              <w:rPr>
                <w:rFonts w:cs="Times New Roman"/>
              </w:rPr>
              <w:t>Caenidae (mayfly) last seen 2010</w:t>
            </w:r>
          </w:p>
        </w:tc>
        <w:tc>
          <w:tcPr>
            <w:tcW w:w="1972" w:type="pct"/>
          </w:tcPr>
          <w:p w14:paraId="26272345" w14:textId="77777777" w:rsidR="001D584F" w:rsidRPr="003B09F5" w:rsidRDefault="001D584F">
            <w:pPr>
              <w:pStyle w:val="Compact"/>
              <w:rPr>
                <w:rFonts w:cs="Times New Roman"/>
              </w:rPr>
            </w:pPr>
          </w:p>
        </w:tc>
      </w:tr>
      <w:tr w:rsidR="003B09F5" w:rsidRPr="003B09F5" w14:paraId="2627234A" w14:textId="77777777" w:rsidTr="006B1631">
        <w:tc>
          <w:tcPr>
            <w:tcW w:w="825" w:type="pct"/>
          </w:tcPr>
          <w:p w14:paraId="26272347" w14:textId="77777777" w:rsidR="001D584F" w:rsidRPr="003B09F5" w:rsidRDefault="001D584F">
            <w:pPr>
              <w:pStyle w:val="Compact"/>
              <w:rPr>
                <w:rFonts w:cs="Times New Roman"/>
              </w:rPr>
            </w:pPr>
          </w:p>
        </w:tc>
        <w:tc>
          <w:tcPr>
            <w:tcW w:w="2203" w:type="pct"/>
          </w:tcPr>
          <w:p w14:paraId="26272348" w14:textId="77777777" w:rsidR="001D584F" w:rsidRPr="003B09F5" w:rsidRDefault="005D6919">
            <w:pPr>
              <w:pStyle w:val="Compact"/>
              <w:jc w:val="center"/>
              <w:rPr>
                <w:rFonts w:cs="Times New Roman"/>
              </w:rPr>
            </w:pPr>
            <w:r w:rsidRPr="003B09F5">
              <w:rPr>
                <w:rFonts w:cs="Times New Roman"/>
              </w:rPr>
              <w:t>Simuliidae (blackfly) last seen 2003</w:t>
            </w:r>
          </w:p>
        </w:tc>
        <w:tc>
          <w:tcPr>
            <w:tcW w:w="1972" w:type="pct"/>
          </w:tcPr>
          <w:p w14:paraId="26272349" w14:textId="77777777" w:rsidR="001D584F" w:rsidRPr="003B09F5" w:rsidRDefault="001D584F">
            <w:pPr>
              <w:pStyle w:val="Compact"/>
              <w:rPr>
                <w:rFonts w:cs="Times New Roman"/>
              </w:rPr>
            </w:pPr>
          </w:p>
        </w:tc>
      </w:tr>
      <w:tr w:rsidR="003B09F5" w:rsidRPr="003B09F5" w14:paraId="2627234E" w14:textId="77777777" w:rsidTr="006B1631">
        <w:tc>
          <w:tcPr>
            <w:tcW w:w="825" w:type="pct"/>
          </w:tcPr>
          <w:p w14:paraId="2627234B" w14:textId="77777777" w:rsidR="001D584F" w:rsidRPr="003B09F5" w:rsidRDefault="001D584F">
            <w:pPr>
              <w:pStyle w:val="Compact"/>
              <w:rPr>
                <w:rFonts w:cs="Times New Roman"/>
              </w:rPr>
            </w:pPr>
          </w:p>
        </w:tc>
        <w:tc>
          <w:tcPr>
            <w:tcW w:w="2203" w:type="pct"/>
          </w:tcPr>
          <w:p w14:paraId="2627234C" w14:textId="77777777" w:rsidR="001D584F" w:rsidRPr="003B09F5" w:rsidRDefault="005D6919">
            <w:pPr>
              <w:pStyle w:val="Compact"/>
              <w:jc w:val="center"/>
              <w:rPr>
                <w:rFonts w:cs="Times New Roman"/>
              </w:rPr>
            </w:pPr>
            <w:r w:rsidRPr="003B09F5">
              <w:rPr>
                <w:rFonts w:cs="Times New Roman"/>
              </w:rPr>
              <w:t>Calanoida (zoopl.) last seen 2009</w:t>
            </w:r>
          </w:p>
        </w:tc>
        <w:tc>
          <w:tcPr>
            <w:tcW w:w="1972" w:type="pct"/>
          </w:tcPr>
          <w:p w14:paraId="2627234D" w14:textId="77777777" w:rsidR="001D584F" w:rsidRPr="003B09F5" w:rsidRDefault="001D584F">
            <w:pPr>
              <w:pStyle w:val="Compact"/>
              <w:rPr>
                <w:rFonts w:cs="Times New Roman"/>
              </w:rPr>
            </w:pPr>
          </w:p>
        </w:tc>
      </w:tr>
      <w:tr w:rsidR="003B09F5" w:rsidRPr="003B09F5" w14:paraId="26272352" w14:textId="77777777" w:rsidTr="006B1631">
        <w:tc>
          <w:tcPr>
            <w:tcW w:w="825" w:type="pct"/>
          </w:tcPr>
          <w:p w14:paraId="2627234F" w14:textId="77777777" w:rsidR="001D584F" w:rsidRPr="003B09F5" w:rsidRDefault="001D584F">
            <w:pPr>
              <w:pStyle w:val="Compact"/>
              <w:rPr>
                <w:rFonts w:cs="Times New Roman"/>
              </w:rPr>
            </w:pPr>
          </w:p>
        </w:tc>
        <w:tc>
          <w:tcPr>
            <w:tcW w:w="2203" w:type="pct"/>
          </w:tcPr>
          <w:p w14:paraId="26272350" w14:textId="77777777" w:rsidR="001D584F" w:rsidRPr="003B09F5" w:rsidRDefault="005D6919">
            <w:pPr>
              <w:pStyle w:val="Compact"/>
              <w:jc w:val="center"/>
              <w:rPr>
                <w:rFonts w:cs="Times New Roman"/>
              </w:rPr>
            </w:pPr>
            <w:r w:rsidRPr="003B09F5">
              <w:rPr>
                <w:rFonts w:cs="Times New Roman"/>
              </w:rPr>
              <w:t>Macrothricidae (cladoceran) last seen 2007</w:t>
            </w:r>
          </w:p>
        </w:tc>
        <w:tc>
          <w:tcPr>
            <w:tcW w:w="1972" w:type="pct"/>
          </w:tcPr>
          <w:p w14:paraId="26272351" w14:textId="77777777" w:rsidR="001D584F" w:rsidRPr="003B09F5" w:rsidRDefault="001D584F">
            <w:pPr>
              <w:pStyle w:val="Compact"/>
              <w:rPr>
                <w:rFonts w:cs="Times New Roman"/>
              </w:rPr>
            </w:pPr>
          </w:p>
        </w:tc>
      </w:tr>
    </w:tbl>
    <w:p w14:paraId="39C8BFFB" w14:textId="64CC9A56" w:rsidR="00590956" w:rsidRPr="003B09F5" w:rsidRDefault="00590956">
      <w:pPr>
        <w:rPr>
          <w:rFonts w:ascii="Times New Roman" w:eastAsiaTheme="majorEastAsia" w:hAnsi="Times New Roman" w:cs="Times New Roman"/>
          <w:b/>
          <w:bCs/>
          <w:sz w:val="32"/>
          <w:szCs w:val="32"/>
        </w:rPr>
      </w:pPr>
      <w:bookmarkStart w:id="259" w:name="summary"/>
    </w:p>
    <w:p w14:paraId="0ECAA890" w14:textId="77777777" w:rsidR="00590956" w:rsidRPr="003B09F5" w:rsidRDefault="00590956">
      <w:pPr>
        <w:rPr>
          <w:rFonts w:ascii="Times New Roman" w:eastAsiaTheme="majorEastAsia" w:hAnsi="Times New Roman" w:cs="Times New Roman"/>
          <w:b/>
          <w:bCs/>
          <w:sz w:val="32"/>
          <w:szCs w:val="32"/>
        </w:rPr>
      </w:pPr>
      <w:r w:rsidRPr="003B09F5">
        <w:rPr>
          <w:rFonts w:ascii="Times New Roman" w:hAnsi="Times New Roman" w:cs="Times New Roman"/>
        </w:rPr>
        <w:br w:type="page"/>
      </w:r>
    </w:p>
    <w:p w14:paraId="26272353" w14:textId="6579DAC5" w:rsidR="001D584F" w:rsidRPr="003B09F5" w:rsidRDefault="005D6919">
      <w:pPr>
        <w:pStyle w:val="Heading1"/>
        <w:rPr>
          <w:rFonts w:cs="Times New Roman"/>
        </w:rPr>
      </w:pPr>
      <w:bookmarkStart w:id="260" w:name="_Toc29410642"/>
      <w:r w:rsidRPr="003B09F5">
        <w:rPr>
          <w:rFonts w:cs="Times New Roman"/>
        </w:rPr>
        <w:lastRenderedPageBreak/>
        <w:t>Summary</w:t>
      </w:r>
      <w:bookmarkEnd w:id="259"/>
      <w:bookmarkEnd w:id="260"/>
    </w:p>
    <w:p w14:paraId="26272355" w14:textId="0244381B" w:rsidR="001D584F" w:rsidRDefault="005D6919" w:rsidP="00957A15">
      <w:pPr>
        <w:pStyle w:val="Heading2"/>
        <w:rPr>
          <w:rFonts w:cs="Times New Roman"/>
        </w:rPr>
      </w:pPr>
      <w:bookmarkStart w:id="261" w:name="overview"/>
      <w:bookmarkStart w:id="262" w:name="_Toc29410643"/>
      <w:r w:rsidRPr="003B09F5">
        <w:rPr>
          <w:rFonts w:cs="Times New Roman"/>
        </w:rPr>
        <w:t>Overview</w:t>
      </w:r>
      <w:bookmarkEnd w:id="261"/>
      <w:bookmarkEnd w:id="262"/>
    </w:p>
    <w:p w14:paraId="0E290F58" w14:textId="3EAEC97D" w:rsidR="00957A15" w:rsidRDefault="00957A15" w:rsidP="00957A15">
      <w:pPr>
        <w:pStyle w:val="BodyText"/>
      </w:pPr>
      <w:r>
        <w:t>Summary table (</w:t>
      </w:r>
      <w:r>
        <w:fldChar w:fldCharType="begin"/>
      </w:r>
      <w:r>
        <w:instrText xml:space="preserve"> REF _Ref26196415 \h </w:instrText>
      </w:r>
      <w:r>
        <w:fldChar w:fldCharType="separate"/>
      </w:r>
      <w:r w:rsidR="00E3659C" w:rsidRPr="003B09F5">
        <w:rPr>
          <w:rFonts w:cs="Times New Roman"/>
        </w:rPr>
        <w:t xml:space="preserve">Table </w:t>
      </w:r>
      <w:r w:rsidR="00E3659C">
        <w:rPr>
          <w:rFonts w:cs="Times New Roman"/>
          <w:noProof/>
        </w:rPr>
        <w:t>41</w:t>
      </w:r>
      <w:r>
        <w:fldChar w:fldCharType="end"/>
      </w:r>
      <w:r>
        <w:t>)</w:t>
      </w:r>
    </w:p>
    <w:p w14:paraId="23E666F2" w14:textId="77777777" w:rsidR="00957A15" w:rsidRPr="00957A15" w:rsidRDefault="00957A15" w:rsidP="00957A15">
      <w:pPr>
        <w:pStyle w:val="BodyText"/>
      </w:pPr>
    </w:p>
    <w:p w14:paraId="71A3B46B" w14:textId="77777777" w:rsidR="00F87EBE" w:rsidRDefault="00F87EBE" w:rsidP="00D63BE4">
      <w:pPr>
        <w:pStyle w:val="TableCaption"/>
        <w:rPr>
          <w:rFonts w:ascii="Times New Roman" w:hAnsi="Times New Roman" w:cs="Times New Roman"/>
        </w:rPr>
        <w:sectPr w:rsidR="00F87EBE">
          <w:pgSz w:w="12240" w:h="15840"/>
          <w:pgMar w:top="1440" w:right="1440" w:bottom="1440" w:left="1440" w:header="720" w:footer="720" w:gutter="0"/>
          <w:cols w:space="720"/>
        </w:sectPr>
      </w:pPr>
      <w:bookmarkStart w:id="263" w:name="_Ref25922576"/>
    </w:p>
    <w:p w14:paraId="71EDDF37" w14:textId="7981A863" w:rsidR="00D63BE4" w:rsidRPr="003B09F5" w:rsidRDefault="00D63BE4" w:rsidP="00D63BE4">
      <w:pPr>
        <w:pStyle w:val="TableCaption"/>
        <w:rPr>
          <w:rFonts w:ascii="Times New Roman" w:hAnsi="Times New Roman" w:cs="Times New Roman"/>
        </w:rPr>
      </w:pPr>
      <w:bookmarkStart w:id="264" w:name="_Ref26196415"/>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E3659C">
        <w:rPr>
          <w:rFonts w:ascii="Times New Roman" w:hAnsi="Times New Roman" w:cs="Times New Roman"/>
          <w:noProof/>
        </w:rPr>
        <w:t>41</w:t>
      </w:r>
      <w:r w:rsidRPr="003B09F5">
        <w:rPr>
          <w:rFonts w:ascii="Times New Roman" w:hAnsi="Times New Roman" w:cs="Times New Roman"/>
        </w:rPr>
        <w:fldChar w:fldCharType="end"/>
      </w:r>
      <w:bookmarkEnd w:id="263"/>
      <w:bookmarkEnd w:id="264"/>
      <w:r w:rsidRPr="003B09F5">
        <w:rPr>
          <w:rFonts w:ascii="Times New Roman" w:hAnsi="Times New Roman" w:cs="Times New Roman"/>
        </w:rPr>
        <w:t xml:space="preserve"> Summary of ecological consequences of revised thresholds in terms of compliance of stated site values and site management objectives at wetlands on Gnangara </w:t>
      </w:r>
      <w:r w:rsidR="007A684E" w:rsidRPr="003B09F5">
        <w:rPr>
          <w:rFonts w:cs="Times New Roman"/>
        </w:rPr>
        <w:t>Groundwater System</w:t>
      </w:r>
      <w:r w:rsidRPr="003B09F5">
        <w:rPr>
          <w:rFonts w:ascii="Times New Roman" w:hAnsi="Times New Roman" w:cs="Times New Roman"/>
        </w:rPr>
        <w:t>.</w:t>
      </w:r>
    </w:p>
    <w:tbl>
      <w:tblPr>
        <w:tblStyle w:val="Table"/>
        <w:tblW w:w="5000" w:type="pct"/>
        <w:tblLook w:val="07E0" w:firstRow="1" w:lastRow="1" w:firstColumn="1" w:lastColumn="1" w:noHBand="1" w:noVBand="1"/>
      </w:tblPr>
      <w:tblGrid>
        <w:gridCol w:w="1586"/>
        <w:gridCol w:w="1449"/>
        <w:gridCol w:w="1481"/>
        <w:gridCol w:w="8444"/>
      </w:tblGrid>
      <w:tr w:rsidR="003B09F5" w:rsidRPr="003B09F5" w14:paraId="2627235B" w14:textId="77777777">
        <w:tc>
          <w:tcPr>
            <w:tcW w:w="0" w:type="auto"/>
            <w:tcBorders>
              <w:bottom w:val="single" w:sz="0" w:space="0" w:color="auto"/>
            </w:tcBorders>
            <w:vAlign w:val="bottom"/>
          </w:tcPr>
          <w:p w14:paraId="26272357" w14:textId="77777777" w:rsidR="001D584F" w:rsidRPr="003B09F5" w:rsidRDefault="005D6919">
            <w:pPr>
              <w:pStyle w:val="Compact"/>
              <w:rPr>
                <w:rFonts w:cs="Times New Roman"/>
              </w:rPr>
            </w:pPr>
            <w:r w:rsidRPr="003B09F5">
              <w:rPr>
                <w:rFonts w:cs="Times New Roman"/>
              </w:rPr>
              <w:t>Wetland</w:t>
            </w:r>
          </w:p>
        </w:tc>
        <w:tc>
          <w:tcPr>
            <w:tcW w:w="0" w:type="auto"/>
            <w:tcBorders>
              <w:bottom w:val="single" w:sz="0" w:space="0" w:color="auto"/>
            </w:tcBorders>
            <w:vAlign w:val="bottom"/>
          </w:tcPr>
          <w:p w14:paraId="26272358" w14:textId="77777777" w:rsidR="001D584F" w:rsidRPr="003B09F5" w:rsidRDefault="005D6919">
            <w:pPr>
              <w:pStyle w:val="Compact"/>
              <w:jc w:val="center"/>
              <w:rPr>
                <w:rFonts w:cs="Times New Roman"/>
              </w:rPr>
            </w:pPr>
            <w:r w:rsidRPr="003B09F5">
              <w:rPr>
                <w:rFonts w:cs="Times New Roman"/>
              </w:rPr>
              <w:t>Current Threshold (mAHD)</w:t>
            </w:r>
          </w:p>
        </w:tc>
        <w:tc>
          <w:tcPr>
            <w:tcW w:w="0" w:type="auto"/>
            <w:tcBorders>
              <w:bottom w:val="single" w:sz="0" w:space="0" w:color="auto"/>
            </w:tcBorders>
            <w:vAlign w:val="bottom"/>
          </w:tcPr>
          <w:p w14:paraId="26272359" w14:textId="77777777" w:rsidR="001D584F" w:rsidRPr="003B09F5" w:rsidRDefault="005D6919">
            <w:pPr>
              <w:pStyle w:val="Compact"/>
              <w:jc w:val="center"/>
              <w:rPr>
                <w:rFonts w:cs="Times New Roman"/>
              </w:rPr>
            </w:pPr>
            <w:r w:rsidRPr="003B09F5">
              <w:rPr>
                <w:rFonts w:cs="Times New Roman"/>
              </w:rPr>
              <w:t>Proposed Threshold (mAHD)</w:t>
            </w:r>
          </w:p>
        </w:tc>
        <w:tc>
          <w:tcPr>
            <w:tcW w:w="0" w:type="auto"/>
            <w:tcBorders>
              <w:bottom w:val="single" w:sz="0" w:space="0" w:color="auto"/>
            </w:tcBorders>
            <w:vAlign w:val="bottom"/>
          </w:tcPr>
          <w:p w14:paraId="2627235A" w14:textId="77777777" w:rsidR="001D584F" w:rsidRPr="003B09F5" w:rsidRDefault="005D6919">
            <w:pPr>
              <w:pStyle w:val="Compact"/>
              <w:rPr>
                <w:rFonts w:cs="Times New Roman"/>
              </w:rPr>
            </w:pPr>
            <w:r w:rsidRPr="003B09F5">
              <w:rPr>
                <w:rFonts w:cs="Times New Roman"/>
              </w:rPr>
              <w:t>Ecological consequences</w:t>
            </w:r>
          </w:p>
        </w:tc>
      </w:tr>
      <w:tr w:rsidR="003B09F5" w:rsidRPr="003B09F5" w14:paraId="26272360" w14:textId="77777777">
        <w:tc>
          <w:tcPr>
            <w:tcW w:w="0" w:type="auto"/>
          </w:tcPr>
          <w:p w14:paraId="2627235C" w14:textId="77777777" w:rsidR="001D584F" w:rsidRPr="003B09F5" w:rsidRDefault="005D6919">
            <w:pPr>
              <w:pStyle w:val="Compact"/>
              <w:rPr>
                <w:rFonts w:cs="Times New Roman"/>
              </w:rPr>
            </w:pPr>
            <w:r w:rsidRPr="003B09F5">
              <w:rPr>
                <w:rFonts w:cs="Times New Roman"/>
              </w:rPr>
              <w:t>Lake Goollelal</w:t>
            </w:r>
          </w:p>
        </w:tc>
        <w:tc>
          <w:tcPr>
            <w:tcW w:w="0" w:type="auto"/>
          </w:tcPr>
          <w:p w14:paraId="2627235D" w14:textId="77777777" w:rsidR="001D584F" w:rsidRPr="003B09F5" w:rsidRDefault="005D6919">
            <w:pPr>
              <w:pStyle w:val="Compact"/>
              <w:jc w:val="center"/>
              <w:rPr>
                <w:rFonts w:cs="Times New Roman"/>
              </w:rPr>
            </w:pPr>
            <w:r w:rsidRPr="003B09F5">
              <w:rPr>
                <w:rFonts w:cs="Times New Roman"/>
              </w:rPr>
              <w:t>26.0</w:t>
            </w:r>
          </w:p>
        </w:tc>
        <w:tc>
          <w:tcPr>
            <w:tcW w:w="0" w:type="auto"/>
          </w:tcPr>
          <w:p w14:paraId="2627235E" w14:textId="77777777" w:rsidR="001D584F" w:rsidRPr="003B09F5" w:rsidRDefault="005D6919">
            <w:pPr>
              <w:pStyle w:val="Compact"/>
              <w:jc w:val="center"/>
              <w:rPr>
                <w:rFonts w:cs="Times New Roman"/>
              </w:rPr>
            </w:pPr>
            <w:r w:rsidRPr="003B09F5">
              <w:rPr>
                <w:rFonts w:cs="Times New Roman"/>
              </w:rPr>
              <w:t>26.4</w:t>
            </w:r>
          </w:p>
        </w:tc>
        <w:tc>
          <w:tcPr>
            <w:tcW w:w="0" w:type="auto"/>
          </w:tcPr>
          <w:p w14:paraId="2627235F" w14:textId="77777777" w:rsidR="001D584F" w:rsidRPr="003B09F5" w:rsidRDefault="005D6919">
            <w:pPr>
              <w:pStyle w:val="Compact"/>
              <w:rPr>
                <w:rFonts w:cs="Times New Roman"/>
              </w:rPr>
            </w:pPr>
            <w:r w:rsidRPr="003B09F5">
              <w:rPr>
                <w:rFonts w:cs="Times New Roman"/>
              </w:rPr>
              <w:t>The lake will remain permanently inundated at similar levels as present. Fringing vegetation will persist and provide habitat for the current diversity of aquatic invertebrates. The site will continue acting as a drought refuge for water birds and provide important habitat to important native fish species.</w:t>
            </w:r>
          </w:p>
        </w:tc>
      </w:tr>
      <w:tr w:rsidR="003B09F5" w:rsidRPr="003B09F5" w14:paraId="26272365" w14:textId="77777777">
        <w:tc>
          <w:tcPr>
            <w:tcW w:w="0" w:type="auto"/>
          </w:tcPr>
          <w:p w14:paraId="26272361" w14:textId="77777777" w:rsidR="001D584F" w:rsidRPr="003B09F5" w:rsidRDefault="005D6919">
            <w:pPr>
              <w:pStyle w:val="Compact"/>
              <w:rPr>
                <w:rFonts w:cs="Times New Roman"/>
              </w:rPr>
            </w:pPr>
            <w:r w:rsidRPr="003B09F5">
              <w:rPr>
                <w:rFonts w:cs="Times New Roman"/>
              </w:rPr>
              <w:t>Loch McNess</w:t>
            </w:r>
          </w:p>
        </w:tc>
        <w:tc>
          <w:tcPr>
            <w:tcW w:w="0" w:type="auto"/>
          </w:tcPr>
          <w:p w14:paraId="26272362" w14:textId="77777777" w:rsidR="001D584F" w:rsidRPr="003B09F5" w:rsidRDefault="005D6919">
            <w:pPr>
              <w:pStyle w:val="Compact"/>
              <w:jc w:val="center"/>
              <w:rPr>
                <w:rFonts w:cs="Times New Roman"/>
              </w:rPr>
            </w:pPr>
            <w:r w:rsidRPr="003B09F5">
              <w:rPr>
                <w:rFonts w:cs="Times New Roman"/>
              </w:rPr>
              <w:t>6.95</w:t>
            </w:r>
          </w:p>
        </w:tc>
        <w:tc>
          <w:tcPr>
            <w:tcW w:w="0" w:type="auto"/>
          </w:tcPr>
          <w:p w14:paraId="26272363" w14:textId="77777777" w:rsidR="001D584F" w:rsidRPr="003B09F5" w:rsidRDefault="005D6919">
            <w:pPr>
              <w:pStyle w:val="Compact"/>
              <w:jc w:val="center"/>
              <w:rPr>
                <w:rFonts w:cs="Times New Roman"/>
              </w:rPr>
            </w:pPr>
            <w:r w:rsidRPr="003B09F5">
              <w:rPr>
                <w:rFonts w:cs="Times New Roman"/>
              </w:rPr>
              <w:t>6.20</w:t>
            </w:r>
          </w:p>
        </w:tc>
        <w:tc>
          <w:tcPr>
            <w:tcW w:w="0" w:type="auto"/>
          </w:tcPr>
          <w:p w14:paraId="26272364" w14:textId="77777777" w:rsidR="001D584F" w:rsidRPr="003B09F5" w:rsidRDefault="005D6919">
            <w:pPr>
              <w:pStyle w:val="Compact"/>
              <w:rPr>
                <w:rFonts w:cs="Times New Roman"/>
              </w:rPr>
            </w:pPr>
            <w:r w:rsidRPr="003B09F5">
              <w:rPr>
                <w:rFonts w:cs="Times New Roman"/>
              </w:rPr>
              <w:t xml:space="preserve">Declines in groundwater have caused major shifts in vegetation and aquatic invertebrate communities. In particular, the unique assemblage of macroinvertebrates present within the lake has been replaced by common taxa and nuisance species. Declining water levels have also caused the disappearance of </w:t>
            </w:r>
            <w:r w:rsidRPr="003B09F5">
              <w:rPr>
                <w:rFonts w:cs="Times New Roman"/>
                <w:i/>
              </w:rPr>
              <w:t>B. articulata</w:t>
            </w:r>
            <w:r w:rsidRPr="003B09F5">
              <w:rPr>
                <w:rFonts w:cs="Times New Roman"/>
              </w:rPr>
              <w:t>, an important fringing macrophyte. Declining water levels have also caused significant increases in nutrient levels and sustained low water levels are likely to have serious consequences for an important population of Rakal</w:t>
            </w:r>
            <w:commentRangeStart w:id="265"/>
            <w:r w:rsidRPr="003B09F5">
              <w:rPr>
                <w:rFonts w:cs="Times New Roman"/>
              </w:rPr>
              <w:t>i. Under the revised abstraction plans, these ecological shifts are likely to persist into the future and typical characteristics and ecological processes once a feature of the system before the 2003 water level decline will not return.</w:t>
            </w:r>
            <w:commentRangeEnd w:id="265"/>
            <w:r w:rsidR="00AB2ACC">
              <w:rPr>
                <w:rStyle w:val="CommentReference"/>
                <w:rFonts w:asciiTheme="minorHAnsi" w:hAnsiTheme="minorHAnsi"/>
              </w:rPr>
              <w:commentReference w:id="265"/>
            </w:r>
          </w:p>
        </w:tc>
      </w:tr>
      <w:tr w:rsidR="003B09F5" w:rsidRPr="003B09F5" w14:paraId="2627236A" w14:textId="77777777">
        <w:tc>
          <w:tcPr>
            <w:tcW w:w="0" w:type="auto"/>
          </w:tcPr>
          <w:p w14:paraId="26272366" w14:textId="77777777" w:rsidR="001D584F" w:rsidRPr="003B09F5" w:rsidRDefault="005D6919">
            <w:pPr>
              <w:pStyle w:val="Compact"/>
              <w:rPr>
                <w:rFonts w:cs="Times New Roman"/>
              </w:rPr>
            </w:pPr>
            <w:r w:rsidRPr="003B09F5">
              <w:rPr>
                <w:rFonts w:cs="Times New Roman"/>
              </w:rPr>
              <w:t>Lake Yonderup</w:t>
            </w:r>
          </w:p>
        </w:tc>
        <w:tc>
          <w:tcPr>
            <w:tcW w:w="0" w:type="auto"/>
          </w:tcPr>
          <w:p w14:paraId="26272367" w14:textId="77777777" w:rsidR="001D584F" w:rsidRPr="003B09F5" w:rsidRDefault="005D6919">
            <w:pPr>
              <w:pStyle w:val="Compact"/>
              <w:jc w:val="center"/>
              <w:rPr>
                <w:rFonts w:cs="Times New Roman"/>
              </w:rPr>
            </w:pPr>
            <w:r w:rsidRPr="003B09F5">
              <w:rPr>
                <w:rFonts w:cs="Times New Roman"/>
              </w:rPr>
              <w:t>5.9</w:t>
            </w:r>
          </w:p>
        </w:tc>
        <w:tc>
          <w:tcPr>
            <w:tcW w:w="0" w:type="auto"/>
          </w:tcPr>
          <w:p w14:paraId="26272368" w14:textId="77777777" w:rsidR="001D584F" w:rsidRPr="003B09F5" w:rsidRDefault="005D6919">
            <w:pPr>
              <w:pStyle w:val="Compact"/>
              <w:jc w:val="center"/>
              <w:rPr>
                <w:rFonts w:cs="Times New Roman"/>
              </w:rPr>
            </w:pPr>
            <w:r w:rsidRPr="003B09F5">
              <w:rPr>
                <w:rFonts w:cs="Times New Roman"/>
              </w:rPr>
              <w:t>5.7</w:t>
            </w:r>
          </w:p>
        </w:tc>
        <w:tc>
          <w:tcPr>
            <w:tcW w:w="0" w:type="auto"/>
          </w:tcPr>
          <w:p w14:paraId="26272369" w14:textId="3B71E9C6" w:rsidR="001D584F" w:rsidRPr="003B09F5" w:rsidRDefault="005D6919">
            <w:pPr>
              <w:pStyle w:val="Compact"/>
              <w:rPr>
                <w:rFonts w:cs="Times New Roman"/>
              </w:rPr>
            </w:pPr>
            <w:r w:rsidRPr="003B09F5">
              <w:rPr>
                <w:rFonts w:cs="Times New Roman"/>
              </w:rPr>
              <w:t>The stable hydrological regime is not likely to return to this wetland if the wetland remains non-compliant with the current ministerial threshold. Nonetheless, the aquatic macroinvertebrate community has remained relatively stable in composition, a feature likely to persist if further declines do not occur. Further declines in water level before 20</w:t>
            </w:r>
            <w:r w:rsidR="00092BDE">
              <w:rPr>
                <w:rFonts w:cs="Times New Roman"/>
              </w:rPr>
              <w:t>30</w:t>
            </w:r>
            <w:r w:rsidRPr="003B09F5">
              <w:rPr>
                <w:rFonts w:cs="Times New Roman"/>
              </w:rPr>
              <w:t xml:space="preserve"> may cause significant changes in water quality, especially nitrogen levels, which may impact aquatic invertebrate communities before the revised thresholds are applicable. Higher water levels than current (approximate minimum levels of 5.5 mAHD) may have beneficial effects for surrounding </w:t>
            </w:r>
            <w:r w:rsidRPr="003B09F5">
              <w:rPr>
                <w:rFonts w:cs="Times New Roman"/>
                <w:i/>
              </w:rPr>
              <w:t>Banksia</w:t>
            </w:r>
            <w:r w:rsidRPr="003B09F5">
              <w:rPr>
                <w:rFonts w:cs="Times New Roman"/>
              </w:rPr>
              <w:t xml:space="preserve"> woodland and fringing vegetation.</w:t>
            </w:r>
          </w:p>
        </w:tc>
      </w:tr>
      <w:tr w:rsidR="003B09F5" w:rsidRPr="003B09F5" w14:paraId="2627236F" w14:textId="77777777">
        <w:tc>
          <w:tcPr>
            <w:tcW w:w="0" w:type="auto"/>
          </w:tcPr>
          <w:p w14:paraId="2627236B" w14:textId="77777777" w:rsidR="001D584F" w:rsidRPr="003B09F5" w:rsidRDefault="005D6919">
            <w:pPr>
              <w:pStyle w:val="Compact"/>
              <w:rPr>
                <w:rFonts w:cs="Times New Roman"/>
              </w:rPr>
            </w:pPr>
            <w:r w:rsidRPr="003B09F5">
              <w:rPr>
                <w:rFonts w:cs="Times New Roman"/>
              </w:rPr>
              <w:t>Lake Joondalup</w:t>
            </w:r>
          </w:p>
        </w:tc>
        <w:tc>
          <w:tcPr>
            <w:tcW w:w="0" w:type="auto"/>
          </w:tcPr>
          <w:p w14:paraId="2627236C" w14:textId="77777777" w:rsidR="001D584F" w:rsidRPr="003B09F5" w:rsidRDefault="005D6919">
            <w:pPr>
              <w:pStyle w:val="Compact"/>
              <w:jc w:val="center"/>
              <w:rPr>
                <w:rFonts w:cs="Times New Roman"/>
              </w:rPr>
            </w:pPr>
            <w:r w:rsidRPr="003B09F5">
              <w:rPr>
                <w:rFonts w:cs="Times New Roman"/>
              </w:rPr>
              <w:t>15.8</w:t>
            </w:r>
          </w:p>
        </w:tc>
        <w:tc>
          <w:tcPr>
            <w:tcW w:w="0" w:type="auto"/>
          </w:tcPr>
          <w:p w14:paraId="2627236D" w14:textId="77777777" w:rsidR="001D584F" w:rsidRPr="003B09F5" w:rsidRDefault="005D6919">
            <w:pPr>
              <w:pStyle w:val="Compact"/>
              <w:jc w:val="center"/>
              <w:rPr>
                <w:rFonts w:cs="Times New Roman"/>
              </w:rPr>
            </w:pPr>
            <w:r w:rsidRPr="003B09F5">
              <w:rPr>
                <w:rFonts w:cs="Times New Roman"/>
              </w:rPr>
              <w:t>16.2</w:t>
            </w:r>
          </w:p>
        </w:tc>
        <w:tc>
          <w:tcPr>
            <w:tcW w:w="0" w:type="auto"/>
          </w:tcPr>
          <w:p w14:paraId="2627236E" w14:textId="1120F128" w:rsidR="001D584F" w:rsidRPr="003B09F5" w:rsidRDefault="005D6919">
            <w:pPr>
              <w:pStyle w:val="Compact"/>
              <w:rPr>
                <w:rFonts w:cs="Times New Roman"/>
              </w:rPr>
            </w:pPr>
            <w:r w:rsidRPr="003B09F5">
              <w:rPr>
                <w:rFonts w:cs="Times New Roman"/>
              </w:rPr>
              <w:t xml:space="preserve">The proposed thresholds will see water levels maintained at levels higher than current levels. This will have a </w:t>
            </w:r>
            <w:r w:rsidR="00F87EBE" w:rsidRPr="003B09F5">
              <w:rPr>
                <w:rFonts w:cs="Times New Roman"/>
              </w:rPr>
              <w:t>positive impact</w:t>
            </w:r>
            <w:r w:rsidRPr="003B09F5">
              <w:rPr>
                <w:rFonts w:cs="Times New Roman"/>
              </w:rPr>
              <w:t xml:space="preserve"> for fringing sedge vegetation and fish and bird habitat. There is the possibility that terrestrial vegetation occurring at higher elevations in the basin, may be squeezed as further migration up-slope become hampered by surrounding urbanisation. Nutrient enrichment remains an issue for the lake and further increases in nutrient levels may cause a shift in ecological processes and change the character of the lake.</w:t>
            </w:r>
          </w:p>
        </w:tc>
      </w:tr>
      <w:tr w:rsidR="003B09F5" w:rsidRPr="003B09F5" w14:paraId="26272374" w14:textId="77777777">
        <w:tc>
          <w:tcPr>
            <w:tcW w:w="0" w:type="auto"/>
          </w:tcPr>
          <w:p w14:paraId="26272370" w14:textId="77777777" w:rsidR="001D584F" w:rsidRPr="003B09F5" w:rsidRDefault="005D6919">
            <w:pPr>
              <w:pStyle w:val="Compact"/>
              <w:rPr>
                <w:rFonts w:cs="Times New Roman"/>
              </w:rPr>
            </w:pPr>
            <w:r w:rsidRPr="003B09F5">
              <w:rPr>
                <w:rFonts w:cs="Times New Roman"/>
              </w:rPr>
              <w:t>Lake Mariginiup</w:t>
            </w:r>
          </w:p>
        </w:tc>
        <w:tc>
          <w:tcPr>
            <w:tcW w:w="0" w:type="auto"/>
          </w:tcPr>
          <w:p w14:paraId="26272371" w14:textId="77777777" w:rsidR="001D584F" w:rsidRPr="003B09F5" w:rsidRDefault="005D6919">
            <w:pPr>
              <w:pStyle w:val="Compact"/>
              <w:jc w:val="center"/>
              <w:rPr>
                <w:rFonts w:cs="Times New Roman"/>
              </w:rPr>
            </w:pPr>
            <w:r w:rsidRPr="003B09F5">
              <w:rPr>
                <w:rFonts w:cs="Times New Roman"/>
              </w:rPr>
              <w:t>41.5</w:t>
            </w:r>
          </w:p>
        </w:tc>
        <w:tc>
          <w:tcPr>
            <w:tcW w:w="0" w:type="auto"/>
          </w:tcPr>
          <w:p w14:paraId="26272372" w14:textId="77777777" w:rsidR="001D584F" w:rsidRPr="003B09F5" w:rsidRDefault="005D6919">
            <w:pPr>
              <w:pStyle w:val="Compact"/>
              <w:jc w:val="center"/>
              <w:rPr>
                <w:rFonts w:cs="Times New Roman"/>
              </w:rPr>
            </w:pPr>
            <w:r w:rsidRPr="003B09F5">
              <w:rPr>
                <w:rFonts w:cs="Times New Roman"/>
              </w:rPr>
              <w:t>42.1</w:t>
            </w:r>
          </w:p>
        </w:tc>
        <w:tc>
          <w:tcPr>
            <w:tcW w:w="0" w:type="auto"/>
          </w:tcPr>
          <w:p w14:paraId="26272373" w14:textId="77777777" w:rsidR="001D584F" w:rsidRPr="003B09F5" w:rsidRDefault="005D6919">
            <w:pPr>
              <w:pStyle w:val="Compact"/>
              <w:rPr>
                <w:rFonts w:cs="Times New Roman"/>
              </w:rPr>
            </w:pPr>
            <w:r w:rsidRPr="003B09F5">
              <w:rPr>
                <w:rFonts w:cs="Times New Roman"/>
              </w:rPr>
              <w:t xml:space="preserve">The predicted increases in water levels may be sufficient to halt acidification of the lake. It is possible to restore the water quality of the lake, but this requires the sediments to have sufficient capacity to buffer the acidification once re-wetted. Nonetheless, if acidification </w:t>
            </w:r>
            <w:r w:rsidRPr="003B09F5">
              <w:rPr>
                <w:rFonts w:cs="Times New Roman"/>
              </w:rPr>
              <w:lastRenderedPageBreak/>
              <w:t xml:space="preserve">cannot be reversed, the current assemblage of macro-invertebrates is likely to persist. The proposed changes to groundwater levels will enhance the extent of habitat available to wading birds and, over a period of decades, restore </w:t>
            </w:r>
            <w:r w:rsidRPr="003B09F5">
              <w:rPr>
                <w:rFonts w:cs="Times New Roman"/>
                <w:i/>
              </w:rPr>
              <w:t>E. rudis</w:t>
            </w:r>
            <w:r w:rsidRPr="003B09F5">
              <w:rPr>
                <w:rFonts w:cs="Times New Roman"/>
              </w:rPr>
              <w:t xml:space="preserve"> woodland. Given the decline in water level and the acidification that has occurred, it is unlikely that the native fish </w:t>
            </w:r>
            <w:r w:rsidRPr="003B09F5">
              <w:rPr>
                <w:rFonts w:cs="Times New Roman"/>
                <w:i/>
              </w:rPr>
              <w:t>P. olorum</w:t>
            </w:r>
            <w:r w:rsidRPr="003B09F5">
              <w:rPr>
                <w:rFonts w:cs="Times New Roman"/>
              </w:rPr>
              <w:t xml:space="preserve"> is locally extinct from the lake and will not return unless water quality is restored and it is able to immigrate back to the lake.</w:t>
            </w:r>
          </w:p>
        </w:tc>
      </w:tr>
      <w:tr w:rsidR="003B09F5" w:rsidRPr="003B09F5" w14:paraId="26272379" w14:textId="77777777">
        <w:tc>
          <w:tcPr>
            <w:tcW w:w="0" w:type="auto"/>
          </w:tcPr>
          <w:p w14:paraId="26272375" w14:textId="77777777" w:rsidR="001D584F" w:rsidRPr="003B09F5" w:rsidRDefault="005D6919">
            <w:pPr>
              <w:pStyle w:val="Compact"/>
              <w:rPr>
                <w:rFonts w:cs="Times New Roman"/>
              </w:rPr>
            </w:pPr>
            <w:r w:rsidRPr="003B09F5">
              <w:rPr>
                <w:rFonts w:cs="Times New Roman"/>
              </w:rPr>
              <w:lastRenderedPageBreak/>
              <w:t>Lake Jandabup</w:t>
            </w:r>
          </w:p>
        </w:tc>
        <w:tc>
          <w:tcPr>
            <w:tcW w:w="0" w:type="auto"/>
          </w:tcPr>
          <w:p w14:paraId="26272376" w14:textId="77777777" w:rsidR="001D584F" w:rsidRPr="003B09F5" w:rsidRDefault="005D6919">
            <w:pPr>
              <w:pStyle w:val="Compact"/>
              <w:jc w:val="center"/>
              <w:rPr>
                <w:rFonts w:cs="Times New Roman"/>
              </w:rPr>
            </w:pPr>
            <w:r w:rsidRPr="003B09F5">
              <w:rPr>
                <w:rFonts w:cs="Times New Roman"/>
              </w:rPr>
              <w:t>44.3</w:t>
            </w:r>
          </w:p>
        </w:tc>
        <w:tc>
          <w:tcPr>
            <w:tcW w:w="0" w:type="auto"/>
          </w:tcPr>
          <w:p w14:paraId="26272377" w14:textId="77777777" w:rsidR="001D584F" w:rsidRPr="003B09F5" w:rsidRDefault="005D6919">
            <w:pPr>
              <w:pStyle w:val="Compact"/>
              <w:jc w:val="center"/>
              <w:rPr>
                <w:rFonts w:cs="Times New Roman"/>
              </w:rPr>
            </w:pPr>
            <w:r w:rsidRPr="003B09F5">
              <w:rPr>
                <w:rFonts w:cs="Times New Roman"/>
              </w:rPr>
              <w:t>44.3</w:t>
            </w:r>
          </w:p>
        </w:tc>
        <w:tc>
          <w:tcPr>
            <w:tcW w:w="0" w:type="auto"/>
          </w:tcPr>
          <w:p w14:paraId="26272378" w14:textId="6C5101B7" w:rsidR="001D584F" w:rsidRPr="003B09F5" w:rsidRDefault="005D6919">
            <w:pPr>
              <w:pStyle w:val="Compact"/>
              <w:rPr>
                <w:rFonts w:cs="Times New Roman"/>
              </w:rPr>
            </w:pPr>
            <w:r w:rsidRPr="003B09F5">
              <w:rPr>
                <w:rFonts w:cs="Times New Roman"/>
              </w:rPr>
              <w:t xml:space="preserve">Acidification is currently causing a decrease in richness of the aquatic macroinvertebrate communities, and the proposed changes in water level are not likely to </w:t>
            </w:r>
            <w:r w:rsidR="00F87EBE" w:rsidRPr="003B09F5">
              <w:rPr>
                <w:rFonts w:cs="Times New Roman"/>
              </w:rPr>
              <w:t>affect</w:t>
            </w:r>
            <w:r w:rsidRPr="003B09F5">
              <w:rPr>
                <w:rFonts w:cs="Times New Roman"/>
              </w:rPr>
              <w:t xml:space="preserve"> this process. Otherwise, the predicted increases in surface water levels will have a beneficial effect on native vegetation, sedges and wader bird habitat. Elevated nutrient levels may continue to remain a concern.</w:t>
            </w:r>
          </w:p>
        </w:tc>
      </w:tr>
      <w:tr w:rsidR="003B09F5" w:rsidRPr="003B09F5" w14:paraId="2627237E" w14:textId="77777777">
        <w:tc>
          <w:tcPr>
            <w:tcW w:w="0" w:type="auto"/>
          </w:tcPr>
          <w:p w14:paraId="2627237A" w14:textId="77777777" w:rsidR="001D584F" w:rsidRPr="003B09F5" w:rsidRDefault="005D6919">
            <w:pPr>
              <w:pStyle w:val="Compact"/>
              <w:rPr>
                <w:rFonts w:cs="Times New Roman"/>
              </w:rPr>
            </w:pPr>
            <w:r w:rsidRPr="003B09F5">
              <w:rPr>
                <w:rFonts w:cs="Times New Roman"/>
              </w:rPr>
              <w:t>Lake Nowergup</w:t>
            </w:r>
          </w:p>
        </w:tc>
        <w:tc>
          <w:tcPr>
            <w:tcW w:w="0" w:type="auto"/>
          </w:tcPr>
          <w:p w14:paraId="2627237B" w14:textId="77777777" w:rsidR="001D584F" w:rsidRPr="003B09F5" w:rsidRDefault="005D6919">
            <w:pPr>
              <w:pStyle w:val="Compact"/>
              <w:jc w:val="center"/>
              <w:rPr>
                <w:rFonts w:cs="Times New Roman"/>
              </w:rPr>
            </w:pPr>
            <w:r w:rsidRPr="003B09F5">
              <w:rPr>
                <w:rFonts w:cs="Times New Roman"/>
              </w:rPr>
              <w:t>16.8</w:t>
            </w:r>
          </w:p>
        </w:tc>
        <w:tc>
          <w:tcPr>
            <w:tcW w:w="0" w:type="auto"/>
          </w:tcPr>
          <w:p w14:paraId="2627237C" w14:textId="77777777" w:rsidR="001D584F" w:rsidRPr="003B09F5" w:rsidRDefault="005D6919">
            <w:pPr>
              <w:pStyle w:val="Compact"/>
              <w:jc w:val="center"/>
              <w:rPr>
                <w:rFonts w:cs="Times New Roman"/>
              </w:rPr>
            </w:pPr>
            <w:r w:rsidRPr="003B09F5">
              <w:rPr>
                <w:rFonts w:cs="Times New Roman"/>
              </w:rPr>
              <w:t>16.0</w:t>
            </w:r>
          </w:p>
        </w:tc>
        <w:tc>
          <w:tcPr>
            <w:tcW w:w="0" w:type="auto"/>
          </w:tcPr>
          <w:p w14:paraId="2627237D" w14:textId="77777777" w:rsidR="001D584F" w:rsidRPr="003B09F5" w:rsidRDefault="005D6919">
            <w:pPr>
              <w:pStyle w:val="Compact"/>
              <w:rPr>
                <w:rFonts w:cs="Times New Roman"/>
              </w:rPr>
            </w:pPr>
            <w:commentRangeStart w:id="266"/>
            <w:r w:rsidRPr="003B09F5">
              <w:rPr>
                <w:rFonts w:cs="Times New Roman"/>
              </w:rPr>
              <w:t>Declining surface water levels at this wetland are going to contribute further to the ecological decline of this wetland. Areas of wetland vegetation are very likely to become terrestrialised, while the extent of existing sedge vegetation is going to be greatly reduced. The capacity of this wetland to act as a drought refuge for birds will be diminished and habitat for native fish species will be at increased risk of disappearance.</w:t>
            </w:r>
            <w:commentRangeEnd w:id="266"/>
            <w:r w:rsidR="00752045">
              <w:rPr>
                <w:rStyle w:val="CommentReference"/>
                <w:rFonts w:asciiTheme="minorHAnsi" w:hAnsiTheme="minorHAnsi"/>
              </w:rPr>
              <w:commentReference w:id="266"/>
            </w:r>
          </w:p>
        </w:tc>
      </w:tr>
      <w:tr w:rsidR="003B09F5" w:rsidRPr="003B09F5" w14:paraId="26272383" w14:textId="77777777">
        <w:tc>
          <w:tcPr>
            <w:tcW w:w="0" w:type="auto"/>
          </w:tcPr>
          <w:p w14:paraId="2627237F" w14:textId="77777777" w:rsidR="001D584F" w:rsidRPr="003B09F5" w:rsidRDefault="005D6919">
            <w:pPr>
              <w:pStyle w:val="Compact"/>
              <w:rPr>
                <w:rFonts w:cs="Times New Roman"/>
              </w:rPr>
            </w:pPr>
            <w:r w:rsidRPr="003B09F5">
              <w:rPr>
                <w:rFonts w:cs="Times New Roman"/>
              </w:rPr>
              <w:t>Lake Wilgarup</w:t>
            </w:r>
          </w:p>
        </w:tc>
        <w:tc>
          <w:tcPr>
            <w:tcW w:w="0" w:type="auto"/>
          </w:tcPr>
          <w:p w14:paraId="26272380" w14:textId="77777777" w:rsidR="001D584F" w:rsidRPr="003B09F5" w:rsidRDefault="005D6919">
            <w:pPr>
              <w:pStyle w:val="Compact"/>
              <w:jc w:val="center"/>
              <w:rPr>
                <w:rFonts w:cs="Times New Roman"/>
              </w:rPr>
            </w:pPr>
            <w:r w:rsidRPr="003B09F5">
              <w:rPr>
                <w:rFonts w:cs="Times New Roman"/>
              </w:rPr>
              <w:t>4.5</w:t>
            </w:r>
          </w:p>
        </w:tc>
        <w:tc>
          <w:tcPr>
            <w:tcW w:w="0" w:type="auto"/>
          </w:tcPr>
          <w:p w14:paraId="26272381" w14:textId="77777777" w:rsidR="001D584F" w:rsidRPr="003B09F5" w:rsidRDefault="005D6919">
            <w:pPr>
              <w:pStyle w:val="Compact"/>
              <w:jc w:val="center"/>
              <w:rPr>
                <w:rFonts w:cs="Times New Roman"/>
              </w:rPr>
            </w:pPr>
            <w:r w:rsidRPr="003B09F5">
              <w:rPr>
                <w:rFonts w:cs="Times New Roman"/>
              </w:rPr>
              <w:t>3.9</w:t>
            </w:r>
          </w:p>
        </w:tc>
        <w:tc>
          <w:tcPr>
            <w:tcW w:w="0" w:type="auto"/>
          </w:tcPr>
          <w:p w14:paraId="26272382" w14:textId="77777777" w:rsidR="001D584F" w:rsidRPr="003B09F5" w:rsidRDefault="005D6919">
            <w:pPr>
              <w:pStyle w:val="Compact"/>
              <w:rPr>
                <w:rFonts w:cs="Times New Roman"/>
              </w:rPr>
            </w:pPr>
            <w:r w:rsidRPr="003B09F5">
              <w:rPr>
                <w:rFonts w:cs="Times New Roman"/>
              </w:rPr>
              <w:t>Lake Wilgarup, as a wetland, has been severely compromised by a combination of declining groundwater levels and fire. The site no longer resembles a wetland and is dominated by terrestrial woodland vegetation. The proposed changes to groundwater level are unlikely to prevent further terrestrialisation of this site.</w:t>
            </w:r>
          </w:p>
        </w:tc>
      </w:tr>
      <w:tr w:rsidR="003B09F5" w:rsidRPr="003B09F5" w14:paraId="26272388" w14:textId="77777777">
        <w:tc>
          <w:tcPr>
            <w:tcW w:w="0" w:type="auto"/>
          </w:tcPr>
          <w:p w14:paraId="26272384" w14:textId="77777777" w:rsidR="001D584F" w:rsidRPr="003B09F5" w:rsidRDefault="005D6919">
            <w:pPr>
              <w:pStyle w:val="Compact"/>
              <w:rPr>
                <w:rFonts w:cs="Times New Roman"/>
              </w:rPr>
            </w:pPr>
            <w:r w:rsidRPr="003B09F5">
              <w:rPr>
                <w:rFonts w:cs="Times New Roman"/>
              </w:rPr>
              <w:t>Pipidinny Swamp</w:t>
            </w:r>
          </w:p>
        </w:tc>
        <w:tc>
          <w:tcPr>
            <w:tcW w:w="0" w:type="auto"/>
          </w:tcPr>
          <w:p w14:paraId="26272385" w14:textId="77777777" w:rsidR="001D584F" w:rsidRPr="003B09F5" w:rsidRDefault="005D6919">
            <w:pPr>
              <w:pStyle w:val="Compact"/>
              <w:jc w:val="center"/>
              <w:rPr>
                <w:rFonts w:cs="Times New Roman"/>
              </w:rPr>
            </w:pPr>
            <w:r w:rsidRPr="003B09F5">
              <w:rPr>
                <w:rFonts w:cs="Times New Roman"/>
              </w:rPr>
              <w:t>1.6</w:t>
            </w:r>
          </w:p>
        </w:tc>
        <w:tc>
          <w:tcPr>
            <w:tcW w:w="0" w:type="auto"/>
          </w:tcPr>
          <w:p w14:paraId="26272386" w14:textId="77777777" w:rsidR="001D584F" w:rsidRPr="003B09F5" w:rsidRDefault="005D6919">
            <w:pPr>
              <w:pStyle w:val="Compact"/>
              <w:jc w:val="center"/>
              <w:rPr>
                <w:rFonts w:cs="Times New Roman"/>
              </w:rPr>
            </w:pPr>
            <w:r w:rsidRPr="003B09F5">
              <w:rPr>
                <w:rFonts w:cs="Times New Roman"/>
              </w:rPr>
              <w:t>1.1</w:t>
            </w:r>
          </w:p>
        </w:tc>
        <w:tc>
          <w:tcPr>
            <w:tcW w:w="0" w:type="auto"/>
          </w:tcPr>
          <w:p w14:paraId="26272387" w14:textId="77777777" w:rsidR="001D584F" w:rsidRPr="003B09F5" w:rsidRDefault="005D6919">
            <w:pPr>
              <w:pStyle w:val="Compact"/>
              <w:rPr>
                <w:rFonts w:cs="Times New Roman"/>
              </w:rPr>
            </w:pPr>
            <w:r w:rsidRPr="003B09F5">
              <w:rPr>
                <w:rFonts w:cs="Times New Roman"/>
              </w:rPr>
              <w:t>Aquatic macroinvertebrate communities have been seriously compromised at Pipidinny Swamp due to falling water levels. Although the proposed changes to abstraction may cause water levels to be managed at levels higher than currently exists, this state will be much lower than pre-2000 levels. The proposed changes to abstraction are unlikely restore the aquatic macroinvertebrate communities to what was once typical of the swamp, and exotic plants will remain a feature of the vegetation community. Nonetheless, fringing vegetation is likely to persist and continue to provide habitat for aquatic fauna.</w:t>
            </w:r>
          </w:p>
        </w:tc>
      </w:tr>
      <w:tr w:rsidR="003B09F5" w:rsidRPr="003B09F5" w14:paraId="2627238D" w14:textId="77777777">
        <w:tc>
          <w:tcPr>
            <w:tcW w:w="0" w:type="auto"/>
          </w:tcPr>
          <w:p w14:paraId="26272389" w14:textId="77777777" w:rsidR="001D584F" w:rsidRPr="003B09F5" w:rsidRDefault="005D6919">
            <w:pPr>
              <w:pStyle w:val="Compact"/>
              <w:rPr>
                <w:rFonts w:cs="Times New Roman"/>
              </w:rPr>
            </w:pPr>
            <w:r w:rsidRPr="003B09F5">
              <w:rPr>
                <w:rFonts w:cs="Times New Roman"/>
              </w:rPr>
              <w:t>Lexia 186</w:t>
            </w:r>
          </w:p>
        </w:tc>
        <w:tc>
          <w:tcPr>
            <w:tcW w:w="0" w:type="auto"/>
          </w:tcPr>
          <w:p w14:paraId="2627238A" w14:textId="77777777" w:rsidR="001D584F" w:rsidRPr="003B09F5" w:rsidRDefault="005D6919">
            <w:pPr>
              <w:pStyle w:val="Compact"/>
              <w:jc w:val="center"/>
              <w:rPr>
                <w:rFonts w:cs="Times New Roman"/>
              </w:rPr>
            </w:pPr>
            <w:r w:rsidRPr="003B09F5">
              <w:rPr>
                <w:rFonts w:cs="Times New Roman"/>
              </w:rPr>
              <w:t>47.2</w:t>
            </w:r>
          </w:p>
        </w:tc>
        <w:tc>
          <w:tcPr>
            <w:tcW w:w="0" w:type="auto"/>
          </w:tcPr>
          <w:p w14:paraId="2627238B" w14:textId="77777777" w:rsidR="001D584F" w:rsidRPr="003B09F5" w:rsidRDefault="005D6919">
            <w:pPr>
              <w:pStyle w:val="Compact"/>
              <w:jc w:val="center"/>
              <w:rPr>
                <w:rFonts w:cs="Times New Roman"/>
              </w:rPr>
            </w:pPr>
            <w:r w:rsidRPr="003B09F5">
              <w:rPr>
                <w:rFonts w:cs="Times New Roman"/>
              </w:rPr>
              <w:t>46.5</w:t>
            </w:r>
          </w:p>
        </w:tc>
        <w:tc>
          <w:tcPr>
            <w:tcW w:w="0" w:type="auto"/>
          </w:tcPr>
          <w:p w14:paraId="2627238C" w14:textId="3C082273" w:rsidR="001D584F" w:rsidRPr="003B09F5" w:rsidRDefault="005D6919">
            <w:pPr>
              <w:pStyle w:val="Compact"/>
              <w:rPr>
                <w:rFonts w:cs="Times New Roman"/>
              </w:rPr>
            </w:pPr>
            <w:r w:rsidRPr="003B09F5">
              <w:rPr>
                <w:rFonts w:cs="Times New Roman"/>
              </w:rPr>
              <w:t xml:space="preserve">A significant shift in hydrological regime has occurred at Lexia 186. The site has been transformed from a seasonally </w:t>
            </w:r>
            <w:r w:rsidR="00F87EBE" w:rsidRPr="003B09F5">
              <w:rPr>
                <w:rFonts w:cs="Times New Roman"/>
              </w:rPr>
              <w:t>waterlogged</w:t>
            </w:r>
            <w:r w:rsidRPr="003B09F5">
              <w:rPr>
                <w:rFonts w:cs="Times New Roman"/>
              </w:rPr>
              <w:t xml:space="preserve"> </w:t>
            </w:r>
            <w:r w:rsidR="00F87EBE" w:rsidRPr="003B09F5">
              <w:rPr>
                <w:rFonts w:cs="Times New Roman"/>
              </w:rPr>
              <w:t>Dampland</w:t>
            </w:r>
            <w:r w:rsidRPr="003B09F5">
              <w:rPr>
                <w:rFonts w:cs="Times New Roman"/>
              </w:rPr>
              <w:t xml:space="preserve"> to a system where saturation of surface sediments no longer occurs. Despite the declining ground water levels, shifts in vegetation composition are likely to be driven by other processes. The site has retained the high richness of native species and is still an important habitat for fauna. The proposed changes to the threshold are likely to maintain the system at a state that currently exists.</w:t>
            </w:r>
          </w:p>
        </w:tc>
      </w:tr>
      <w:tr w:rsidR="003B09F5" w:rsidRPr="003B09F5" w14:paraId="26272392" w14:textId="77777777">
        <w:tc>
          <w:tcPr>
            <w:tcW w:w="0" w:type="auto"/>
          </w:tcPr>
          <w:p w14:paraId="2627238E" w14:textId="77777777" w:rsidR="001D584F" w:rsidRPr="003B09F5" w:rsidRDefault="005D6919">
            <w:pPr>
              <w:pStyle w:val="Compact"/>
              <w:rPr>
                <w:rFonts w:cs="Times New Roman"/>
              </w:rPr>
            </w:pPr>
            <w:r w:rsidRPr="003B09F5">
              <w:rPr>
                <w:rFonts w:cs="Times New Roman"/>
              </w:rPr>
              <w:t>Melaleuca Park 173</w:t>
            </w:r>
          </w:p>
        </w:tc>
        <w:tc>
          <w:tcPr>
            <w:tcW w:w="0" w:type="auto"/>
          </w:tcPr>
          <w:p w14:paraId="2627238F" w14:textId="77777777" w:rsidR="001D584F" w:rsidRPr="003B09F5" w:rsidRDefault="005D6919">
            <w:pPr>
              <w:pStyle w:val="Compact"/>
              <w:jc w:val="center"/>
              <w:rPr>
                <w:rFonts w:cs="Times New Roman"/>
              </w:rPr>
            </w:pPr>
            <w:r w:rsidRPr="003B09F5">
              <w:rPr>
                <w:rFonts w:cs="Times New Roman"/>
              </w:rPr>
              <w:t>50.2</w:t>
            </w:r>
          </w:p>
        </w:tc>
        <w:tc>
          <w:tcPr>
            <w:tcW w:w="0" w:type="auto"/>
          </w:tcPr>
          <w:p w14:paraId="26272390" w14:textId="77777777" w:rsidR="001D584F" w:rsidRPr="003B09F5" w:rsidRDefault="005D6919">
            <w:pPr>
              <w:pStyle w:val="Compact"/>
              <w:jc w:val="center"/>
              <w:rPr>
                <w:rFonts w:cs="Times New Roman"/>
              </w:rPr>
            </w:pPr>
            <w:r w:rsidRPr="003B09F5">
              <w:rPr>
                <w:rFonts w:cs="Times New Roman"/>
              </w:rPr>
              <w:t>48.5</w:t>
            </w:r>
          </w:p>
        </w:tc>
        <w:tc>
          <w:tcPr>
            <w:tcW w:w="0" w:type="auto"/>
          </w:tcPr>
          <w:p w14:paraId="26272391" w14:textId="3B4B246E" w:rsidR="001D584F" w:rsidRPr="003B09F5" w:rsidRDefault="005D6919" w:rsidP="00250F73">
            <w:pPr>
              <w:pStyle w:val="Compact"/>
              <w:rPr>
                <w:rFonts w:cs="Times New Roman"/>
              </w:rPr>
            </w:pPr>
            <w:r w:rsidRPr="003B09F5">
              <w:rPr>
                <w:rFonts w:cs="Times New Roman"/>
              </w:rPr>
              <w:t xml:space="preserve">The proposed threshold will see the wetland managed in a state similar to what currently exists. The wetland has shifted from a permanently inundated wetland to a seasonally inundated </w:t>
            </w:r>
            <w:r w:rsidRPr="003B09F5">
              <w:rPr>
                <w:rFonts w:cs="Times New Roman"/>
              </w:rPr>
              <w:lastRenderedPageBreak/>
              <w:t xml:space="preserve">dampland, hence there has been shifts in vegetation and aquatic fauna. The site </w:t>
            </w:r>
            <w:del w:id="267" w:author="Natasha Del Borrello" w:date="2019-12-16T13:12:00Z">
              <w:r w:rsidRPr="003B09F5" w:rsidDel="00250F73">
                <w:rPr>
                  <w:rFonts w:cs="Times New Roman"/>
                </w:rPr>
                <w:delText xml:space="preserve">is </w:delText>
              </w:r>
            </w:del>
            <w:r w:rsidRPr="003B09F5">
              <w:rPr>
                <w:rFonts w:cs="Times New Roman"/>
              </w:rPr>
              <w:t>no longer provides habitat to the fish species, an important value of the wetland. Fringing vegetation is likely to continue shifting in composition as key wetland species are lost and more terrestrial species migrate down-slope. The aquatic fauna is likely to persist with much less diversity as available habitats are diminished and change.</w:t>
            </w:r>
          </w:p>
        </w:tc>
      </w:tr>
      <w:tr w:rsidR="003B09F5" w:rsidRPr="003B09F5" w14:paraId="26272397" w14:textId="77777777">
        <w:tc>
          <w:tcPr>
            <w:tcW w:w="0" w:type="auto"/>
          </w:tcPr>
          <w:p w14:paraId="26272393" w14:textId="77777777" w:rsidR="001D584F" w:rsidRPr="003B09F5" w:rsidRDefault="005D6919">
            <w:pPr>
              <w:pStyle w:val="Compact"/>
              <w:rPr>
                <w:rFonts w:cs="Times New Roman"/>
              </w:rPr>
            </w:pPr>
            <w:r w:rsidRPr="003B09F5">
              <w:rPr>
                <w:rFonts w:cs="Times New Roman"/>
              </w:rPr>
              <w:lastRenderedPageBreak/>
              <w:t>Melaleuca Park 78</w:t>
            </w:r>
          </w:p>
        </w:tc>
        <w:tc>
          <w:tcPr>
            <w:tcW w:w="0" w:type="auto"/>
          </w:tcPr>
          <w:p w14:paraId="26272394" w14:textId="77777777" w:rsidR="001D584F" w:rsidRPr="003B09F5" w:rsidRDefault="005D6919">
            <w:pPr>
              <w:pStyle w:val="Compact"/>
              <w:jc w:val="center"/>
              <w:rPr>
                <w:rFonts w:cs="Times New Roman"/>
              </w:rPr>
            </w:pPr>
            <w:r w:rsidRPr="003B09F5">
              <w:rPr>
                <w:rFonts w:cs="Times New Roman"/>
              </w:rPr>
              <w:t>65.1</w:t>
            </w:r>
          </w:p>
        </w:tc>
        <w:tc>
          <w:tcPr>
            <w:tcW w:w="0" w:type="auto"/>
          </w:tcPr>
          <w:p w14:paraId="26272395" w14:textId="77777777" w:rsidR="001D584F" w:rsidRPr="003B09F5" w:rsidRDefault="005D6919">
            <w:pPr>
              <w:pStyle w:val="Compact"/>
              <w:jc w:val="center"/>
              <w:rPr>
                <w:rFonts w:cs="Times New Roman"/>
              </w:rPr>
            </w:pPr>
            <w:r w:rsidRPr="003B09F5">
              <w:rPr>
                <w:rFonts w:cs="Times New Roman"/>
              </w:rPr>
              <w:t>64.7</w:t>
            </w:r>
          </w:p>
        </w:tc>
        <w:tc>
          <w:tcPr>
            <w:tcW w:w="0" w:type="auto"/>
          </w:tcPr>
          <w:p w14:paraId="26272396" w14:textId="77777777" w:rsidR="001D584F" w:rsidRPr="003B09F5" w:rsidRDefault="005D6919">
            <w:pPr>
              <w:pStyle w:val="Compact"/>
              <w:rPr>
                <w:rFonts w:cs="Times New Roman"/>
              </w:rPr>
            </w:pPr>
            <w:r w:rsidRPr="003B09F5">
              <w:rPr>
                <w:rFonts w:cs="Times New Roman"/>
              </w:rPr>
              <w:t xml:space="preserve">Despite the dramatic declines in groundwater, the site still retains a high richness of native vegetation species. Some wetland species have disappeared, notably </w:t>
            </w:r>
            <w:r w:rsidRPr="003B09F5">
              <w:rPr>
                <w:rFonts w:cs="Times New Roman"/>
                <w:i/>
              </w:rPr>
              <w:t>B. articulata</w:t>
            </w:r>
            <w:r w:rsidRPr="003B09F5">
              <w:rPr>
                <w:rFonts w:cs="Times New Roman"/>
              </w:rPr>
              <w:t>, however, it is predicted that many key wetland species will remain at the site despite the predicted declines in groundwater levels under the planned abstraction changes. The proposed threshold will retain many of the values that currently exist at the site.</w:t>
            </w:r>
          </w:p>
        </w:tc>
      </w:tr>
      <w:tr w:rsidR="003B09F5" w:rsidRPr="003B09F5" w14:paraId="2627239C" w14:textId="77777777">
        <w:tc>
          <w:tcPr>
            <w:tcW w:w="0" w:type="auto"/>
          </w:tcPr>
          <w:p w14:paraId="26272398" w14:textId="77777777" w:rsidR="001D584F" w:rsidRPr="003B09F5" w:rsidRDefault="005D6919">
            <w:pPr>
              <w:pStyle w:val="Compact"/>
              <w:rPr>
                <w:rFonts w:cs="Times New Roman"/>
              </w:rPr>
            </w:pPr>
            <w:r w:rsidRPr="003B09F5">
              <w:rPr>
                <w:rFonts w:cs="Times New Roman"/>
              </w:rPr>
              <w:t>MM59B - Whiteman Park East</w:t>
            </w:r>
          </w:p>
        </w:tc>
        <w:tc>
          <w:tcPr>
            <w:tcW w:w="0" w:type="auto"/>
          </w:tcPr>
          <w:p w14:paraId="26272399" w14:textId="77777777" w:rsidR="001D584F" w:rsidRPr="003B09F5" w:rsidRDefault="005D6919">
            <w:pPr>
              <w:pStyle w:val="Compact"/>
              <w:jc w:val="center"/>
              <w:rPr>
                <w:rFonts w:cs="Times New Roman"/>
              </w:rPr>
            </w:pPr>
            <w:r w:rsidRPr="003B09F5">
              <w:rPr>
                <w:rFonts w:cs="Times New Roman"/>
              </w:rPr>
              <w:t>36.3</w:t>
            </w:r>
          </w:p>
        </w:tc>
        <w:tc>
          <w:tcPr>
            <w:tcW w:w="0" w:type="auto"/>
          </w:tcPr>
          <w:p w14:paraId="2627239A" w14:textId="77777777" w:rsidR="001D584F" w:rsidRPr="003B09F5" w:rsidRDefault="005D6919">
            <w:pPr>
              <w:pStyle w:val="Compact"/>
              <w:jc w:val="center"/>
              <w:rPr>
                <w:rFonts w:cs="Times New Roman"/>
              </w:rPr>
            </w:pPr>
            <w:r w:rsidRPr="003B09F5">
              <w:rPr>
                <w:rFonts w:cs="Times New Roman"/>
              </w:rPr>
              <w:t>36.2</w:t>
            </w:r>
          </w:p>
        </w:tc>
        <w:tc>
          <w:tcPr>
            <w:tcW w:w="0" w:type="auto"/>
          </w:tcPr>
          <w:p w14:paraId="2627239B" w14:textId="787A038C" w:rsidR="001D584F" w:rsidRPr="003B09F5" w:rsidRDefault="005D6919">
            <w:pPr>
              <w:pStyle w:val="Compact"/>
              <w:rPr>
                <w:rFonts w:cs="Times New Roman"/>
              </w:rPr>
            </w:pPr>
            <w:r w:rsidRPr="003B09F5">
              <w:rPr>
                <w:rFonts w:cs="Times New Roman"/>
              </w:rPr>
              <w:t xml:space="preserve">No </w:t>
            </w:r>
            <w:r w:rsidR="00F87EBE" w:rsidRPr="003B09F5">
              <w:rPr>
                <w:rFonts w:cs="Times New Roman"/>
              </w:rPr>
              <w:t>long-term</w:t>
            </w:r>
            <w:r w:rsidRPr="003B09F5">
              <w:rPr>
                <w:rFonts w:cs="Times New Roman"/>
              </w:rPr>
              <w:t xml:space="preserve"> vegetation monitoring exists at this site. Current vegetation is impacted by predation from rabbits and despite the declining groundwater levels, the vegetation appears in good health. The proposed threshold will require water levels to be substantially higher than current levels, suggesting the health of the woodland will persist.</w:t>
            </w:r>
          </w:p>
        </w:tc>
      </w:tr>
      <w:tr w:rsidR="003B09F5" w:rsidRPr="003B09F5" w14:paraId="262723A1" w14:textId="77777777">
        <w:tc>
          <w:tcPr>
            <w:tcW w:w="0" w:type="auto"/>
          </w:tcPr>
          <w:p w14:paraId="2627239D" w14:textId="77777777" w:rsidR="001D584F" w:rsidRPr="003B09F5" w:rsidRDefault="005D6919">
            <w:pPr>
              <w:pStyle w:val="Compact"/>
              <w:rPr>
                <w:rFonts w:cs="Times New Roman"/>
              </w:rPr>
            </w:pPr>
            <w:r w:rsidRPr="003B09F5">
              <w:rPr>
                <w:rFonts w:cs="Times New Roman"/>
              </w:rPr>
              <w:t>PM9 - Pinjar North</w:t>
            </w:r>
          </w:p>
        </w:tc>
        <w:tc>
          <w:tcPr>
            <w:tcW w:w="0" w:type="auto"/>
          </w:tcPr>
          <w:p w14:paraId="2627239E" w14:textId="77777777" w:rsidR="001D584F" w:rsidRPr="003B09F5" w:rsidRDefault="005D6919">
            <w:pPr>
              <w:pStyle w:val="Compact"/>
              <w:jc w:val="center"/>
              <w:rPr>
                <w:rFonts w:cs="Times New Roman"/>
              </w:rPr>
            </w:pPr>
            <w:r w:rsidRPr="003B09F5">
              <w:rPr>
                <w:rFonts w:cs="Times New Roman"/>
              </w:rPr>
              <w:t>56.3</w:t>
            </w:r>
          </w:p>
        </w:tc>
        <w:tc>
          <w:tcPr>
            <w:tcW w:w="0" w:type="auto"/>
          </w:tcPr>
          <w:p w14:paraId="2627239F" w14:textId="77777777" w:rsidR="001D584F" w:rsidRPr="003B09F5" w:rsidRDefault="001D584F">
            <w:pPr>
              <w:pStyle w:val="Compact"/>
              <w:rPr>
                <w:rFonts w:cs="Times New Roman"/>
              </w:rPr>
            </w:pPr>
          </w:p>
        </w:tc>
        <w:tc>
          <w:tcPr>
            <w:tcW w:w="0" w:type="auto"/>
          </w:tcPr>
          <w:p w14:paraId="262723A0" w14:textId="77777777" w:rsidR="001D584F" w:rsidRPr="003B09F5" w:rsidRDefault="001D584F">
            <w:pPr>
              <w:pStyle w:val="Compact"/>
              <w:rPr>
                <w:rFonts w:cs="Times New Roman"/>
              </w:rPr>
            </w:pPr>
          </w:p>
        </w:tc>
      </w:tr>
      <w:tr w:rsidR="003B09F5" w:rsidRPr="003B09F5" w14:paraId="262723A6" w14:textId="77777777">
        <w:tc>
          <w:tcPr>
            <w:tcW w:w="0" w:type="auto"/>
          </w:tcPr>
          <w:p w14:paraId="262723A2" w14:textId="77777777" w:rsidR="001D584F" w:rsidRPr="003B09F5" w:rsidRDefault="005D6919">
            <w:pPr>
              <w:pStyle w:val="Compact"/>
              <w:rPr>
                <w:rFonts w:cs="Times New Roman"/>
              </w:rPr>
            </w:pPr>
            <w:r w:rsidRPr="003B09F5">
              <w:rPr>
                <w:rFonts w:cs="Times New Roman"/>
              </w:rPr>
              <w:t>WM1 - Pinjar</w:t>
            </w:r>
          </w:p>
        </w:tc>
        <w:tc>
          <w:tcPr>
            <w:tcW w:w="0" w:type="auto"/>
          </w:tcPr>
          <w:p w14:paraId="262723A3" w14:textId="77777777" w:rsidR="001D584F" w:rsidRPr="003B09F5" w:rsidRDefault="005D6919">
            <w:pPr>
              <w:pStyle w:val="Compact"/>
              <w:jc w:val="center"/>
              <w:rPr>
                <w:rFonts w:cs="Times New Roman"/>
              </w:rPr>
            </w:pPr>
            <w:r w:rsidRPr="003B09F5">
              <w:rPr>
                <w:rFonts w:cs="Times New Roman"/>
              </w:rPr>
              <w:t>55.7</w:t>
            </w:r>
          </w:p>
        </w:tc>
        <w:tc>
          <w:tcPr>
            <w:tcW w:w="0" w:type="auto"/>
          </w:tcPr>
          <w:p w14:paraId="262723A4" w14:textId="77777777" w:rsidR="001D584F" w:rsidRPr="003B09F5" w:rsidRDefault="005D6919">
            <w:pPr>
              <w:pStyle w:val="Compact"/>
              <w:jc w:val="center"/>
              <w:rPr>
                <w:rFonts w:cs="Times New Roman"/>
              </w:rPr>
            </w:pPr>
            <w:r w:rsidRPr="003B09F5">
              <w:rPr>
                <w:rFonts w:cs="Times New Roman"/>
              </w:rPr>
              <w:t>53.7</w:t>
            </w:r>
          </w:p>
        </w:tc>
        <w:tc>
          <w:tcPr>
            <w:tcW w:w="0" w:type="auto"/>
          </w:tcPr>
          <w:p w14:paraId="262723A5" w14:textId="77777777" w:rsidR="001D584F" w:rsidRPr="003B09F5" w:rsidRDefault="001D584F">
            <w:pPr>
              <w:pStyle w:val="Compact"/>
              <w:rPr>
                <w:rFonts w:cs="Times New Roman"/>
              </w:rPr>
            </w:pPr>
          </w:p>
        </w:tc>
      </w:tr>
      <w:tr w:rsidR="003B09F5" w:rsidRPr="003B09F5" w14:paraId="262723AB" w14:textId="77777777">
        <w:tc>
          <w:tcPr>
            <w:tcW w:w="0" w:type="auto"/>
          </w:tcPr>
          <w:p w14:paraId="262723A7" w14:textId="77777777" w:rsidR="001D584F" w:rsidRPr="003B09F5" w:rsidRDefault="005D6919">
            <w:pPr>
              <w:pStyle w:val="Compact"/>
              <w:rPr>
                <w:rFonts w:cs="Times New Roman"/>
              </w:rPr>
            </w:pPr>
            <w:r w:rsidRPr="003B09F5">
              <w:rPr>
                <w:rFonts w:cs="Times New Roman"/>
              </w:rPr>
              <w:t>WM2 - Melaleuca Park North</w:t>
            </w:r>
          </w:p>
        </w:tc>
        <w:tc>
          <w:tcPr>
            <w:tcW w:w="0" w:type="auto"/>
          </w:tcPr>
          <w:p w14:paraId="262723A8" w14:textId="77777777" w:rsidR="001D584F" w:rsidRPr="003B09F5" w:rsidRDefault="005D6919">
            <w:pPr>
              <w:pStyle w:val="Compact"/>
              <w:jc w:val="center"/>
              <w:rPr>
                <w:rFonts w:cs="Times New Roman"/>
              </w:rPr>
            </w:pPr>
            <w:r w:rsidRPr="003B09F5">
              <w:rPr>
                <w:rFonts w:cs="Times New Roman"/>
              </w:rPr>
              <w:t>66.5</w:t>
            </w:r>
          </w:p>
        </w:tc>
        <w:tc>
          <w:tcPr>
            <w:tcW w:w="0" w:type="auto"/>
          </w:tcPr>
          <w:p w14:paraId="262723A9" w14:textId="77777777" w:rsidR="001D584F" w:rsidRPr="003B09F5" w:rsidRDefault="005D6919">
            <w:pPr>
              <w:pStyle w:val="Compact"/>
              <w:jc w:val="center"/>
              <w:rPr>
                <w:rFonts w:cs="Times New Roman"/>
              </w:rPr>
            </w:pPr>
            <w:r w:rsidRPr="003B09F5">
              <w:rPr>
                <w:rFonts w:cs="Times New Roman"/>
              </w:rPr>
              <w:t>64.7</w:t>
            </w:r>
          </w:p>
        </w:tc>
        <w:tc>
          <w:tcPr>
            <w:tcW w:w="0" w:type="auto"/>
          </w:tcPr>
          <w:p w14:paraId="262723AA" w14:textId="77777777" w:rsidR="001D584F" w:rsidRPr="003B09F5" w:rsidRDefault="001D584F">
            <w:pPr>
              <w:pStyle w:val="Compact"/>
              <w:rPr>
                <w:rFonts w:cs="Times New Roman"/>
              </w:rPr>
            </w:pPr>
          </w:p>
        </w:tc>
      </w:tr>
      <w:tr w:rsidR="003B09F5" w:rsidRPr="003B09F5" w14:paraId="262723B0" w14:textId="77777777">
        <w:tc>
          <w:tcPr>
            <w:tcW w:w="0" w:type="auto"/>
          </w:tcPr>
          <w:p w14:paraId="262723AC" w14:textId="77777777" w:rsidR="001D584F" w:rsidRPr="003B09F5" w:rsidRDefault="005D6919">
            <w:pPr>
              <w:pStyle w:val="Compact"/>
              <w:rPr>
                <w:rFonts w:cs="Times New Roman"/>
              </w:rPr>
            </w:pPr>
            <w:r w:rsidRPr="003B09F5">
              <w:rPr>
                <w:rFonts w:cs="Times New Roman"/>
              </w:rPr>
              <w:t>WM8 - Melaleuca Park</w:t>
            </w:r>
          </w:p>
        </w:tc>
        <w:tc>
          <w:tcPr>
            <w:tcW w:w="0" w:type="auto"/>
          </w:tcPr>
          <w:p w14:paraId="262723AD" w14:textId="77777777" w:rsidR="001D584F" w:rsidRPr="003B09F5" w:rsidRDefault="005D6919">
            <w:pPr>
              <w:pStyle w:val="Compact"/>
              <w:jc w:val="center"/>
              <w:rPr>
                <w:rFonts w:cs="Times New Roman"/>
              </w:rPr>
            </w:pPr>
            <w:r w:rsidRPr="003B09F5">
              <w:rPr>
                <w:rFonts w:cs="Times New Roman"/>
              </w:rPr>
              <w:t>64.8</w:t>
            </w:r>
          </w:p>
        </w:tc>
        <w:tc>
          <w:tcPr>
            <w:tcW w:w="0" w:type="auto"/>
          </w:tcPr>
          <w:p w14:paraId="262723AE" w14:textId="77777777" w:rsidR="001D584F" w:rsidRPr="003B09F5" w:rsidRDefault="005D6919">
            <w:pPr>
              <w:pStyle w:val="Compact"/>
              <w:jc w:val="center"/>
              <w:rPr>
                <w:rFonts w:cs="Times New Roman"/>
              </w:rPr>
            </w:pPr>
            <w:r w:rsidRPr="003B09F5">
              <w:rPr>
                <w:rFonts w:cs="Times New Roman"/>
              </w:rPr>
              <w:t>63.7</w:t>
            </w:r>
          </w:p>
        </w:tc>
        <w:tc>
          <w:tcPr>
            <w:tcW w:w="0" w:type="auto"/>
          </w:tcPr>
          <w:p w14:paraId="262723AF" w14:textId="77777777" w:rsidR="001D584F" w:rsidRPr="003B09F5" w:rsidRDefault="001D584F">
            <w:pPr>
              <w:pStyle w:val="Compact"/>
              <w:rPr>
                <w:rFonts w:cs="Times New Roman"/>
              </w:rPr>
            </w:pPr>
          </w:p>
        </w:tc>
      </w:tr>
      <w:tr w:rsidR="003B09F5" w:rsidRPr="003B09F5" w14:paraId="262723B5" w14:textId="77777777">
        <w:tc>
          <w:tcPr>
            <w:tcW w:w="0" w:type="auto"/>
          </w:tcPr>
          <w:p w14:paraId="262723B1" w14:textId="77777777" w:rsidR="001D584F" w:rsidRPr="003B09F5" w:rsidRDefault="005D6919">
            <w:pPr>
              <w:pStyle w:val="Compact"/>
              <w:rPr>
                <w:rFonts w:cs="Times New Roman"/>
              </w:rPr>
            </w:pPr>
            <w:r w:rsidRPr="003B09F5">
              <w:rPr>
                <w:rFonts w:cs="Times New Roman"/>
              </w:rPr>
              <w:t>Lake Gwelup</w:t>
            </w:r>
          </w:p>
        </w:tc>
        <w:tc>
          <w:tcPr>
            <w:tcW w:w="0" w:type="auto"/>
          </w:tcPr>
          <w:p w14:paraId="262723B2" w14:textId="77777777" w:rsidR="001D584F" w:rsidRPr="003B09F5" w:rsidRDefault="001D584F">
            <w:pPr>
              <w:pStyle w:val="Compact"/>
              <w:rPr>
                <w:rFonts w:cs="Times New Roman"/>
              </w:rPr>
            </w:pPr>
          </w:p>
        </w:tc>
        <w:tc>
          <w:tcPr>
            <w:tcW w:w="0" w:type="auto"/>
          </w:tcPr>
          <w:p w14:paraId="262723B3" w14:textId="77777777" w:rsidR="001D584F" w:rsidRPr="003B09F5" w:rsidRDefault="001D584F">
            <w:pPr>
              <w:pStyle w:val="Compact"/>
              <w:rPr>
                <w:rFonts w:cs="Times New Roman"/>
              </w:rPr>
            </w:pPr>
          </w:p>
        </w:tc>
        <w:tc>
          <w:tcPr>
            <w:tcW w:w="0" w:type="auto"/>
          </w:tcPr>
          <w:p w14:paraId="262723B4" w14:textId="77777777" w:rsidR="001D584F" w:rsidRPr="003B09F5" w:rsidRDefault="001D584F">
            <w:pPr>
              <w:pStyle w:val="Compact"/>
              <w:rPr>
                <w:rFonts w:cs="Times New Roman"/>
              </w:rPr>
            </w:pPr>
          </w:p>
        </w:tc>
      </w:tr>
      <w:tr w:rsidR="003B09F5" w:rsidRPr="003B09F5" w14:paraId="262723BA" w14:textId="77777777">
        <w:tc>
          <w:tcPr>
            <w:tcW w:w="0" w:type="auto"/>
          </w:tcPr>
          <w:p w14:paraId="262723B6" w14:textId="77777777" w:rsidR="001D584F" w:rsidRPr="003B09F5" w:rsidRDefault="005D6919">
            <w:pPr>
              <w:pStyle w:val="Compact"/>
              <w:rPr>
                <w:rFonts w:cs="Times New Roman"/>
              </w:rPr>
            </w:pPr>
            <w:r w:rsidRPr="003B09F5">
              <w:rPr>
                <w:rFonts w:cs="Times New Roman"/>
              </w:rPr>
              <w:t>Quin Brook</w:t>
            </w:r>
          </w:p>
        </w:tc>
        <w:tc>
          <w:tcPr>
            <w:tcW w:w="0" w:type="auto"/>
          </w:tcPr>
          <w:p w14:paraId="262723B7" w14:textId="77777777" w:rsidR="001D584F" w:rsidRPr="003B09F5" w:rsidRDefault="001D584F">
            <w:pPr>
              <w:pStyle w:val="Compact"/>
              <w:rPr>
                <w:rFonts w:cs="Times New Roman"/>
              </w:rPr>
            </w:pPr>
          </w:p>
        </w:tc>
        <w:tc>
          <w:tcPr>
            <w:tcW w:w="0" w:type="auto"/>
          </w:tcPr>
          <w:p w14:paraId="262723B8" w14:textId="77777777" w:rsidR="001D584F" w:rsidRPr="003B09F5" w:rsidRDefault="001D584F">
            <w:pPr>
              <w:pStyle w:val="Compact"/>
              <w:rPr>
                <w:rFonts w:cs="Times New Roman"/>
              </w:rPr>
            </w:pPr>
          </w:p>
        </w:tc>
        <w:tc>
          <w:tcPr>
            <w:tcW w:w="0" w:type="auto"/>
          </w:tcPr>
          <w:p w14:paraId="262723B9" w14:textId="77777777" w:rsidR="001D584F" w:rsidRPr="003B09F5" w:rsidRDefault="001D584F">
            <w:pPr>
              <w:pStyle w:val="Compact"/>
              <w:rPr>
                <w:rFonts w:cs="Times New Roman"/>
              </w:rPr>
            </w:pPr>
          </w:p>
        </w:tc>
      </w:tr>
      <w:tr w:rsidR="003B09F5" w:rsidRPr="003B09F5" w14:paraId="262723BF" w14:textId="77777777">
        <w:tc>
          <w:tcPr>
            <w:tcW w:w="0" w:type="auto"/>
          </w:tcPr>
          <w:p w14:paraId="262723BB" w14:textId="77777777" w:rsidR="001D584F" w:rsidRPr="003B09F5" w:rsidRDefault="005D6919">
            <w:pPr>
              <w:pStyle w:val="Compact"/>
              <w:rPr>
                <w:rFonts w:cs="Times New Roman"/>
              </w:rPr>
            </w:pPr>
            <w:r w:rsidRPr="003B09F5">
              <w:rPr>
                <w:rFonts w:cs="Times New Roman"/>
              </w:rPr>
              <w:t>Gingin Brook</w:t>
            </w:r>
          </w:p>
        </w:tc>
        <w:tc>
          <w:tcPr>
            <w:tcW w:w="0" w:type="auto"/>
          </w:tcPr>
          <w:p w14:paraId="262723BC" w14:textId="77777777" w:rsidR="001D584F" w:rsidRPr="003B09F5" w:rsidRDefault="001D584F">
            <w:pPr>
              <w:pStyle w:val="Compact"/>
              <w:rPr>
                <w:rFonts w:cs="Times New Roman"/>
              </w:rPr>
            </w:pPr>
          </w:p>
        </w:tc>
        <w:tc>
          <w:tcPr>
            <w:tcW w:w="0" w:type="auto"/>
          </w:tcPr>
          <w:p w14:paraId="262723BD" w14:textId="77777777" w:rsidR="001D584F" w:rsidRPr="003B09F5" w:rsidRDefault="001D584F">
            <w:pPr>
              <w:pStyle w:val="Compact"/>
              <w:rPr>
                <w:rFonts w:cs="Times New Roman"/>
              </w:rPr>
            </w:pPr>
          </w:p>
        </w:tc>
        <w:tc>
          <w:tcPr>
            <w:tcW w:w="0" w:type="auto"/>
          </w:tcPr>
          <w:p w14:paraId="262723BE" w14:textId="77777777" w:rsidR="001D584F" w:rsidRPr="003B09F5" w:rsidRDefault="001D584F">
            <w:pPr>
              <w:pStyle w:val="Compact"/>
              <w:rPr>
                <w:rFonts w:cs="Times New Roman"/>
              </w:rPr>
            </w:pPr>
          </w:p>
        </w:tc>
      </w:tr>
    </w:tbl>
    <w:p w14:paraId="254A247B" w14:textId="77777777" w:rsidR="00F87EBE" w:rsidRDefault="00F87EBE">
      <w:pPr>
        <w:pStyle w:val="Heading2"/>
        <w:rPr>
          <w:rFonts w:cs="Times New Roman"/>
        </w:rPr>
        <w:sectPr w:rsidR="00F87EBE" w:rsidSect="00F87EBE">
          <w:pgSz w:w="15840" w:h="12240" w:orient="landscape"/>
          <w:pgMar w:top="1440" w:right="1440" w:bottom="1440" w:left="1440" w:header="720" w:footer="720" w:gutter="0"/>
          <w:cols w:space="720"/>
          <w:docGrid w:linePitch="326"/>
        </w:sectPr>
      </w:pPr>
      <w:bookmarkStart w:id="268" w:name="management-objectives"/>
    </w:p>
    <w:p w14:paraId="262723C0" w14:textId="304D6C8D" w:rsidR="001D584F" w:rsidRPr="003B09F5" w:rsidRDefault="005D6919">
      <w:pPr>
        <w:pStyle w:val="Heading2"/>
        <w:rPr>
          <w:rFonts w:cs="Times New Roman"/>
        </w:rPr>
      </w:pPr>
      <w:bookmarkStart w:id="269" w:name="_Toc29410644"/>
      <w:r w:rsidRPr="003B09F5">
        <w:rPr>
          <w:rFonts w:cs="Times New Roman"/>
        </w:rPr>
        <w:lastRenderedPageBreak/>
        <w:t>Management objectives</w:t>
      </w:r>
      <w:bookmarkEnd w:id="268"/>
      <w:bookmarkEnd w:id="269"/>
    </w:p>
    <w:p w14:paraId="262723C1" w14:textId="77777777" w:rsidR="001D584F" w:rsidRPr="003B09F5" w:rsidRDefault="005D6919">
      <w:pPr>
        <w:pStyle w:val="Heading2"/>
        <w:rPr>
          <w:rFonts w:cs="Times New Roman"/>
        </w:rPr>
      </w:pPr>
      <w:bookmarkStart w:id="270" w:name="conclusions"/>
      <w:bookmarkStart w:id="271" w:name="_Toc29410645"/>
      <w:r w:rsidRPr="003B09F5">
        <w:rPr>
          <w:rFonts w:cs="Times New Roman"/>
        </w:rPr>
        <w:t>Conclusions</w:t>
      </w:r>
      <w:bookmarkEnd w:id="270"/>
      <w:bookmarkEnd w:id="271"/>
    </w:p>
    <w:p w14:paraId="5EE27DE2" w14:textId="77777777" w:rsidR="003E22E5" w:rsidRPr="003B09F5" w:rsidRDefault="003E22E5">
      <w:pPr>
        <w:rPr>
          <w:rFonts w:ascii="Times New Roman" w:eastAsiaTheme="majorEastAsia" w:hAnsi="Times New Roman" w:cs="Times New Roman"/>
          <w:b/>
          <w:bCs/>
          <w:sz w:val="32"/>
          <w:szCs w:val="32"/>
        </w:rPr>
      </w:pPr>
      <w:bookmarkStart w:id="272" w:name="references"/>
      <w:r w:rsidRPr="003B09F5">
        <w:rPr>
          <w:rFonts w:ascii="Times New Roman" w:hAnsi="Times New Roman" w:cs="Times New Roman"/>
        </w:rPr>
        <w:br w:type="page"/>
      </w:r>
    </w:p>
    <w:p w14:paraId="262723C2" w14:textId="32043ADE" w:rsidR="001D584F" w:rsidRPr="003B09F5" w:rsidRDefault="005D6919">
      <w:pPr>
        <w:pStyle w:val="Heading1"/>
        <w:rPr>
          <w:rFonts w:cs="Times New Roman"/>
        </w:rPr>
      </w:pPr>
      <w:bookmarkStart w:id="273" w:name="_Toc29410646"/>
      <w:r w:rsidRPr="003B09F5">
        <w:rPr>
          <w:rFonts w:cs="Times New Roman"/>
        </w:rPr>
        <w:lastRenderedPageBreak/>
        <w:t>References</w:t>
      </w:r>
      <w:bookmarkEnd w:id="272"/>
      <w:bookmarkEnd w:id="273"/>
    </w:p>
    <w:p w14:paraId="262723C3" w14:textId="77777777" w:rsidR="001D584F" w:rsidRPr="003B09F5" w:rsidRDefault="005D6919">
      <w:pPr>
        <w:pStyle w:val="Bibliography"/>
        <w:rPr>
          <w:rFonts w:ascii="Times New Roman" w:hAnsi="Times New Roman" w:cs="Times New Roman"/>
        </w:rPr>
      </w:pPr>
      <w:bookmarkStart w:id="274" w:name="ref-Bamford2003"/>
      <w:bookmarkStart w:id="275" w:name="refs"/>
      <w:r w:rsidRPr="003B09F5">
        <w:rPr>
          <w:rFonts w:ascii="Times New Roman" w:hAnsi="Times New Roman" w:cs="Times New Roman"/>
        </w:rPr>
        <w:t>Bamford, M.J., Bamford, A.R., 2003. Vertebrate Fauna: Values</w:t>
      </w:r>
      <w:r w:rsidR="00CF2388">
        <w:rPr>
          <w:rFonts w:ascii="Times New Roman" w:hAnsi="Times New Roman" w:cs="Times New Roman"/>
        </w:rPr>
        <w:t xml:space="preserve"> </w:t>
      </w:r>
      <w:r w:rsidRPr="003B09F5">
        <w:rPr>
          <w:rFonts w:ascii="Times New Roman" w:hAnsi="Times New Roman" w:cs="Times New Roman"/>
        </w:rPr>
        <w:t>and Groundwater Dependence in the Gnangara Study Area. Water; Rivers Commission, Perth, Western Australia.</w:t>
      </w:r>
    </w:p>
    <w:p w14:paraId="262723C4" w14:textId="108D7E2B" w:rsidR="001D584F" w:rsidRPr="003B09F5" w:rsidRDefault="005D6919">
      <w:pPr>
        <w:pStyle w:val="Bibliography"/>
        <w:rPr>
          <w:rFonts w:ascii="Times New Roman" w:hAnsi="Times New Roman" w:cs="Times New Roman"/>
        </w:rPr>
      </w:pPr>
      <w:bookmarkStart w:id="276" w:name="ref-Buller2019"/>
      <w:bookmarkEnd w:id="274"/>
      <w:r w:rsidRPr="003B09F5">
        <w:rPr>
          <w:rFonts w:ascii="Times New Roman" w:hAnsi="Times New Roman" w:cs="Times New Roman"/>
        </w:rPr>
        <w:t xml:space="preserve">Buller, G., Kavazos, C.R.J., Froend, R., 2019. Wetland Vegetation Monitoring 2018 Survey of Gnangara Wetlands. Edith Cowan </w:t>
      </w:r>
      <w:r w:rsidR="00CF2388" w:rsidRPr="003B09F5">
        <w:rPr>
          <w:rFonts w:ascii="Times New Roman" w:hAnsi="Times New Roman" w:cs="Times New Roman"/>
        </w:rPr>
        <w:t>University</w:t>
      </w:r>
      <w:r w:rsidRPr="003B09F5">
        <w:rPr>
          <w:rFonts w:ascii="Times New Roman" w:hAnsi="Times New Roman" w:cs="Times New Roman"/>
        </w:rPr>
        <w:t>, Joondalup.</w:t>
      </w:r>
    </w:p>
    <w:p w14:paraId="262723C5" w14:textId="77777777" w:rsidR="001D584F" w:rsidRPr="003B09F5" w:rsidRDefault="005D6919">
      <w:pPr>
        <w:pStyle w:val="Bibliography"/>
        <w:rPr>
          <w:rFonts w:ascii="Times New Roman" w:hAnsi="Times New Roman" w:cs="Times New Roman"/>
        </w:rPr>
      </w:pPr>
      <w:bookmarkStart w:id="277" w:name="ref-Buller2018"/>
      <w:bookmarkEnd w:id="276"/>
      <w:r w:rsidRPr="003B09F5">
        <w:rPr>
          <w:rFonts w:ascii="Times New Roman" w:hAnsi="Times New Roman" w:cs="Times New Roman"/>
        </w:rPr>
        <w:t>Buller, G., Kavazos, C.R.J., Froend, R., 2018. Wetland Vegetation Monitoring 2017 Survey of Gnangara Wetlands. Edith Cowan University, Joondalup.</w:t>
      </w:r>
    </w:p>
    <w:p w14:paraId="262723C6" w14:textId="77777777" w:rsidR="001D584F" w:rsidRPr="003B09F5" w:rsidRDefault="005D6919">
      <w:pPr>
        <w:pStyle w:val="Bibliography"/>
        <w:rPr>
          <w:rFonts w:ascii="Times New Roman" w:hAnsi="Times New Roman" w:cs="Times New Roman"/>
        </w:rPr>
      </w:pPr>
      <w:bookmarkStart w:id="278" w:name="ref-DepartmentofWater2011"/>
      <w:bookmarkEnd w:id="277"/>
      <w:r w:rsidRPr="003B09F5">
        <w:rPr>
          <w:rFonts w:ascii="Times New Roman" w:hAnsi="Times New Roman" w:cs="Times New Roman"/>
        </w:rPr>
        <w:t>Department of Water, 2011. Groundwater-surface water interaction along Gingin Brook Western Australia (No. January). Government of Western Australia.</w:t>
      </w:r>
    </w:p>
    <w:p w14:paraId="262723C7" w14:textId="77777777" w:rsidR="001D584F" w:rsidRPr="003B09F5" w:rsidRDefault="005D6919">
      <w:pPr>
        <w:pStyle w:val="Bibliography"/>
        <w:rPr>
          <w:rFonts w:ascii="Times New Roman" w:hAnsi="Times New Roman" w:cs="Times New Roman"/>
        </w:rPr>
      </w:pPr>
      <w:bookmarkStart w:id="279" w:name="ref-DepartmentofWater2008"/>
      <w:bookmarkEnd w:id="278"/>
      <w:r w:rsidRPr="003B09F5">
        <w:rPr>
          <w:rFonts w:ascii="Times New Roman" w:hAnsi="Times New Roman" w:cs="Times New Roman"/>
        </w:rPr>
        <w:t>Department of Water, 2008. Review of ministerial conditions on the groundwater resources of the Gnangara Mound (No. January). Department of Water, Perth, Western Australia.</w:t>
      </w:r>
    </w:p>
    <w:p w14:paraId="262723C8" w14:textId="2585B1B2" w:rsidR="001D584F" w:rsidRDefault="005D6919">
      <w:pPr>
        <w:pStyle w:val="Bibliography"/>
        <w:rPr>
          <w:rStyle w:val="Hyperlink"/>
          <w:rFonts w:ascii="Times New Roman" w:hAnsi="Times New Roman" w:cs="Times New Roman"/>
          <w:color w:val="auto"/>
        </w:rPr>
      </w:pPr>
      <w:bookmarkStart w:id="280" w:name="ref-England2006"/>
      <w:bookmarkEnd w:id="279"/>
      <w:r w:rsidRPr="003B09F5">
        <w:rPr>
          <w:rFonts w:ascii="Times New Roman" w:hAnsi="Times New Roman" w:cs="Times New Roman"/>
        </w:rPr>
        <w:t xml:space="preserve">England, M.H., Ummenhofer, C.C., Santoso, A., 2006. Interannual rainfall extremes over southwest Western Australia linked to Indian Ocean climate variability. Journal of Climate 19, 1948–1969. </w:t>
      </w:r>
      <w:hyperlink r:id="rId38">
        <w:r w:rsidRPr="003B09F5">
          <w:rPr>
            <w:rStyle w:val="Hyperlink"/>
            <w:rFonts w:ascii="Times New Roman" w:hAnsi="Times New Roman" w:cs="Times New Roman"/>
            <w:color w:val="auto"/>
          </w:rPr>
          <w:t>https://doi.org/10.1175/JCLI3700.1</w:t>
        </w:r>
      </w:hyperlink>
    </w:p>
    <w:p w14:paraId="14FEB323" w14:textId="0F6CDB17" w:rsidR="00C65960" w:rsidRPr="008B736B" w:rsidRDefault="00EF05FC" w:rsidP="008B736B">
      <w:pPr>
        <w:pStyle w:val="Bibliography"/>
        <w:rPr>
          <w:rFonts w:ascii="Times New Roman" w:hAnsi="Times New Roman" w:cs="Times New Roman"/>
        </w:rPr>
      </w:pPr>
      <w:r w:rsidRPr="008B736B">
        <w:rPr>
          <w:rStyle w:val="Hyperlink"/>
          <w:rFonts w:ascii="Times New Roman" w:hAnsi="Times New Roman" w:cs="Times New Roman"/>
          <w:color w:val="auto"/>
          <w:sz w:val="24"/>
        </w:rPr>
        <w:t>Environmental Protection</w:t>
      </w:r>
      <w:r w:rsidR="00547023" w:rsidRPr="008B736B">
        <w:rPr>
          <w:rStyle w:val="Hyperlink"/>
          <w:rFonts w:ascii="Times New Roman" w:hAnsi="Times New Roman" w:cs="Times New Roman"/>
          <w:color w:val="auto"/>
          <w:sz w:val="24"/>
        </w:rPr>
        <w:t xml:space="preserve"> Authority, </w:t>
      </w:r>
      <w:r w:rsidR="00742C7A" w:rsidRPr="008B736B">
        <w:rPr>
          <w:rStyle w:val="Hyperlink"/>
          <w:rFonts w:ascii="Times New Roman" w:hAnsi="Times New Roman" w:cs="Times New Roman"/>
          <w:color w:val="auto"/>
          <w:sz w:val="24"/>
        </w:rPr>
        <w:t xml:space="preserve">2018. </w:t>
      </w:r>
      <w:r w:rsidR="002F435A" w:rsidRPr="008B736B">
        <w:rPr>
          <w:rFonts w:ascii="Times New Roman" w:hAnsi="Times New Roman" w:cs="Times New Roman"/>
        </w:rPr>
        <w:t>Instructions on how to prepare Environmental Protection Act 1986 Part IV Environmental Management Plans</w:t>
      </w:r>
      <w:r w:rsidR="00AE3AF0" w:rsidRPr="008B736B">
        <w:rPr>
          <w:rFonts w:ascii="Times New Roman" w:hAnsi="Times New Roman" w:cs="Times New Roman"/>
        </w:rPr>
        <w:t>. G</w:t>
      </w:r>
      <w:r w:rsidR="00B0014B" w:rsidRPr="008B736B">
        <w:rPr>
          <w:rFonts w:ascii="Times New Roman" w:hAnsi="Times New Roman" w:cs="Times New Roman"/>
        </w:rPr>
        <w:t>overnment of Western Australia.</w:t>
      </w:r>
    </w:p>
    <w:p w14:paraId="262723C9" w14:textId="77777777" w:rsidR="001D584F" w:rsidRPr="003B09F5" w:rsidRDefault="005D6919">
      <w:pPr>
        <w:pStyle w:val="Bibliography"/>
        <w:rPr>
          <w:rFonts w:ascii="Times New Roman" w:hAnsi="Times New Roman" w:cs="Times New Roman"/>
        </w:rPr>
      </w:pPr>
      <w:bookmarkStart w:id="281" w:name="ref-Froend2004a"/>
      <w:bookmarkEnd w:id="280"/>
      <w:r w:rsidRPr="003B09F5">
        <w:rPr>
          <w:rFonts w:ascii="Times New Roman" w:hAnsi="Times New Roman" w:cs="Times New Roman"/>
        </w:rPr>
        <w:t>Froend, R., Loomes, R., Horwitz, P., Bertuch, M., Storey, A., Bamford, M., 2004. Study of Ecological Water Requirements on the Gnangara and Jandakot Mounds under Section 46 of the EP Act. Task 2: Determination of Ecological Water Requirements (No. September). Centre for Ecosystem Management, Edith Cowan University, Perth, Western Australia.</w:t>
      </w:r>
    </w:p>
    <w:p w14:paraId="262723CA" w14:textId="77777777" w:rsidR="001D584F" w:rsidRPr="003B09F5" w:rsidRDefault="005D6919">
      <w:pPr>
        <w:pStyle w:val="Bibliography"/>
        <w:rPr>
          <w:rFonts w:ascii="Times New Roman" w:hAnsi="Times New Roman" w:cs="Times New Roman"/>
        </w:rPr>
      </w:pPr>
      <w:bookmarkStart w:id="282" w:name="ref-Froend2004"/>
      <w:bookmarkEnd w:id="281"/>
      <w:r w:rsidRPr="003B09F5">
        <w:rPr>
          <w:rFonts w:ascii="Times New Roman" w:hAnsi="Times New Roman" w:cs="Times New Roman"/>
        </w:rPr>
        <w:t>Froend, R., Loomes, R., Horwitz, P., Rogan, R., Lavery, P., How, J., Storey, A.W., Bamford, M., Metcalf, B., 2004. Study of Ecological Water Requirements on the Gnangara and Jandakot Mounds under Section 46 of the EP Act. Task 1: Identification and Re-valuation of Ecological Values. Centre for Ecosystem Management, Edith Cowan University, Joondalup, Western Australia.</w:t>
      </w:r>
    </w:p>
    <w:p w14:paraId="262723CB" w14:textId="080CA5DE" w:rsidR="001D584F" w:rsidRPr="003B09F5" w:rsidRDefault="005D6919">
      <w:pPr>
        <w:pStyle w:val="Bibliography"/>
        <w:rPr>
          <w:rFonts w:ascii="Times New Roman" w:hAnsi="Times New Roman" w:cs="Times New Roman"/>
        </w:rPr>
      </w:pPr>
      <w:bookmarkStart w:id="283" w:name="ref-Groom2000"/>
      <w:bookmarkEnd w:id="282"/>
      <w:r w:rsidRPr="003B09F5">
        <w:rPr>
          <w:rFonts w:ascii="Times New Roman" w:hAnsi="Times New Roman" w:cs="Times New Roman"/>
        </w:rPr>
        <w:t>Groom, P.K., Froend, R.H., Mattiske, E.M., 2000. Impact of groundwater abstraction on a Banksia woodland, Swan Coastal Plain, Western Australia. Ecological Management &amp; Restoration 1, 117–124.</w:t>
      </w:r>
    </w:p>
    <w:p w14:paraId="262723CC" w14:textId="77777777" w:rsidR="001D584F" w:rsidRPr="003B09F5" w:rsidRDefault="005D6919">
      <w:pPr>
        <w:pStyle w:val="Bibliography"/>
        <w:rPr>
          <w:rFonts w:ascii="Times New Roman" w:hAnsi="Times New Roman" w:cs="Times New Roman"/>
        </w:rPr>
      </w:pPr>
      <w:bookmarkStart w:id="284" w:name="ref-Heddle1980"/>
      <w:bookmarkEnd w:id="283"/>
      <w:r w:rsidRPr="003B09F5">
        <w:rPr>
          <w:rFonts w:ascii="Times New Roman" w:hAnsi="Times New Roman" w:cs="Times New Roman"/>
        </w:rPr>
        <w:t>Heddle, E.M., Loneragan, D.W., Havel, J.J., 1980. Vegetation complexes of the Darling System, Western Australia. Atlas of natural resources, Darling System, Western Australia. Department of Conservation an Environment, Perth.</w:t>
      </w:r>
    </w:p>
    <w:p w14:paraId="262723CD" w14:textId="77777777" w:rsidR="001D584F" w:rsidRPr="003B09F5" w:rsidRDefault="005D6919">
      <w:pPr>
        <w:pStyle w:val="Bibliography"/>
        <w:rPr>
          <w:rFonts w:ascii="Times New Roman" w:hAnsi="Times New Roman" w:cs="Times New Roman"/>
        </w:rPr>
      </w:pPr>
      <w:bookmarkStart w:id="285" w:name="ref-Hill1996"/>
      <w:bookmarkEnd w:id="284"/>
      <w:r w:rsidRPr="003B09F5">
        <w:rPr>
          <w:rFonts w:ascii="Times New Roman" w:hAnsi="Times New Roman" w:cs="Times New Roman"/>
        </w:rPr>
        <w:t>Hill, A.L., Semeniuk, C.A., Semeniuk, V., Marco, A.D., 1996. Wetland Mapping, Classification and Evaluation, Main Report, in: Wetlands of the Swan Coastal Plain. Perth, Western Australia.</w:t>
      </w:r>
    </w:p>
    <w:p w14:paraId="262723CE" w14:textId="77777777" w:rsidR="001D584F" w:rsidRPr="003B09F5" w:rsidRDefault="005D6919">
      <w:pPr>
        <w:pStyle w:val="Bibliography"/>
        <w:rPr>
          <w:rFonts w:ascii="Times New Roman" w:hAnsi="Times New Roman" w:cs="Times New Roman"/>
        </w:rPr>
      </w:pPr>
      <w:bookmarkStart w:id="286" w:name="ref-Horwitz2008"/>
      <w:bookmarkEnd w:id="285"/>
      <w:r w:rsidRPr="003B09F5">
        <w:rPr>
          <w:rFonts w:ascii="Times New Roman" w:hAnsi="Times New Roman" w:cs="Times New Roman"/>
        </w:rPr>
        <w:t>Horwitz, P., Bradshaw, D., Hopper, S., Davies, P., Froend, R., Bradshaw, F., 2008. Hydrological change escalates risk of ecosystem stress in Australia’s threatened biodiversity hotspot. Journal of the Royal Society of Western Australia 91, 1–11.</w:t>
      </w:r>
    </w:p>
    <w:p w14:paraId="75471195" w14:textId="7BCBC983" w:rsidR="00F842EA" w:rsidRDefault="00F842EA">
      <w:pPr>
        <w:pStyle w:val="Bibliography"/>
        <w:rPr>
          <w:rFonts w:ascii="Times New Roman" w:hAnsi="Times New Roman" w:cs="Times New Roman"/>
        </w:rPr>
      </w:pPr>
      <w:bookmarkStart w:id="287" w:name="ref-Horwitz2009"/>
      <w:bookmarkEnd w:id="286"/>
      <w:r w:rsidRPr="00F842EA">
        <w:rPr>
          <w:rFonts w:ascii="Times New Roman" w:hAnsi="Times New Roman" w:cs="Times New Roman"/>
        </w:rPr>
        <w:lastRenderedPageBreak/>
        <w:t>Horwitz, P., Rogan, R., Halse, S., Davis, J. and Sommer, B. (2009). Wetland invertebrate richness and endemism on the Swan Coastal Plain, Western Australia. Marine and Freshwater Research 60: 1006-1020.</w:t>
      </w:r>
    </w:p>
    <w:p w14:paraId="262723CF" w14:textId="49CA69BB" w:rsidR="001D584F" w:rsidRPr="003B09F5" w:rsidRDefault="005D6919">
      <w:pPr>
        <w:pStyle w:val="Bibliography"/>
        <w:rPr>
          <w:rFonts w:ascii="Times New Roman" w:hAnsi="Times New Roman" w:cs="Times New Roman"/>
        </w:rPr>
      </w:pPr>
      <w:r w:rsidRPr="003B09F5">
        <w:rPr>
          <w:rFonts w:ascii="Times New Roman" w:hAnsi="Times New Roman" w:cs="Times New Roman"/>
        </w:rPr>
        <w:t>Horwitz, P., Sommer, B., Froend, R., 2009. Wetlands and groundwater dependent ecosystems of the Gnangara Mound, in: Gnangara Sustainability Strategy. Centre for Ecosystem Managment, Edith Cowan University, Joondalup, Western Australia, pp. 1–48.</w:t>
      </w:r>
    </w:p>
    <w:p w14:paraId="262723D0" w14:textId="67A2C36D" w:rsidR="001D584F" w:rsidRPr="003B09F5" w:rsidRDefault="005D6919">
      <w:pPr>
        <w:pStyle w:val="Bibliography"/>
        <w:rPr>
          <w:rFonts w:ascii="Times New Roman" w:hAnsi="Times New Roman" w:cs="Times New Roman"/>
        </w:rPr>
      </w:pPr>
      <w:bookmarkStart w:id="288" w:name="ref-Hui2016"/>
      <w:bookmarkEnd w:id="287"/>
      <w:r w:rsidRPr="003B09F5">
        <w:rPr>
          <w:rFonts w:ascii="Times New Roman" w:hAnsi="Times New Roman" w:cs="Times New Roman"/>
        </w:rPr>
        <w:t xml:space="preserve">Hui, F.K., 2016. boral – Bayesian Ordination and Regression Analysis of Multivariate Abundance Data in r. Methods in Ecology and Evolution 7, 744–750. </w:t>
      </w:r>
      <w:hyperlink r:id="rId39">
        <w:r w:rsidRPr="003B09F5">
          <w:rPr>
            <w:rStyle w:val="Hyperlink"/>
            <w:rFonts w:ascii="Times New Roman" w:hAnsi="Times New Roman" w:cs="Times New Roman"/>
            <w:color w:val="auto"/>
          </w:rPr>
          <w:t>https://doi.org/10.1111/2041-210X.12514</w:t>
        </w:r>
      </w:hyperlink>
    </w:p>
    <w:p w14:paraId="262723D1" w14:textId="77777777" w:rsidR="001D584F" w:rsidRPr="003B09F5" w:rsidRDefault="005D6919">
      <w:pPr>
        <w:pStyle w:val="Bibliography"/>
        <w:rPr>
          <w:rFonts w:ascii="Times New Roman" w:hAnsi="Times New Roman" w:cs="Times New Roman"/>
        </w:rPr>
      </w:pPr>
      <w:bookmarkStart w:id="289" w:name="ref-Hui2018"/>
      <w:bookmarkEnd w:id="288"/>
      <w:r w:rsidRPr="003B09F5">
        <w:rPr>
          <w:rFonts w:ascii="Times New Roman" w:hAnsi="Times New Roman" w:cs="Times New Roman"/>
        </w:rPr>
        <w:t>Hui, F.K.C., 2018. boral: Bayesian Ordination and Regression AnaLysis.</w:t>
      </w:r>
    </w:p>
    <w:p w14:paraId="262723D2" w14:textId="77777777" w:rsidR="001D584F" w:rsidRPr="003B09F5" w:rsidRDefault="005D6919">
      <w:pPr>
        <w:pStyle w:val="Bibliography"/>
        <w:rPr>
          <w:rFonts w:ascii="Times New Roman" w:hAnsi="Times New Roman" w:cs="Times New Roman"/>
        </w:rPr>
      </w:pPr>
      <w:bookmarkStart w:id="290" w:name="ref-Johnson2000"/>
      <w:bookmarkEnd w:id="289"/>
      <w:r w:rsidRPr="003B09F5">
        <w:rPr>
          <w:rFonts w:ascii="Times New Roman" w:hAnsi="Times New Roman" w:cs="Times New Roman"/>
        </w:rPr>
        <w:t>Johnson, S.L., 2000. Hydrogeological assessment of the perennial brooks on the Dandaragan Plateau. Water; Rivers Commission, Perth, Western Australia.</w:t>
      </w:r>
    </w:p>
    <w:p w14:paraId="262723D3" w14:textId="77777777" w:rsidR="001D584F" w:rsidRPr="003B09F5" w:rsidRDefault="005D6919">
      <w:pPr>
        <w:pStyle w:val="Bibliography"/>
        <w:rPr>
          <w:rFonts w:ascii="Times New Roman" w:hAnsi="Times New Roman" w:cs="Times New Roman"/>
        </w:rPr>
      </w:pPr>
      <w:bookmarkStart w:id="291" w:name="ref-Judd2019"/>
      <w:bookmarkEnd w:id="290"/>
      <w:r w:rsidRPr="003B09F5">
        <w:rPr>
          <w:rFonts w:ascii="Times New Roman" w:hAnsi="Times New Roman" w:cs="Times New Roman"/>
        </w:rPr>
        <w:t>Judd, S., Horwitz, P., 2019. Annual Report for the Gnangara Mound Environmental Monitoring Programme - Macroinvertebrate and Water Quality Wetland Monitoring for Spring 2018. Edith Cowan University, Joondalup, Perth.</w:t>
      </w:r>
    </w:p>
    <w:p w14:paraId="262723D4" w14:textId="77777777" w:rsidR="001D584F" w:rsidRPr="003B09F5" w:rsidRDefault="005D6919">
      <w:pPr>
        <w:pStyle w:val="Bibliography"/>
        <w:rPr>
          <w:rFonts w:ascii="Times New Roman" w:hAnsi="Times New Roman" w:cs="Times New Roman"/>
        </w:rPr>
      </w:pPr>
      <w:bookmarkStart w:id="292" w:name="ref-McArthur1960"/>
      <w:bookmarkEnd w:id="291"/>
      <w:r w:rsidRPr="003B09F5">
        <w:rPr>
          <w:rFonts w:ascii="Times New Roman" w:hAnsi="Times New Roman" w:cs="Times New Roman"/>
        </w:rPr>
        <w:t>McArthur, W.M., Bettenay, E., 1960. The development and distribution of the soils of the Swan coastal plain, Western Australia., Second. ed. Commonwealth Scientific; Industrial Research Organisation, Australia, Melbourne.</w:t>
      </w:r>
    </w:p>
    <w:p w14:paraId="262723D5" w14:textId="6A302BE6" w:rsidR="001D584F" w:rsidRPr="003B09F5" w:rsidRDefault="005D6919">
      <w:pPr>
        <w:pStyle w:val="Bibliography"/>
        <w:rPr>
          <w:rFonts w:ascii="Times New Roman" w:hAnsi="Times New Roman" w:cs="Times New Roman"/>
        </w:rPr>
      </w:pPr>
      <w:bookmarkStart w:id="293" w:name="ref-Muler2018"/>
      <w:bookmarkEnd w:id="292"/>
      <w:r w:rsidRPr="003B09F5">
        <w:rPr>
          <w:rFonts w:ascii="Times New Roman" w:hAnsi="Times New Roman" w:cs="Times New Roman"/>
        </w:rPr>
        <w:t xml:space="preserve">Muler, A.L., Canham, C.A., Etten, E.J.B.V., Stock, W.D., Froend, R.H., 2018. Forest Ecology and Management Using a functional ecology approach to assist plant selection for restoration of Mediterranean woodlands. Forest Ecology and Management 424, 1–10. </w:t>
      </w:r>
      <w:hyperlink r:id="rId40">
        <w:r w:rsidRPr="003B09F5">
          <w:rPr>
            <w:rStyle w:val="Hyperlink"/>
            <w:rFonts w:ascii="Times New Roman" w:hAnsi="Times New Roman" w:cs="Times New Roman"/>
            <w:color w:val="auto"/>
          </w:rPr>
          <w:t>https://doi.org/10.1016/j.foreco.2018.04.032</w:t>
        </w:r>
      </w:hyperlink>
    </w:p>
    <w:p w14:paraId="262723D6" w14:textId="77777777" w:rsidR="001D584F" w:rsidRPr="003B09F5" w:rsidRDefault="005D6919">
      <w:pPr>
        <w:pStyle w:val="Bibliography"/>
        <w:rPr>
          <w:rFonts w:ascii="Times New Roman" w:hAnsi="Times New Roman" w:cs="Times New Roman"/>
        </w:rPr>
      </w:pPr>
      <w:bookmarkStart w:id="294" w:name="ref-Pinheiro2019"/>
      <w:bookmarkEnd w:id="293"/>
      <w:r w:rsidRPr="003B09F5">
        <w:rPr>
          <w:rFonts w:ascii="Times New Roman" w:hAnsi="Times New Roman" w:cs="Times New Roman"/>
        </w:rPr>
        <w:t>Pinheiro, J., Bates, D., DebRoy, S., Sarkar, D., R Core Team, 2019. nlme: Linear and Nonlinear Mixed Effects Models.</w:t>
      </w:r>
    </w:p>
    <w:p w14:paraId="262723D7" w14:textId="77777777" w:rsidR="001D584F" w:rsidRPr="003B09F5" w:rsidRDefault="005D6919">
      <w:pPr>
        <w:pStyle w:val="Bibliography"/>
        <w:rPr>
          <w:rFonts w:ascii="Times New Roman" w:hAnsi="Times New Roman" w:cs="Times New Roman"/>
        </w:rPr>
      </w:pPr>
      <w:bookmarkStart w:id="295" w:name="ref-Quintero2018"/>
      <w:bookmarkEnd w:id="294"/>
      <w:r w:rsidRPr="003B09F5">
        <w:rPr>
          <w:rFonts w:ascii="Times New Roman" w:hAnsi="Times New Roman" w:cs="Times New Roman"/>
        </w:rPr>
        <w:t>Quintero Vasquez, M., Lund, M.A., 2018. Yellagonga Regional Park wetlands water quality monitoring 2017/18 report. Center for Ecosystem Management, Edith Cowan Univerisity, Perth, Australia.</w:t>
      </w:r>
    </w:p>
    <w:p w14:paraId="262723D8" w14:textId="77777777" w:rsidR="001D584F" w:rsidRPr="003B09F5" w:rsidRDefault="005D6919">
      <w:pPr>
        <w:pStyle w:val="Bibliography"/>
        <w:rPr>
          <w:rFonts w:ascii="Times New Roman" w:hAnsi="Times New Roman" w:cs="Times New Roman"/>
        </w:rPr>
      </w:pPr>
      <w:bookmarkStart w:id="296" w:name="ref-Rogan2006"/>
      <w:bookmarkEnd w:id="295"/>
      <w:r w:rsidRPr="003B09F5">
        <w:rPr>
          <w:rFonts w:ascii="Times New Roman" w:hAnsi="Times New Roman" w:cs="Times New Roman"/>
        </w:rPr>
        <w:t>Rogan, R., Loomes, R., Froend, R., 2006. Wetland vegetation monitoring 2005 - survey of Gnangara Wetlands. Centre for Ecosystem Managment, Edith Cowan University, Joondalup, Western Australia.</w:t>
      </w:r>
    </w:p>
    <w:p w14:paraId="262723D9" w14:textId="77777777" w:rsidR="001D584F" w:rsidRPr="003B09F5" w:rsidRDefault="005D6919">
      <w:pPr>
        <w:pStyle w:val="Bibliography"/>
        <w:rPr>
          <w:rFonts w:ascii="Times New Roman" w:hAnsi="Times New Roman" w:cs="Times New Roman"/>
        </w:rPr>
      </w:pPr>
      <w:bookmarkStart w:id="297" w:name="ref-Salama1991"/>
      <w:bookmarkEnd w:id="296"/>
      <w:r w:rsidRPr="003B09F5">
        <w:rPr>
          <w:rFonts w:ascii="Times New Roman" w:hAnsi="Times New Roman" w:cs="Times New Roman"/>
        </w:rPr>
        <w:t>Salama, R.B., Bekele, E., Hatton, T., Pollock, D., Lee-Steere, N., 1991. Sustainable yield of groundwater of the Gnangara Mound, Perth, Western Australia 1–21.</w:t>
      </w:r>
    </w:p>
    <w:p w14:paraId="262723DA" w14:textId="77777777" w:rsidR="001D584F" w:rsidRPr="003B09F5" w:rsidRDefault="005D6919">
      <w:pPr>
        <w:pStyle w:val="Bibliography"/>
        <w:rPr>
          <w:rFonts w:ascii="Times New Roman" w:hAnsi="Times New Roman" w:cs="Times New Roman"/>
        </w:rPr>
      </w:pPr>
      <w:bookmarkStart w:id="298" w:name="ref-Semeniuk1996"/>
      <w:bookmarkEnd w:id="297"/>
      <w:r w:rsidRPr="003B09F5">
        <w:rPr>
          <w:rFonts w:ascii="Times New Roman" w:hAnsi="Times New Roman" w:cs="Times New Roman"/>
        </w:rPr>
        <w:t>Semeniuk, C.A., Semeniuk, V., 1996. The geomorphic classification of wetlands, in: Hill, A.L., Semeniuk, C.A., Semeniuk, V., Marco, A.D. (Eds.), Wetlands of the Swan Coastal Plain. Perth, Western Australia, pp. 30–49.</w:t>
      </w:r>
    </w:p>
    <w:p w14:paraId="262723DB" w14:textId="551107B2" w:rsidR="001D584F" w:rsidRPr="003B09F5" w:rsidRDefault="005D6919">
      <w:pPr>
        <w:pStyle w:val="Bibliography"/>
        <w:rPr>
          <w:rFonts w:ascii="Times New Roman" w:hAnsi="Times New Roman" w:cs="Times New Roman"/>
        </w:rPr>
      </w:pPr>
      <w:bookmarkStart w:id="299" w:name="ref-Sommer2009"/>
      <w:bookmarkEnd w:id="298"/>
      <w:r w:rsidRPr="003B09F5">
        <w:rPr>
          <w:rFonts w:ascii="Times New Roman" w:hAnsi="Times New Roman" w:cs="Times New Roman"/>
        </w:rPr>
        <w:lastRenderedPageBreak/>
        <w:t xml:space="preserve">Sommer, B., Horwitz, P., 2009. Macroinvertebrate cycles of decline and recovery in Swan Coastal Plain (Western Australia) wetlands affected by drought-induced acidification. Hydrobiologia 624, 191–203. </w:t>
      </w:r>
      <w:hyperlink r:id="rId41">
        <w:r w:rsidRPr="003B09F5">
          <w:rPr>
            <w:rStyle w:val="Hyperlink"/>
            <w:rFonts w:ascii="Times New Roman" w:hAnsi="Times New Roman" w:cs="Times New Roman"/>
            <w:color w:val="auto"/>
          </w:rPr>
          <w:t>https://doi.org/10.1007/s10750-008-9692-6</w:t>
        </w:r>
      </w:hyperlink>
    </w:p>
    <w:p w14:paraId="262723DC" w14:textId="77777777" w:rsidR="001D584F" w:rsidRPr="003B09F5" w:rsidRDefault="005D6919">
      <w:pPr>
        <w:pStyle w:val="Bibliography"/>
        <w:rPr>
          <w:rFonts w:ascii="Times New Roman" w:hAnsi="Times New Roman" w:cs="Times New Roman"/>
        </w:rPr>
      </w:pPr>
      <w:bookmarkStart w:id="300" w:name="ref-Sommer2008"/>
      <w:bookmarkEnd w:id="299"/>
      <w:r w:rsidRPr="003B09F5">
        <w:rPr>
          <w:rFonts w:ascii="Times New Roman" w:hAnsi="Times New Roman" w:cs="Times New Roman"/>
        </w:rPr>
        <w:t>Sommer, B., Horwitz, P., Hewitt, P., 2008. Assessment of Wetland Invertebrate and Fish Biodiversity for the Gnangara Sustainability Strategy (GSS) (No. November). Centre for Ecosystem Management, Edith Cowan University, Joondalup, Western Australia.</w:t>
      </w:r>
    </w:p>
    <w:p w14:paraId="262723DD" w14:textId="77777777" w:rsidR="001D584F" w:rsidRPr="003B09F5" w:rsidRDefault="005D6919">
      <w:pPr>
        <w:pStyle w:val="Bibliography"/>
        <w:rPr>
          <w:rFonts w:ascii="Times New Roman" w:hAnsi="Times New Roman" w:cs="Times New Roman"/>
        </w:rPr>
      </w:pPr>
      <w:bookmarkStart w:id="301" w:name="ref-WaterandRiversCommission2004"/>
      <w:bookmarkEnd w:id="300"/>
      <w:r w:rsidRPr="003B09F5">
        <w:rPr>
          <w:rFonts w:ascii="Times New Roman" w:hAnsi="Times New Roman" w:cs="Times New Roman"/>
        </w:rPr>
        <w:t>Water and Rivers Commission, 2004. Environmental management of groundwater abstraction from the Gnangara Mound 2000-2003 - Triennial report to the Environmental Protection Authority. (No. March). Water; Rivers Commission, Perth, Western Australia.</w:t>
      </w:r>
    </w:p>
    <w:p w14:paraId="262723DE" w14:textId="6843EC7E" w:rsidR="001D584F" w:rsidRPr="003B09F5" w:rsidRDefault="005D6919">
      <w:pPr>
        <w:pStyle w:val="Bibliography"/>
        <w:rPr>
          <w:rFonts w:ascii="Times New Roman" w:hAnsi="Times New Roman" w:cs="Times New Roman"/>
        </w:rPr>
      </w:pPr>
      <w:bookmarkStart w:id="302" w:name="ref-Australia1995"/>
      <w:bookmarkEnd w:id="301"/>
      <w:r w:rsidRPr="003B09F5">
        <w:rPr>
          <w:rFonts w:ascii="Times New Roman" w:hAnsi="Times New Roman" w:cs="Times New Roman"/>
        </w:rPr>
        <w:t>Water Authority of Western Australia, 1995. Review of proposed changes to environmental conditions: Gnangara Mound groundwater resources (Section 46) / Water Authority of Western Australia. Water Authority of Western Australia, Leederville, W.A.</w:t>
      </w:r>
    </w:p>
    <w:p w14:paraId="262723DF" w14:textId="77777777" w:rsidR="001D584F" w:rsidRPr="003B09F5" w:rsidRDefault="005D6919">
      <w:pPr>
        <w:pStyle w:val="Bibliography"/>
        <w:rPr>
          <w:rFonts w:ascii="Times New Roman" w:hAnsi="Times New Roman" w:cs="Times New Roman"/>
        </w:rPr>
      </w:pPr>
      <w:bookmarkStart w:id="303" w:name="ref-Wood2019"/>
      <w:bookmarkEnd w:id="302"/>
      <w:r w:rsidRPr="003B09F5">
        <w:rPr>
          <w:rFonts w:ascii="Times New Roman" w:hAnsi="Times New Roman" w:cs="Times New Roman"/>
        </w:rPr>
        <w:t>Wood, S., 2019. mgcv: Mixed GAM Computation Vehicle with Automatic Smoothness Estimation.</w:t>
      </w:r>
    </w:p>
    <w:p w14:paraId="262723E0" w14:textId="09611C26" w:rsidR="001D584F" w:rsidRPr="003B09F5" w:rsidRDefault="005D6919">
      <w:pPr>
        <w:pStyle w:val="Bibliography"/>
        <w:rPr>
          <w:rFonts w:ascii="Times New Roman" w:hAnsi="Times New Roman" w:cs="Times New Roman"/>
        </w:rPr>
      </w:pPr>
      <w:bookmarkStart w:id="304" w:name="ref-Wood2011"/>
      <w:bookmarkEnd w:id="303"/>
      <w:r w:rsidRPr="003B09F5">
        <w:rPr>
          <w:rFonts w:ascii="Times New Roman" w:hAnsi="Times New Roman" w:cs="Times New Roman"/>
        </w:rPr>
        <w:t xml:space="preserve">Wood, S.N., 2011. Fast stable restricted maximum likelihood and marginal likelihood estimation of semiparametric generalized linear models. Journal of the Royal Statistical Society. Series B: Statistical Methodology 73, 3–36. </w:t>
      </w:r>
      <w:hyperlink r:id="rId42">
        <w:r w:rsidRPr="003B09F5">
          <w:rPr>
            <w:rStyle w:val="Hyperlink"/>
            <w:rFonts w:ascii="Times New Roman" w:hAnsi="Times New Roman" w:cs="Times New Roman"/>
            <w:color w:val="auto"/>
          </w:rPr>
          <w:t>https://doi.org/10.1111/j.1467-9868.2010.00749.x</w:t>
        </w:r>
      </w:hyperlink>
    </w:p>
    <w:p w14:paraId="262723E1" w14:textId="77777777" w:rsidR="001D584F" w:rsidRPr="003B09F5" w:rsidRDefault="005D6919">
      <w:pPr>
        <w:pStyle w:val="Bibliography"/>
        <w:rPr>
          <w:rFonts w:ascii="Times New Roman" w:hAnsi="Times New Roman" w:cs="Times New Roman"/>
        </w:rPr>
      </w:pPr>
      <w:bookmarkStart w:id="305" w:name="ref-Yesertener2008"/>
      <w:bookmarkEnd w:id="304"/>
      <w:r w:rsidRPr="003B09F5">
        <w:rPr>
          <w:rFonts w:ascii="Times New Roman" w:hAnsi="Times New Roman" w:cs="Times New Roman"/>
        </w:rPr>
        <w:t>Yesertener, C., 2007. Assessment of the declining groundwater levels in the Gnangara Mound, Report HG1. ed. Perth, Western Australia.</w:t>
      </w:r>
    </w:p>
    <w:p w14:paraId="262723E2" w14:textId="55CF28FF" w:rsidR="001D584F" w:rsidRDefault="005D6919">
      <w:pPr>
        <w:pStyle w:val="Bibliography"/>
        <w:rPr>
          <w:rStyle w:val="Hyperlink"/>
          <w:rFonts w:ascii="Times New Roman" w:hAnsi="Times New Roman" w:cs="Times New Roman"/>
          <w:color w:val="auto"/>
        </w:rPr>
      </w:pPr>
      <w:bookmarkStart w:id="306" w:name="ref-Zencich2002"/>
      <w:bookmarkEnd w:id="305"/>
      <w:r w:rsidRPr="003B09F5">
        <w:rPr>
          <w:rFonts w:ascii="Times New Roman" w:hAnsi="Times New Roman" w:cs="Times New Roman"/>
        </w:rPr>
        <w:t xml:space="preserve">Zencich, S.J., Froend, R.H., Turner, J.V., Gailitis, V., 2002. Influence of groundwater depth on the seasonal sources of water accessed by Banksia tree species on a shallow, sandy coastal aquifer. Oecologia 131, 8–19. </w:t>
      </w:r>
      <w:hyperlink r:id="rId43">
        <w:r w:rsidRPr="003B09F5">
          <w:rPr>
            <w:rStyle w:val="Hyperlink"/>
            <w:rFonts w:ascii="Times New Roman" w:hAnsi="Times New Roman" w:cs="Times New Roman"/>
            <w:color w:val="auto"/>
          </w:rPr>
          <w:t>https://doi.org/10.1007/s00442-001-0855-7</w:t>
        </w:r>
      </w:hyperlink>
      <w:bookmarkEnd w:id="275"/>
      <w:bookmarkEnd w:id="306"/>
    </w:p>
    <w:p w14:paraId="0764B327" w14:textId="0CF10E2C" w:rsidR="00277CE3" w:rsidRDefault="00277CE3">
      <w:pPr>
        <w:pStyle w:val="Bibliography"/>
        <w:rPr>
          <w:rStyle w:val="Hyperlink"/>
          <w:rFonts w:ascii="Times New Roman" w:hAnsi="Times New Roman" w:cs="Times New Roman"/>
          <w:color w:val="auto"/>
        </w:rPr>
      </w:pPr>
    </w:p>
    <w:p w14:paraId="38C64326" w14:textId="77777777" w:rsidR="00277CE3" w:rsidRDefault="00277CE3">
      <w:pPr>
        <w:pStyle w:val="Bibliography"/>
        <w:rPr>
          <w:rFonts w:ascii="Times New Roman" w:hAnsi="Times New Roman" w:cs="Times New Roman"/>
        </w:rPr>
        <w:sectPr w:rsidR="00277CE3">
          <w:pgSz w:w="12240" w:h="15840"/>
          <w:pgMar w:top="1440" w:right="1440" w:bottom="1440" w:left="1440" w:header="720" w:footer="720" w:gutter="0"/>
          <w:cols w:space="720"/>
        </w:sectPr>
      </w:pPr>
    </w:p>
    <w:p w14:paraId="16B95FAA" w14:textId="00D7E643" w:rsidR="00277CE3" w:rsidRDefault="00277CE3" w:rsidP="00277CE3">
      <w:pPr>
        <w:pStyle w:val="Heading1"/>
      </w:pPr>
      <w:bookmarkStart w:id="307" w:name="_Toc29410647"/>
      <w:r>
        <w:lastRenderedPageBreak/>
        <w:t>Appendix</w:t>
      </w:r>
      <w:bookmarkEnd w:id="307"/>
    </w:p>
    <w:p w14:paraId="605E18B3" w14:textId="65D9A9E0" w:rsidR="00277CE3" w:rsidRDefault="00277CE3" w:rsidP="00437343">
      <w:pPr>
        <w:pStyle w:val="Heading2"/>
      </w:pPr>
      <w:bookmarkStart w:id="308" w:name="_Toc29410648"/>
      <w:r>
        <w:t>Lake Goollel</w:t>
      </w:r>
      <w:r w:rsidR="00437343">
        <w:t>al</w:t>
      </w:r>
      <w:bookmarkEnd w:id="308"/>
      <w:r w:rsidR="00437343">
        <w:t xml:space="preserve"> </w:t>
      </w:r>
    </w:p>
    <w:p w14:paraId="27E267B9" w14:textId="77777777" w:rsidR="00437343" w:rsidRPr="003B09F5" w:rsidRDefault="00437343" w:rsidP="00437343">
      <w:pPr>
        <w:pStyle w:val="Heading3"/>
        <w:rPr>
          <w:rFonts w:cs="Times New Roman"/>
        </w:rPr>
      </w:pPr>
      <w:bookmarkStart w:id="309" w:name="_Toc29410649"/>
      <w:commentRangeStart w:id="310"/>
      <w:r w:rsidRPr="003B09F5">
        <w:rPr>
          <w:rFonts w:cs="Times New Roman"/>
        </w:rPr>
        <w:t>Water quality</w:t>
      </w:r>
      <w:bookmarkEnd w:id="309"/>
    </w:p>
    <w:p w14:paraId="33B1EDCA" w14:textId="77777777" w:rsidR="00437343" w:rsidRPr="003B09F5" w:rsidRDefault="00437343" w:rsidP="00437343">
      <w:pPr>
        <w:pStyle w:val="FirstParagraph"/>
        <w:rPr>
          <w:rFonts w:cs="Times New Roman"/>
        </w:rPr>
      </w:pPr>
      <w:r w:rsidRPr="003B09F5">
        <w:rPr>
          <w:rFonts w:cs="Times New Roman"/>
        </w:rPr>
        <w:t xml:space="preserve">Lake Goollelal has stable water quality (Judd and Horwitz, </w:t>
      </w:r>
      <w:hyperlink w:anchor="ref-Judd2019">
        <w:r w:rsidRPr="003B09F5">
          <w:rPr>
            <w:rStyle w:val="Hyperlink"/>
            <w:rFonts w:cs="Times New Roman"/>
            <w:color w:val="auto"/>
          </w:rPr>
          <w:t>2019</w:t>
        </w:r>
      </w:hyperlink>
      <w:r w:rsidRPr="003B09F5">
        <w:rPr>
          <w:rFonts w:cs="Times New Roman"/>
        </w:rPr>
        <w:t>). Water pH, normally around 7.5, has only been recorded below 7 in 2007 while the current risk of acidification remains low due to declining chloride:sulphate</w:t>
      </w:r>
      <w:r>
        <w:rPr>
          <w:rFonts w:cs="Times New Roman"/>
        </w:rPr>
        <w:t xml:space="preserve"> ratios.</w:t>
      </w:r>
      <w:r w:rsidRPr="003B09F5">
        <w:rPr>
          <w:rFonts w:cs="Times New Roman"/>
        </w:rPr>
        <w:t xml:space="preserve"> Currently, the lake has low phosphorous, but is experiencing increasing levels of nitrogen, although levels are still below long-term averages.</w:t>
      </w:r>
      <w:r>
        <w:rPr>
          <w:rFonts w:cs="Times New Roman"/>
        </w:rPr>
        <w:t xml:space="preserve"> </w:t>
      </w:r>
      <w:commentRangeEnd w:id="310"/>
      <w:r>
        <w:rPr>
          <w:rStyle w:val="CommentReference"/>
          <w:rFonts w:asciiTheme="minorHAnsi" w:hAnsiTheme="minorHAnsi"/>
        </w:rPr>
        <w:commentReference w:id="310"/>
      </w:r>
    </w:p>
    <w:p w14:paraId="090349DA" w14:textId="77777777" w:rsidR="00766910" w:rsidRPr="003B09F5" w:rsidRDefault="00766910" w:rsidP="00766910">
      <w:pPr>
        <w:pStyle w:val="Heading3"/>
        <w:rPr>
          <w:rFonts w:cs="Times New Roman"/>
        </w:rPr>
      </w:pPr>
      <w:bookmarkStart w:id="311" w:name="vegetation-dynamics"/>
      <w:bookmarkStart w:id="312" w:name="_Toc29410650"/>
      <w:commentRangeStart w:id="313"/>
      <w:r w:rsidRPr="003B09F5">
        <w:rPr>
          <w:rFonts w:cs="Times New Roman"/>
        </w:rPr>
        <w:t>Vegetation dynamics</w:t>
      </w:r>
      <w:bookmarkEnd w:id="311"/>
      <w:commentRangeEnd w:id="313"/>
      <w:r>
        <w:rPr>
          <w:rStyle w:val="CommentReference"/>
          <w:rFonts w:asciiTheme="minorHAnsi" w:eastAsiaTheme="minorHAnsi" w:hAnsiTheme="minorHAnsi" w:cstheme="minorBidi"/>
          <w:b w:val="0"/>
          <w:bCs w:val="0"/>
        </w:rPr>
        <w:commentReference w:id="313"/>
      </w:r>
      <w:bookmarkEnd w:id="312"/>
    </w:p>
    <w:p w14:paraId="5E34E8C4" w14:textId="77777777" w:rsidR="00766910" w:rsidRPr="003B09F5" w:rsidRDefault="00766910" w:rsidP="00766910">
      <w:pPr>
        <w:pStyle w:val="FirstParagraph"/>
        <w:rPr>
          <w:rFonts w:cs="Times New Roman"/>
        </w:rPr>
      </w:pPr>
      <w:r w:rsidRPr="003B09F5">
        <w:rPr>
          <w:rFonts w:cs="Times New Roman"/>
        </w:rPr>
        <w:t xml:space="preserve">The composition of vegetation at Lake Goollelal has been assessed 15 times between 1997 and 2019 at four plots along an established transect. Plot A represents fringing </w:t>
      </w:r>
      <w:r w:rsidRPr="003B09F5">
        <w:rPr>
          <w:rFonts w:cs="Times New Roman"/>
          <w:i/>
        </w:rPr>
        <w:t>Melaleuca rhaphiophylla</w:t>
      </w:r>
      <w:r w:rsidRPr="003B09F5">
        <w:rPr>
          <w:rFonts w:cs="Times New Roman"/>
        </w:rPr>
        <w:t>/</w:t>
      </w:r>
      <w:r w:rsidRPr="003B09F5">
        <w:rPr>
          <w:rFonts w:cs="Times New Roman"/>
          <w:i/>
        </w:rPr>
        <w:t>Eucalyptus rudis</w:t>
      </w:r>
      <w:r w:rsidRPr="003B09F5">
        <w:rPr>
          <w:rFonts w:cs="Times New Roman"/>
        </w:rPr>
        <w:t xml:space="preserve"> vegetation and a stable community of the native sedges, </w:t>
      </w:r>
      <w:r w:rsidRPr="003B09F5">
        <w:rPr>
          <w:rFonts w:cs="Times New Roman"/>
          <w:i/>
        </w:rPr>
        <w:t>Baumea articulata</w:t>
      </w:r>
      <w:r w:rsidRPr="003B09F5">
        <w:rPr>
          <w:rFonts w:cs="Times New Roman"/>
        </w:rPr>
        <w:t xml:space="preserve"> and </w:t>
      </w:r>
      <w:r w:rsidRPr="003B09F5">
        <w:rPr>
          <w:rFonts w:cs="Times New Roman"/>
          <w:i/>
        </w:rPr>
        <w:t>Lepidosperma gladiatum</w:t>
      </w:r>
      <w:r w:rsidRPr="003B09F5">
        <w:rPr>
          <w:rFonts w:cs="Times New Roman"/>
        </w:rPr>
        <w:t xml:space="preserve">. The </w:t>
      </w:r>
      <w:r w:rsidRPr="003B09F5">
        <w:rPr>
          <w:rFonts w:cs="Times New Roman"/>
          <w:i/>
        </w:rPr>
        <w:t>M. rhaphiophylla</w:t>
      </w:r>
      <w:r w:rsidRPr="003B09F5">
        <w:rPr>
          <w:rFonts w:cs="Times New Roman"/>
        </w:rPr>
        <w:t>/</w:t>
      </w:r>
      <w:r w:rsidRPr="003B09F5">
        <w:rPr>
          <w:rFonts w:cs="Times New Roman"/>
          <w:i/>
        </w:rPr>
        <w:t>E. rudis</w:t>
      </w:r>
      <w:r w:rsidRPr="003B09F5">
        <w:rPr>
          <w:rFonts w:cs="Times New Roman"/>
        </w:rPr>
        <w:t xml:space="preserve"> complex continues throughout the transect, which has also remained relatively stable in terms of cover abundance since 2002. There is a high richness of exotic vegetation species present at the lake. Generally, these exotic species have increased in abundance during the survey period.</w:t>
      </w:r>
    </w:p>
    <w:p w14:paraId="2ED2865D" w14:textId="77777777" w:rsidR="00766910" w:rsidRPr="003B09F5" w:rsidRDefault="00766910" w:rsidP="00766910">
      <w:pPr>
        <w:pStyle w:val="BodyText"/>
        <w:rPr>
          <w:rFonts w:cs="Times New Roman"/>
        </w:rPr>
      </w:pPr>
      <w:r w:rsidRPr="003B09F5">
        <w:rPr>
          <w:rFonts w:cs="Times New Roman"/>
        </w:rPr>
        <w:t xml:space="preserve">Ordination reveals that Plot A has a distinct assemblage to the other plots but has </w:t>
      </w:r>
      <w:commentRangeStart w:id="314"/>
      <w:commentRangeStart w:id="315"/>
      <w:r w:rsidRPr="003B09F5">
        <w:rPr>
          <w:rFonts w:cs="Times New Roman"/>
        </w:rPr>
        <w:t xml:space="preserve">displayed similar shifts </w:t>
      </w:r>
      <w:commentRangeEnd w:id="314"/>
      <w:r>
        <w:rPr>
          <w:rStyle w:val="CommentReference"/>
          <w:rFonts w:asciiTheme="minorHAnsi" w:hAnsiTheme="minorHAnsi"/>
        </w:rPr>
        <w:commentReference w:id="314"/>
      </w:r>
      <w:commentRangeEnd w:id="315"/>
      <w:r>
        <w:rPr>
          <w:rStyle w:val="CommentReference"/>
          <w:rFonts w:asciiTheme="minorHAnsi" w:hAnsiTheme="minorHAnsi"/>
        </w:rPr>
        <w:commentReference w:id="315"/>
      </w:r>
      <w:r w:rsidRPr="003B09F5">
        <w:rPr>
          <w:rFonts w:cs="Times New Roman"/>
        </w:rPr>
        <w:t>in vegetation composition during the monitoring period (</w:t>
      </w:r>
      <w:r>
        <w:rPr>
          <w:rFonts w:cs="Times New Roman"/>
        </w:rPr>
        <w:fldChar w:fldCharType="begin"/>
      </w:r>
      <w:r>
        <w:rPr>
          <w:rFonts w:cs="Times New Roman"/>
        </w:rPr>
        <w:instrText xml:space="preserve"> REF _Ref25919011 \h </w:instrText>
      </w:r>
      <w:r>
        <w:rPr>
          <w:rFonts w:cs="Times New Roman"/>
        </w:rPr>
      </w:r>
      <w:r>
        <w:rPr>
          <w:rFonts w:cs="Times New Roman"/>
        </w:rPr>
        <w:fldChar w:fldCharType="separate"/>
      </w:r>
      <w:r w:rsidRPr="003B09F5">
        <w:rPr>
          <w:rFonts w:cs="Times New Roman"/>
        </w:rPr>
        <w:t xml:space="preserve">Figure </w:t>
      </w:r>
      <w:r>
        <w:rPr>
          <w:rFonts w:cs="Times New Roman"/>
          <w:noProof/>
        </w:rPr>
        <w:t>5</w:t>
      </w:r>
      <w:r>
        <w:rPr>
          <w:rFonts w:cs="Times New Roman"/>
        </w:rPr>
        <w:fldChar w:fldCharType="end"/>
      </w:r>
      <w:r w:rsidRPr="003B09F5">
        <w:rPr>
          <w:rFonts w:cs="Times New Roman"/>
        </w:rPr>
        <w:t>). All plots show minor shifts in composition during the s</w:t>
      </w:r>
      <w:commentRangeStart w:id="316"/>
      <w:r w:rsidRPr="003B09F5">
        <w:rPr>
          <w:rFonts w:cs="Times New Roman"/>
        </w:rPr>
        <w:t xml:space="preserve">tudy period, </w:t>
      </w:r>
      <w:commentRangeEnd w:id="316"/>
      <w:r>
        <w:rPr>
          <w:rStyle w:val="CommentReference"/>
          <w:rFonts w:asciiTheme="minorHAnsi" w:hAnsiTheme="minorHAnsi"/>
        </w:rPr>
        <w:commentReference w:id="316"/>
      </w:r>
      <w:r w:rsidRPr="003B09F5">
        <w:rPr>
          <w:rFonts w:cs="Times New Roman"/>
        </w:rPr>
        <w:t>with each plot distinct from the others. Plot D displays a different pattern, probably due to the record</w:t>
      </w:r>
      <w:r>
        <w:rPr>
          <w:rFonts w:cs="Times New Roman"/>
        </w:rPr>
        <w:t>ed presence</w:t>
      </w:r>
      <w:r w:rsidRPr="003B09F5">
        <w:rPr>
          <w:rFonts w:cs="Times New Roman"/>
        </w:rPr>
        <w:t xml:space="preserve"> of </w:t>
      </w:r>
      <w:r w:rsidRPr="003B09F5">
        <w:rPr>
          <w:rFonts w:cs="Times New Roman"/>
          <w:i/>
        </w:rPr>
        <w:t>B. articulata</w:t>
      </w:r>
      <w:r w:rsidRPr="003B09F5">
        <w:rPr>
          <w:rFonts w:cs="Times New Roman"/>
        </w:rPr>
        <w:t xml:space="preserve"> in 1997 and the high cover abundance of exotic species. Bayesian regression analysis predicts many exotic species to increase in cover abundance with declining surface water levels (</w:t>
      </w:r>
      <w:r>
        <w:rPr>
          <w:rFonts w:cs="Times New Roman"/>
        </w:rPr>
        <w:fldChar w:fldCharType="begin"/>
      </w:r>
      <w:r>
        <w:rPr>
          <w:rFonts w:cs="Times New Roman"/>
        </w:rPr>
        <w:instrText xml:space="preserve"> REF _Ref25919021 \h </w:instrText>
      </w:r>
      <w:r>
        <w:rPr>
          <w:rFonts w:cs="Times New Roman"/>
        </w:rPr>
      </w:r>
      <w:r>
        <w:rPr>
          <w:rFonts w:cs="Times New Roman"/>
        </w:rPr>
        <w:fldChar w:fldCharType="separate"/>
      </w:r>
      <w:r w:rsidRPr="003B09F5">
        <w:rPr>
          <w:rFonts w:cs="Times New Roman"/>
        </w:rPr>
        <w:t xml:space="preserve">Figure </w:t>
      </w:r>
      <w:r>
        <w:rPr>
          <w:rFonts w:cs="Times New Roman"/>
          <w:noProof/>
        </w:rPr>
        <w:t>6</w:t>
      </w:r>
      <w:r>
        <w:rPr>
          <w:rFonts w:cs="Times New Roman"/>
        </w:rPr>
        <w:fldChar w:fldCharType="end"/>
      </w:r>
      <w:r w:rsidRPr="003B09F5">
        <w:rPr>
          <w:rFonts w:cs="Times New Roman"/>
        </w:rPr>
        <w:t>).</w:t>
      </w:r>
    </w:p>
    <w:p w14:paraId="5D796B7C" w14:textId="77777777" w:rsidR="00766910" w:rsidRPr="003B09F5" w:rsidRDefault="00766910" w:rsidP="00766910">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61D80EB2" wp14:editId="38B89D07">
            <wp:extent cx="4620126" cy="3696101"/>
            <wp:effectExtent l="0" t="0" r="0" b="0"/>
            <wp:docPr id="6" name="Picture" descr="Unconstrained ordination based on vegetation data for each surveyed year for Lake Goollelal.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GoollelalOrd-1.png"/>
                    <pic:cNvPicPr>
                      <a:picLocks noChangeAspect="1" noChangeArrowheads="1"/>
                    </pic:cNvPicPr>
                  </pic:nvPicPr>
                  <pic:blipFill>
                    <a:blip r:embed="rId44"/>
                    <a:stretch>
                      <a:fillRect/>
                    </a:stretch>
                  </pic:blipFill>
                  <pic:spPr bwMode="auto">
                    <a:xfrm>
                      <a:off x="0" y="0"/>
                      <a:ext cx="4620126" cy="3696101"/>
                    </a:xfrm>
                    <a:prstGeom prst="rect">
                      <a:avLst/>
                    </a:prstGeom>
                    <a:noFill/>
                    <a:ln w="9525">
                      <a:noFill/>
                      <a:headEnd/>
                      <a:tailEnd/>
                    </a:ln>
                  </pic:spPr>
                </pic:pic>
              </a:graphicData>
            </a:graphic>
          </wp:inline>
        </w:drawing>
      </w:r>
    </w:p>
    <w:p w14:paraId="161D5BC0" w14:textId="77777777" w:rsidR="00766910" w:rsidRPr="003B09F5" w:rsidRDefault="00766910" w:rsidP="00766910">
      <w:pPr>
        <w:pStyle w:val="Caption"/>
        <w:rPr>
          <w:rFonts w:ascii="Times New Roman" w:hAnsi="Times New Roman" w:cs="Times New Roman"/>
        </w:rPr>
      </w:pPr>
      <w:bookmarkStart w:id="317" w:name="_Ref25919011"/>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Pr>
          <w:rFonts w:ascii="Times New Roman" w:hAnsi="Times New Roman" w:cs="Times New Roman"/>
          <w:noProof/>
        </w:rPr>
        <w:t>5</w:t>
      </w:r>
      <w:r w:rsidRPr="003B09F5">
        <w:rPr>
          <w:rFonts w:ascii="Times New Roman" w:hAnsi="Times New Roman" w:cs="Times New Roman"/>
        </w:rPr>
        <w:fldChar w:fldCharType="end"/>
      </w:r>
      <w:bookmarkEnd w:id="317"/>
      <w:r w:rsidRPr="003B09F5">
        <w:rPr>
          <w:rFonts w:ascii="Times New Roman" w:hAnsi="Times New Roman" w:cs="Times New Roman"/>
        </w:rPr>
        <w:t xml:space="preserve"> Unconstrained ordination based on vegetation data for each surveyed year for Lake Goollelal. Plots are represented as different colours and consecutive years are joined by a line with first and last survey years labeled.</w:t>
      </w:r>
    </w:p>
    <w:p w14:paraId="7F559735" w14:textId="77777777" w:rsidR="00766910" w:rsidRPr="003B09F5" w:rsidRDefault="00766910" w:rsidP="00766910">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1D6CF1A2" wp14:editId="777E9064">
            <wp:extent cx="4620126" cy="3696101"/>
            <wp:effectExtent l="0" t="0" r="0" b="0"/>
            <wp:docPr id="7" name="Picture" descr="Estimated mean regression coefficients (dots) and 95% credible intervals (bars) for effect of groundwater levels at Melaleuca Park 78 on vegetation species cover abundances based on Bayesian Regression Analysis (HUI REF 2015). Species with a negative mean posterior value are likely to increase in cover abundance as water levels decline while species with positive posterior values are likely to increase in cover abundance with increasing water levels. Only those species with coefficients significanlt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GoollelalPost-1.png"/>
                    <pic:cNvPicPr>
                      <a:picLocks noChangeAspect="1" noChangeArrowheads="1"/>
                    </pic:cNvPicPr>
                  </pic:nvPicPr>
                  <pic:blipFill>
                    <a:blip r:embed="rId45"/>
                    <a:stretch>
                      <a:fillRect/>
                    </a:stretch>
                  </pic:blipFill>
                  <pic:spPr bwMode="auto">
                    <a:xfrm>
                      <a:off x="0" y="0"/>
                      <a:ext cx="4620126" cy="3696101"/>
                    </a:xfrm>
                    <a:prstGeom prst="rect">
                      <a:avLst/>
                    </a:prstGeom>
                    <a:noFill/>
                    <a:ln w="9525">
                      <a:noFill/>
                      <a:headEnd/>
                      <a:tailEnd/>
                    </a:ln>
                  </pic:spPr>
                </pic:pic>
              </a:graphicData>
            </a:graphic>
          </wp:inline>
        </w:drawing>
      </w:r>
    </w:p>
    <w:p w14:paraId="1196D0E1" w14:textId="77777777" w:rsidR="00766910" w:rsidRPr="003B09F5" w:rsidRDefault="00766910" w:rsidP="00766910">
      <w:pPr>
        <w:pStyle w:val="Caption"/>
        <w:rPr>
          <w:rFonts w:ascii="Times New Roman" w:hAnsi="Times New Roman" w:cs="Times New Roman"/>
        </w:rPr>
      </w:pPr>
      <w:bookmarkStart w:id="318" w:name="_Ref25919021"/>
      <w:commentRangeStart w:id="319"/>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Pr>
          <w:rFonts w:ascii="Times New Roman" w:hAnsi="Times New Roman" w:cs="Times New Roman"/>
          <w:noProof/>
        </w:rPr>
        <w:t>6</w:t>
      </w:r>
      <w:r w:rsidRPr="003B09F5">
        <w:rPr>
          <w:rFonts w:ascii="Times New Roman" w:hAnsi="Times New Roman" w:cs="Times New Roman"/>
        </w:rPr>
        <w:fldChar w:fldCharType="end"/>
      </w:r>
      <w:bookmarkEnd w:id="318"/>
      <w:r w:rsidRPr="003B09F5">
        <w:rPr>
          <w:rFonts w:ascii="Times New Roman" w:hAnsi="Times New Roman" w:cs="Times New Roman"/>
        </w:rPr>
        <w:t xml:space="preserve"> </w:t>
      </w:r>
      <w:commentRangeEnd w:id="319"/>
      <w:r>
        <w:rPr>
          <w:rStyle w:val="CommentReference"/>
        </w:rPr>
        <w:commentReference w:id="319"/>
      </w:r>
      <w:r w:rsidRPr="003B09F5">
        <w:rPr>
          <w:rFonts w:ascii="Times New Roman" w:hAnsi="Times New Roman" w:cs="Times New Roman"/>
        </w:rPr>
        <w:t xml:space="preserve">Estimated mean regression coefficients (dots) and 95% credible intervals (bars) for effect of groundwater levels at </w:t>
      </w:r>
      <w:commentRangeStart w:id="320"/>
      <w:r w:rsidRPr="003B09F5">
        <w:rPr>
          <w:rFonts w:ascii="Times New Roman" w:hAnsi="Times New Roman" w:cs="Times New Roman"/>
        </w:rPr>
        <w:t>Melaleuca Park 78</w:t>
      </w:r>
      <w:commentRangeEnd w:id="320"/>
      <w:r>
        <w:rPr>
          <w:rStyle w:val="CommentReference"/>
        </w:rPr>
        <w:commentReference w:id="320"/>
      </w:r>
      <w:r w:rsidRPr="003B09F5">
        <w:rPr>
          <w:rFonts w:ascii="Times New Roman" w:hAnsi="Times New Roman" w:cs="Times New Roman"/>
        </w:rPr>
        <w:t xml:space="preserve"> on vegetation species cover abundances based on Bayesian Regression Analysis </w:t>
      </w:r>
      <w:r w:rsidRPr="00577045">
        <w:rPr>
          <w:rFonts w:ascii="Times New Roman" w:hAnsi="Times New Roman" w:cs="Times New Roman"/>
        </w:rPr>
        <w:t>(Hui, 2016)</w:t>
      </w:r>
      <w:r w:rsidRPr="003B09F5">
        <w:rPr>
          <w:rFonts w:ascii="Times New Roman" w:hAnsi="Times New Roman" w:cs="Times New Roman"/>
        </w:rPr>
        <w:t>. S</w:t>
      </w:r>
      <w:commentRangeStart w:id="321"/>
      <w:r w:rsidRPr="003B09F5">
        <w:rPr>
          <w:rFonts w:ascii="Times New Roman" w:hAnsi="Times New Roman" w:cs="Times New Roman"/>
        </w:rPr>
        <w:t>pecies with a negative mean posterior value are likely to increase in cover abundance as water levels decline while species with positive posterior values are likely to increase in cover abundance with increasing water levels</w:t>
      </w:r>
      <w:commentRangeEnd w:id="321"/>
      <w:r>
        <w:rPr>
          <w:rStyle w:val="CommentReference"/>
        </w:rPr>
        <w:commentReference w:id="321"/>
      </w:r>
      <w:r w:rsidRPr="003B09F5">
        <w:rPr>
          <w:rFonts w:ascii="Times New Roman" w:hAnsi="Times New Roman" w:cs="Times New Roman"/>
        </w:rPr>
        <w:t>. Only those species with coefficients significan</w:t>
      </w:r>
      <w:r>
        <w:rPr>
          <w:rFonts w:ascii="Times New Roman" w:hAnsi="Times New Roman" w:cs="Times New Roman"/>
        </w:rPr>
        <w:t>tl</w:t>
      </w:r>
      <w:r w:rsidRPr="003B09F5">
        <w:rPr>
          <w:rFonts w:ascii="Times New Roman" w:hAnsi="Times New Roman" w:cs="Times New Roman"/>
        </w:rPr>
        <w:t>y different to zero are shown.</w:t>
      </w:r>
    </w:p>
    <w:p w14:paraId="4897692C" w14:textId="77777777" w:rsidR="00766910" w:rsidRDefault="00766910"/>
    <w:p w14:paraId="44BCEB06" w14:textId="77777777" w:rsidR="00FC2E86" w:rsidRPr="003B09F5" w:rsidRDefault="00FC2E86" w:rsidP="00FC2E86">
      <w:pPr>
        <w:pStyle w:val="Heading3"/>
        <w:rPr>
          <w:rFonts w:cs="Times New Roman"/>
        </w:rPr>
      </w:pPr>
      <w:bookmarkStart w:id="322" w:name="aquatic-invertebrates"/>
      <w:bookmarkStart w:id="323" w:name="_Toc29410651"/>
      <w:r w:rsidRPr="003B09F5">
        <w:rPr>
          <w:rFonts w:cs="Times New Roman"/>
        </w:rPr>
        <w:t>Aquatic invertebrates</w:t>
      </w:r>
      <w:bookmarkEnd w:id="322"/>
      <w:bookmarkEnd w:id="323"/>
    </w:p>
    <w:p w14:paraId="1E910D1D" w14:textId="77777777" w:rsidR="00FC2E86" w:rsidRPr="003B09F5" w:rsidRDefault="00FC2E86" w:rsidP="00FC2E86">
      <w:pPr>
        <w:pStyle w:val="FirstParagraph"/>
        <w:rPr>
          <w:rFonts w:cs="Times New Roman"/>
        </w:rPr>
      </w:pPr>
      <w:r w:rsidRPr="003B09F5">
        <w:rPr>
          <w:rFonts w:cs="Times New Roman"/>
        </w:rPr>
        <w:t xml:space="preserve">The mean </w:t>
      </w:r>
      <w:r>
        <w:rPr>
          <w:rFonts w:cs="Times New Roman"/>
        </w:rPr>
        <w:t xml:space="preserve">spring </w:t>
      </w:r>
      <w:r w:rsidRPr="003B09F5">
        <w:rPr>
          <w:rFonts w:cs="Times New Roman"/>
        </w:rPr>
        <w:t>family richness of aquatic invertebrates is 22 for Lake Goollelal (</w:t>
      </w:r>
      <w:r>
        <w:rPr>
          <w:rFonts w:cs="Times New Roman"/>
        </w:rPr>
        <w:fldChar w:fldCharType="begin"/>
      </w:r>
      <w:r>
        <w:rPr>
          <w:rFonts w:cs="Times New Roman"/>
        </w:rPr>
        <w:instrText xml:space="preserve"> REF _Ref25919041 \h </w:instrText>
      </w:r>
      <w:r>
        <w:rPr>
          <w:rFonts w:cs="Times New Roman"/>
        </w:rPr>
      </w:r>
      <w:r>
        <w:rPr>
          <w:rFonts w:cs="Times New Roman"/>
        </w:rPr>
        <w:fldChar w:fldCharType="separate"/>
      </w:r>
      <w:r w:rsidRPr="003B09F5">
        <w:rPr>
          <w:rFonts w:cs="Times New Roman"/>
        </w:rPr>
        <w:t xml:space="preserve">Figure </w:t>
      </w:r>
      <w:r>
        <w:rPr>
          <w:rFonts w:cs="Times New Roman"/>
          <w:noProof/>
        </w:rPr>
        <w:t>7</w:t>
      </w:r>
      <w:r>
        <w:rPr>
          <w:rFonts w:cs="Times New Roman"/>
        </w:rPr>
        <w:fldChar w:fldCharType="end"/>
      </w:r>
      <w:r w:rsidRPr="003B09F5">
        <w:rPr>
          <w:rFonts w:cs="Times New Roman"/>
        </w:rPr>
        <w:t xml:space="preserve">). Since 2008, family richness has mostly been stable and above the long-term average. There are stable populations of Amphisopidae, Calanoida, Ceinidae, Chironominae, Corixidae, </w:t>
      </w:r>
      <w:r>
        <w:rPr>
          <w:rFonts w:cs="Times New Roman"/>
        </w:rPr>
        <w:t xml:space="preserve">and </w:t>
      </w:r>
      <w:r w:rsidRPr="003B09F5">
        <w:rPr>
          <w:rFonts w:cs="Times New Roman"/>
        </w:rPr>
        <w:t xml:space="preserve">Cyprididae at the lake. The </w:t>
      </w:r>
      <w:r>
        <w:rPr>
          <w:rFonts w:cs="Times New Roman"/>
        </w:rPr>
        <w:t xml:space="preserve">current </w:t>
      </w:r>
      <w:r w:rsidRPr="003B09F5">
        <w:rPr>
          <w:rFonts w:cs="Times New Roman"/>
        </w:rPr>
        <w:t xml:space="preserve">absence of the Chydoridae (Cladocera) is notable given the abundance in early monitoring years. </w:t>
      </w:r>
      <w:r>
        <w:rPr>
          <w:rFonts w:cs="Times New Roman"/>
        </w:rPr>
        <w:t xml:space="preserve">Also, the beetle family Scirtidae has not been found at the wetland since 2004.  </w:t>
      </w:r>
      <w:r w:rsidRPr="003B09F5">
        <w:rPr>
          <w:rFonts w:cs="Times New Roman"/>
        </w:rPr>
        <w:t xml:space="preserve">Other taxa </w:t>
      </w:r>
      <w:r>
        <w:rPr>
          <w:rFonts w:cs="Times New Roman"/>
        </w:rPr>
        <w:t>showing recent absences</w:t>
      </w:r>
      <w:r w:rsidRPr="003B09F5">
        <w:rPr>
          <w:rFonts w:cs="Times New Roman"/>
        </w:rPr>
        <w:t xml:space="preserve"> in the lake include Ceratopogonidae, Chydoridae, Oligochaeta and Pionidae. There was a major shift in the assemblage composition in 2006-2007, with ordination revealing two main groups of annual data; those collected pre 2007, and those collected post 2007 (</w:t>
      </w:r>
      <w:r>
        <w:rPr>
          <w:rFonts w:cs="Times New Roman"/>
        </w:rPr>
        <w:fldChar w:fldCharType="begin"/>
      </w:r>
      <w:r>
        <w:rPr>
          <w:rFonts w:cs="Times New Roman"/>
        </w:rPr>
        <w:instrText xml:space="preserve"> REF _Ref25919053 \h </w:instrText>
      </w:r>
      <w:r>
        <w:rPr>
          <w:rFonts w:cs="Times New Roman"/>
        </w:rPr>
      </w:r>
      <w:r>
        <w:rPr>
          <w:rFonts w:cs="Times New Roman"/>
        </w:rPr>
        <w:fldChar w:fldCharType="separate"/>
      </w:r>
      <w:r w:rsidRPr="003B09F5">
        <w:rPr>
          <w:rFonts w:cs="Times New Roman"/>
        </w:rPr>
        <w:t xml:space="preserve">Figure </w:t>
      </w:r>
      <w:r>
        <w:rPr>
          <w:rFonts w:cs="Times New Roman"/>
          <w:noProof/>
        </w:rPr>
        <w:t>8</w:t>
      </w:r>
      <w:r>
        <w:rPr>
          <w:rFonts w:cs="Times New Roman"/>
        </w:rPr>
        <w:fldChar w:fldCharType="end"/>
      </w:r>
      <w:r w:rsidRPr="003B09F5">
        <w:rPr>
          <w:rFonts w:cs="Times New Roman"/>
        </w:rPr>
        <w:t xml:space="preserve">). </w:t>
      </w:r>
      <w:commentRangeStart w:id="324"/>
      <w:r w:rsidRPr="003B09F5">
        <w:rPr>
          <w:rFonts w:cs="Times New Roman"/>
        </w:rPr>
        <w:t xml:space="preserve">However, recent high-water levels and low nutrients appear to be shifting the assemblages back towards pre-2007 compositions (see Judd and Horwitz </w:t>
      </w:r>
      <w:hyperlink w:anchor="ref-Judd2019">
        <w:r w:rsidRPr="003B09F5">
          <w:rPr>
            <w:rStyle w:val="Hyperlink"/>
            <w:rFonts w:cs="Times New Roman"/>
            <w:color w:val="auto"/>
          </w:rPr>
          <w:t>2019</w:t>
        </w:r>
      </w:hyperlink>
      <w:r w:rsidRPr="003B09F5">
        <w:rPr>
          <w:rFonts w:cs="Times New Roman"/>
        </w:rPr>
        <w:t>).</w:t>
      </w:r>
      <w:commentRangeEnd w:id="324"/>
      <w:r>
        <w:rPr>
          <w:rStyle w:val="CommentReference"/>
          <w:rFonts w:asciiTheme="minorHAnsi" w:hAnsiTheme="minorHAnsi"/>
        </w:rPr>
        <w:commentReference w:id="324"/>
      </w:r>
    </w:p>
    <w:p w14:paraId="3DB0D366" w14:textId="77777777" w:rsidR="00FC2E86" w:rsidRPr="003B09F5" w:rsidRDefault="00FC2E86" w:rsidP="00FC2E86">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6047D358" wp14:editId="3E83B4A1">
            <wp:extent cx="4620126" cy="3696101"/>
            <wp:effectExtent l="0" t="0" r="0" b="0"/>
            <wp:docPr id="8" name="Picture" descr="Richness of aquatic invertebrate families for each year at Lake Goollelal. Line is a moving 3-year averavge."/>
            <wp:cNvGraphicFramePr/>
            <a:graphic xmlns:a="http://schemas.openxmlformats.org/drawingml/2006/main">
              <a:graphicData uri="http://schemas.openxmlformats.org/drawingml/2006/picture">
                <pic:pic xmlns:pic="http://schemas.openxmlformats.org/drawingml/2006/picture">
                  <pic:nvPicPr>
                    <pic:cNvPr id="0" name="Picture" descr="Figs/GoollelalRichInv-1.png"/>
                    <pic:cNvPicPr>
                      <a:picLocks noChangeAspect="1" noChangeArrowheads="1"/>
                    </pic:cNvPicPr>
                  </pic:nvPicPr>
                  <pic:blipFill>
                    <a:blip r:embed="rId46"/>
                    <a:stretch>
                      <a:fillRect/>
                    </a:stretch>
                  </pic:blipFill>
                  <pic:spPr bwMode="auto">
                    <a:xfrm>
                      <a:off x="0" y="0"/>
                      <a:ext cx="4620126" cy="3696101"/>
                    </a:xfrm>
                    <a:prstGeom prst="rect">
                      <a:avLst/>
                    </a:prstGeom>
                    <a:noFill/>
                    <a:ln w="9525">
                      <a:noFill/>
                      <a:headEnd/>
                      <a:tailEnd/>
                    </a:ln>
                  </pic:spPr>
                </pic:pic>
              </a:graphicData>
            </a:graphic>
          </wp:inline>
        </w:drawing>
      </w:r>
    </w:p>
    <w:p w14:paraId="43AABCEE" w14:textId="77777777" w:rsidR="00FC2E86" w:rsidRPr="003B09F5" w:rsidRDefault="00FC2E86" w:rsidP="00FC2E86">
      <w:pPr>
        <w:pStyle w:val="Caption"/>
        <w:rPr>
          <w:rFonts w:ascii="Times New Roman" w:hAnsi="Times New Roman" w:cs="Times New Roman"/>
        </w:rPr>
      </w:pPr>
      <w:bookmarkStart w:id="325" w:name="_Ref25919041"/>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Pr>
          <w:rFonts w:ascii="Times New Roman" w:hAnsi="Times New Roman" w:cs="Times New Roman"/>
          <w:noProof/>
        </w:rPr>
        <w:t>7</w:t>
      </w:r>
      <w:r w:rsidRPr="003B09F5">
        <w:rPr>
          <w:rFonts w:ascii="Times New Roman" w:hAnsi="Times New Roman" w:cs="Times New Roman"/>
        </w:rPr>
        <w:fldChar w:fldCharType="end"/>
      </w:r>
      <w:bookmarkEnd w:id="325"/>
      <w:r w:rsidRPr="003B09F5">
        <w:rPr>
          <w:rFonts w:ascii="Times New Roman" w:hAnsi="Times New Roman" w:cs="Times New Roman"/>
        </w:rPr>
        <w:t xml:space="preserve"> Richness of aquatic invertebrate families for each year at Lake Goollelal. Line is a moving 3-year average.</w:t>
      </w:r>
    </w:p>
    <w:p w14:paraId="081EDE3E" w14:textId="77777777" w:rsidR="00FC2E86" w:rsidRPr="003B09F5" w:rsidRDefault="00FC2E86" w:rsidP="00FC2E86">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5DB56046" wp14:editId="123B4AD4">
            <wp:extent cx="4620126" cy="3696101"/>
            <wp:effectExtent l="0" t="0" r="0" b="0"/>
            <wp:docPr id="9" name="Picture" descr="Unconstrained ordination based on invertebrate data for each surveyed year for Lake Goollelal.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GoollelalOrdInv-1.png"/>
                    <pic:cNvPicPr>
                      <a:picLocks noChangeAspect="1" noChangeArrowheads="1"/>
                    </pic:cNvPicPr>
                  </pic:nvPicPr>
                  <pic:blipFill>
                    <a:blip r:embed="rId47"/>
                    <a:stretch>
                      <a:fillRect/>
                    </a:stretch>
                  </pic:blipFill>
                  <pic:spPr bwMode="auto">
                    <a:xfrm>
                      <a:off x="0" y="0"/>
                      <a:ext cx="4620126" cy="3696101"/>
                    </a:xfrm>
                    <a:prstGeom prst="rect">
                      <a:avLst/>
                    </a:prstGeom>
                    <a:noFill/>
                    <a:ln w="9525">
                      <a:noFill/>
                      <a:headEnd/>
                      <a:tailEnd/>
                    </a:ln>
                  </pic:spPr>
                </pic:pic>
              </a:graphicData>
            </a:graphic>
          </wp:inline>
        </w:drawing>
      </w:r>
    </w:p>
    <w:p w14:paraId="23409398" w14:textId="77777777" w:rsidR="00FC2E86" w:rsidRPr="003B09F5" w:rsidRDefault="00FC2E86" w:rsidP="00FC2E86">
      <w:pPr>
        <w:pStyle w:val="Caption"/>
        <w:rPr>
          <w:rFonts w:ascii="Times New Roman" w:hAnsi="Times New Roman" w:cs="Times New Roman"/>
        </w:rPr>
      </w:pPr>
      <w:bookmarkStart w:id="326" w:name="_Ref25919053"/>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Pr>
          <w:rFonts w:ascii="Times New Roman" w:hAnsi="Times New Roman" w:cs="Times New Roman"/>
          <w:noProof/>
        </w:rPr>
        <w:t>8</w:t>
      </w:r>
      <w:r w:rsidRPr="003B09F5">
        <w:rPr>
          <w:rFonts w:ascii="Times New Roman" w:hAnsi="Times New Roman" w:cs="Times New Roman"/>
        </w:rPr>
        <w:fldChar w:fldCharType="end"/>
      </w:r>
      <w:bookmarkEnd w:id="326"/>
      <w:r w:rsidRPr="003B09F5">
        <w:rPr>
          <w:rFonts w:ascii="Times New Roman" w:hAnsi="Times New Roman" w:cs="Times New Roman"/>
        </w:rPr>
        <w:t xml:space="preserve"> </w:t>
      </w:r>
      <w:commentRangeStart w:id="327"/>
      <w:r w:rsidRPr="003B09F5">
        <w:rPr>
          <w:rFonts w:ascii="Times New Roman" w:hAnsi="Times New Roman" w:cs="Times New Roman"/>
        </w:rPr>
        <w:t>Unconstrained ordination based on invertebrate data for each surveyed year for Lake Goollelal. Consecutive years are joined by a line with first and last survey years labeled</w:t>
      </w:r>
      <w:commentRangeEnd w:id="327"/>
      <w:r>
        <w:rPr>
          <w:rStyle w:val="CommentReference"/>
        </w:rPr>
        <w:commentReference w:id="327"/>
      </w:r>
      <w:r w:rsidRPr="003B09F5">
        <w:rPr>
          <w:rFonts w:ascii="Times New Roman" w:hAnsi="Times New Roman" w:cs="Times New Roman"/>
        </w:rPr>
        <w:t>.</w:t>
      </w:r>
    </w:p>
    <w:p w14:paraId="7F6AE1FE" w14:textId="77777777" w:rsidR="00FC2E86" w:rsidRDefault="00FC2E86" w:rsidP="00FC2E86">
      <w:pPr>
        <w:rPr>
          <w:ins w:id="328" w:author="Natasha Del Borrello" w:date="2019-12-09T13:27:00Z"/>
          <w:rFonts w:ascii="Times New Roman" w:hAnsi="Times New Roman" w:cs="Times New Roman"/>
        </w:rPr>
      </w:pPr>
    </w:p>
    <w:p w14:paraId="426CBAD2" w14:textId="77777777" w:rsidR="00FC2E86" w:rsidRPr="003B09F5" w:rsidRDefault="00FC2E86" w:rsidP="00FC2E86">
      <w:pPr>
        <w:rPr>
          <w:rFonts w:ascii="Times New Roman" w:eastAsiaTheme="majorEastAsia" w:hAnsi="Times New Roman" w:cs="Times New Roman"/>
          <w:b/>
          <w:bCs/>
          <w:sz w:val="32"/>
          <w:szCs w:val="32"/>
        </w:rPr>
      </w:pPr>
      <w:r w:rsidRPr="003B09F5">
        <w:rPr>
          <w:rFonts w:ascii="Times New Roman" w:hAnsi="Times New Roman" w:cs="Times New Roman"/>
        </w:rPr>
        <w:br w:type="page"/>
      </w:r>
    </w:p>
    <w:p w14:paraId="74B2764B" w14:textId="181F2186" w:rsidR="00FC2E86" w:rsidRDefault="00590E78" w:rsidP="00271A89">
      <w:pPr>
        <w:pStyle w:val="Heading2"/>
      </w:pPr>
      <w:bookmarkStart w:id="329" w:name="_Toc29410652"/>
      <w:r>
        <w:lastRenderedPageBreak/>
        <w:t>Loch McN</w:t>
      </w:r>
      <w:r w:rsidR="005976F1">
        <w:t>ess</w:t>
      </w:r>
      <w:bookmarkEnd w:id="329"/>
    </w:p>
    <w:p w14:paraId="5E87C08E" w14:textId="77777777" w:rsidR="00271A89" w:rsidRPr="003B09F5" w:rsidRDefault="00271A89" w:rsidP="00271A89">
      <w:pPr>
        <w:pStyle w:val="Heading3"/>
        <w:rPr>
          <w:rFonts w:cs="Times New Roman"/>
        </w:rPr>
      </w:pPr>
      <w:bookmarkStart w:id="330" w:name="_Toc29410653"/>
      <w:r w:rsidRPr="003B09F5">
        <w:rPr>
          <w:rFonts w:cs="Times New Roman"/>
        </w:rPr>
        <w:t>Wat</w:t>
      </w:r>
      <w:commentRangeStart w:id="331"/>
      <w:r w:rsidRPr="003B09F5">
        <w:rPr>
          <w:rFonts w:cs="Times New Roman"/>
        </w:rPr>
        <w:t>e</w:t>
      </w:r>
      <w:r>
        <w:rPr>
          <w:rFonts w:cs="Times New Roman"/>
        </w:rPr>
        <w:t>r</w:t>
      </w:r>
      <w:r w:rsidRPr="003B09F5">
        <w:rPr>
          <w:rFonts w:cs="Times New Roman"/>
        </w:rPr>
        <w:t xml:space="preserve"> quality</w:t>
      </w:r>
      <w:bookmarkEnd w:id="330"/>
    </w:p>
    <w:p w14:paraId="18F2F2D0" w14:textId="77777777" w:rsidR="00271A89" w:rsidRPr="003B09F5" w:rsidRDefault="00271A89" w:rsidP="00271A89">
      <w:pPr>
        <w:pStyle w:val="FirstParagraph"/>
        <w:rPr>
          <w:rFonts w:cs="Times New Roman"/>
        </w:rPr>
      </w:pPr>
      <w:r w:rsidRPr="003B09F5">
        <w:rPr>
          <w:rFonts w:cs="Times New Roman"/>
        </w:rPr>
        <w:t xml:space="preserve">Water quality at Loch McNess appears to have stabilised in the past couple of years. Normal pH is thought to be over 8.0 but has been below 8.0 since 2010. Current monitoring suggests a pH of 7.8, the highest since 2010 (Judd and Horwitz, </w:t>
      </w:r>
      <w:hyperlink w:anchor="ref-Judd2019">
        <w:r w:rsidRPr="003B09F5">
          <w:rPr>
            <w:rStyle w:val="Hyperlink"/>
            <w:rFonts w:cs="Times New Roman"/>
            <w:color w:val="auto"/>
          </w:rPr>
          <w:t>2019</w:t>
        </w:r>
      </w:hyperlink>
      <w:r w:rsidRPr="003B09F5">
        <w:rPr>
          <w:rFonts w:cs="Times New Roman"/>
        </w:rPr>
        <w:t xml:space="preserve">). Chloride:sulphate and alkalinity observations suggest that acidification is not a </w:t>
      </w:r>
      <w:r>
        <w:rPr>
          <w:rFonts w:cs="Times New Roman"/>
        </w:rPr>
        <w:t xml:space="preserve">current </w:t>
      </w:r>
      <w:r w:rsidRPr="003B09F5">
        <w:rPr>
          <w:rFonts w:cs="Times New Roman"/>
        </w:rPr>
        <w:t xml:space="preserve">concern at </w:t>
      </w:r>
      <w:r>
        <w:rPr>
          <w:rFonts w:cs="Times New Roman"/>
        </w:rPr>
        <w:t>Loch McNess South; but the same cannot be said for Loch McNess North</w:t>
      </w:r>
      <w:r w:rsidRPr="003B09F5">
        <w:rPr>
          <w:rFonts w:cs="Times New Roman"/>
        </w:rPr>
        <w:t xml:space="preserve">. </w:t>
      </w:r>
      <w:r>
        <w:rPr>
          <w:rFonts w:cs="Times New Roman"/>
        </w:rPr>
        <w:t>In Loch McNess South t</w:t>
      </w:r>
      <w:r w:rsidRPr="003B09F5">
        <w:rPr>
          <w:rFonts w:cs="Times New Roman"/>
        </w:rPr>
        <w:t xml:space="preserve">here has been a trend of increasing nitrogen levels in the wetland since 2010, current levels </w:t>
      </w:r>
      <w:r>
        <w:rPr>
          <w:rFonts w:cs="Times New Roman"/>
        </w:rPr>
        <w:t>are</w:t>
      </w:r>
      <w:r w:rsidRPr="003B09F5">
        <w:rPr>
          <w:rFonts w:cs="Times New Roman"/>
        </w:rPr>
        <w:t xml:space="preserve"> double</w:t>
      </w:r>
      <w:r>
        <w:rPr>
          <w:rFonts w:cs="Times New Roman"/>
        </w:rPr>
        <w:t xml:space="preserve"> those recorded in</w:t>
      </w:r>
      <w:r w:rsidRPr="003B09F5">
        <w:rPr>
          <w:rFonts w:cs="Times New Roman"/>
        </w:rPr>
        <w:t xml:space="preserve"> 1997-2007 levels. Current phosphate levels are an order of magnitude greater than 1999-2004 levels and require close monitoring.</w:t>
      </w:r>
      <w:r w:rsidRPr="00AA583F">
        <w:rPr>
          <w:rFonts w:cs="Times New Roman"/>
        </w:rPr>
        <w:t xml:space="preserve"> </w:t>
      </w:r>
      <w:r>
        <w:rPr>
          <w:rFonts w:cs="Times New Roman"/>
        </w:rPr>
        <w:t>These changes are probably due to exposure of unconsolidated sediments to a drying-rewetting regime.</w:t>
      </w:r>
      <w:commentRangeEnd w:id="331"/>
      <w:r>
        <w:rPr>
          <w:rStyle w:val="CommentReference"/>
          <w:rFonts w:asciiTheme="minorHAnsi" w:hAnsiTheme="minorHAnsi"/>
        </w:rPr>
        <w:commentReference w:id="331"/>
      </w:r>
    </w:p>
    <w:p w14:paraId="3B59C644" w14:textId="77777777" w:rsidR="00271A89" w:rsidRPr="003B09F5" w:rsidRDefault="00271A89" w:rsidP="00271A89">
      <w:pPr>
        <w:pStyle w:val="Heading3"/>
        <w:rPr>
          <w:rFonts w:cs="Times New Roman"/>
        </w:rPr>
      </w:pPr>
      <w:bookmarkStart w:id="332" w:name="vegetation-dynamics-1"/>
      <w:bookmarkStart w:id="333" w:name="_Toc29410654"/>
      <w:r w:rsidRPr="003B09F5">
        <w:rPr>
          <w:rFonts w:cs="Times New Roman"/>
        </w:rPr>
        <w:t>Vegetation dynamics</w:t>
      </w:r>
      <w:bookmarkEnd w:id="332"/>
      <w:bookmarkEnd w:id="333"/>
    </w:p>
    <w:p w14:paraId="7E17FB16" w14:textId="77777777" w:rsidR="00271A89" w:rsidRPr="003B09F5" w:rsidRDefault="00271A89" w:rsidP="00271A89">
      <w:pPr>
        <w:pStyle w:val="FirstParagraph"/>
        <w:rPr>
          <w:rFonts w:cs="Times New Roman"/>
        </w:rPr>
      </w:pPr>
      <w:r w:rsidRPr="003B09F5">
        <w:rPr>
          <w:rFonts w:cs="Times New Roman"/>
        </w:rPr>
        <w:t xml:space="preserve">A vegetation monitoring transect was established in 2004 with three plots (A, B, and C) plus an additional up-slope plot in 2009 (Plot D) and a plot down-slope of Plot A in 2010 (Plot E). The fringing vegetation is largely comprised of a </w:t>
      </w:r>
      <w:r w:rsidRPr="003B09F5">
        <w:rPr>
          <w:rFonts w:cs="Times New Roman"/>
          <w:i/>
        </w:rPr>
        <w:t>Melaleuca rhaphiophylla</w:t>
      </w:r>
      <w:r w:rsidRPr="003B09F5">
        <w:rPr>
          <w:rFonts w:cs="Times New Roman"/>
        </w:rPr>
        <w:t>/</w:t>
      </w:r>
      <w:r w:rsidRPr="003B09F5">
        <w:rPr>
          <w:rFonts w:cs="Times New Roman"/>
          <w:i/>
        </w:rPr>
        <w:t>Eucalyptus rudis</w:t>
      </w:r>
      <w:r w:rsidRPr="003B09F5">
        <w:rPr>
          <w:rFonts w:cs="Times New Roman"/>
        </w:rPr>
        <w:t xml:space="preserve"> complex. Most trees are in average to good health (Buller et al., </w:t>
      </w:r>
      <w:hyperlink w:anchor="ref-Buller2019">
        <w:r w:rsidRPr="003B09F5">
          <w:rPr>
            <w:rStyle w:val="Hyperlink"/>
            <w:rFonts w:cs="Times New Roman"/>
            <w:color w:val="auto"/>
          </w:rPr>
          <w:t>2019</w:t>
        </w:r>
      </w:hyperlink>
      <w:r w:rsidRPr="003B09F5">
        <w:rPr>
          <w:rFonts w:cs="Times New Roman"/>
        </w:rPr>
        <w:t xml:space="preserve">). </w:t>
      </w:r>
      <w:r w:rsidRPr="003B09F5">
        <w:rPr>
          <w:rFonts w:cs="Times New Roman"/>
          <w:i/>
        </w:rPr>
        <w:t>Baumea juncea</w:t>
      </w:r>
      <w:r w:rsidRPr="003B09F5">
        <w:rPr>
          <w:rFonts w:cs="Times New Roman"/>
        </w:rPr>
        <w:t xml:space="preserve"> is found in Plots A - D at relatively constant cover abundances. </w:t>
      </w:r>
      <w:r w:rsidRPr="003B09F5">
        <w:rPr>
          <w:rFonts w:cs="Times New Roman"/>
          <w:i/>
        </w:rPr>
        <w:t>Baumea articulata</w:t>
      </w:r>
      <w:r w:rsidRPr="003B09F5">
        <w:rPr>
          <w:rFonts w:cs="Times New Roman"/>
        </w:rPr>
        <w:t xml:space="preserve">, however, disappeared from Plot A in 2005 and was present in the new down-slope plot (Plot E) until 2014. Currently, </w:t>
      </w:r>
      <w:r w:rsidRPr="003B09F5">
        <w:rPr>
          <w:rFonts w:cs="Times New Roman"/>
          <w:i/>
        </w:rPr>
        <w:t>B. articulata</w:t>
      </w:r>
      <w:r w:rsidRPr="003B09F5">
        <w:rPr>
          <w:rFonts w:cs="Times New Roman"/>
        </w:rPr>
        <w:t xml:space="preserve"> is probably not present at the site (Buller 2019 - personal observation) and the disappearance is likely due to a combination of a fire in 2009 and declining water.</w:t>
      </w:r>
    </w:p>
    <w:p w14:paraId="790879C5" w14:textId="77777777" w:rsidR="00271A89" w:rsidRPr="003B09F5" w:rsidRDefault="00271A89" w:rsidP="00271A89">
      <w:pPr>
        <w:pStyle w:val="BodyText"/>
        <w:rPr>
          <w:rFonts w:cs="Times New Roman"/>
        </w:rPr>
      </w:pPr>
      <w:r w:rsidRPr="003B09F5">
        <w:rPr>
          <w:rFonts w:cs="Times New Roman"/>
        </w:rPr>
        <w:t>Plots A and B have shifted in community composition dramatically during the monitoring period as the vegetation responds to lower surface water levels in the lake and the impact of fire in 2004 and 2009 (Buller et al. (</w:t>
      </w:r>
      <w:hyperlink w:anchor="ref-Buller2019">
        <w:r w:rsidRPr="003B09F5">
          <w:rPr>
            <w:rStyle w:val="Hyperlink"/>
            <w:rFonts w:cs="Times New Roman"/>
            <w:color w:val="auto"/>
          </w:rPr>
          <w:t>2019</w:t>
        </w:r>
      </w:hyperlink>
      <w:r w:rsidRPr="003B09F5">
        <w:rPr>
          <w:rFonts w:cs="Times New Roman"/>
        </w:rPr>
        <w:t>);</w:t>
      </w:r>
      <w:r>
        <w:rPr>
          <w:rFonts w:cs="Times New Roman"/>
        </w:rPr>
        <w:t xml:space="preserve"> </w:t>
      </w:r>
      <w:r>
        <w:rPr>
          <w:rFonts w:cs="Times New Roman"/>
        </w:rPr>
        <w:fldChar w:fldCharType="begin"/>
      </w:r>
      <w:r>
        <w:rPr>
          <w:rFonts w:cs="Times New Roman"/>
        </w:rPr>
        <w:instrText xml:space="preserve"> REF _Ref25919190 \h </w:instrText>
      </w:r>
      <w:r>
        <w:rPr>
          <w:rFonts w:cs="Times New Roman"/>
        </w:rPr>
      </w:r>
      <w:r>
        <w:rPr>
          <w:rFonts w:cs="Times New Roman"/>
        </w:rPr>
        <w:fldChar w:fldCharType="separate"/>
      </w:r>
      <w:r w:rsidRPr="003B09F5">
        <w:rPr>
          <w:rFonts w:cs="Times New Roman"/>
        </w:rPr>
        <w:t xml:space="preserve">Figure </w:t>
      </w:r>
      <w:r>
        <w:rPr>
          <w:rFonts w:cs="Times New Roman"/>
          <w:noProof/>
        </w:rPr>
        <w:t>10</w:t>
      </w:r>
      <w:r>
        <w:rPr>
          <w:rFonts w:cs="Times New Roman"/>
        </w:rPr>
        <w:fldChar w:fldCharType="end"/>
      </w:r>
      <w:r w:rsidRPr="003B09F5">
        <w:rPr>
          <w:rFonts w:cs="Times New Roman"/>
        </w:rPr>
        <w:t xml:space="preserve">). Regression analysis reveals that the exotic </w:t>
      </w:r>
      <w:r w:rsidRPr="003B09F5">
        <w:rPr>
          <w:rFonts w:cs="Times New Roman"/>
          <w:i/>
        </w:rPr>
        <w:t>Avena barbata</w:t>
      </w:r>
      <w:r w:rsidRPr="003B09F5">
        <w:rPr>
          <w:rFonts w:cs="Times New Roman"/>
        </w:rPr>
        <w:t xml:space="preserve"> and the native </w:t>
      </w:r>
      <w:r w:rsidRPr="003B09F5">
        <w:rPr>
          <w:rFonts w:cs="Times New Roman"/>
          <w:i/>
        </w:rPr>
        <w:t>Tricoryne elatior</w:t>
      </w:r>
      <w:r w:rsidRPr="003B09F5">
        <w:rPr>
          <w:rFonts w:cs="Times New Roman"/>
        </w:rPr>
        <w:t xml:space="preserve"> will increase the most in cover abundance as water levels in the lake remain low or decline further (</w:t>
      </w:r>
      <w:r>
        <w:rPr>
          <w:rFonts w:cs="Times New Roman"/>
        </w:rPr>
        <w:fldChar w:fldCharType="begin"/>
      </w:r>
      <w:r>
        <w:rPr>
          <w:rFonts w:cs="Times New Roman"/>
        </w:rPr>
        <w:instrText xml:space="preserve"> REF _Ref25919201 \h </w:instrText>
      </w:r>
      <w:r>
        <w:rPr>
          <w:rFonts w:cs="Times New Roman"/>
        </w:rPr>
      </w:r>
      <w:r>
        <w:rPr>
          <w:rFonts w:cs="Times New Roman"/>
        </w:rPr>
        <w:fldChar w:fldCharType="separate"/>
      </w:r>
      <w:r w:rsidRPr="003B09F5">
        <w:rPr>
          <w:rFonts w:cs="Times New Roman"/>
        </w:rPr>
        <w:t xml:space="preserve">Figure </w:t>
      </w:r>
      <w:r>
        <w:rPr>
          <w:rFonts w:cs="Times New Roman"/>
          <w:noProof/>
        </w:rPr>
        <w:t>11</w:t>
      </w:r>
      <w:r>
        <w:rPr>
          <w:rFonts w:cs="Times New Roman"/>
        </w:rPr>
        <w:fldChar w:fldCharType="end"/>
      </w:r>
      <w:r w:rsidRPr="003B09F5">
        <w:rPr>
          <w:rFonts w:cs="Times New Roman"/>
        </w:rPr>
        <w:t xml:space="preserve">). The natives, </w:t>
      </w:r>
      <w:r w:rsidRPr="003B09F5">
        <w:rPr>
          <w:rFonts w:cs="Times New Roman"/>
          <w:i/>
        </w:rPr>
        <w:t>Carex fascicularis</w:t>
      </w:r>
      <w:r w:rsidRPr="003B09F5">
        <w:rPr>
          <w:rFonts w:cs="Times New Roman"/>
        </w:rPr>
        <w:t xml:space="preserve">, </w:t>
      </w:r>
      <w:r w:rsidRPr="003B09F5">
        <w:rPr>
          <w:rFonts w:cs="Times New Roman"/>
          <w:i/>
        </w:rPr>
        <w:t>Triglochin centrocarpa</w:t>
      </w:r>
      <w:r w:rsidRPr="003B09F5">
        <w:rPr>
          <w:rFonts w:cs="Times New Roman"/>
        </w:rPr>
        <w:t xml:space="preserve"> and </w:t>
      </w:r>
      <w:r w:rsidRPr="003B09F5">
        <w:rPr>
          <w:rFonts w:cs="Times New Roman"/>
          <w:i/>
        </w:rPr>
        <w:t>M. rhaphiophylla</w:t>
      </w:r>
      <w:r w:rsidRPr="003B09F5">
        <w:rPr>
          <w:rFonts w:cs="Times New Roman"/>
        </w:rPr>
        <w:t xml:space="preserve"> are most likely to decline dramatically at the wetland under a scenario of continued low water levels.</w:t>
      </w:r>
    </w:p>
    <w:p w14:paraId="5534614B" w14:textId="77777777" w:rsidR="00271A89" w:rsidRPr="003B09F5" w:rsidRDefault="00271A89" w:rsidP="00271A89">
      <w:pPr>
        <w:pStyle w:val="Heading3"/>
        <w:rPr>
          <w:rFonts w:cs="Times New Roman"/>
        </w:rPr>
      </w:pPr>
      <w:bookmarkStart w:id="334" w:name="aquatic-macroinvertebrates"/>
      <w:bookmarkStart w:id="335" w:name="_Toc29410655"/>
      <w:r w:rsidRPr="003B09F5">
        <w:rPr>
          <w:rFonts w:cs="Times New Roman"/>
        </w:rPr>
        <w:t>Aquatic macroinvertebrates</w:t>
      </w:r>
      <w:bookmarkEnd w:id="334"/>
      <w:bookmarkEnd w:id="335"/>
    </w:p>
    <w:p w14:paraId="55855548" w14:textId="77777777" w:rsidR="00271A89" w:rsidRPr="003B09F5" w:rsidRDefault="00271A89" w:rsidP="00271A89">
      <w:pPr>
        <w:pStyle w:val="FirstParagraph"/>
        <w:rPr>
          <w:rFonts w:cs="Times New Roman"/>
        </w:rPr>
      </w:pPr>
      <w:r w:rsidRPr="003B09F5">
        <w:rPr>
          <w:rFonts w:cs="Times New Roman"/>
        </w:rPr>
        <w:t>Loch McNess is the most taxonomically rich of the Spearwood Dune wetlands, with about 27 macroinvertebrate families regularly found there</w:t>
      </w:r>
      <w:r>
        <w:rPr>
          <w:rFonts w:cs="Times New Roman"/>
        </w:rPr>
        <w:t xml:space="preserve"> in spring seasonal monitoring</w:t>
      </w:r>
      <w:r w:rsidRPr="003B09F5">
        <w:rPr>
          <w:rFonts w:cs="Times New Roman"/>
        </w:rPr>
        <w:t xml:space="preserve"> (</w:t>
      </w:r>
      <w:r>
        <w:rPr>
          <w:rFonts w:cs="Times New Roman"/>
        </w:rPr>
        <w:fldChar w:fldCharType="begin"/>
      </w:r>
      <w:r>
        <w:rPr>
          <w:rFonts w:cs="Times New Roman"/>
        </w:rPr>
        <w:instrText xml:space="preserve"> REF _Ref25919214 \h </w:instrText>
      </w:r>
      <w:r>
        <w:rPr>
          <w:rFonts w:cs="Times New Roman"/>
        </w:rPr>
      </w:r>
      <w:r>
        <w:rPr>
          <w:rFonts w:cs="Times New Roman"/>
        </w:rPr>
        <w:fldChar w:fldCharType="separate"/>
      </w:r>
      <w:r w:rsidRPr="003B09F5">
        <w:rPr>
          <w:rFonts w:cs="Times New Roman"/>
        </w:rPr>
        <w:t xml:space="preserve">Figure </w:t>
      </w:r>
      <w:r>
        <w:rPr>
          <w:rFonts w:cs="Times New Roman"/>
          <w:noProof/>
        </w:rPr>
        <w:t>12</w:t>
      </w:r>
      <w:r>
        <w:rPr>
          <w:rFonts w:cs="Times New Roman"/>
        </w:rPr>
        <w:fldChar w:fldCharType="end"/>
      </w:r>
      <w:r w:rsidRPr="003B09F5">
        <w:rPr>
          <w:rFonts w:cs="Times New Roman"/>
        </w:rPr>
        <w:t>). However, the composition of the community is shifting (</w:t>
      </w:r>
      <w:r>
        <w:rPr>
          <w:rFonts w:cs="Times New Roman"/>
        </w:rPr>
        <w:fldChar w:fldCharType="begin"/>
      </w:r>
      <w:r>
        <w:rPr>
          <w:rFonts w:cs="Times New Roman"/>
        </w:rPr>
        <w:instrText xml:space="preserve"> REF _Ref25919232 \h </w:instrText>
      </w:r>
      <w:r>
        <w:rPr>
          <w:rFonts w:cs="Times New Roman"/>
        </w:rPr>
      </w:r>
      <w:r>
        <w:rPr>
          <w:rFonts w:cs="Times New Roman"/>
        </w:rPr>
        <w:fldChar w:fldCharType="separate"/>
      </w:r>
      <w:r w:rsidRPr="003B09F5">
        <w:rPr>
          <w:rFonts w:cs="Times New Roman"/>
        </w:rPr>
        <w:t xml:space="preserve">Figure </w:t>
      </w:r>
      <w:r>
        <w:rPr>
          <w:rFonts w:cs="Times New Roman"/>
          <w:noProof/>
        </w:rPr>
        <w:t>13</w:t>
      </w:r>
      <w:r>
        <w:rPr>
          <w:rFonts w:cs="Times New Roman"/>
        </w:rPr>
        <w:fldChar w:fldCharType="end"/>
      </w:r>
      <w:r w:rsidRPr="003B09F5">
        <w:rPr>
          <w:rFonts w:cs="Times New Roman"/>
        </w:rPr>
        <w:t xml:space="preserve">). The communities were relatively stable in terms of composition until 2008 </w:t>
      </w:r>
      <w:r>
        <w:rPr>
          <w:rFonts w:cs="Times New Roman"/>
        </w:rPr>
        <w:t>after</w:t>
      </w:r>
      <w:r w:rsidRPr="003B09F5">
        <w:rPr>
          <w:rFonts w:cs="Times New Roman"/>
        </w:rPr>
        <w:t xml:space="preserve"> water levels</w:t>
      </w:r>
      <w:r>
        <w:rPr>
          <w:rFonts w:cs="Times New Roman"/>
        </w:rPr>
        <w:t xml:space="preserve"> had</w:t>
      </w:r>
      <w:r w:rsidRPr="003B09F5">
        <w:rPr>
          <w:rFonts w:cs="Times New Roman"/>
        </w:rPr>
        <w:t xml:space="preserve"> beg</w:t>
      </w:r>
      <w:r>
        <w:rPr>
          <w:rFonts w:cs="Times New Roman"/>
        </w:rPr>
        <w:t>u</w:t>
      </w:r>
      <w:r w:rsidRPr="003B09F5">
        <w:rPr>
          <w:rFonts w:cs="Times New Roman"/>
        </w:rPr>
        <w:t>n to decline significantly. The current trajectory suggests the dissimilarity between pre-2008 and contemporary communities will continue. The site is now dominated by common taxa of the Swan Coastal Plain such as Amphisopidae, Chironomidae larvae, Corixidae, Culicidae larvae, Cyclopoida (</w:t>
      </w:r>
      <w:r w:rsidRPr="003B09F5">
        <w:rPr>
          <w:rFonts w:cs="Times New Roman"/>
          <w:i/>
        </w:rPr>
        <w:t>Daphnia</w:t>
      </w:r>
      <w:r w:rsidRPr="003B09F5">
        <w:rPr>
          <w:rFonts w:cs="Times New Roman"/>
        </w:rPr>
        <w:t xml:space="preserve">), Dytiscidae, Notonectidae and Pionidae. Some of these, namely Chironomidae and Culicidae larvae, are considered nuisance species. The Amphipod, Ceinidae, has not been collected in the lake since 2014 and the shrimp </w:t>
      </w:r>
      <w:r w:rsidRPr="003B09F5">
        <w:rPr>
          <w:rFonts w:cs="Times New Roman"/>
          <w:i/>
        </w:rPr>
        <w:t>Palamonetes australis</w:t>
      </w:r>
      <w:r w:rsidRPr="003B09F5">
        <w:rPr>
          <w:rFonts w:cs="Times New Roman"/>
        </w:rPr>
        <w:t xml:space="preserve"> not recorded since 2010</w:t>
      </w:r>
      <w:r>
        <w:rPr>
          <w:rFonts w:cs="Times New Roman"/>
        </w:rPr>
        <w:t xml:space="preserve"> – both of these taxa were once abundant</w:t>
      </w:r>
      <w:r w:rsidRPr="003B09F5">
        <w:rPr>
          <w:rFonts w:cs="Times New Roman"/>
        </w:rPr>
        <w:t>.</w:t>
      </w:r>
      <w:r>
        <w:rPr>
          <w:rFonts w:cs="Times New Roman"/>
        </w:rPr>
        <w:t xml:space="preserve"> Nine families of invertebrates that were once regularly detected in the spring monitoring events, are no longer so.</w:t>
      </w:r>
      <w:r w:rsidRPr="003B09F5">
        <w:rPr>
          <w:rFonts w:cs="Times New Roman"/>
        </w:rPr>
        <w:t xml:space="preserve"> This shift in macroinvertebrate assemblage indicates serious changes in ecological processes as the wetland transitions towards a nutrient enriched shallow lake.</w:t>
      </w:r>
    </w:p>
    <w:p w14:paraId="3660135A" w14:textId="77777777" w:rsidR="00271A89" w:rsidRPr="003B09F5" w:rsidRDefault="00271A89" w:rsidP="00271A89">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BAAF1C9" wp14:editId="580A72FA">
            <wp:extent cx="4286250" cy="3232150"/>
            <wp:effectExtent l="0" t="0" r="0" b="6350"/>
            <wp:docPr id="12" name="Picture" descr="Unconstrained ordination based on the latent variable model for each surveyed year for Loch McNess.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McNessOrd-1.png"/>
                    <pic:cNvPicPr>
                      <a:picLocks noChangeAspect="1" noChangeArrowheads="1"/>
                    </pic:cNvPicPr>
                  </pic:nvPicPr>
                  <pic:blipFill>
                    <a:blip r:embed="rId48"/>
                    <a:stretch>
                      <a:fillRect/>
                    </a:stretch>
                  </pic:blipFill>
                  <pic:spPr bwMode="auto">
                    <a:xfrm>
                      <a:off x="0" y="0"/>
                      <a:ext cx="4286717" cy="3232502"/>
                    </a:xfrm>
                    <a:prstGeom prst="rect">
                      <a:avLst/>
                    </a:prstGeom>
                    <a:noFill/>
                    <a:ln w="9525">
                      <a:noFill/>
                      <a:headEnd/>
                      <a:tailEnd/>
                    </a:ln>
                  </pic:spPr>
                </pic:pic>
              </a:graphicData>
            </a:graphic>
          </wp:inline>
        </w:drawing>
      </w:r>
    </w:p>
    <w:p w14:paraId="1ED32483" w14:textId="77777777" w:rsidR="00271A89" w:rsidRPr="003B09F5" w:rsidRDefault="00271A89" w:rsidP="00271A89">
      <w:pPr>
        <w:pStyle w:val="Caption"/>
        <w:rPr>
          <w:rFonts w:ascii="Times New Roman" w:hAnsi="Times New Roman" w:cs="Times New Roman"/>
        </w:rPr>
      </w:pPr>
      <w:bookmarkStart w:id="336" w:name="_Ref2591919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Pr>
          <w:rFonts w:ascii="Times New Roman" w:hAnsi="Times New Roman" w:cs="Times New Roman"/>
          <w:noProof/>
        </w:rPr>
        <w:t>10</w:t>
      </w:r>
      <w:r w:rsidRPr="003B09F5">
        <w:rPr>
          <w:rFonts w:ascii="Times New Roman" w:hAnsi="Times New Roman" w:cs="Times New Roman"/>
        </w:rPr>
        <w:fldChar w:fldCharType="end"/>
      </w:r>
      <w:bookmarkEnd w:id="336"/>
      <w:r w:rsidRPr="003B09F5">
        <w:rPr>
          <w:rFonts w:ascii="Times New Roman" w:hAnsi="Times New Roman" w:cs="Times New Roman"/>
        </w:rPr>
        <w:t xml:space="preserve"> Unconstrained ordination based on the latent variable model for each surveyed year for Loch McNess. Plots are represented as different colours and consecutive years are joined by a line with first and last survey years labeled.</w:t>
      </w:r>
    </w:p>
    <w:p w14:paraId="252C6DA3" w14:textId="77777777" w:rsidR="00271A89" w:rsidRPr="003B09F5" w:rsidRDefault="00271A89" w:rsidP="00271A89">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3E9BB30" wp14:editId="58BED629">
            <wp:extent cx="3917950" cy="2997200"/>
            <wp:effectExtent l="0" t="0" r="6350" b="0"/>
            <wp:docPr id="13" name="Picture" descr="Estimated mean regression coefficients (dots) and 95% credible intervals (bars) for effect of groundwater levels at Loch McNess on vegetation species cover abundances based on Bayesian Regression Analysis (HUI REF 2015). Species with a negative mean posterior value are likely to increase in cover abundance as water levels decline while species with positive values are predicted to increase in cover abundance with water increasing water levels. Only those species with coefficients significanlt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McNessPost-1.png"/>
                    <pic:cNvPicPr>
                      <a:picLocks noChangeAspect="1" noChangeArrowheads="1"/>
                    </pic:cNvPicPr>
                  </pic:nvPicPr>
                  <pic:blipFill>
                    <a:blip r:embed="rId49"/>
                    <a:stretch>
                      <a:fillRect/>
                    </a:stretch>
                  </pic:blipFill>
                  <pic:spPr bwMode="auto">
                    <a:xfrm>
                      <a:off x="0" y="0"/>
                      <a:ext cx="3918380" cy="2997529"/>
                    </a:xfrm>
                    <a:prstGeom prst="rect">
                      <a:avLst/>
                    </a:prstGeom>
                    <a:noFill/>
                    <a:ln w="9525">
                      <a:noFill/>
                      <a:headEnd/>
                      <a:tailEnd/>
                    </a:ln>
                  </pic:spPr>
                </pic:pic>
              </a:graphicData>
            </a:graphic>
          </wp:inline>
        </w:drawing>
      </w:r>
    </w:p>
    <w:p w14:paraId="3476DAF6" w14:textId="77777777" w:rsidR="00271A89" w:rsidRPr="003B09F5" w:rsidRDefault="00271A89" w:rsidP="00271A89">
      <w:pPr>
        <w:pStyle w:val="Caption"/>
        <w:rPr>
          <w:rFonts w:ascii="Times New Roman" w:hAnsi="Times New Roman" w:cs="Times New Roman"/>
        </w:rPr>
      </w:pPr>
      <w:bookmarkStart w:id="337" w:name="_Ref25919201"/>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Pr>
          <w:rFonts w:ascii="Times New Roman" w:hAnsi="Times New Roman" w:cs="Times New Roman"/>
          <w:noProof/>
        </w:rPr>
        <w:t>11</w:t>
      </w:r>
      <w:r w:rsidRPr="003B09F5">
        <w:rPr>
          <w:rFonts w:ascii="Times New Roman" w:hAnsi="Times New Roman" w:cs="Times New Roman"/>
        </w:rPr>
        <w:fldChar w:fldCharType="end"/>
      </w:r>
      <w:bookmarkEnd w:id="337"/>
      <w:r w:rsidRPr="003B09F5">
        <w:rPr>
          <w:rFonts w:ascii="Times New Roman" w:hAnsi="Times New Roman" w:cs="Times New Roman"/>
        </w:rPr>
        <w:t xml:space="preserve"> Estimated mean regression coefficients (dots) and 95% credible intervals (bars) for effect of groundwater levels at Loch McNess on vegetation species cover abundances based on Bayesian Regression Analysis (</w:t>
      </w:r>
      <w:r>
        <w:rPr>
          <w:rFonts w:ascii="Times New Roman" w:hAnsi="Times New Roman" w:cs="Times New Roman"/>
        </w:rPr>
        <w:t>Hui, 2016</w:t>
      </w:r>
      <w:r w:rsidRPr="003B09F5">
        <w:rPr>
          <w:rFonts w:ascii="Times New Roman" w:hAnsi="Times New Roman" w:cs="Times New Roman"/>
        </w:rPr>
        <w:t>). Species with a negative mean posterior value are likely to increase in cover abundance as water levels decline while species with positive values are predicted to increase in cover abundance with water increasing water levels. Only those species with coefficients significantly different to zero are shown.</w:t>
      </w:r>
    </w:p>
    <w:p w14:paraId="4EBAD38D" w14:textId="77777777" w:rsidR="00271A89" w:rsidRPr="003B09F5" w:rsidRDefault="00271A89" w:rsidP="00271A89">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C2AC5CD" wp14:editId="7FF31A51">
            <wp:extent cx="4127500" cy="2952750"/>
            <wp:effectExtent l="0" t="0" r="6350" b="0"/>
            <wp:docPr id="14" name="Picture" descr="Richness of aquatic invertebrate families for each year. Line is a moving 3-year averavge at Loch McNess."/>
            <wp:cNvGraphicFramePr/>
            <a:graphic xmlns:a="http://schemas.openxmlformats.org/drawingml/2006/main">
              <a:graphicData uri="http://schemas.openxmlformats.org/drawingml/2006/picture">
                <pic:pic xmlns:pic="http://schemas.openxmlformats.org/drawingml/2006/picture">
                  <pic:nvPicPr>
                    <pic:cNvPr id="0" name="Picture" descr="Figs/McNessRichInv-1.png"/>
                    <pic:cNvPicPr>
                      <a:picLocks noChangeAspect="1" noChangeArrowheads="1"/>
                    </pic:cNvPicPr>
                  </pic:nvPicPr>
                  <pic:blipFill>
                    <a:blip r:embed="rId50"/>
                    <a:stretch>
                      <a:fillRect/>
                    </a:stretch>
                  </pic:blipFill>
                  <pic:spPr bwMode="auto">
                    <a:xfrm>
                      <a:off x="0" y="0"/>
                      <a:ext cx="4127950" cy="2953072"/>
                    </a:xfrm>
                    <a:prstGeom prst="rect">
                      <a:avLst/>
                    </a:prstGeom>
                    <a:noFill/>
                    <a:ln w="9525">
                      <a:noFill/>
                      <a:headEnd/>
                      <a:tailEnd/>
                    </a:ln>
                  </pic:spPr>
                </pic:pic>
              </a:graphicData>
            </a:graphic>
          </wp:inline>
        </w:drawing>
      </w:r>
    </w:p>
    <w:p w14:paraId="7052AD4C" w14:textId="77777777" w:rsidR="00271A89" w:rsidRPr="003B09F5" w:rsidRDefault="00271A89" w:rsidP="00271A89">
      <w:pPr>
        <w:pStyle w:val="Caption"/>
        <w:rPr>
          <w:rFonts w:ascii="Times New Roman" w:hAnsi="Times New Roman" w:cs="Times New Roman"/>
        </w:rPr>
      </w:pPr>
      <w:bookmarkStart w:id="338" w:name="_Ref2591921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Pr>
          <w:rFonts w:ascii="Times New Roman" w:hAnsi="Times New Roman" w:cs="Times New Roman"/>
          <w:noProof/>
        </w:rPr>
        <w:t>12</w:t>
      </w:r>
      <w:r w:rsidRPr="003B09F5">
        <w:rPr>
          <w:rFonts w:ascii="Times New Roman" w:hAnsi="Times New Roman" w:cs="Times New Roman"/>
        </w:rPr>
        <w:fldChar w:fldCharType="end"/>
      </w:r>
      <w:bookmarkEnd w:id="338"/>
      <w:r w:rsidRPr="003B09F5">
        <w:rPr>
          <w:rFonts w:ascii="Times New Roman" w:hAnsi="Times New Roman" w:cs="Times New Roman"/>
        </w:rPr>
        <w:t xml:space="preserve"> Richness of aquatic invertebrate families for each year. Line is a moving 3-year average at Loch McNess.</w:t>
      </w:r>
    </w:p>
    <w:p w14:paraId="2ECF3E16" w14:textId="77777777" w:rsidR="00271A89" w:rsidRPr="003B09F5" w:rsidRDefault="00271A89" w:rsidP="00271A89">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C459541" wp14:editId="047BB3F6">
            <wp:extent cx="4620126" cy="3696101"/>
            <wp:effectExtent l="0" t="0" r="0" b="0"/>
            <wp:docPr id="15" name="Picture" descr="Unconstrained ordination based on invertebrate data for each surveyed year for Loch McNess.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McNessOrdInv-1.png"/>
                    <pic:cNvPicPr>
                      <a:picLocks noChangeAspect="1" noChangeArrowheads="1"/>
                    </pic:cNvPicPr>
                  </pic:nvPicPr>
                  <pic:blipFill>
                    <a:blip r:embed="rId51"/>
                    <a:stretch>
                      <a:fillRect/>
                    </a:stretch>
                  </pic:blipFill>
                  <pic:spPr bwMode="auto">
                    <a:xfrm>
                      <a:off x="0" y="0"/>
                      <a:ext cx="4620126" cy="3696101"/>
                    </a:xfrm>
                    <a:prstGeom prst="rect">
                      <a:avLst/>
                    </a:prstGeom>
                    <a:noFill/>
                    <a:ln w="9525">
                      <a:noFill/>
                      <a:headEnd/>
                      <a:tailEnd/>
                    </a:ln>
                  </pic:spPr>
                </pic:pic>
              </a:graphicData>
            </a:graphic>
          </wp:inline>
        </w:drawing>
      </w:r>
    </w:p>
    <w:p w14:paraId="5F8DA709" w14:textId="77777777" w:rsidR="00271A89" w:rsidRPr="003B09F5" w:rsidRDefault="00271A89" w:rsidP="00271A89">
      <w:pPr>
        <w:pStyle w:val="Caption"/>
        <w:rPr>
          <w:rFonts w:ascii="Times New Roman" w:hAnsi="Times New Roman" w:cs="Times New Roman"/>
        </w:rPr>
      </w:pPr>
      <w:bookmarkStart w:id="339" w:name="_Ref2591923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Pr>
          <w:rFonts w:ascii="Times New Roman" w:hAnsi="Times New Roman" w:cs="Times New Roman"/>
          <w:noProof/>
        </w:rPr>
        <w:t>13</w:t>
      </w:r>
      <w:r w:rsidRPr="003B09F5">
        <w:rPr>
          <w:rFonts w:ascii="Times New Roman" w:hAnsi="Times New Roman" w:cs="Times New Roman"/>
        </w:rPr>
        <w:fldChar w:fldCharType="end"/>
      </w:r>
      <w:bookmarkEnd w:id="339"/>
      <w:r w:rsidRPr="003B09F5">
        <w:rPr>
          <w:rFonts w:ascii="Times New Roman" w:hAnsi="Times New Roman" w:cs="Times New Roman"/>
        </w:rPr>
        <w:t xml:space="preserve"> </w:t>
      </w:r>
      <w:commentRangeStart w:id="340"/>
      <w:r w:rsidRPr="003B09F5">
        <w:rPr>
          <w:rFonts w:ascii="Times New Roman" w:hAnsi="Times New Roman" w:cs="Times New Roman"/>
        </w:rPr>
        <w:t>Unconstrained ordination based on invertebrate data for each surveyed year for Loch McNess. Consecutive years are joined by a line with first and last survey years labeled.</w:t>
      </w:r>
      <w:commentRangeEnd w:id="340"/>
      <w:r>
        <w:rPr>
          <w:rStyle w:val="CommentReference"/>
        </w:rPr>
        <w:commentReference w:id="340"/>
      </w:r>
    </w:p>
    <w:p w14:paraId="7D55C587" w14:textId="77777777" w:rsidR="00271A89" w:rsidRPr="00271A89" w:rsidRDefault="00271A89" w:rsidP="00271A89">
      <w:pPr>
        <w:pStyle w:val="BodyText"/>
      </w:pPr>
    </w:p>
    <w:p w14:paraId="617DA99B" w14:textId="49EEBD8B" w:rsidR="005976F1" w:rsidRDefault="005976F1" w:rsidP="00271A89">
      <w:pPr>
        <w:pStyle w:val="Heading2"/>
      </w:pPr>
      <w:bookmarkStart w:id="341" w:name="_Toc29410656"/>
      <w:r>
        <w:lastRenderedPageBreak/>
        <w:t>Lake Yonderup</w:t>
      </w:r>
      <w:bookmarkEnd w:id="341"/>
    </w:p>
    <w:p w14:paraId="45482562" w14:textId="77777777" w:rsidR="00C76FCB" w:rsidRPr="003B09F5" w:rsidRDefault="00C76FCB" w:rsidP="00C76FCB">
      <w:pPr>
        <w:pStyle w:val="Heading3"/>
        <w:rPr>
          <w:rFonts w:cs="Times New Roman"/>
        </w:rPr>
      </w:pPr>
      <w:bookmarkStart w:id="342" w:name="_Toc29410657"/>
      <w:r w:rsidRPr="003B09F5">
        <w:rPr>
          <w:rFonts w:cs="Times New Roman"/>
        </w:rPr>
        <w:t>Wa</w:t>
      </w:r>
      <w:commentRangeStart w:id="343"/>
      <w:r w:rsidRPr="003B09F5">
        <w:rPr>
          <w:rFonts w:cs="Times New Roman"/>
        </w:rPr>
        <w:t>ter quality</w:t>
      </w:r>
      <w:bookmarkEnd w:id="342"/>
    </w:p>
    <w:p w14:paraId="7BCEF38B" w14:textId="77777777" w:rsidR="00C76FCB" w:rsidRPr="003B09F5" w:rsidRDefault="00C76FCB" w:rsidP="00C76FCB">
      <w:pPr>
        <w:pStyle w:val="FirstParagraph"/>
        <w:rPr>
          <w:rFonts w:cs="Times New Roman"/>
        </w:rPr>
      </w:pPr>
      <w:r w:rsidRPr="003B09F5">
        <w:rPr>
          <w:rFonts w:cs="Times New Roman"/>
        </w:rPr>
        <w:t xml:space="preserve">Lake Yonderup has the lowest nutrient levels of all the monitored wetlands on the Gnangara Groundwater System (Judd and Horwitz, </w:t>
      </w:r>
      <w:hyperlink w:anchor="ref-Judd2019">
        <w:r w:rsidRPr="003B09F5">
          <w:rPr>
            <w:rStyle w:val="Hyperlink"/>
            <w:rFonts w:cs="Times New Roman"/>
            <w:color w:val="auto"/>
          </w:rPr>
          <w:t>2019</w:t>
        </w:r>
      </w:hyperlink>
      <w:r w:rsidRPr="003B09F5">
        <w:rPr>
          <w:rFonts w:cs="Times New Roman"/>
        </w:rPr>
        <w:t>)</w:t>
      </w:r>
      <w:r>
        <w:rPr>
          <w:rFonts w:cs="Times New Roman"/>
        </w:rPr>
        <w:t>.</w:t>
      </w:r>
      <w:r w:rsidRPr="003B09F5">
        <w:rPr>
          <w:rFonts w:cs="Times New Roman"/>
        </w:rPr>
        <w:t xml:space="preserve"> </w:t>
      </w:r>
      <w:r>
        <w:rPr>
          <w:rFonts w:cs="Times New Roman"/>
        </w:rPr>
        <w:t>H</w:t>
      </w:r>
      <w:r w:rsidRPr="003B09F5">
        <w:rPr>
          <w:rFonts w:cs="Times New Roman"/>
        </w:rPr>
        <w:t xml:space="preserve">owever, the most recent observations for </w:t>
      </w:r>
      <w:r>
        <w:rPr>
          <w:rFonts w:cs="Times New Roman"/>
        </w:rPr>
        <w:t xml:space="preserve">spring </w:t>
      </w:r>
      <w:r w:rsidRPr="003B09F5">
        <w:rPr>
          <w:rFonts w:cs="Times New Roman"/>
        </w:rPr>
        <w:t>2018 indicate that total nitrogen levels may be increasing. Otherwise, the water chemistry of the lake has remained relatively stable. Stable alkalinity and a pH that consistently remains above 7.0 suggests there is little risk of acidification.</w:t>
      </w:r>
      <w:commentRangeEnd w:id="343"/>
      <w:r>
        <w:rPr>
          <w:rStyle w:val="CommentReference"/>
          <w:rFonts w:asciiTheme="minorHAnsi" w:hAnsiTheme="minorHAnsi"/>
        </w:rPr>
        <w:commentReference w:id="343"/>
      </w:r>
    </w:p>
    <w:p w14:paraId="4D621E9F" w14:textId="77777777" w:rsidR="00C76FCB" w:rsidRPr="003B09F5" w:rsidRDefault="00C76FCB" w:rsidP="00C76FCB">
      <w:pPr>
        <w:pStyle w:val="Heading3"/>
        <w:rPr>
          <w:rFonts w:cs="Times New Roman"/>
        </w:rPr>
      </w:pPr>
      <w:bookmarkStart w:id="344" w:name="vegetation-dynamics-2"/>
      <w:bookmarkStart w:id="345" w:name="_Toc29410658"/>
      <w:r w:rsidRPr="003B09F5">
        <w:rPr>
          <w:rFonts w:cs="Times New Roman"/>
        </w:rPr>
        <w:t>Vegetation dynamics</w:t>
      </w:r>
      <w:bookmarkEnd w:id="344"/>
      <w:bookmarkEnd w:id="345"/>
    </w:p>
    <w:p w14:paraId="483D8ECE" w14:textId="77777777" w:rsidR="00C76FCB" w:rsidRPr="003B09F5" w:rsidRDefault="00C76FCB" w:rsidP="00C76FCB">
      <w:pPr>
        <w:pStyle w:val="FirstParagraph"/>
        <w:rPr>
          <w:rFonts w:cs="Times New Roman"/>
        </w:rPr>
      </w:pPr>
      <w:r w:rsidRPr="003B09F5">
        <w:rPr>
          <w:rFonts w:cs="Times New Roman"/>
        </w:rPr>
        <w:t xml:space="preserve">The vegetation transect, established in 1997, is located 750 m south of the basin and is therefore not representative of vegetation at the wetland itself. The lake provides habitat for </w:t>
      </w:r>
      <w:r w:rsidRPr="003B09F5">
        <w:rPr>
          <w:rFonts w:cs="Times New Roman"/>
          <w:i/>
        </w:rPr>
        <w:t>Baumea articulata</w:t>
      </w:r>
      <w:r w:rsidRPr="003B09F5">
        <w:rPr>
          <w:rFonts w:cs="Times New Roman"/>
        </w:rPr>
        <w:t xml:space="preserve"> although there is recent evidence of </w:t>
      </w:r>
      <w:r w:rsidRPr="003B09F5">
        <w:rPr>
          <w:rFonts w:cs="Times New Roman"/>
          <w:i/>
        </w:rPr>
        <w:t>Typha orientalis</w:t>
      </w:r>
      <w:r w:rsidRPr="003B09F5">
        <w:rPr>
          <w:rFonts w:cs="Times New Roman"/>
        </w:rPr>
        <w:t xml:space="preserve"> invading the wetland (Judd and Horwitz, </w:t>
      </w:r>
      <w:hyperlink w:anchor="ref-Judd2019">
        <w:r w:rsidRPr="003B09F5">
          <w:rPr>
            <w:rStyle w:val="Hyperlink"/>
            <w:rFonts w:cs="Times New Roman"/>
            <w:color w:val="auto"/>
          </w:rPr>
          <w:t>2019</w:t>
        </w:r>
      </w:hyperlink>
      <w:r w:rsidRPr="003B09F5">
        <w:rPr>
          <w:rFonts w:cs="Times New Roman"/>
        </w:rPr>
        <w:t>). At the vegetation monitoring transects, the site was reported to have a rich exotic community before monitoring began in 1997 and this characteristic of the site has persisted. Currently, exotics account for 60% of the cover abundance and native richness has been declining (Buller et al.</w:t>
      </w:r>
      <w:r>
        <w:rPr>
          <w:rFonts w:cs="Times New Roman"/>
        </w:rPr>
        <w:t>,</w:t>
      </w:r>
      <w:r w:rsidRPr="003B09F5">
        <w:rPr>
          <w:rFonts w:cs="Times New Roman"/>
        </w:rPr>
        <w:t xml:space="preserve"> </w:t>
      </w:r>
      <w:hyperlink w:anchor="ref-Buller2019">
        <w:r w:rsidRPr="003B09F5">
          <w:rPr>
            <w:rStyle w:val="Hyperlink"/>
            <w:rFonts w:cs="Times New Roman"/>
            <w:color w:val="auto"/>
          </w:rPr>
          <w:t>2019</w:t>
        </w:r>
      </w:hyperlink>
      <w:r w:rsidRPr="003B09F5">
        <w:rPr>
          <w:rFonts w:cs="Times New Roman"/>
        </w:rPr>
        <w:t>). The shifts in vegetation composition at each plot suggest vegetation has changed dramatically since 1997 but largely stabilised in the late 2000s (</w:t>
      </w:r>
      <w:r>
        <w:rPr>
          <w:rFonts w:cs="Times New Roman"/>
        </w:rPr>
        <w:fldChar w:fldCharType="begin"/>
      </w:r>
      <w:r>
        <w:rPr>
          <w:rFonts w:cs="Times New Roman"/>
        </w:rPr>
        <w:instrText xml:space="preserve"> REF _Ref25919390 \h </w:instrText>
      </w:r>
      <w:r>
        <w:rPr>
          <w:rFonts w:cs="Times New Roman"/>
        </w:rPr>
      </w:r>
      <w:r>
        <w:rPr>
          <w:rFonts w:cs="Times New Roman"/>
        </w:rPr>
        <w:fldChar w:fldCharType="separate"/>
      </w:r>
      <w:r w:rsidRPr="003B09F5">
        <w:rPr>
          <w:rFonts w:cs="Times New Roman"/>
        </w:rPr>
        <w:t xml:space="preserve">Figure </w:t>
      </w:r>
      <w:r>
        <w:rPr>
          <w:rFonts w:cs="Times New Roman"/>
          <w:noProof/>
        </w:rPr>
        <w:t>15</w:t>
      </w:r>
      <w:r>
        <w:rPr>
          <w:rFonts w:cs="Times New Roman"/>
        </w:rPr>
        <w:fldChar w:fldCharType="end"/>
      </w:r>
      <w:r w:rsidRPr="003B09F5">
        <w:rPr>
          <w:rFonts w:cs="Times New Roman"/>
        </w:rPr>
        <w:t xml:space="preserve">). There was a dramatic shift in vegetation composition after the 2004/2005 fire which also coincided with an increase in the rate of decline of surface waters. </w:t>
      </w:r>
      <w:commentRangeStart w:id="346"/>
      <w:r w:rsidRPr="003B09F5">
        <w:rPr>
          <w:rFonts w:cs="Times New Roman"/>
        </w:rPr>
        <w:t xml:space="preserve">All the native species, including </w:t>
      </w:r>
      <w:r w:rsidRPr="003B09F5">
        <w:rPr>
          <w:rFonts w:cs="Times New Roman"/>
          <w:i/>
        </w:rPr>
        <w:t>Banksia attenuatta</w:t>
      </w:r>
      <w:r w:rsidRPr="003B09F5">
        <w:rPr>
          <w:rFonts w:cs="Times New Roman"/>
        </w:rPr>
        <w:t xml:space="preserve"> and </w:t>
      </w:r>
      <w:r w:rsidRPr="003B09F5">
        <w:rPr>
          <w:rFonts w:cs="Times New Roman"/>
          <w:i/>
        </w:rPr>
        <w:t>Melaleuca preissiana</w:t>
      </w:r>
      <w:r w:rsidRPr="003B09F5">
        <w:rPr>
          <w:rFonts w:cs="Times New Roman"/>
        </w:rPr>
        <w:t>, are likely to decline in cover abundance under a scenario of sustain</w:t>
      </w:r>
      <w:r>
        <w:rPr>
          <w:rFonts w:cs="Times New Roman"/>
        </w:rPr>
        <w:t>ed</w:t>
      </w:r>
      <w:r w:rsidRPr="003B09F5">
        <w:rPr>
          <w:rFonts w:cs="Times New Roman"/>
        </w:rPr>
        <w:t xml:space="preserve"> low water levels or further declining groundwater</w:t>
      </w:r>
      <w:r>
        <w:rPr>
          <w:rFonts w:cs="Times New Roman"/>
        </w:rPr>
        <w:t xml:space="preserve"> levels</w:t>
      </w:r>
      <w:r w:rsidRPr="003B09F5">
        <w:rPr>
          <w:rFonts w:cs="Times New Roman"/>
        </w:rPr>
        <w:t xml:space="preserve"> (</w:t>
      </w:r>
      <w:commentRangeEnd w:id="346"/>
      <w:r>
        <w:rPr>
          <w:rStyle w:val="CommentReference"/>
          <w:rFonts w:asciiTheme="minorHAnsi" w:hAnsiTheme="minorHAnsi"/>
        </w:rPr>
        <w:commentReference w:id="346"/>
      </w:r>
      <w:r>
        <w:rPr>
          <w:rFonts w:cs="Times New Roman"/>
        </w:rPr>
        <w:fldChar w:fldCharType="begin"/>
      </w:r>
      <w:r>
        <w:rPr>
          <w:rFonts w:cs="Times New Roman"/>
        </w:rPr>
        <w:instrText xml:space="preserve"> REF _Ref25919403 \h </w:instrText>
      </w:r>
      <w:r>
        <w:rPr>
          <w:rFonts w:cs="Times New Roman"/>
        </w:rPr>
      </w:r>
      <w:r>
        <w:rPr>
          <w:rFonts w:cs="Times New Roman"/>
        </w:rPr>
        <w:fldChar w:fldCharType="separate"/>
      </w:r>
      <w:r w:rsidRPr="003B09F5">
        <w:rPr>
          <w:rFonts w:cs="Times New Roman"/>
        </w:rPr>
        <w:t xml:space="preserve">Figure </w:t>
      </w:r>
      <w:r>
        <w:rPr>
          <w:rFonts w:cs="Times New Roman"/>
          <w:noProof/>
        </w:rPr>
        <w:t>16</w:t>
      </w:r>
      <w:r>
        <w:rPr>
          <w:rFonts w:cs="Times New Roman"/>
        </w:rPr>
        <w:fldChar w:fldCharType="end"/>
      </w:r>
      <w:r w:rsidRPr="003B09F5">
        <w:rPr>
          <w:rFonts w:cs="Times New Roman"/>
        </w:rPr>
        <w:t xml:space="preserve">). In fact, </w:t>
      </w:r>
      <w:r w:rsidRPr="003B09F5">
        <w:rPr>
          <w:rFonts w:cs="Times New Roman"/>
          <w:i/>
        </w:rPr>
        <w:t>B. attenuatta</w:t>
      </w:r>
      <w:r w:rsidRPr="003B09F5">
        <w:rPr>
          <w:rFonts w:cs="Times New Roman"/>
        </w:rPr>
        <w:t xml:space="preserve"> and </w:t>
      </w:r>
      <w:r w:rsidRPr="003B09F5">
        <w:rPr>
          <w:rFonts w:cs="Times New Roman"/>
          <w:i/>
        </w:rPr>
        <w:t>M. preissiana</w:t>
      </w:r>
      <w:r w:rsidRPr="003B09F5">
        <w:rPr>
          <w:rFonts w:cs="Times New Roman"/>
        </w:rPr>
        <w:t xml:space="preserve"> have already disappeared from the monitoring transect, while stands of </w:t>
      </w:r>
      <w:r w:rsidRPr="003B09F5">
        <w:rPr>
          <w:rFonts w:cs="Times New Roman"/>
          <w:i/>
        </w:rPr>
        <w:t>Melaleuca rhaphiophylla</w:t>
      </w:r>
      <w:r w:rsidRPr="003B09F5">
        <w:rPr>
          <w:rFonts w:cs="Times New Roman"/>
        </w:rPr>
        <w:t xml:space="preserve"> are unhealthy.</w:t>
      </w:r>
    </w:p>
    <w:p w14:paraId="7C9C54E4" w14:textId="77777777" w:rsidR="00C76FCB" w:rsidRPr="003B09F5" w:rsidRDefault="00C76FCB" w:rsidP="00C76FCB">
      <w:pPr>
        <w:pStyle w:val="Heading3"/>
        <w:rPr>
          <w:rFonts w:cs="Times New Roman"/>
        </w:rPr>
      </w:pPr>
      <w:bookmarkStart w:id="347" w:name="aquatic-macroinvertebrate-community"/>
      <w:bookmarkStart w:id="348" w:name="_Toc29410659"/>
      <w:r w:rsidRPr="003B09F5">
        <w:rPr>
          <w:rFonts w:cs="Times New Roman"/>
        </w:rPr>
        <w:t xml:space="preserve">Aquatic </w:t>
      </w:r>
      <w:bookmarkEnd w:id="347"/>
      <w:r>
        <w:rPr>
          <w:rFonts w:cs="Times New Roman"/>
        </w:rPr>
        <w:t>invertebrates</w:t>
      </w:r>
      <w:bookmarkEnd w:id="348"/>
    </w:p>
    <w:p w14:paraId="1471A9CA" w14:textId="77777777" w:rsidR="00C76FCB" w:rsidRPr="003B09F5" w:rsidRDefault="00C76FCB" w:rsidP="00C76FCB">
      <w:pPr>
        <w:pStyle w:val="FirstParagraph"/>
        <w:rPr>
          <w:rFonts w:cs="Times New Roman"/>
        </w:rPr>
      </w:pPr>
      <w:r w:rsidRPr="003B09F5">
        <w:rPr>
          <w:rFonts w:cs="Times New Roman"/>
        </w:rPr>
        <w:t>Taxonomic richness of the macroinvertebrate assemblage in Lake Yonderup has been declining since 2012 (</w:t>
      </w:r>
      <w:r>
        <w:rPr>
          <w:rFonts w:cs="Times New Roman"/>
        </w:rPr>
        <w:fldChar w:fldCharType="begin"/>
      </w:r>
      <w:r>
        <w:rPr>
          <w:rFonts w:cs="Times New Roman"/>
        </w:rPr>
        <w:instrText xml:space="preserve"> REF _Ref25919414 \h </w:instrText>
      </w:r>
      <w:r>
        <w:rPr>
          <w:rFonts w:cs="Times New Roman"/>
        </w:rPr>
      </w:r>
      <w:r>
        <w:rPr>
          <w:rFonts w:cs="Times New Roman"/>
        </w:rPr>
        <w:fldChar w:fldCharType="separate"/>
      </w:r>
      <w:r w:rsidRPr="003B09F5">
        <w:rPr>
          <w:rFonts w:cs="Times New Roman"/>
        </w:rPr>
        <w:t xml:space="preserve">Figure </w:t>
      </w:r>
      <w:r>
        <w:rPr>
          <w:rFonts w:cs="Times New Roman"/>
          <w:noProof/>
        </w:rPr>
        <w:t>17</w:t>
      </w:r>
      <w:r>
        <w:rPr>
          <w:rFonts w:cs="Times New Roman"/>
        </w:rPr>
        <w:fldChar w:fldCharType="end"/>
      </w:r>
      <w:r w:rsidRPr="003B09F5">
        <w:rPr>
          <w:rFonts w:cs="Times New Roman"/>
        </w:rPr>
        <w:t>). Richness is now lower than previous records and the trend may suggests some shifts in ecological processes due to declining water levels. The composition of the Lake Yonderup macroinvertebrate community is variable (</w:t>
      </w:r>
      <w:r>
        <w:rPr>
          <w:rFonts w:cs="Times New Roman"/>
        </w:rPr>
        <w:fldChar w:fldCharType="begin"/>
      </w:r>
      <w:r>
        <w:rPr>
          <w:rFonts w:cs="Times New Roman"/>
        </w:rPr>
        <w:instrText xml:space="preserve"> REF _Ref25919421 \h </w:instrText>
      </w:r>
      <w:r>
        <w:rPr>
          <w:rFonts w:cs="Times New Roman"/>
        </w:rPr>
      </w:r>
      <w:r>
        <w:rPr>
          <w:rFonts w:cs="Times New Roman"/>
        </w:rPr>
        <w:fldChar w:fldCharType="separate"/>
      </w:r>
      <w:r w:rsidRPr="003B09F5">
        <w:rPr>
          <w:rFonts w:cs="Times New Roman"/>
        </w:rPr>
        <w:t xml:space="preserve">Figure </w:t>
      </w:r>
      <w:r>
        <w:rPr>
          <w:rFonts w:cs="Times New Roman"/>
          <w:noProof/>
        </w:rPr>
        <w:t>18</w:t>
      </w:r>
      <w:r>
        <w:rPr>
          <w:rFonts w:cs="Times New Roman"/>
        </w:rPr>
        <w:fldChar w:fldCharType="end"/>
      </w:r>
      <w:r w:rsidRPr="003B09F5">
        <w:rPr>
          <w:rFonts w:cs="Times New Roman"/>
        </w:rPr>
        <w:t xml:space="preserve">). Many taxa are not recorded every year, or are absent for periods, such as Ceinidae, Oligochaeta and Orthocladiinae. Other taxa have declined, or perhaps become locally extinct, including </w:t>
      </w:r>
      <w:r>
        <w:rPr>
          <w:rFonts w:cs="Times New Roman"/>
        </w:rPr>
        <w:t xml:space="preserve">the beetle families of </w:t>
      </w:r>
      <w:r w:rsidRPr="003B09F5">
        <w:rPr>
          <w:rFonts w:cs="Times New Roman"/>
        </w:rPr>
        <w:t xml:space="preserve">Dytiscidae and Hydrophilidae. </w:t>
      </w:r>
      <w:r>
        <w:rPr>
          <w:rFonts w:cs="Times New Roman"/>
        </w:rPr>
        <w:t xml:space="preserve">Three families of damselflies have not been recorded in spring families in about the last decade. </w:t>
      </w:r>
      <w:r w:rsidRPr="003B09F5">
        <w:rPr>
          <w:rFonts w:cs="Times New Roman"/>
        </w:rPr>
        <w:t>Chironominae, Cyclopoida, Cyprididae and Leptoceridae have been recorded in nearly every sampling event at Lake Yonderup.</w:t>
      </w:r>
    </w:p>
    <w:p w14:paraId="38246274" w14:textId="77777777" w:rsidR="00C76FCB" w:rsidRPr="003B09F5" w:rsidRDefault="00C76FCB" w:rsidP="00C76FCB">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58E8698" wp14:editId="67CE4D1C">
            <wp:extent cx="4311650" cy="3130550"/>
            <wp:effectExtent l="0" t="0" r="0" b="0"/>
            <wp:docPr id="18" name="Picture" descr="Unconstrained ordination based on the latent variable model for each surveyed year for Lake Yonderup.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YonderupOrd-1.png"/>
                    <pic:cNvPicPr>
                      <a:picLocks noChangeAspect="1" noChangeArrowheads="1"/>
                    </pic:cNvPicPr>
                  </pic:nvPicPr>
                  <pic:blipFill>
                    <a:blip r:embed="rId52"/>
                    <a:stretch>
                      <a:fillRect/>
                    </a:stretch>
                  </pic:blipFill>
                  <pic:spPr bwMode="auto">
                    <a:xfrm>
                      <a:off x="0" y="0"/>
                      <a:ext cx="4312121" cy="3130892"/>
                    </a:xfrm>
                    <a:prstGeom prst="rect">
                      <a:avLst/>
                    </a:prstGeom>
                    <a:noFill/>
                    <a:ln w="9525">
                      <a:noFill/>
                      <a:headEnd/>
                      <a:tailEnd/>
                    </a:ln>
                  </pic:spPr>
                </pic:pic>
              </a:graphicData>
            </a:graphic>
          </wp:inline>
        </w:drawing>
      </w:r>
    </w:p>
    <w:p w14:paraId="66E1D89A" w14:textId="77777777" w:rsidR="00C76FCB" w:rsidRPr="003B09F5" w:rsidRDefault="00C76FCB" w:rsidP="00C76FCB">
      <w:pPr>
        <w:pStyle w:val="Caption"/>
        <w:rPr>
          <w:rFonts w:ascii="Times New Roman" w:hAnsi="Times New Roman" w:cs="Times New Roman"/>
        </w:rPr>
      </w:pPr>
      <w:bookmarkStart w:id="349" w:name="_Ref2591939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Pr>
          <w:rFonts w:ascii="Times New Roman" w:hAnsi="Times New Roman" w:cs="Times New Roman"/>
          <w:noProof/>
        </w:rPr>
        <w:t>15</w:t>
      </w:r>
      <w:r w:rsidRPr="003B09F5">
        <w:rPr>
          <w:rFonts w:ascii="Times New Roman" w:hAnsi="Times New Roman" w:cs="Times New Roman"/>
        </w:rPr>
        <w:fldChar w:fldCharType="end"/>
      </w:r>
      <w:bookmarkEnd w:id="349"/>
      <w:r w:rsidRPr="003B09F5">
        <w:rPr>
          <w:rFonts w:ascii="Times New Roman" w:hAnsi="Times New Roman" w:cs="Times New Roman"/>
        </w:rPr>
        <w:t xml:space="preserve"> Unconstrained ordination based on the latent variable model for each surveyed year for Lake Yonderup. Plots are represented as different colours and consecutive years are joined by a line with first and last survey years labeled.</w:t>
      </w:r>
    </w:p>
    <w:p w14:paraId="013F6B55" w14:textId="77777777" w:rsidR="00C76FCB" w:rsidRPr="003B09F5" w:rsidRDefault="00C76FCB" w:rsidP="00C76FCB">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7071077B" wp14:editId="3B38F17F">
            <wp:extent cx="4267200" cy="3130550"/>
            <wp:effectExtent l="0" t="0" r="0" b="0"/>
            <wp:docPr id="19" name="Picture" descr="Estimated mean regression coefficients (dots) and 95% credible intervals (bars) for effect of groundwater levels at Lake Yonderup on vegetation species cover abundances based on Bayesian Regression Analysis (HUI REF 2015). Species with a negative mean posterior value are likely to increase in cover abundance as water levels decline. Only those species with coefficients significanlt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YonderupPost-1.png"/>
                    <pic:cNvPicPr>
                      <a:picLocks noChangeAspect="1" noChangeArrowheads="1"/>
                    </pic:cNvPicPr>
                  </pic:nvPicPr>
                  <pic:blipFill>
                    <a:blip r:embed="rId53"/>
                    <a:stretch>
                      <a:fillRect/>
                    </a:stretch>
                  </pic:blipFill>
                  <pic:spPr bwMode="auto">
                    <a:xfrm>
                      <a:off x="0" y="0"/>
                      <a:ext cx="4267667" cy="3130893"/>
                    </a:xfrm>
                    <a:prstGeom prst="rect">
                      <a:avLst/>
                    </a:prstGeom>
                    <a:noFill/>
                    <a:ln w="9525">
                      <a:noFill/>
                      <a:headEnd/>
                      <a:tailEnd/>
                    </a:ln>
                  </pic:spPr>
                </pic:pic>
              </a:graphicData>
            </a:graphic>
          </wp:inline>
        </w:drawing>
      </w:r>
    </w:p>
    <w:p w14:paraId="7905581E" w14:textId="77777777" w:rsidR="00C76FCB" w:rsidRPr="003B09F5" w:rsidRDefault="00C76FCB" w:rsidP="00C76FCB">
      <w:pPr>
        <w:pStyle w:val="Caption"/>
        <w:rPr>
          <w:rFonts w:ascii="Times New Roman" w:hAnsi="Times New Roman" w:cs="Times New Roman"/>
        </w:rPr>
      </w:pPr>
      <w:bookmarkStart w:id="350" w:name="_Ref25919403"/>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Pr>
          <w:rFonts w:ascii="Times New Roman" w:hAnsi="Times New Roman" w:cs="Times New Roman"/>
          <w:noProof/>
        </w:rPr>
        <w:t>16</w:t>
      </w:r>
      <w:r w:rsidRPr="003B09F5">
        <w:rPr>
          <w:rFonts w:ascii="Times New Roman" w:hAnsi="Times New Roman" w:cs="Times New Roman"/>
        </w:rPr>
        <w:fldChar w:fldCharType="end"/>
      </w:r>
      <w:bookmarkEnd w:id="350"/>
      <w:r w:rsidRPr="003B09F5">
        <w:rPr>
          <w:rFonts w:ascii="Times New Roman" w:hAnsi="Times New Roman" w:cs="Times New Roman"/>
        </w:rPr>
        <w:t xml:space="preserve"> Estimated mean regression coefficients (dots) and 95% credible intervals (bars) for effect of groundwater levels at Lake Yonderup on vegetation species cover abundances based on Bayesian Regression Analysis (</w:t>
      </w:r>
      <w:r>
        <w:rPr>
          <w:rFonts w:ascii="Times New Roman" w:hAnsi="Times New Roman" w:cs="Times New Roman"/>
        </w:rPr>
        <w:t>Hui, 2016</w:t>
      </w:r>
      <w:r w:rsidRPr="003B09F5">
        <w:rPr>
          <w:rFonts w:ascii="Times New Roman" w:hAnsi="Times New Roman" w:cs="Times New Roman"/>
        </w:rPr>
        <w:t>). Species with a negative mean posterior value are likely to increase in cover abundance as water levels decline. Only those species with coefficients significantly different to zero are shown.</w:t>
      </w:r>
    </w:p>
    <w:p w14:paraId="5D127899" w14:textId="77777777" w:rsidR="00C76FCB" w:rsidRPr="003B09F5" w:rsidRDefault="00C76FCB" w:rsidP="00C76FCB">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129559B3" wp14:editId="069EE339">
            <wp:extent cx="4127500" cy="2832100"/>
            <wp:effectExtent l="0" t="0" r="6350" b="6350"/>
            <wp:docPr id="20" name="Picture" descr="Richness of aquatic invertebrate families for each year at Lake Yonderup. Line is a moving 3-year averavge."/>
            <wp:cNvGraphicFramePr/>
            <a:graphic xmlns:a="http://schemas.openxmlformats.org/drawingml/2006/main">
              <a:graphicData uri="http://schemas.openxmlformats.org/drawingml/2006/picture">
                <pic:pic xmlns:pic="http://schemas.openxmlformats.org/drawingml/2006/picture">
                  <pic:nvPicPr>
                    <pic:cNvPr id="0" name="Picture" descr="Figs/YonderupRichInv-1.png"/>
                    <pic:cNvPicPr>
                      <a:picLocks noChangeAspect="1" noChangeArrowheads="1"/>
                    </pic:cNvPicPr>
                  </pic:nvPicPr>
                  <pic:blipFill>
                    <a:blip r:embed="rId54"/>
                    <a:stretch>
                      <a:fillRect/>
                    </a:stretch>
                  </pic:blipFill>
                  <pic:spPr bwMode="auto">
                    <a:xfrm>
                      <a:off x="0" y="0"/>
                      <a:ext cx="4127951" cy="2832409"/>
                    </a:xfrm>
                    <a:prstGeom prst="rect">
                      <a:avLst/>
                    </a:prstGeom>
                    <a:noFill/>
                    <a:ln w="9525">
                      <a:noFill/>
                      <a:headEnd/>
                      <a:tailEnd/>
                    </a:ln>
                  </pic:spPr>
                </pic:pic>
              </a:graphicData>
            </a:graphic>
          </wp:inline>
        </w:drawing>
      </w:r>
    </w:p>
    <w:p w14:paraId="28A97B25" w14:textId="77777777" w:rsidR="00C76FCB" w:rsidRPr="003B09F5" w:rsidRDefault="00C76FCB" w:rsidP="00C76FCB">
      <w:pPr>
        <w:pStyle w:val="Caption"/>
        <w:rPr>
          <w:rFonts w:ascii="Times New Roman" w:hAnsi="Times New Roman" w:cs="Times New Roman"/>
        </w:rPr>
      </w:pPr>
      <w:bookmarkStart w:id="351" w:name="_Ref2591941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Pr>
          <w:rFonts w:ascii="Times New Roman" w:hAnsi="Times New Roman" w:cs="Times New Roman"/>
          <w:noProof/>
        </w:rPr>
        <w:t>17</w:t>
      </w:r>
      <w:r w:rsidRPr="003B09F5">
        <w:rPr>
          <w:rFonts w:ascii="Times New Roman" w:hAnsi="Times New Roman" w:cs="Times New Roman"/>
        </w:rPr>
        <w:fldChar w:fldCharType="end"/>
      </w:r>
      <w:bookmarkEnd w:id="351"/>
      <w:r w:rsidRPr="003B09F5">
        <w:rPr>
          <w:rFonts w:ascii="Times New Roman" w:hAnsi="Times New Roman" w:cs="Times New Roman"/>
        </w:rPr>
        <w:t xml:space="preserve"> Richness of aquatic invertebrate families for each year at Lake Yonderup. Line is a moving 3-year average.</w:t>
      </w:r>
    </w:p>
    <w:p w14:paraId="08E6140F" w14:textId="77777777" w:rsidR="00C76FCB" w:rsidRPr="003B09F5" w:rsidRDefault="00C76FCB" w:rsidP="00C76FCB">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187FC838" wp14:editId="7930BCE5">
            <wp:extent cx="4273550" cy="3219450"/>
            <wp:effectExtent l="0" t="0" r="0" b="0"/>
            <wp:docPr id="21" name="Picture" descr="Unconstrained ordination based on invertebrate data for each surveyed year for Lake Yonderup.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YonderupOrdInv-1.png"/>
                    <pic:cNvPicPr>
                      <a:picLocks noChangeAspect="1" noChangeArrowheads="1"/>
                    </pic:cNvPicPr>
                  </pic:nvPicPr>
                  <pic:blipFill>
                    <a:blip r:embed="rId55"/>
                    <a:stretch>
                      <a:fillRect/>
                    </a:stretch>
                  </pic:blipFill>
                  <pic:spPr bwMode="auto">
                    <a:xfrm>
                      <a:off x="0" y="0"/>
                      <a:ext cx="4274015" cy="3219800"/>
                    </a:xfrm>
                    <a:prstGeom prst="rect">
                      <a:avLst/>
                    </a:prstGeom>
                    <a:noFill/>
                    <a:ln w="9525">
                      <a:noFill/>
                      <a:headEnd/>
                      <a:tailEnd/>
                    </a:ln>
                  </pic:spPr>
                </pic:pic>
              </a:graphicData>
            </a:graphic>
          </wp:inline>
        </w:drawing>
      </w:r>
    </w:p>
    <w:p w14:paraId="7D9C4036" w14:textId="77777777" w:rsidR="00C76FCB" w:rsidRPr="003B09F5" w:rsidRDefault="00C76FCB" w:rsidP="00C76FCB">
      <w:pPr>
        <w:pStyle w:val="Caption"/>
        <w:rPr>
          <w:rFonts w:ascii="Times New Roman" w:hAnsi="Times New Roman" w:cs="Times New Roman"/>
        </w:rPr>
      </w:pPr>
      <w:bookmarkStart w:id="352" w:name="_Ref25919421"/>
      <w:commentRangeStart w:id="353"/>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Pr>
          <w:rFonts w:ascii="Times New Roman" w:hAnsi="Times New Roman" w:cs="Times New Roman"/>
          <w:noProof/>
        </w:rPr>
        <w:t>18</w:t>
      </w:r>
      <w:r w:rsidRPr="003B09F5">
        <w:rPr>
          <w:rFonts w:ascii="Times New Roman" w:hAnsi="Times New Roman" w:cs="Times New Roman"/>
        </w:rPr>
        <w:fldChar w:fldCharType="end"/>
      </w:r>
      <w:bookmarkEnd w:id="352"/>
      <w:r w:rsidRPr="003B09F5">
        <w:rPr>
          <w:rFonts w:ascii="Times New Roman" w:hAnsi="Times New Roman" w:cs="Times New Roman"/>
        </w:rPr>
        <w:t xml:space="preserve"> </w:t>
      </w:r>
      <w:commentRangeEnd w:id="353"/>
      <w:r>
        <w:rPr>
          <w:rStyle w:val="CommentReference"/>
        </w:rPr>
        <w:commentReference w:id="353"/>
      </w:r>
      <w:r w:rsidRPr="003B09F5">
        <w:rPr>
          <w:rFonts w:ascii="Times New Roman" w:hAnsi="Times New Roman" w:cs="Times New Roman"/>
        </w:rPr>
        <w:t>Unconstrained ordination based on invertebrate data for each surveyed year for Lake Yonderup. Consecutive years are joined by a line with first and last survey years labeled.</w:t>
      </w:r>
    </w:p>
    <w:p w14:paraId="66EA4AE5" w14:textId="6E5863BB" w:rsidR="00C76FCB" w:rsidRPr="00C76FCB" w:rsidRDefault="00C76FCB" w:rsidP="00C76FCB">
      <w:pPr>
        <w:pStyle w:val="BodyText"/>
      </w:pPr>
      <w:r w:rsidRPr="003B09F5">
        <w:rPr>
          <w:rFonts w:cs="Times New Roman"/>
        </w:rPr>
        <w:br w:type="page"/>
      </w:r>
    </w:p>
    <w:p w14:paraId="7472D6E9" w14:textId="5C5184AA" w:rsidR="005976F1" w:rsidRDefault="005976F1" w:rsidP="00271A89">
      <w:pPr>
        <w:pStyle w:val="Heading2"/>
      </w:pPr>
      <w:bookmarkStart w:id="354" w:name="_Toc29410660"/>
      <w:r>
        <w:lastRenderedPageBreak/>
        <w:t>Lake Joondalup</w:t>
      </w:r>
      <w:bookmarkEnd w:id="354"/>
    </w:p>
    <w:p w14:paraId="5217852F" w14:textId="77777777" w:rsidR="00914BB6" w:rsidRPr="003B09F5" w:rsidRDefault="00914BB6" w:rsidP="00914BB6">
      <w:pPr>
        <w:pStyle w:val="Heading3"/>
        <w:rPr>
          <w:rFonts w:cs="Times New Roman"/>
        </w:rPr>
      </w:pPr>
      <w:bookmarkStart w:id="355" w:name="_Toc29410661"/>
      <w:commentRangeStart w:id="356"/>
      <w:r w:rsidRPr="003B09F5">
        <w:rPr>
          <w:rFonts w:cs="Times New Roman"/>
        </w:rPr>
        <w:t>Water quality</w:t>
      </w:r>
      <w:bookmarkEnd w:id="355"/>
    </w:p>
    <w:p w14:paraId="6B5D31F1" w14:textId="77777777" w:rsidR="00914BB6" w:rsidRPr="003B09F5" w:rsidRDefault="00914BB6" w:rsidP="00914BB6">
      <w:pPr>
        <w:pStyle w:val="FirstParagraph"/>
        <w:rPr>
          <w:rFonts w:cs="Times New Roman"/>
        </w:rPr>
      </w:pPr>
      <w:r w:rsidRPr="003B09F5">
        <w:rPr>
          <w:rFonts w:cs="Times New Roman"/>
        </w:rPr>
        <w:t xml:space="preserve">Recent monitoring suggests pH </w:t>
      </w:r>
      <w:commentRangeEnd w:id="356"/>
      <w:r>
        <w:rPr>
          <w:rStyle w:val="CommentReference"/>
          <w:rFonts w:asciiTheme="minorHAnsi" w:hAnsiTheme="minorHAnsi"/>
        </w:rPr>
        <w:commentReference w:id="356"/>
      </w:r>
      <w:r w:rsidRPr="003B09F5">
        <w:rPr>
          <w:rFonts w:cs="Times New Roman"/>
        </w:rPr>
        <w:t xml:space="preserve">has been increasing from 6.8 in 2016 up to 8.4 in 2018, probably attributable the higher water levels (Judd and Horwitz, </w:t>
      </w:r>
      <w:hyperlink w:anchor="ref-Judd2019">
        <w:r w:rsidRPr="003B09F5">
          <w:rPr>
            <w:rStyle w:val="Hyperlink"/>
            <w:rFonts w:cs="Times New Roman"/>
            <w:color w:val="auto"/>
          </w:rPr>
          <w:t>2019</w:t>
        </w:r>
      </w:hyperlink>
      <w:r w:rsidRPr="003B09F5">
        <w:rPr>
          <w:rFonts w:cs="Times New Roman"/>
        </w:rPr>
        <w:t>). The lake often has the lowest levels of acidity and highest alkalinity of all the monitored wetlands. Total nitrogen and phosphorus levels have been high in Lake Joondalup, which is now typical of Spearwood dune lakes in modified urban landscapes.</w:t>
      </w:r>
      <w:r>
        <w:rPr>
          <w:rFonts w:cs="Times New Roman"/>
        </w:rPr>
        <w:t xml:space="preserve"> These high nutrient levels need to be considered carefully, particularly if combined with increases in water temperatures because they may lead to algal blooms.</w:t>
      </w:r>
    </w:p>
    <w:p w14:paraId="7151CA88" w14:textId="77777777" w:rsidR="00914BB6" w:rsidRPr="003B09F5" w:rsidRDefault="00914BB6" w:rsidP="00914BB6">
      <w:pPr>
        <w:pStyle w:val="Heading3"/>
        <w:rPr>
          <w:rFonts w:cs="Times New Roman"/>
        </w:rPr>
      </w:pPr>
      <w:bookmarkStart w:id="357" w:name="vegetation-dynamics-3"/>
      <w:bookmarkStart w:id="358" w:name="_Toc29410662"/>
      <w:r w:rsidRPr="003B09F5">
        <w:rPr>
          <w:rFonts w:cs="Times New Roman"/>
        </w:rPr>
        <w:t>Vegetation Dynamics</w:t>
      </w:r>
      <w:bookmarkEnd w:id="357"/>
      <w:bookmarkEnd w:id="358"/>
    </w:p>
    <w:p w14:paraId="69D3B778" w14:textId="77777777" w:rsidR="00914BB6" w:rsidRPr="003B09F5" w:rsidRDefault="00914BB6" w:rsidP="00914BB6">
      <w:pPr>
        <w:pStyle w:val="FirstParagraph"/>
        <w:rPr>
          <w:rFonts w:cs="Times New Roman"/>
        </w:rPr>
      </w:pPr>
      <w:r w:rsidRPr="003B09F5">
        <w:rPr>
          <w:rFonts w:cs="Times New Roman"/>
        </w:rPr>
        <w:t xml:space="preserve">Vegetation surveys have been conducted along a northern and southern transect at Lake Joondalup since 1996 and were last surveyed in 2015. </w:t>
      </w:r>
      <w:r w:rsidRPr="003B09F5">
        <w:rPr>
          <w:rFonts w:cs="Times New Roman"/>
          <w:i/>
        </w:rPr>
        <w:t>Melaleuca raphiophylla</w:t>
      </w:r>
      <w:r w:rsidRPr="003B09F5">
        <w:rPr>
          <w:rFonts w:cs="Times New Roman"/>
        </w:rPr>
        <w:t xml:space="preserve"> dominates the overstory of plots in the northern transect while exotic species are abundant in the understory vegetation. There has been an increasing trend in cover abundance of the exotics </w:t>
      </w:r>
      <w:r w:rsidRPr="003B09F5">
        <w:rPr>
          <w:rFonts w:cs="Times New Roman"/>
          <w:i/>
        </w:rPr>
        <w:t>Bromus diandrus</w:t>
      </w:r>
      <w:r w:rsidRPr="003B09F5">
        <w:rPr>
          <w:rFonts w:cs="Times New Roman"/>
        </w:rPr>
        <w:t xml:space="preserve">, </w:t>
      </w:r>
      <w:r w:rsidRPr="003B09F5">
        <w:rPr>
          <w:rFonts w:cs="Times New Roman"/>
          <w:i/>
        </w:rPr>
        <w:t>Ehrharta longiflora</w:t>
      </w:r>
      <w:r w:rsidRPr="003B09F5">
        <w:rPr>
          <w:rFonts w:cs="Times New Roman"/>
        </w:rPr>
        <w:t xml:space="preserve">, </w:t>
      </w:r>
      <w:r w:rsidRPr="003B09F5">
        <w:rPr>
          <w:rFonts w:cs="Times New Roman"/>
          <w:i/>
        </w:rPr>
        <w:t>Euphorbia terracina</w:t>
      </w:r>
      <w:r w:rsidRPr="003B09F5">
        <w:rPr>
          <w:rFonts w:cs="Times New Roman"/>
        </w:rPr>
        <w:t xml:space="preserve">, </w:t>
      </w:r>
      <w:r w:rsidRPr="003B09F5">
        <w:rPr>
          <w:rFonts w:cs="Times New Roman"/>
          <w:i/>
        </w:rPr>
        <w:t>Fumaria muralis</w:t>
      </w:r>
      <w:r w:rsidRPr="003B09F5">
        <w:rPr>
          <w:rFonts w:cs="Times New Roman"/>
        </w:rPr>
        <w:t xml:space="preserve"> and </w:t>
      </w:r>
      <w:r w:rsidRPr="003B09F5">
        <w:rPr>
          <w:rFonts w:cs="Times New Roman"/>
          <w:i/>
        </w:rPr>
        <w:t>Pe</w:t>
      </w:r>
      <w:r>
        <w:rPr>
          <w:rFonts w:cs="Times New Roman"/>
          <w:i/>
        </w:rPr>
        <w:t>l</w:t>
      </w:r>
      <w:r w:rsidRPr="003B09F5">
        <w:rPr>
          <w:rFonts w:cs="Times New Roman"/>
          <w:i/>
        </w:rPr>
        <w:t>argonium capitatum</w:t>
      </w:r>
      <w:r w:rsidRPr="003B09F5">
        <w:rPr>
          <w:rFonts w:cs="Times New Roman"/>
        </w:rPr>
        <w:t xml:space="preserve"> in recent years. Fires in 2003 reduced the canopy condition and abundance of </w:t>
      </w:r>
      <w:r w:rsidRPr="003B09F5">
        <w:rPr>
          <w:rFonts w:cs="Times New Roman"/>
          <w:i/>
        </w:rPr>
        <w:t>M. raphiophylla</w:t>
      </w:r>
      <w:r w:rsidRPr="003B09F5">
        <w:rPr>
          <w:rFonts w:cs="Times New Roman"/>
        </w:rPr>
        <w:t xml:space="preserve"> in the southern transect, and despite the slightly higher cover abundance of native species, native and exotic species richness is equal along the transect. The site also contains healthy stands of </w:t>
      </w:r>
      <w:r w:rsidRPr="003B09F5">
        <w:rPr>
          <w:rFonts w:cs="Times New Roman"/>
          <w:i/>
        </w:rPr>
        <w:t>Baumea articulat</w:t>
      </w:r>
      <w:r>
        <w:rPr>
          <w:rFonts w:cs="Times New Roman"/>
          <w:i/>
        </w:rPr>
        <w:t>a</w:t>
      </w:r>
      <w:r w:rsidRPr="003B09F5">
        <w:rPr>
          <w:rFonts w:cs="Times New Roman"/>
        </w:rPr>
        <w:t xml:space="preserve"> in the submerged regions of the transect.</w:t>
      </w:r>
    </w:p>
    <w:p w14:paraId="7A325E5E" w14:textId="77777777" w:rsidR="00914BB6" w:rsidRPr="003B09F5" w:rsidRDefault="00914BB6" w:rsidP="00914BB6">
      <w:pPr>
        <w:pStyle w:val="BodyText"/>
        <w:rPr>
          <w:rFonts w:cs="Times New Roman"/>
        </w:rPr>
      </w:pPr>
      <w:r w:rsidRPr="003B09F5">
        <w:rPr>
          <w:rFonts w:cs="Times New Roman"/>
        </w:rPr>
        <w:t>All plots in both transects have displayed similar trends in community compositional change during the survey periods (</w:t>
      </w:r>
      <w:r>
        <w:rPr>
          <w:rFonts w:cs="Times New Roman"/>
        </w:rPr>
        <w:fldChar w:fldCharType="begin"/>
      </w:r>
      <w:r>
        <w:rPr>
          <w:rFonts w:cs="Times New Roman"/>
        </w:rPr>
        <w:instrText xml:space="preserve"> REF _Ref25919507 \h </w:instrText>
      </w:r>
      <w:r>
        <w:rPr>
          <w:rFonts w:cs="Times New Roman"/>
        </w:rPr>
      </w:r>
      <w:r>
        <w:rPr>
          <w:rFonts w:cs="Times New Roman"/>
        </w:rPr>
        <w:fldChar w:fldCharType="separate"/>
      </w:r>
      <w:r w:rsidRPr="00A15EAD">
        <w:rPr>
          <w:rFonts w:cs="Times New Roman"/>
          <w:szCs w:val="22"/>
        </w:rPr>
        <w:t xml:space="preserve">Figure </w:t>
      </w:r>
      <w:r>
        <w:rPr>
          <w:rFonts w:cs="Times New Roman"/>
          <w:noProof/>
          <w:szCs w:val="22"/>
        </w:rPr>
        <w:t>20</w:t>
      </w:r>
      <w:r>
        <w:rPr>
          <w:rFonts w:cs="Times New Roman"/>
        </w:rPr>
        <w:fldChar w:fldCharType="end"/>
      </w:r>
      <w:r w:rsidRPr="003B09F5">
        <w:rPr>
          <w:rFonts w:cs="Times New Roman"/>
        </w:rPr>
        <w:t xml:space="preserve">). In the southern transect, ordination reveals separation of the plots along the first axis, with a general temporal trend along the second axis, except for a period </w:t>
      </w:r>
      <w:commentRangeStart w:id="359"/>
      <w:r w:rsidRPr="003B09F5">
        <w:rPr>
          <w:rFonts w:cs="Times New Roman"/>
        </w:rPr>
        <w:t>around 2003 - 2006 where there was a hiatus</w:t>
      </w:r>
      <w:commentRangeEnd w:id="359"/>
      <w:r>
        <w:rPr>
          <w:rStyle w:val="CommentReference"/>
          <w:rFonts w:asciiTheme="minorHAnsi" w:hAnsiTheme="minorHAnsi"/>
        </w:rPr>
        <w:commentReference w:id="359"/>
      </w:r>
      <w:r w:rsidRPr="003B09F5">
        <w:rPr>
          <w:rFonts w:cs="Times New Roman"/>
        </w:rPr>
        <w:t xml:space="preserve">. This hiatus may be associated with the 2003 bushfire and represents a recovery period where species composition changed little. The trajectory for plot A is different, however, as the trend away from the original 1996 survey has reversed and the contemporary community is now becoming more like the 1996 communities. Similar patterns have been observed in the northern transect despite the transect not being impacted by the 2003 fire event. A number of native species are likely to </w:t>
      </w:r>
      <w:commentRangeStart w:id="360"/>
      <w:r w:rsidRPr="003B09F5">
        <w:rPr>
          <w:rFonts w:cs="Times New Roman"/>
        </w:rPr>
        <w:t xml:space="preserve">increase in cover abundance at the transects if water levels remain at present levels or increase further, including </w:t>
      </w:r>
      <w:r w:rsidRPr="003B09F5">
        <w:rPr>
          <w:rFonts w:cs="Times New Roman"/>
          <w:i/>
        </w:rPr>
        <w:t>Baumea articulata</w:t>
      </w:r>
      <w:r w:rsidRPr="003B09F5">
        <w:rPr>
          <w:rFonts w:cs="Times New Roman"/>
        </w:rPr>
        <w:t xml:space="preserve"> (</w:t>
      </w:r>
      <w:r>
        <w:rPr>
          <w:rFonts w:cs="Times New Roman"/>
        </w:rPr>
        <w:fldChar w:fldCharType="begin"/>
      </w:r>
      <w:r>
        <w:rPr>
          <w:rFonts w:cs="Times New Roman"/>
        </w:rPr>
        <w:instrText xml:space="preserve"> REF _Ref25919520 \h </w:instrText>
      </w:r>
      <w:r>
        <w:rPr>
          <w:rFonts w:cs="Times New Roman"/>
        </w:rPr>
      </w:r>
      <w:r>
        <w:rPr>
          <w:rFonts w:cs="Times New Roman"/>
        </w:rPr>
        <w:fldChar w:fldCharType="separate"/>
      </w:r>
      <w:r w:rsidRPr="00A15EAD">
        <w:rPr>
          <w:rFonts w:cs="Times New Roman"/>
          <w:szCs w:val="22"/>
        </w:rPr>
        <w:t xml:space="preserve">Figure </w:t>
      </w:r>
      <w:r>
        <w:rPr>
          <w:rFonts w:cs="Times New Roman"/>
          <w:noProof/>
          <w:szCs w:val="22"/>
        </w:rPr>
        <w:t>21</w:t>
      </w:r>
      <w:r>
        <w:rPr>
          <w:rFonts w:cs="Times New Roman"/>
        </w:rPr>
        <w:fldChar w:fldCharType="end"/>
      </w:r>
      <w:r w:rsidRPr="003B09F5">
        <w:rPr>
          <w:rFonts w:cs="Times New Roman"/>
        </w:rPr>
        <w:t xml:space="preserve">). Other natives are likely to decline in cover abundance under a similar scenario of high-water levels, including a number of </w:t>
      </w:r>
      <w:r w:rsidRPr="003B09F5">
        <w:rPr>
          <w:rFonts w:cs="Times New Roman"/>
          <w:i/>
        </w:rPr>
        <w:t>Acacia saligna</w:t>
      </w:r>
      <w:r w:rsidRPr="003B09F5">
        <w:rPr>
          <w:rFonts w:cs="Times New Roman"/>
        </w:rPr>
        <w:t xml:space="preserve">, </w:t>
      </w:r>
      <w:r w:rsidRPr="003B09F5">
        <w:rPr>
          <w:rFonts w:cs="Times New Roman"/>
          <w:i/>
        </w:rPr>
        <w:t>Banksia menziesii</w:t>
      </w:r>
      <w:r w:rsidRPr="003B09F5">
        <w:rPr>
          <w:rFonts w:cs="Times New Roman"/>
        </w:rPr>
        <w:t xml:space="preserve"> and </w:t>
      </w:r>
      <w:r w:rsidRPr="003B09F5">
        <w:rPr>
          <w:rFonts w:cs="Times New Roman"/>
          <w:i/>
        </w:rPr>
        <w:t>Banksia prionotes</w:t>
      </w:r>
      <w:r w:rsidRPr="003B09F5">
        <w:rPr>
          <w:rFonts w:cs="Times New Roman"/>
        </w:rPr>
        <w:t>.</w:t>
      </w:r>
      <w:commentRangeEnd w:id="360"/>
      <w:r>
        <w:rPr>
          <w:rStyle w:val="CommentReference"/>
          <w:rFonts w:asciiTheme="minorHAnsi" w:hAnsiTheme="minorHAnsi"/>
        </w:rPr>
        <w:commentReference w:id="360"/>
      </w:r>
    </w:p>
    <w:p w14:paraId="795B2BF0" w14:textId="77777777" w:rsidR="00914BB6" w:rsidRPr="003B09F5" w:rsidRDefault="00914BB6" w:rsidP="00914BB6">
      <w:pPr>
        <w:pStyle w:val="Heading3"/>
        <w:rPr>
          <w:rFonts w:cs="Times New Roman"/>
        </w:rPr>
      </w:pPr>
      <w:bookmarkStart w:id="361" w:name="aquatic-invertebrates-1"/>
      <w:bookmarkStart w:id="362" w:name="_Toc29410663"/>
      <w:r w:rsidRPr="003B09F5">
        <w:rPr>
          <w:rFonts w:cs="Times New Roman"/>
        </w:rPr>
        <w:t>Aquatic Invertebrates</w:t>
      </w:r>
      <w:bookmarkEnd w:id="361"/>
      <w:bookmarkEnd w:id="362"/>
    </w:p>
    <w:p w14:paraId="39B196B1" w14:textId="77777777" w:rsidR="00914BB6" w:rsidRPr="003B09F5" w:rsidRDefault="00914BB6" w:rsidP="00914BB6">
      <w:pPr>
        <w:pStyle w:val="FirstParagraph"/>
        <w:rPr>
          <w:rFonts w:cs="Times New Roman"/>
        </w:rPr>
      </w:pPr>
      <w:r w:rsidRPr="003B09F5">
        <w:rPr>
          <w:rFonts w:cs="Times New Roman"/>
        </w:rPr>
        <w:t>Aquatic invertebrates have been sampled from Lake Joondalup every year since 1996. During this period, 16-30 families of aquatic invertebrates have been recorded per sampling event, except for the latest round in 2018 where family richness was only nine (</w:t>
      </w:r>
      <w:r>
        <w:rPr>
          <w:rFonts w:cs="Times New Roman"/>
        </w:rPr>
        <w:fldChar w:fldCharType="begin"/>
      </w:r>
      <w:r>
        <w:rPr>
          <w:rFonts w:cs="Times New Roman"/>
        </w:rPr>
        <w:instrText xml:space="preserve"> REF _Ref25919528 \h </w:instrText>
      </w:r>
      <w:r>
        <w:rPr>
          <w:rFonts w:cs="Times New Roman"/>
        </w:rPr>
      </w:r>
      <w:r>
        <w:rPr>
          <w:rFonts w:cs="Times New Roman"/>
        </w:rPr>
        <w:fldChar w:fldCharType="separate"/>
      </w:r>
      <w:r w:rsidRPr="003B09F5">
        <w:rPr>
          <w:rFonts w:cs="Times New Roman"/>
        </w:rPr>
        <w:t xml:space="preserve">Figure </w:t>
      </w:r>
      <w:r>
        <w:rPr>
          <w:rFonts w:cs="Times New Roman"/>
          <w:noProof/>
        </w:rPr>
        <w:t>22</w:t>
      </w:r>
      <w:r>
        <w:rPr>
          <w:rFonts w:cs="Times New Roman"/>
        </w:rPr>
        <w:fldChar w:fldCharType="end"/>
      </w:r>
      <w:r w:rsidRPr="003B09F5">
        <w:rPr>
          <w:rFonts w:cs="Times New Roman"/>
        </w:rPr>
        <w:t xml:space="preserve">). This exceptionally low family richness was likely due to the lack of insects and associated parasitic mites among the sampled communities. </w:t>
      </w:r>
      <w:r>
        <w:rPr>
          <w:rFonts w:cs="Times New Roman"/>
        </w:rPr>
        <w:t xml:space="preserve">Three families of beetles and one damsel fly family have been missing from spring monitoring samples in recent years. </w:t>
      </w:r>
      <w:r w:rsidRPr="003B09F5">
        <w:rPr>
          <w:rFonts w:cs="Times New Roman"/>
        </w:rPr>
        <w:t xml:space="preserve">The phreatoicid isopod </w:t>
      </w:r>
      <w:r w:rsidRPr="003B09F5">
        <w:rPr>
          <w:rFonts w:cs="Times New Roman"/>
          <w:i/>
        </w:rPr>
        <w:t>Amphisopus palustris</w:t>
      </w:r>
      <w:r w:rsidRPr="003B09F5">
        <w:rPr>
          <w:rFonts w:cs="Times New Roman"/>
        </w:rPr>
        <w:t xml:space="preserve"> was also absent in 2018 despite being collected every spring in Lake Joondalup (except 2004). Furthermore, this reduced richness occurred during a period of relatively high surface water levels, suggesting other anthropogenic factors may be responsible for the decline of insect fauna within the lake</w:t>
      </w:r>
      <w:r>
        <w:rPr>
          <w:rFonts w:cs="Times New Roman"/>
        </w:rPr>
        <w:t>, like an as yet undiagnosed water quality issue</w:t>
      </w:r>
      <w:r w:rsidRPr="003B09F5">
        <w:rPr>
          <w:rFonts w:cs="Times New Roman"/>
        </w:rPr>
        <w:t xml:space="preserve">. Otherwise, the lake hosts abundant populations of Ceinidae (amphipods), </w:t>
      </w:r>
      <w:r w:rsidRPr="003B09F5">
        <w:rPr>
          <w:rFonts w:cs="Times New Roman"/>
          <w:i/>
        </w:rPr>
        <w:t>Palaemonetes australis</w:t>
      </w:r>
      <w:r w:rsidRPr="003B09F5">
        <w:rPr>
          <w:rFonts w:cs="Times New Roman"/>
        </w:rPr>
        <w:t xml:space="preserve"> (crustacean), </w:t>
      </w:r>
      <w:r w:rsidRPr="003B09F5">
        <w:rPr>
          <w:rFonts w:cs="Times New Roman"/>
          <w:i/>
        </w:rPr>
        <w:t>Calanoid copepods</w:t>
      </w:r>
      <w:r w:rsidRPr="003B09F5">
        <w:rPr>
          <w:rFonts w:cs="Times New Roman"/>
        </w:rPr>
        <w:t xml:space="preserve"> and Cyprididae (ostracods). There is high variation in the composition of annual macroinvertebrate community composition making it difficult to interpret a trajectory of compositional change (</w:t>
      </w:r>
      <w:r>
        <w:rPr>
          <w:rFonts w:cs="Times New Roman"/>
        </w:rPr>
        <w:fldChar w:fldCharType="begin"/>
      </w:r>
      <w:r>
        <w:rPr>
          <w:rFonts w:cs="Times New Roman"/>
        </w:rPr>
        <w:instrText xml:space="preserve"> REF _Ref25919536 \h </w:instrText>
      </w:r>
      <w:r>
        <w:rPr>
          <w:rFonts w:cs="Times New Roman"/>
        </w:rPr>
      </w:r>
      <w:r>
        <w:rPr>
          <w:rFonts w:cs="Times New Roman"/>
        </w:rPr>
        <w:fldChar w:fldCharType="separate"/>
      </w:r>
      <w:r w:rsidRPr="003B09F5">
        <w:rPr>
          <w:rFonts w:cs="Times New Roman"/>
        </w:rPr>
        <w:t xml:space="preserve">Figure </w:t>
      </w:r>
      <w:r>
        <w:rPr>
          <w:rFonts w:cs="Times New Roman"/>
          <w:noProof/>
        </w:rPr>
        <w:t>23</w:t>
      </w:r>
      <w:r>
        <w:rPr>
          <w:rFonts w:cs="Times New Roman"/>
        </w:rPr>
        <w:fldChar w:fldCharType="end"/>
      </w:r>
      <w:r w:rsidRPr="003B09F5">
        <w:rPr>
          <w:rFonts w:cs="Times New Roman"/>
        </w:rPr>
        <w:t>). There has been a general trend of community composition shifting away from the initial 1996 community.</w:t>
      </w:r>
    </w:p>
    <w:p w14:paraId="5406F667" w14:textId="77777777" w:rsidR="00914BB6" w:rsidRPr="003B09F5" w:rsidRDefault="00914BB6" w:rsidP="00914BB6">
      <w:pPr>
        <w:pStyle w:val="CaptionedFigure"/>
        <w:rPr>
          <w:rFonts w:ascii="Times New Roman" w:hAnsi="Times New Roman" w:cs="Times New Roman"/>
        </w:rPr>
      </w:pPr>
      <w:commentRangeStart w:id="363"/>
      <w:r w:rsidRPr="003B09F5">
        <w:rPr>
          <w:rFonts w:ascii="Times New Roman" w:hAnsi="Times New Roman" w:cs="Times New Roman"/>
          <w:noProof/>
          <w:lang w:val="en-AU" w:eastAsia="en-AU"/>
        </w:rPr>
        <w:lastRenderedPageBreak/>
        <w:drawing>
          <wp:inline distT="0" distB="0" distL="0" distR="0" wp14:anchorId="6FE25F5C" wp14:editId="5A713BEA">
            <wp:extent cx="4127500" cy="3155950"/>
            <wp:effectExtent l="0" t="0" r="6350" b="6350"/>
            <wp:docPr id="25" name="Picture" descr="Unconstrained ordination based on the latent variable model for each surveyed year for the northern (left) and southern (right) Lake Joondalup transects.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JoondalupOrd-1.png"/>
                    <pic:cNvPicPr>
                      <a:picLocks noChangeAspect="1" noChangeArrowheads="1"/>
                    </pic:cNvPicPr>
                  </pic:nvPicPr>
                  <pic:blipFill>
                    <a:blip r:embed="rId56"/>
                    <a:stretch>
                      <a:fillRect/>
                    </a:stretch>
                  </pic:blipFill>
                  <pic:spPr bwMode="auto">
                    <a:xfrm>
                      <a:off x="0" y="0"/>
                      <a:ext cx="4127956" cy="3156299"/>
                    </a:xfrm>
                    <a:prstGeom prst="rect">
                      <a:avLst/>
                    </a:prstGeom>
                    <a:noFill/>
                    <a:ln w="9525">
                      <a:noFill/>
                      <a:headEnd/>
                      <a:tailEnd/>
                    </a:ln>
                  </pic:spPr>
                </pic:pic>
              </a:graphicData>
            </a:graphic>
          </wp:inline>
        </w:drawing>
      </w:r>
    </w:p>
    <w:p w14:paraId="2A27BFC3" w14:textId="77777777" w:rsidR="00914BB6" w:rsidRPr="00A15EAD" w:rsidRDefault="00914BB6" w:rsidP="00914BB6">
      <w:pPr>
        <w:pStyle w:val="Caption"/>
        <w:rPr>
          <w:rFonts w:ascii="Times New Roman" w:hAnsi="Times New Roman" w:cs="Times New Roman"/>
          <w:szCs w:val="22"/>
        </w:rPr>
      </w:pPr>
      <w:bookmarkStart w:id="364" w:name="_Ref25919507"/>
      <w:r w:rsidRPr="00A15EAD">
        <w:rPr>
          <w:rFonts w:ascii="Times New Roman" w:hAnsi="Times New Roman" w:cs="Times New Roman"/>
          <w:szCs w:val="22"/>
        </w:rPr>
        <w:t xml:space="preserve">Figure </w:t>
      </w:r>
      <w:r w:rsidRPr="00A15EAD">
        <w:rPr>
          <w:rFonts w:ascii="Times New Roman" w:hAnsi="Times New Roman" w:cs="Times New Roman"/>
          <w:szCs w:val="22"/>
        </w:rPr>
        <w:fldChar w:fldCharType="begin"/>
      </w:r>
      <w:r w:rsidRPr="00A15EAD">
        <w:rPr>
          <w:rFonts w:ascii="Times New Roman" w:hAnsi="Times New Roman" w:cs="Times New Roman"/>
          <w:szCs w:val="22"/>
        </w:rPr>
        <w:instrText xml:space="preserve"> SEQ Figure \* ARABIC </w:instrText>
      </w:r>
      <w:r w:rsidRPr="00A15EAD">
        <w:rPr>
          <w:rFonts w:ascii="Times New Roman" w:hAnsi="Times New Roman" w:cs="Times New Roman"/>
          <w:szCs w:val="22"/>
        </w:rPr>
        <w:fldChar w:fldCharType="separate"/>
      </w:r>
      <w:r>
        <w:rPr>
          <w:rFonts w:ascii="Times New Roman" w:hAnsi="Times New Roman" w:cs="Times New Roman"/>
          <w:noProof/>
          <w:szCs w:val="22"/>
        </w:rPr>
        <w:t>20</w:t>
      </w:r>
      <w:r w:rsidRPr="00A15EAD">
        <w:rPr>
          <w:rFonts w:ascii="Times New Roman" w:hAnsi="Times New Roman" w:cs="Times New Roman"/>
          <w:szCs w:val="22"/>
        </w:rPr>
        <w:fldChar w:fldCharType="end"/>
      </w:r>
      <w:bookmarkEnd w:id="364"/>
      <w:r w:rsidRPr="00A15EAD">
        <w:rPr>
          <w:rFonts w:ascii="Times New Roman" w:hAnsi="Times New Roman" w:cs="Times New Roman"/>
          <w:szCs w:val="22"/>
        </w:rPr>
        <w:t xml:space="preserve"> Unconstrained ordination based on the latent variable model for each surveyed year for the northern (left) and southern (right) Lake Joondalup transects. Plots are represented as different colours and consecutive years are joined by a line with first and last survey years labeled.</w:t>
      </w:r>
    </w:p>
    <w:p w14:paraId="51F4565C" w14:textId="77777777" w:rsidR="00914BB6" w:rsidRPr="003B09F5" w:rsidRDefault="00914BB6" w:rsidP="00914BB6">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451464A3" wp14:editId="3A6598E2">
            <wp:extent cx="3987800" cy="3276600"/>
            <wp:effectExtent l="0" t="0" r="0" b="0"/>
            <wp:docPr id="26" name="Picture" descr="Estimated mean regression coefficients (dots) and 95% credible intervals (bars) for effect of groundwater levels at the northern (left) and southern (right) Lake Joondalup transects on vegetation species cover abundances based on Bayesian Regression Analysis (HUI REF 2015). Species with a negative mean posterior value are likely to increase in cover abundance as water levels decline and species with positive values are likely to increase in cover abundance when water levels increase. Only those species with coefficients significanlt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JoondalupPost-1.png"/>
                    <pic:cNvPicPr>
                      <a:picLocks noChangeAspect="1" noChangeArrowheads="1"/>
                    </pic:cNvPicPr>
                  </pic:nvPicPr>
                  <pic:blipFill>
                    <a:blip r:embed="rId57"/>
                    <a:stretch>
                      <a:fillRect/>
                    </a:stretch>
                  </pic:blipFill>
                  <pic:spPr bwMode="auto">
                    <a:xfrm>
                      <a:off x="0" y="0"/>
                      <a:ext cx="3987800" cy="3276600"/>
                    </a:xfrm>
                    <a:prstGeom prst="rect">
                      <a:avLst/>
                    </a:prstGeom>
                    <a:noFill/>
                    <a:ln w="9525">
                      <a:noFill/>
                      <a:headEnd/>
                      <a:tailEnd/>
                    </a:ln>
                  </pic:spPr>
                </pic:pic>
              </a:graphicData>
            </a:graphic>
          </wp:inline>
        </w:drawing>
      </w:r>
    </w:p>
    <w:p w14:paraId="25A1DBF1" w14:textId="77777777" w:rsidR="00914BB6" w:rsidRPr="00A15EAD" w:rsidRDefault="00914BB6" w:rsidP="00914BB6">
      <w:pPr>
        <w:pStyle w:val="Caption"/>
        <w:rPr>
          <w:rFonts w:ascii="Times New Roman" w:hAnsi="Times New Roman" w:cs="Times New Roman"/>
          <w:szCs w:val="22"/>
        </w:rPr>
      </w:pPr>
      <w:bookmarkStart w:id="365" w:name="_Ref25919520"/>
      <w:r w:rsidRPr="00A15EAD">
        <w:rPr>
          <w:rFonts w:ascii="Times New Roman" w:hAnsi="Times New Roman" w:cs="Times New Roman"/>
          <w:szCs w:val="22"/>
        </w:rPr>
        <w:t xml:space="preserve">Figure </w:t>
      </w:r>
      <w:r w:rsidRPr="00A15EAD">
        <w:rPr>
          <w:rFonts w:ascii="Times New Roman" w:hAnsi="Times New Roman" w:cs="Times New Roman"/>
          <w:szCs w:val="22"/>
        </w:rPr>
        <w:fldChar w:fldCharType="begin"/>
      </w:r>
      <w:r w:rsidRPr="00A15EAD">
        <w:rPr>
          <w:rFonts w:ascii="Times New Roman" w:hAnsi="Times New Roman" w:cs="Times New Roman"/>
          <w:szCs w:val="22"/>
        </w:rPr>
        <w:instrText xml:space="preserve"> SEQ Figure \* ARABIC </w:instrText>
      </w:r>
      <w:r w:rsidRPr="00A15EAD">
        <w:rPr>
          <w:rFonts w:ascii="Times New Roman" w:hAnsi="Times New Roman" w:cs="Times New Roman"/>
          <w:szCs w:val="22"/>
        </w:rPr>
        <w:fldChar w:fldCharType="separate"/>
      </w:r>
      <w:r>
        <w:rPr>
          <w:rFonts w:ascii="Times New Roman" w:hAnsi="Times New Roman" w:cs="Times New Roman"/>
          <w:noProof/>
          <w:szCs w:val="22"/>
        </w:rPr>
        <w:t>21</w:t>
      </w:r>
      <w:r w:rsidRPr="00A15EAD">
        <w:rPr>
          <w:rFonts w:ascii="Times New Roman" w:hAnsi="Times New Roman" w:cs="Times New Roman"/>
          <w:szCs w:val="22"/>
        </w:rPr>
        <w:fldChar w:fldCharType="end"/>
      </w:r>
      <w:bookmarkEnd w:id="365"/>
      <w:r w:rsidRPr="00A15EAD">
        <w:rPr>
          <w:rFonts w:ascii="Times New Roman" w:hAnsi="Times New Roman" w:cs="Times New Roman"/>
          <w:szCs w:val="22"/>
        </w:rPr>
        <w:t xml:space="preserve"> Estimated mean regression coefficients (dots) and 95% credible intervals (bars) for effect of groundwater levels at the northern (left) and southern (right) Lake Joondalup transects </w:t>
      </w:r>
      <w:commentRangeEnd w:id="363"/>
      <w:r>
        <w:rPr>
          <w:rStyle w:val="CommentReference"/>
        </w:rPr>
        <w:commentReference w:id="363"/>
      </w:r>
      <w:r w:rsidRPr="00A15EAD">
        <w:rPr>
          <w:rFonts w:ascii="Times New Roman" w:hAnsi="Times New Roman" w:cs="Times New Roman"/>
          <w:szCs w:val="22"/>
        </w:rPr>
        <w:t>on vegetation species cover abundances based on Bayesian Regression Analysis (</w:t>
      </w:r>
      <w:r>
        <w:rPr>
          <w:rFonts w:ascii="Times New Roman" w:hAnsi="Times New Roman" w:cs="Times New Roman"/>
          <w:szCs w:val="22"/>
        </w:rPr>
        <w:t>Hui, 2016</w:t>
      </w:r>
      <w:r w:rsidRPr="00A15EAD">
        <w:rPr>
          <w:rFonts w:ascii="Times New Roman" w:hAnsi="Times New Roman" w:cs="Times New Roman"/>
          <w:szCs w:val="22"/>
        </w:rPr>
        <w:t>). Species with a negative mean posterior value are likely to increase in cover abundance as water levels decline and species with positive values are likely to increase in cover abundance when water levels increase. Only those species with coefficients significantly different to zero are shown.</w:t>
      </w:r>
    </w:p>
    <w:p w14:paraId="4D7F8231" w14:textId="77777777" w:rsidR="00914BB6" w:rsidRPr="003B09F5" w:rsidRDefault="00914BB6" w:rsidP="00914BB6">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66A6DD82" wp14:editId="2A8CA20A">
            <wp:extent cx="4197350" cy="3244850"/>
            <wp:effectExtent l="0" t="0" r="0" b="0"/>
            <wp:docPr id="27" name="Picture" descr="Richness of aquatic invertebrate families for each year at Lake Joondalup. Line is a moving 3-year averavge."/>
            <wp:cNvGraphicFramePr/>
            <a:graphic xmlns:a="http://schemas.openxmlformats.org/drawingml/2006/main">
              <a:graphicData uri="http://schemas.openxmlformats.org/drawingml/2006/picture">
                <pic:pic xmlns:pic="http://schemas.openxmlformats.org/drawingml/2006/picture">
                  <pic:nvPicPr>
                    <pic:cNvPr id="0" name="Picture" descr="Figs/JoondalupRichInv-1.png"/>
                    <pic:cNvPicPr>
                      <a:picLocks noChangeAspect="1" noChangeArrowheads="1"/>
                    </pic:cNvPicPr>
                  </pic:nvPicPr>
                  <pic:blipFill>
                    <a:blip r:embed="rId58"/>
                    <a:stretch>
                      <a:fillRect/>
                    </a:stretch>
                  </pic:blipFill>
                  <pic:spPr bwMode="auto">
                    <a:xfrm>
                      <a:off x="0" y="0"/>
                      <a:ext cx="4197813" cy="3245208"/>
                    </a:xfrm>
                    <a:prstGeom prst="rect">
                      <a:avLst/>
                    </a:prstGeom>
                    <a:noFill/>
                    <a:ln w="9525">
                      <a:noFill/>
                      <a:headEnd/>
                      <a:tailEnd/>
                    </a:ln>
                  </pic:spPr>
                </pic:pic>
              </a:graphicData>
            </a:graphic>
          </wp:inline>
        </w:drawing>
      </w:r>
    </w:p>
    <w:p w14:paraId="2FB2833E" w14:textId="77777777" w:rsidR="00914BB6" w:rsidRPr="003B09F5" w:rsidRDefault="00914BB6" w:rsidP="00914BB6">
      <w:pPr>
        <w:pStyle w:val="Caption"/>
        <w:rPr>
          <w:rFonts w:ascii="Times New Roman" w:hAnsi="Times New Roman" w:cs="Times New Roman"/>
        </w:rPr>
      </w:pPr>
      <w:bookmarkStart w:id="366" w:name="_Ref2591952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Pr>
          <w:rFonts w:ascii="Times New Roman" w:hAnsi="Times New Roman" w:cs="Times New Roman"/>
          <w:noProof/>
        </w:rPr>
        <w:t>22</w:t>
      </w:r>
      <w:r w:rsidRPr="003B09F5">
        <w:rPr>
          <w:rFonts w:ascii="Times New Roman" w:hAnsi="Times New Roman" w:cs="Times New Roman"/>
        </w:rPr>
        <w:fldChar w:fldCharType="end"/>
      </w:r>
      <w:bookmarkEnd w:id="366"/>
      <w:r w:rsidRPr="003B09F5">
        <w:rPr>
          <w:rFonts w:ascii="Times New Roman" w:hAnsi="Times New Roman" w:cs="Times New Roman"/>
        </w:rPr>
        <w:t xml:space="preserve"> Richness of aquatic invertebrate families for each year at Lake Joondalup. Line is a moving 3-year average.</w:t>
      </w:r>
    </w:p>
    <w:p w14:paraId="6E61BB83" w14:textId="77777777" w:rsidR="00914BB6" w:rsidRPr="003B09F5" w:rsidRDefault="00914BB6" w:rsidP="00914BB6">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70311CFE" wp14:editId="2732216E">
            <wp:extent cx="4368800" cy="3473450"/>
            <wp:effectExtent l="0" t="0" r="0" b="0"/>
            <wp:docPr id="28" name="Picture" descr="Unconstrained ordination based on invertebrate data for each surveyed year for Lake Joondalup.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JoondalupOrdInv-1.png"/>
                    <pic:cNvPicPr>
                      <a:picLocks noChangeAspect="1" noChangeArrowheads="1"/>
                    </pic:cNvPicPr>
                  </pic:nvPicPr>
                  <pic:blipFill>
                    <a:blip r:embed="rId59"/>
                    <a:stretch>
                      <a:fillRect/>
                    </a:stretch>
                  </pic:blipFill>
                  <pic:spPr bwMode="auto">
                    <a:xfrm>
                      <a:off x="0" y="0"/>
                      <a:ext cx="4369277" cy="3473829"/>
                    </a:xfrm>
                    <a:prstGeom prst="rect">
                      <a:avLst/>
                    </a:prstGeom>
                    <a:noFill/>
                    <a:ln w="9525">
                      <a:noFill/>
                      <a:headEnd/>
                      <a:tailEnd/>
                    </a:ln>
                  </pic:spPr>
                </pic:pic>
              </a:graphicData>
            </a:graphic>
          </wp:inline>
        </w:drawing>
      </w:r>
    </w:p>
    <w:p w14:paraId="36637033" w14:textId="77777777" w:rsidR="00914BB6" w:rsidRPr="003B09F5" w:rsidRDefault="00914BB6" w:rsidP="00914BB6">
      <w:pPr>
        <w:pStyle w:val="Caption"/>
        <w:rPr>
          <w:rFonts w:ascii="Times New Roman" w:hAnsi="Times New Roman" w:cs="Times New Roman"/>
        </w:rPr>
      </w:pPr>
      <w:bookmarkStart w:id="367" w:name="_Ref2591953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Pr>
          <w:rFonts w:ascii="Times New Roman" w:hAnsi="Times New Roman" w:cs="Times New Roman"/>
          <w:noProof/>
        </w:rPr>
        <w:t>23</w:t>
      </w:r>
      <w:r w:rsidRPr="003B09F5">
        <w:rPr>
          <w:rFonts w:ascii="Times New Roman" w:hAnsi="Times New Roman" w:cs="Times New Roman"/>
        </w:rPr>
        <w:fldChar w:fldCharType="end"/>
      </w:r>
      <w:bookmarkEnd w:id="367"/>
      <w:r w:rsidRPr="003B09F5">
        <w:rPr>
          <w:rFonts w:ascii="Times New Roman" w:hAnsi="Times New Roman" w:cs="Times New Roman"/>
        </w:rPr>
        <w:t xml:space="preserve"> Unconstrained ordination based on invertebrate data for each surveyed year for Lake Joondalup. Consecutive years are joined by a line with first and last survey years labeled.</w:t>
      </w:r>
    </w:p>
    <w:p w14:paraId="3E5B57B5" w14:textId="77777777" w:rsidR="00914BB6" w:rsidRPr="00914BB6" w:rsidRDefault="00914BB6" w:rsidP="00914BB6">
      <w:pPr>
        <w:pStyle w:val="BodyText"/>
      </w:pPr>
    </w:p>
    <w:p w14:paraId="60796061" w14:textId="212C9768" w:rsidR="005976F1" w:rsidRDefault="005976F1" w:rsidP="00271A89">
      <w:pPr>
        <w:pStyle w:val="Heading2"/>
      </w:pPr>
      <w:bookmarkStart w:id="368" w:name="_Toc29410664"/>
      <w:r>
        <w:lastRenderedPageBreak/>
        <w:t>Lake Mariginiup</w:t>
      </w:r>
      <w:bookmarkEnd w:id="368"/>
    </w:p>
    <w:p w14:paraId="47FE6628" w14:textId="77777777" w:rsidR="008C0DEE" w:rsidRPr="003B09F5" w:rsidRDefault="008C0DEE" w:rsidP="008C0DEE">
      <w:pPr>
        <w:pStyle w:val="Heading3"/>
        <w:rPr>
          <w:rFonts w:cs="Times New Roman"/>
        </w:rPr>
      </w:pPr>
      <w:bookmarkStart w:id="369" w:name="_Toc29410665"/>
      <w:r w:rsidRPr="003B09F5">
        <w:rPr>
          <w:rFonts w:cs="Times New Roman"/>
        </w:rPr>
        <w:t>Water quality</w:t>
      </w:r>
      <w:bookmarkEnd w:id="369"/>
    </w:p>
    <w:p w14:paraId="05A1E9BF" w14:textId="77777777" w:rsidR="008C0DEE" w:rsidRPr="003B09F5" w:rsidRDefault="008C0DEE" w:rsidP="008C0DEE">
      <w:pPr>
        <w:pStyle w:val="FirstParagraph"/>
        <w:rPr>
          <w:rFonts w:cs="Times New Roman"/>
        </w:rPr>
      </w:pPr>
      <w:r w:rsidRPr="003B09F5">
        <w:rPr>
          <w:rFonts w:cs="Times New Roman"/>
        </w:rPr>
        <w:t>Acidification has affected the water quality at Lake Mariginiup. Since 2005, the pH of the surface water has consistently been below 4.0 with only 2018 levels slightly higher (4.3; Judd and Horwitz (</w:t>
      </w:r>
      <w:hyperlink w:anchor="ref-Judd2019">
        <w:r w:rsidRPr="003B09F5">
          <w:rPr>
            <w:rStyle w:val="Hyperlink"/>
            <w:rFonts w:cs="Times New Roman"/>
            <w:color w:val="auto"/>
          </w:rPr>
          <w:t>2019</w:t>
        </w:r>
      </w:hyperlink>
      <w:r w:rsidRPr="003B09F5">
        <w:rPr>
          <w:rFonts w:cs="Times New Roman"/>
        </w:rPr>
        <w:t>)). Alkalinity is below 1 mg/L suggesting that the lake has lost its capacity to buffer changes in pH. Recent changes in acidification are likely due to the rises in surface waters since 2015 t</w:t>
      </w:r>
      <w:commentRangeStart w:id="370"/>
      <w:r w:rsidRPr="003B09F5">
        <w:rPr>
          <w:rFonts w:cs="Times New Roman"/>
        </w:rPr>
        <w:t xml:space="preserve">hat has helped reduce the sulphate concentrations. Ammonia and total nitrogen levels of Lake Mariginiup are the highest of any lake monitored on the Swan Coastal Plain. Recent total phosphorus levels have doubled </w:t>
      </w:r>
      <w:r>
        <w:rPr>
          <w:rFonts w:cs="Times New Roman"/>
        </w:rPr>
        <w:t>due to unknown causes.</w:t>
      </w:r>
      <w:commentRangeEnd w:id="370"/>
      <w:r>
        <w:rPr>
          <w:rStyle w:val="CommentReference"/>
          <w:rFonts w:asciiTheme="minorHAnsi" w:hAnsiTheme="minorHAnsi"/>
        </w:rPr>
        <w:commentReference w:id="370"/>
      </w:r>
    </w:p>
    <w:p w14:paraId="2F90F65D" w14:textId="77777777" w:rsidR="008C0DEE" w:rsidRPr="003B09F5" w:rsidRDefault="008C0DEE" w:rsidP="008C0DEE">
      <w:pPr>
        <w:pStyle w:val="Heading3"/>
        <w:rPr>
          <w:rFonts w:cs="Times New Roman"/>
        </w:rPr>
      </w:pPr>
      <w:bookmarkStart w:id="371" w:name="vegetation-dynamics-4"/>
      <w:bookmarkStart w:id="372" w:name="_Toc29410666"/>
      <w:r w:rsidRPr="003B09F5">
        <w:rPr>
          <w:rFonts w:cs="Times New Roman"/>
        </w:rPr>
        <w:t>Vegetation dynamics</w:t>
      </w:r>
      <w:bookmarkEnd w:id="371"/>
      <w:bookmarkEnd w:id="372"/>
    </w:p>
    <w:p w14:paraId="67482D8B" w14:textId="77777777" w:rsidR="008C0DEE" w:rsidRPr="003B09F5" w:rsidRDefault="008C0DEE" w:rsidP="008C0DEE">
      <w:pPr>
        <w:pStyle w:val="FirstParagraph"/>
        <w:rPr>
          <w:rFonts w:cs="Times New Roman"/>
        </w:rPr>
      </w:pPr>
      <w:r w:rsidRPr="003B09F5">
        <w:rPr>
          <w:rFonts w:cs="Times New Roman"/>
        </w:rPr>
        <w:t xml:space="preserve">Vegetation composition and shifts in composition are similar along the length of the transect at Lake Mariginiup which was established in 1996. </w:t>
      </w:r>
      <w:r w:rsidRPr="003B09F5">
        <w:rPr>
          <w:rFonts w:cs="Times New Roman"/>
          <w:i/>
        </w:rPr>
        <w:t>Baumea articulata</w:t>
      </w:r>
      <w:r w:rsidRPr="003B09F5">
        <w:rPr>
          <w:rFonts w:cs="Times New Roman"/>
        </w:rPr>
        <w:t xml:space="preserve"> was present at high cover abundance throughout the transect until the early 2000’s but has since disappeared from the transect as surface water levels declined (</w:t>
      </w:r>
      <w:r w:rsidRPr="003B09F5">
        <w:rPr>
          <w:rFonts w:cs="Times New Roman"/>
          <w:i/>
        </w:rPr>
        <w:t>B. articulata</w:t>
      </w:r>
      <w:r w:rsidRPr="003B09F5">
        <w:rPr>
          <w:rFonts w:cs="Times New Roman"/>
        </w:rPr>
        <w:t xml:space="preserve"> still occurs in other regions of the wetland). </w:t>
      </w:r>
      <w:r w:rsidRPr="003B09F5">
        <w:rPr>
          <w:rFonts w:cs="Times New Roman"/>
          <w:i/>
        </w:rPr>
        <w:t>Eucalyptus rudis</w:t>
      </w:r>
      <w:r w:rsidRPr="003B09F5">
        <w:rPr>
          <w:rFonts w:cs="Times New Roman"/>
        </w:rPr>
        <w:t xml:space="preserve"> has declined in the lower parts of the plots and </w:t>
      </w:r>
      <w:r w:rsidRPr="003B09F5">
        <w:rPr>
          <w:rFonts w:cs="Times New Roman"/>
          <w:i/>
        </w:rPr>
        <w:t>Melaleuca rhaphiophyl</w:t>
      </w:r>
      <w:r>
        <w:rPr>
          <w:rFonts w:cs="Times New Roman"/>
          <w:i/>
        </w:rPr>
        <w:t>l</w:t>
      </w:r>
      <w:r w:rsidRPr="003B09F5">
        <w:rPr>
          <w:rFonts w:cs="Times New Roman"/>
          <w:i/>
        </w:rPr>
        <w:t>a</w:t>
      </w:r>
      <w:r w:rsidRPr="003B09F5">
        <w:rPr>
          <w:rFonts w:cs="Times New Roman"/>
        </w:rPr>
        <w:t xml:space="preserve"> is no longer present in the transect. There has been a general increase in the cover abundances of exotics throughout the monitoring period. There was a shift in community composition at all three plots around 2005 which was driven by increases in </w:t>
      </w:r>
      <w:r w:rsidRPr="003B09F5">
        <w:rPr>
          <w:rFonts w:cs="Times New Roman"/>
          <w:i/>
        </w:rPr>
        <w:t>Exocarpus sparteus</w:t>
      </w:r>
      <w:r w:rsidRPr="003B09F5">
        <w:rPr>
          <w:rFonts w:cs="Times New Roman"/>
        </w:rPr>
        <w:t xml:space="preserve"> and </w:t>
      </w:r>
      <w:r w:rsidRPr="003B09F5">
        <w:rPr>
          <w:rFonts w:cs="Times New Roman"/>
          <w:i/>
        </w:rPr>
        <w:t>Jacksonia furcellata</w:t>
      </w:r>
      <w:r w:rsidRPr="003B09F5">
        <w:rPr>
          <w:rFonts w:cs="Times New Roman"/>
        </w:rPr>
        <w:t xml:space="preserve"> and some exotics, such as </w:t>
      </w:r>
      <w:r w:rsidRPr="003B09F5">
        <w:rPr>
          <w:rFonts w:cs="Times New Roman"/>
          <w:i/>
        </w:rPr>
        <w:t>Ehrharta calycina</w:t>
      </w:r>
      <w:r w:rsidRPr="003B09F5">
        <w:rPr>
          <w:rFonts w:cs="Times New Roman"/>
        </w:rPr>
        <w:t xml:space="preserve">, </w:t>
      </w:r>
      <w:r w:rsidRPr="003B09F5">
        <w:rPr>
          <w:rFonts w:cs="Times New Roman"/>
          <w:i/>
        </w:rPr>
        <w:t>Ehrhatah longiflora</w:t>
      </w:r>
      <w:r w:rsidRPr="003B09F5">
        <w:rPr>
          <w:rFonts w:cs="Times New Roman"/>
        </w:rPr>
        <w:t xml:space="preserve">, </w:t>
      </w:r>
      <w:r w:rsidRPr="003B09F5">
        <w:rPr>
          <w:rFonts w:cs="Times New Roman"/>
          <w:i/>
        </w:rPr>
        <w:t>Lotus suaveolens</w:t>
      </w:r>
      <w:r w:rsidRPr="003B09F5">
        <w:rPr>
          <w:rFonts w:cs="Times New Roman"/>
        </w:rPr>
        <w:t xml:space="preserve"> and </w:t>
      </w:r>
      <w:r w:rsidRPr="003B09F5">
        <w:rPr>
          <w:rFonts w:cs="Times New Roman"/>
          <w:i/>
        </w:rPr>
        <w:t>Ursinnia anthemoides</w:t>
      </w:r>
      <w:r w:rsidRPr="00021B1C">
        <w:rPr>
          <w:rFonts w:cs="Times New Roman"/>
          <w:iCs/>
        </w:rPr>
        <w:t xml:space="preserve"> (</w:t>
      </w:r>
      <w:r>
        <w:rPr>
          <w:rFonts w:cs="Times New Roman"/>
          <w:iCs/>
        </w:rPr>
        <w:fldChar w:fldCharType="begin"/>
      </w:r>
      <w:r>
        <w:rPr>
          <w:rFonts w:cs="Times New Roman"/>
          <w:iCs/>
        </w:rPr>
        <w:instrText xml:space="preserve"> REF _Ref25919624 \h </w:instrText>
      </w:r>
      <w:r>
        <w:rPr>
          <w:rFonts w:cs="Times New Roman"/>
          <w:iCs/>
        </w:rPr>
      </w:r>
      <w:r>
        <w:rPr>
          <w:rFonts w:cs="Times New Roman"/>
          <w:iCs/>
        </w:rPr>
        <w:fldChar w:fldCharType="separate"/>
      </w:r>
      <w:r w:rsidRPr="003B09F5">
        <w:rPr>
          <w:rFonts w:cs="Times New Roman"/>
        </w:rPr>
        <w:t xml:space="preserve">Figure </w:t>
      </w:r>
      <w:r>
        <w:rPr>
          <w:rFonts w:cs="Times New Roman"/>
          <w:noProof/>
        </w:rPr>
        <w:t>25</w:t>
      </w:r>
      <w:r>
        <w:rPr>
          <w:rFonts w:cs="Times New Roman"/>
          <w:iCs/>
        </w:rPr>
        <w:fldChar w:fldCharType="end"/>
      </w:r>
      <w:r w:rsidRPr="00021B1C">
        <w:rPr>
          <w:rFonts w:cs="Times New Roman"/>
          <w:iCs/>
        </w:rPr>
        <w:t>)</w:t>
      </w:r>
      <w:r w:rsidRPr="003B09F5">
        <w:rPr>
          <w:rFonts w:cs="Times New Roman"/>
        </w:rPr>
        <w:t>.</w:t>
      </w:r>
    </w:p>
    <w:p w14:paraId="57080C94" w14:textId="77777777" w:rsidR="008C0DEE" w:rsidRPr="003B09F5" w:rsidRDefault="008C0DEE" w:rsidP="008C0DEE">
      <w:pPr>
        <w:pStyle w:val="BodyText"/>
        <w:rPr>
          <w:rFonts w:cs="Times New Roman"/>
        </w:rPr>
      </w:pPr>
      <w:commentRangeStart w:id="373"/>
      <w:r w:rsidRPr="003B09F5">
        <w:rPr>
          <w:rFonts w:cs="Times New Roman"/>
        </w:rPr>
        <w:t>Regression analysis reveals a number of native species that will increase in cover abundance with increasing surface water levels (</w:t>
      </w:r>
      <w:r>
        <w:rPr>
          <w:rFonts w:cs="Times New Roman"/>
        </w:rPr>
        <w:fldChar w:fldCharType="begin"/>
      </w:r>
      <w:r>
        <w:rPr>
          <w:rFonts w:cs="Times New Roman"/>
        </w:rPr>
        <w:instrText xml:space="preserve"> REF _Ref25919632 \h </w:instrText>
      </w:r>
      <w:r>
        <w:rPr>
          <w:rFonts w:cs="Times New Roman"/>
        </w:rPr>
      </w:r>
      <w:r>
        <w:rPr>
          <w:rFonts w:cs="Times New Roman"/>
        </w:rPr>
        <w:fldChar w:fldCharType="separate"/>
      </w:r>
      <w:r w:rsidRPr="003B09F5">
        <w:rPr>
          <w:rFonts w:cs="Times New Roman"/>
        </w:rPr>
        <w:t xml:space="preserve">Figure </w:t>
      </w:r>
      <w:r>
        <w:rPr>
          <w:rFonts w:cs="Times New Roman"/>
          <w:noProof/>
        </w:rPr>
        <w:t>26</w:t>
      </w:r>
      <w:r>
        <w:rPr>
          <w:rFonts w:cs="Times New Roman"/>
        </w:rPr>
        <w:fldChar w:fldCharType="end"/>
      </w:r>
      <w:r w:rsidRPr="003B09F5">
        <w:rPr>
          <w:rFonts w:cs="Times New Roman"/>
        </w:rPr>
        <w:t xml:space="preserve">). Species likely to increase in cover abundance include </w:t>
      </w:r>
      <w:r w:rsidRPr="003B09F5">
        <w:rPr>
          <w:rFonts w:cs="Times New Roman"/>
          <w:i/>
        </w:rPr>
        <w:t>Angianthus</w:t>
      </w:r>
      <w:r w:rsidRPr="003B09F5">
        <w:rPr>
          <w:rFonts w:cs="Times New Roman"/>
        </w:rPr>
        <w:t xml:space="preserve"> sp., </w:t>
      </w:r>
      <w:r w:rsidRPr="003B09F5">
        <w:rPr>
          <w:rFonts w:cs="Times New Roman"/>
          <w:i/>
        </w:rPr>
        <w:t>Epilobium billardierianum</w:t>
      </w:r>
      <w:r w:rsidRPr="003B09F5">
        <w:rPr>
          <w:rFonts w:cs="Times New Roman"/>
        </w:rPr>
        <w:t xml:space="preserve">, </w:t>
      </w:r>
      <w:r w:rsidRPr="003B09F5">
        <w:rPr>
          <w:rFonts w:cs="Times New Roman"/>
          <w:i/>
        </w:rPr>
        <w:t>Isolepis cernua</w:t>
      </w:r>
      <w:r w:rsidRPr="003B09F5">
        <w:rPr>
          <w:rFonts w:cs="Times New Roman"/>
        </w:rPr>
        <w:t xml:space="preserve">, </w:t>
      </w:r>
      <w:r w:rsidRPr="003B09F5">
        <w:rPr>
          <w:rFonts w:cs="Times New Roman"/>
          <w:i/>
        </w:rPr>
        <w:t>Juncus</w:t>
      </w:r>
      <w:r w:rsidRPr="003B09F5">
        <w:rPr>
          <w:rFonts w:cs="Times New Roman"/>
        </w:rPr>
        <w:t xml:space="preserve"> sp., </w:t>
      </w:r>
      <w:r w:rsidRPr="003B09F5">
        <w:rPr>
          <w:rFonts w:cs="Times New Roman"/>
          <w:i/>
        </w:rPr>
        <w:t>Lepyrodia muirii</w:t>
      </w:r>
      <w:r w:rsidRPr="003B09F5">
        <w:rPr>
          <w:rFonts w:cs="Times New Roman"/>
        </w:rPr>
        <w:t xml:space="preserve">, </w:t>
      </w:r>
      <w:r w:rsidRPr="003B09F5">
        <w:rPr>
          <w:rFonts w:cs="Times New Roman"/>
          <w:i/>
        </w:rPr>
        <w:t>Lobelia alata</w:t>
      </w:r>
      <w:r w:rsidRPr="003B09F5">
        <w:rPr>
          <w:rFonts w:cs="Times New Roman"/>
        </w:rPr>
        <w:t xml:space="preserve"> and </w:t>
      </w:r>
      <w:r w:rsidRPr="003B09F5">
        <w:rPr>
          <w:rFonts w:cs="Times New Roman"/>
          <w:i/>
        </w:rPr>
        <w:t>Villarsia capitata</w:t>
      </w:r>
      <w:r w:rsidRPr="003B09F5">
        <w:rPr>
          <w:rFonts w:cs="Times New Roman"/>
        </w:rPr>
        <w:t xml:space="preserve">. Other natives, including </w:t>
      </w:r>
      <w:r w:rsidRPr="003B09F5">
        <w:rPr>
          <w:rFonts w:cs="Times New Roman"/>
          <w:i/>
        </w:rPr>
        <w:t>Acacia cyclops</w:t>
      </w:r>
      <w:r w:rsidRPr="003B09F5">
        <w:rPr>
          <w:rFonts w:cs="Times New Roman"/>
        </w:rPr>
        <w:t xml:space="preserve">, </w:t>
      </w:r>
      <w:r w:rsidRPr="003B09F5">
        <w:rPr>
          <w:rFonts w:cs="Times New Roman"/>
          <w:i/>
        </w:rPr>
        <w:t>Acacia saligna</w:t>
      </w:r>
      <w:r w:rsidRPr="003B09F5">
        <w:rPr>
          <w:rFonts w:cs="Times New Roman"/>
        </w:rPr>
        <w:t xml:space="preserve"> and </w:t>
      </w:r>
      <w:r w:rsidRPr="003B09F5">
        <w:rPr>
          <w:rFonts w:cs="Times New Roman"/>
          <w:i/>
        </w:rPr>
        <w:t>E. sparteus</w:t>
      </w:r>
      <w:r w:rsidRPr="003B09F5">
        <w:rPr>
          <w:rFonts w:cs="Times New Roman"/>
        </w:rPr>
        <w:t>, are likely to decrease in cover abundance as water levels increase.</w:t>
      </w:r>
      <w:commentRangeEnd w:id="373"/>
      <w:r>
        <w:rPr>
          <w:rStyle w:val="CommentReference"/>
          <w:rFonts w:asciiTheme="minorHAnsi" w:hAnsiTheme="minorHAnsi"/>
        </w:rPr>
        <w:commentReference w:id="373"/>
      </w:r>
    </w:p>
    <w:p w14:paraId="6AD776DC" w14:textId="77777777" w:rsidR="008C0DEE" w:rsidRPr="003B09F5" w:rsidRDefault="008C0DEE" w:rsidP="008C0DEE">
      <w:pPr>
        <w:pStyle w:val="Heading3"/>
        <w:rPr>
          <w:rFonts w:cs="Times New Roman"/>
        </w:rPr>
      </w:pPr>
      <w:bookmarkStart w:id="374" w:name="aquatic-invertebrates-2"/>
      <w:bookmarkStart w:id="375" w:name="_Toc29410667"/>
      <w:r w:rsidRPr="003B09F5">
        <w:rPr>
          <w:rFonts w:cs="Times New Roman"/>
        </w:rPr>
        <w:t>Aquatic invertebrates</w:t>
      </w:r>
      <w:bookmarkEnd w:id="374"/>
      <w:bookmarkEnd w:id="375"/>
    </w:p>
    <w:p w14:paraId="66F7C1BE" w14:textId="77777777" w:rsidR="008C0DEE" w:rsidRPr="003B09F5" w:rsidRDefault="008C0DEE" w:rsidP="008C0DEE">
      <w:pPr>
        <w:pStyle w:val="FirstParagraph"/>
        <w:rPr>
          <w:rFonts w:cs="Times New Roman"/>
        </w:rPr>
      </w:pPr>
      <w:r w:rsidRPr="003B09F5">
        <w:rPr>
          <w:rFonts w:cs="Times New Roman"/>
        </w:rPr>
        <w:t xml:space="preserve">Lake Mariginiup has been sampled </w:t>
      </w:r>
      <w:r>
        <w:rPr>
          <w:rFonts w:cs="Times New Roman"/>
        </w:rPr>
        <w:t xml:space="preserve">yearly </w:t>
      </w:r>
      <w:r w:rsidRPr="003B09F5">
        <w:rPr>
          <w:rFonts w:cs="Times New Roman"/>
        </w:rPr>
        <w:t xml:space="preserve">1996 </w:t>
      </w:r>
      <w:r>
        <w:rPr>
          <w:rFonts w:cs="Times New Roman"/>
        </w:rPr>
        <w:t>-</w:t>
      </w:r>
      <w:r w:rsidRPr="003B09F5">
        <w:rPr>
          <w:rFonts w:cs="Times New Roman"/>
        </w:rPr>
        <w:t xml:space="preserve"> 2002, 2004 </w:t>
      </w:r>
      <w:r>
        <w:rPr>
          <w:rFonts w:cs="Times New Roman"/>
        </w:rPr>
        <w:t>-</w:t>
      </w:r>
      <w:r w:rsidRPr="003B09F5">
        <w:rPr>
          <w:rFonts w:cs="Times New Roman"/>
        </w:rPr>
        <w:t xml:space="preserve"> 2009, 2012</w:t>
      </w:r>
      <w:r>
        <w:rPr>
          <w:rFonts w:cs="Times New Roman"/>
        </w:rPr>
        <w:t>, and</w:t>
      </w:r>
      <w:r w:rsidRPr="003B09F5">
        <w:rPr>
          <w:rFonts w:cs="Times New Roman"/>
        </w:rPr>
        <w:t xml:space="preserve"> </w:t>
      </w:r>
      <w:r>
        <w:rPr>
          <w:rFonts w:cs="Times New Roman"/>
        </w:rPr>
        <w:t>–</w:t>
      </w:r>
      <w:r w:rsidRPr="003B09F5">
        <w:rPr>
          <w:rFonts w:cs="Times New Roman"/>
        </w:rPr>
        <w:t xml:space="preserve"> 2018</w:t>
      </w:r>
      <w:r>
        <w:rPr>
          <w:rFonts w:cs="Times New Roman"/>
        </w:rPr>
        <w:t>. Missing years make it</w:t>
      </w:r>
      <w:r w:rsidRPr="003B09F5">
        <w:rPr>
          <w:rFonts w:cs="Times New Roman"/>
        </w:rPr>
        <w:t xml:space="preserve"> difficult to interpret trends in community change. Despite the acidification that has occurred in the lake, there is a remarkably high richness of invertebrates (</w:t>
      </w:r>
      <w:r>
        <w:rPr>
          <w:rFonts w:cs="Times New Roman"/>
        </w:rPr>
        <w:fldChar w:fldCharType="begin"/>
      </w:r>
      <w:r>
        <w:rPr>
          <w:rFonts w:cs="Times New Roman"/>
        </w:rPr>
        <w:instrText xml:space="preserve"> REF _Ref25919640 \h </w:instrText>
      </w:r>
      <w:r>
        <w:rPr>
          <w:rFonts w:cs="Times New Roman"/>
        </w:rPr>
      </w:r>
      <w:r>
        <w:rPr>
          <w:rFonts w:cs="Times New Roman"/>
        </w:rPr>
        <w:fldChar w:fldCharType="separate"/>
      </w:r>
      <w:r w:rsidRPr="003B09F5">
        <w:rPr>
          <w:rFonts w:cs="Times New Roman"/>
        </w:rPr>
        <w:t xml:space="preserve">Figure </w:t>
      </w:r>
      <w:r>
        <w:rPr>
          <w:rFonts w:cs="Times New Roman"/>
          <w:noProof/>
        </w:rPr>
        <w:t>27</w:t>
      </w:r>
      <w:r>
        <w:rPr>
          <w:rFonts w:cs="Times New Roman"/>
        </w:rPr>
        <w:fldChar w:fldCharType="end"/>
      </w:r>
      <w:r w:rsidRPr="003B09F5">
        <w:rPr>
          <w:rFonts w:cs="Times New Roman"/>
        </w:rPr>
        <w:t xml:space="preserve">) and </w:t>
      </w:r>
      <w:r>
        <w:rPr>
          <w:rFonts w:cs="Times New Roman"/>
        </w:rPr>
        <w:t xml:space="preserve">there </w:t>
      </w:r>
      <w:r w:rsidRPr="003B09F5">
        <w:rPr>
          <w:rFonts w:cs="Times New Roman"/>
        </w:rPr>
        <w:t xml:space="preserve">seems to be a recovery since the 2012 sampling event where family richness was 13. Nonetheless, richness has been below average for the site since 2005 when acidification processes began affecting the </w:t>
      </w:r>
      <w:r>
        <w:rPr>
          <w:rFonts w:cs="Times New Roman"/>
        </w:rPr>
        <w:t>assemblage</w:t>
      </w:r>
      <w:r w:rsidRPr="003B09F5">
        <w:rPr>
          <w:rFonts w:cs="Times New Roman"/>
        </w:rPr>
        <w:t>. Recent increases in water levels may be promoting higher richness by increasing h</w:t>
      </w:r>
      <w:commentRangeStart w:id="376"/>
      <w:r w:rsidRPr="003B09F5">
        <w:rPr>
          <w:rFonts w:cs="Times New Roman"/>
        </w:rPr>
        <w:t>abitat availability and diversity. There has been a dramatic shift in macroinvertebrate community compositions between 2002 and 2004 (</w:t>
      </w:r>
      <w:r>
        <w:rPr>
          <w:rFonts w:cs="Times New Roman"/>
        </w:rPr>
        <w:fldChar w:fldCharType="begin"/>
      </w:r>
      <w:r>
        <w:rPr>
          <w:rFonts w:cs="Times New Roman"/>
        </w:rPr>
        <w:instrText xml:space="preserve"> REF _Ref25919645 \h </w:instrText>
      </w:r>
      <w:r>
        <w:rPr>
          <w:rFonts w:cs="Times New Roman"/>
        </w:rPr>
      </w:r>
      <w:r>
        <w:rPr>
          <w:rFonts w:cs="Times New Roman"/>
        </w:rPr>
        <w:fldChar w:fldCharType="separate"/>
      </w:r>
      <w:r w:rsidRPr="003B09F5">
        <w:rPr>
          <w:rFonts w:cs="Times New Roman"/>
        </w:rPr>
        <w:t xml:space="preserve">Figure </w:t>
      </w:r>
      <w:r>
        <w:rPr>
          <w:rFonts w:cs="Times New Roman"/>
          <w:noProof/>
        </w:rPr>
        <w:t>28</w:t>
      </w:r>
      <w:r>
        <w:rPr>
          <w:rFonts w:cs="Times New Roman"/>
        </w:rPr>
        <w:fldChar w:fldCharType="end"/>
      </w:r>
      <w:r w:rsidRPr="003B09F5">
        <w:rPr>
          <w:rFonts w:cs="Times New Roman"/>
        </w:rPr>
        <w:t>). Recent data suggests the community may be returning to pre-2004 composition, which again may be attributable to increased surface waters and habitat availability. Some families have disappeared from the lake, including Amphisopidae, Ceinidae, Chydoridae and Cyprididae.</w:t>
      </w:r>
      <w:commentRangeEnd w:id="376"/>
      <w:r>
        <w:rPr>
          <w:rStyle w:val="CommentReference"/>
          <w:rFonts w:asciiTheme="minorHAnsi" w:hAnsiTheme="minorHAnsi"/>
        </w:rPr>
        <w:commentReference w:id="376"/>
      </w:r>
    </w:p>
    <w:p w14:paraId="49D07E8C" w14:textId="77777777" w:rsidR="008C0DEE" w:rsidRPr="003B09F5" w:rsidRDefault="008C0DEE" w:rsidP="008C0DEE">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5F70592C" wp14:editId="7419C76C">
            <wp:extent cx="4114800" cy="3213100"/>
            <wp:effectExtent l="0" t="0" r="0" b="6350"/>
            <wp:docPr id="31" name="Picture" descr="Unconstrained ordination based on the latent variable model for each surveyed year for Lake Mariginiup.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MariginiupOrd-1.png"/>
                    <pic:cNvPicPr>
                      <a:picLocks noChangeAspect="1" noChangeArrowheads="1"/>
                    </pic:cNvPicPr>
                  </pic:nvPicPr>
                  <pic:blipFill>
                    <a:blip r:embed="rId60"/>
                    <a:stretch>
                      <a:fillRect/>
                    </a:stretch>
                  </pic:blipFill>
                  <pic:spPr bwMode="auto">
                    <a:xfrm>
                      <a:off x="0" y="0"/>
                      <a:ext cx="4115249" cy="3213451"/>
                    </a:xfrm>
                    <a:prstGeom prst="rect">
                      <a:avLst/>
                    </a:prstGeom>
                    <a:noFill/>
                    <a:ln w="9525">
                      <a:noFill/>
                      <a:headEnd/>
                      <a:tailEnd/>
                    </a:ln>
                  </pic:spPr>
                </pic:pic>
              </a:graphicData>
            </a:graphic>
          </wp:inline>
        </w:drawing>
      </w:r>
    </w:p>
    <w:p w14:paraId="5E93A99C" w14:textId="77777777" w:rsidR="008C0DEE" w:rsidRPr="003B09F5" w:rsidRDefault="008C0DEE" w:rsidP="008C0DEE">
      <w:pPr>
        <w:pStyle w:val="Caption"/>
        <w:rPr>
          <w:rFonts w:ascii="Times New Roman" w:hAnsi="Times New Roman" w:cs="Times New Roman"/>
        </w:rPr>
      </w:pPr>
      <w:bookmarkStart w:id="377" w:name="_Ref2591962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Pr>
          <w:rFonts w:ascii="Times New Roman" w:hAnsi="Times New Roman" w:cs="Times New Roman"/>
          <w:noProof/>
        </w:rPr>
        <w:t>25</w:t>
      </w:r>
      <w:r w:rsidRPr="003B09F5">
        <w:rPr>
          <w:rFonts w:ascii="Times New Roman" w:hAnsi="Times New Roman" w:cs="Times New Roman"/>
        </w:rPr>
        <w:fldChar w:fldCharType="end"/>
      </w:r>
      <w:bookmarkEnd w:id="377"/>
      <w:r w:rsidRPr="003B09F5">
        <w:rPr>
          <w:rFonts w:ascii="Times New Roman" w:hAnsi="Times New Roman" w:cs="Times New Roman"/>
        </w:rPr>
        <w:t xml:space="preserve"> Unconstrained ordination based on the latent variable model for each surveyed year for Lake Mariginiup. Plots are represented as different colours and consecutive years are joined by a line with first and last survey years labeled.</w:t>
      </w:r>
    </w:p>
    <w:p w14:paraId="61DE9CF6" w14:textId="77777777" w:rsidR="008C0DEE" w:rsidRPr="003B09F5" w:rsidRDefault="008C0DEE" w:rsidP="008C0DEE">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1C045D4B" wp14:editId="6E7BBED0">
            <wp:extent cx="4203700" cy="2698750"/>
            <wp:effectExtent l="0" t="0" r="6350" b="6350"/>
            <wp:docPr id="32" name="Picture" descr="Estimated mean regression coefficients (dots) and 95% credible intervals (bars) for effect of groundwater levels at Lake Mariginiup on vegetation species cover abundances based on Bayesian Regression Analysis (HUI REF 2015). Species with a negative mean posterior value are likely to increase in cover abundance as water levels decline and species with positive values are predicted to increae in cover abundance with increasing water levels. Only those species with coefficients significanlt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MariginiupPost-1.png"/>
                    <pic:cNvPicPr>
                      <a:picLocks noChangeAspect="1" noChangeArrowheads="1"/>
                    </pic:cNvPicPr>
                  </pic:nvPicPr>
                  <pic:blipFill>
                    <a:blip r:embed="rId61"/>
                    <a:stretch>
                      <a:fillRect/>
                    </a:stretch>
                  </pic:blipFill>
                  <pic:spPr bwMode="auto">
                    <a:xfrm>
                      <a:off x="0" y="0"/>
                      <a:ext cx="4204157" cy="2699043"/>
                    </a:xfrm>
                    <a:prstGeom prst="rect">
                      <a:avLst/>
                    </a:prstGeom>
                    <a:noFill/>
                    <a:ln w="9525">
                      <a:noFill/>
                      <a:headEnd/>
                      <a:tailEnd/>
                    </a:ln>
                  </pic:spPr>
                </pic:pic>
              </a:graphicData>
            </a:graphic>
          </wp:inline>
        </w:drawing>
      </w:r>
    </w:p>
    <w:p w14:paraId="34387AA9" w14:textId="77777777" w:rsidR="008C0DEE" w:rsidRPr="003B09F5" w:rsidRDefault="008C0DEE" w:rsidP="008C0DEE">
      <w:pPr>
        <w:pStyle w:val="Caption"/>
        <w:rPr>
          <w:rFonts w:ascii="Times New Roman" w:hAnsi="Times New Roman" w:cs="Times New Roman"/>
        </w:rPr>
      </w:pPr>
      <w:bookmarkStart w:id="378" w:name="_Ref2591963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Pr>
          <w:rFonts w:ascii="Times New Roman" w:hAnsi="Times New Roman" w:cs="Times New Roman"/>
          <w:noProof/>
        </w:rPr>
        <w:t>26</w:t>
      </w:r>
      <w:r w:rsidRPr="003B09F5">
        <w:rPr>
          <w:rFonts w:ascii="Times New Roman" w:hAnsi="Times New Roman" w:cs="Times New Roman"/>
        </w:rPr>
        <w:fldChar w:fldCharType="end"/>
      </w:r>
      <w:bookmarkEnd w:id="378"/>
      <w:r w:rsidRPr="003B09F5">
        <w:rPr>
          <w:rFonts w:ascii="Times New Roman" w:hAnsi="Times New Roman" w:cs="Times New Roman"/>
        </w:rPr>
        <w:t xml:space="preserve"> Estimated mean regression coefficients (dots) and 95% credible intervals (bars) for effect of groundwater levels at Lake Mariginiup on vegetation species cover abundances based on Bayesian Regression Analysis (</w:t>
      </w:r>
      <w:r>
        <w:rPr>
          <w:rFonts w:ascii="Times New Roman" w:hAnsi="Times New Roman" w:cs="Times New Roman"/>
        </w:rPr>
        <w:t>Hui, 2016</w:t>
      </w:r>
      <w:r w:rsidRPr="003B09F5">
        <w:rPr>
          <w:rFonts w:ascii="Times New Roman" w:hAnsi="Times New Roman" w:cs="Times New Roman"/>
        </w:rPr>
        <w:t>). Species with a negative mean posterior value are likely to increase in cover abundance as water levels decline and species with positive values are predicted to increase in cover abundance with increasing water levels. Only those species with coefficients significantly different to zero are shown.</w:t>
      </w:r>
    </w:p>
    <w:p w14:paraId="75C67172" w14:textId="77777777" w:rsidR="008C0DEE" w:rsidRPr="003B09F5" w:rsidRDefault="008C0DEE" w:rsidP="008C0DEE">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1C543716" wp14:editId="65D214D7">
            <wp:extent cx="4305300" cy="3333750"/>
            <wp:effectExtent l="0" t="0" r="0" b="0"/>
            <wp:docPr id="33" name="Picture" descr="Richness of aquatic invertebrate families for each year at Lake Mariginiup. Line is a moving 3-year averavge."/>
            <wp:cNvGraphicFramePr/>
            <a:graphic xmlns:a="http://schemas.openxmlformats.org/drawingml/2006/main">
              <a:graphicData uri="http://schemas.openxmlformats.org/drawingml/2006/picture">
                <pic:pic xmlns:pic="http://schemas.openxmlformats.org/drawingml/2006/picture">
                  <pic:nvPicPr>
                    <pic:cNvPr id="0" name="Picture" descr="Figs/MariginiupRichInv-1.png"/>
                    <pic:cNvPicPr>
                      <a:picLocks noChangeAspect="1" noChangeArrowheads="1"/>
                    </pic:cNvPicPr>
                  </pic:nvPicPr>
                  <pic:blipFill>
                    <a:blip r:embed="rId62"/>
                    <a:stretch>
                      <a:fillRect/>
                    </a:stretch>
                  </pic:blipFill>
                  <pic:spPr bwMode="auto">
                    <a:xfrm>
                      <a:off x="0" y="0"/>
                      <a:ext cx="4305769" cy="3334113"/>
                    </a:xfrm>
                    <a:prstGeom prst="rect">
                      <a:avLst/>
                    </a:prstGeom>
                    <a:noFill/>
                    <a:ln w="9525">
                      <a:noFill/>
                      <a:headEnd/>
                      <a:tailEnd/>
                    </a:ln>
                  </pic:spPr>
                </pic:pic>
              </a:graphicData>
            </a:graphic>
          </wp:inline>
        </w:drawing>
      </w:r>
    </w:p>
    <w:p w14:paraId="58FB0A43" w14:textId="77777777" w:rsidR="008C0DEE" w:rsidRPr="003B09F5" w:rsidRDefault="008C0DEE" w:rsidP="008C0DEE">
      <w:pPr>
        <w:pStyle w:val="Caption"/>
        <w:rPr>
          <w:rFonts w:ascii="Times New Roman" w:hAnsi="Times New Roman" w:cs="Times New Roman"/>
        </w:rPr>
      </w:pPr>
      <w:bookmarkStart w:id="379" w:name="_Ref2591964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Pr>
          <w:rFonts w:ascii="Times New Roman" w:hAnsi="Times New Roman" w:cs="Times New Roman"/>
          <w:noProof/>
        </w:rPr>
        <w:t>27</w:t>
      </w:r>
      <w:r w:rsidRPr="003B09F5">
        <w:rPr>
          <w:rFonts w:ascii="Times New Roman" w:hAnsi="Times New Roman" w:cs="Times New Roman"/>
        </w:rPr>
        <w:fldChar w:fldCharType="end"/>
      </w:r>
      <w:bookmarkEnd w:id="379"/>
      <w:r w:rsidRPr="003B09F5">
        <w:rPr>
          <w:rFonts w:ascii="Times New Roman" w:hAnsi="Times New Roman" w:cs="Times New Roman"/>
        </w:rPr>
        <w:t xml:space="preserve"> Richness of aquatic invertebrate families for each year at Lake Mariginiup. Line is a moving 3-year average.</w:t>
      </w:r>
    </w:p>
    <w:p w14:paraId="31C5A341" w14:textId="77777777" w:rsidR="008C0DEE" w:rsidRPr="003B09F5" w:rsidRDefault="008C0DEE" w:rsidP="008C0DEE">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477671BE" wp14:editId="25F6669C">
            <wp:extent cx="4241800" cy="3308350"/>
            <wp:effectExtent l="0" t="0" r="6350" b="6350"/>
            <wp:docPr id="34" name="Picture" descr="Unconstrained ordination based on invertebrate data for each surveyed year for Lake Mariginiup.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MariginiupOrdInv-1.png"/>
                    <pic:cNvPicPr>
                      <a:picLocks noChangeAspect="1" noChangeArrowheads="1"/>
                    </pic:cNvPicPr>
                  </pic:nvPicPr>
                  <pic:blipFill>
                    <a:blip r:embed="rId63"/>
                    <a:stretch>
                      <a:fillRect/>
                    </a:stretch>
                  </pic:blipFill>
                  <pic:spPr bwMode="auto">
                    <a:xfrm>
                      <a:off x="0" y="0"/>
                      <a:ext cx="4242263" cy="3308711"/>
                    </a:xfrm>
                    <a:prstGeom prst="rect">
                      <a:avLst/>
                    </a:prstGeom>
                    <a:noFill/>
                    <a:ln w="9525">
                      <a:noFill/>
                      <a:headEnd/>
                      <a:tailEnd/>
                    </a:ln>
                  </pic:spPr>
                </pic:pic>
              </a:graphicData>
            </a:graphic>
          </wp:inline>
        </w:drawing>
      </w:r>
    </w:p>
    <w:p w14:paraId="0614B235" w14:textId="77777777" w:rsidR="008C0DEE" w:rsidRPr="003B09F5" w:rsidRDefault="008C0DEE" w:rsidP="008C0DEE">
      <w:pPr>
        <w:pStyle w:val="Caption"/>
        <w:rPr>
          <w:rFonts w:ascii="Times New Roman" w:hAnsi="Times New Roman" w:cs="Times New Roman"/>
        </w:rPr>
      </w:pPr>
      <w:bookmarkStart w:id="380" w:name="_Ref25919645"/>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Pr>
          <w:rFonts w:ascii="Times New Roman" w:hAnsi="Times New Roman" w:cs="Times New Roman"/>
          <w:noProof/>
        </w:rPr>
        <w:t>28</w:t>
      </w:r>
      <w:r w:rsidRPr="003B09F5">
        <w:rPr>
          <w:rFonts w:ascii="Times New Roman" w:hAnsi="Times New Roman" w:cs="Times New Roman"/>
        </w:rPr>
        <w:fldChar w:fldCharType="end"/>
      </w:r>
      <w:bookmarkEnd w:id="380"/>
      <w:r w:rsidRPr="003B09F5">
        <w:rPr>
          <w:rFonts w:ascii="Times New Roman" w:hAnsi="Times New Roman" w:cs="Times New Roman"/>
        </w:rPr>
        <w:t xml:space="preserve"> Unconstrained ordination based on invertebrate data for each surveyed year for Lake Mariginiup. Consecutive years are joined by a line with first and last survey years labeled.</w:t>
      </w:r>
    </w:p>
    <w:p w14:paraId="63055A91" w14:textId="77777777" w:rsidR="008C0DEE" w:rsidRPr="003B09F5" w:rsidRDefault="008C0DEE" w:rsidP="008C0DEE">
      <w:pPr>
        <w:rPr>
          <w:rFonts w:ascii="Times New Roman" w:eastAsiaTheme="majorEastAsia" w:hAnsi="Times New Roman" w:cs="Times New Roman"/>
          <w:b/>
          <w:bCs/>
          <w:sz w:val="32"/>
          <w:szCs w:val="32"/>
        </w:rPr>
      </w:pPr>
      <w:r w:rsidRPr="003B09F5">
        <w:rPr>
          <w:rFonts w:ascii="Times New Roman" w:hAnsi="Times New Roman" w:cs="Times New Roman"/>
        </w:rPr>
        <w:br w:type="page"/>
      </w:r>
    </w:p>
    <w:p w14:paraId="46B92648" w14:textId="77777777" w:rsidR="008C0DEE" w:rsidRPr="008C0DEE" w:rsidRDefault="008C0DEE" w:rsidP="008C0DEE">
      <w:pPr>
        <w:pStyle w:val="BodyText"/>
      </w:pPr>
    </w:p>
    <w:p w14:paraId="4DF10E96" w14:textId="77777777" w:rsidR="006D452C" w:rsidRDefault="006D452C" w:rsidP="006D452C">
      <w:pPr>
        <w:pStyle w:val="Heading2"/>
      </w:pPr>
      <w:bookmarkStart w:id="381" w:name="_Toc29410668"/>
      <w:r>
        <w:t>Lake Jandabup</w:t>
      </w:r>
      <w:bookmarkEnd w:id="381"/>
    </w:p>
    <w:p w14:paraId="33C96D8E" w14:textId="77777777" w:rsidR="006D452C" w:rsidRPr="003B09F5" w:rsidRDefault="006D452C" w:rsidP="006D452C">
      <w:pPr>
        <w:pStyle w:val="Heading3"/>
        <w:rPr>
          <w:rFonts w:cs="Times New Roman"/>
        </w:rPr>
      </w:pPr>
      <w:bookmarkStart w:id="382" w:name="_Toc29410669"/>
      <w:r w:rsidRPr="003B09F5">
        <w:rPr>
          <w:rFonts w:cs="Times New Roman"/>
        </w:rPr>
        <w:t>Water quality</w:t>
      </w:r>
      <w:bookmarkEnd w:id="382"/>
    </w:p>
    <w:p w14:paraId="517CAAFD" w14:textId="77777777" w:rsidR="006D452C" w:rsidRDefault="006D452C" w:rsidP="006D452C">
      <w:pPr>
        <w:pStyle w:val="FirstParagraph"/>
        <w:rPr>
          <w:rFonts w:cs="Times New Roman"/>
        </w:rPr>
      </w:pPr>
      <w:r w:rsidRPr="003B09F5">
        <w:rPr>
          <w:rFonts w:cs="Times New Roman"/>
        </w:rPr>
        <w:t>The pH of Lake Jandabup has not exceeded 7.0 since 2011 and is currently between 6.1 and 6.6. Low water levels expose sediments at Lake Jandabup, making it susceptible to acidification</w:t>
      </w:r>
      <w:r>
        <w:rPr>
          <w:rFonts w:cs="Times New Roman"/>
        </w:rPr>
        <w:t xml:space="preserve"> and past episodes drove the pH to &lt;4</w:t>
      </w:r>
      <w:r w:rsidRPr="003B09F5">
        <w:rPr>
          <w:rFonts w:cs="Times New Roman"/>
        </w:rPr>
        <w:t xml:space="preserve">. Alkalinity is currently very low, suggesting that the lake may be losing its capacity to buffer </w:t>
      </w:r>
      <w:r>
        <w:rPr>
          <w:rFonts w:cs="Times New Roman"/>
        </w:rPr>
        <w:t xml:space="preserve">further </w:t>
      </w:r>
      <w:r w:rsidRPr="003B09F5">
        <w:rPr>
          <w:rFonts w:cs="Times New Roman"/>
        </w:rPr>
        <w:t xml:space="preserve">pH changes. Deterioration of the chloride:sulphate ratio is also concerning. Maintaining high water levels </w:t>
      </w:r>
      <w:r>
        <w:rPr>
          <w:rFonts w:cs="Times New Roman"/>
        </w:rPr>
        <w:t>will</w:t>
      </w:r>
      <w:r w:rsidRPr="003B09F5">
        <w:rPr>
          <w:rFonts w:cs="Times New Roman"/>
        </w:rPr>
        <w:t xml:space="preserve"> be essential to preventing the drying of sediments around the lake margin and subsequent acidification of this wetland. Typically, Lake Jandabup is a low nutrient wetland, however total nitrogen and phosphorus levels are currently the highest recorded for the </w:t>
      </w:r>
      <w:r>
        <w:rPr>
          <w:rFonts w:cs="Times New Roman"/>
        </w:rPr>
        <w:t xml:space="preserve">annual spring </w:t>
      </w:r>
      <w:r w:rsidRPr="003B09F5">
        <w:rPr>
          <w:rFonts w:cs="Times New Roman"/>
        </w:rPr>
        <w:t xml:space="preserve">monitoring </w:t>
      </w:r>
      <w:r>
        <w:rPr>
          <w:rFonts w:cs="Times New Roman"/>
        </w:rPr>
        <w:t>programme</w:t>
      </w:r>
      <w:r w:rsidRPr="003B09F5">
        <w:rPr>
          <w:rFonts w:cs="Times New Roman"/>
        </w:rPr>
        <w:t>.</w:t>
      </w:r>
      <w:r w:rsidRPr="003B09F5" w:rsidDel="006124C4">
        <w:rPr>
          <w:rFonts w:cs="Times New Roman"/>
        </w:rPr>
        <w:t xml:space="preserve"> </w:t>
      </w:r>
      <w:bookmarkStart w:id="383" w:name="vegetation-dynamics-5"/>
    </w:p>
    <w:p w14:paraId="36B893E9" w14:textId="77777777" w:rsidR="006D452C" w:rsidRPr="003B09F5" w:rsidRDefault="006D452C" w:rsidP="006D452C">
      <w:pPr>
        <w:pStyle w:val="Heading3"/>
      </w:pPr>
      <w:bookmarkStart w:id="384" w:name="_Toc29410670"/>
      <w:r w:rsidRPr="00BF176D">
        <w:t>Vegetation dynamics</w:t>
      </w:r>
      <w:bookmarkEnd w:id="383"/>
      <w:bookmarkEnd w:id="384"/>
    </w:p>
    <w:p w14:paraId="620F2FFA" w14:textId="77777777" w:rsidR="006D452C" w:rsidRPr="003B09F5" w:rsidRDefault="006D452C" w:rsidP="006D452C">
      <w:pPr>
        <w:pStyle w:val="FirstParagraph"/>
        <w:rPr>
          <w:rFonts w:cs="Times New Roman"/>
        </w:rPr>
      </w:pPr>
      <w:r w:rsidRPr="003B09F5">
        <w:rPr>
          <w:rFonts w:cs="Times New Roman"/>
        </w:rPr>
        <w:t xml:space="preserve">The Lake Jandabup wetland consists of a diverse community of native vegetation. In the 2017-2018 season, 43 native species were recorded with only 14% of the total cover abundance belonging to exotic species (Buller et al., </w:t>
      </w:r>
      <w:hyperlink w:anchor="ref-Buller2019">
        <w:r w:rsidRPr="003B09F5">
          <w:rPr>
            <w:rStyle w:val="Hyperlink"/>
            <w:rFonts w:cs="Times New Roman"/>
            <w:color w:val="auto"/>
          </w:rPr>
          <w:t>2019</w:t>
        </w:r>
      </w:hyperlink>
      <w:r w:rsidRPr="003B09F5">
        <w:rPr>
          <w:rFonts w:cs="Times New Roman"/>
        </w:rPr>
        <w:t xml:space="preserve">). There are four overstorey species present at the wetland, including </w:t>
      </w:r>
      <w:r w:rsidRPr="003B09F5">
        <w:rPr>
          <w:rFonts w:cs="Times New Roman"/>
          <w:i/>
        </w:rPr>
        <w:t>Banksia attenuata</w:t>
      </w:r>
      <w:r w:rsidRPr="003B09F5">
        <w:rPr>
          <w:rFonts w:cs="Times New Roman"/>
        </w:rPr>
        <w:t xml:space="preserve">, </w:t>
      </w:r>
      <w:r w:rsidRPr="003B09F5">
        <w:rPr>
          <w:rFonts w:cs="Times New Roman"/>
          <w:i/>
        </w:rPr>
        <w:t>Banksia ilicifolia</w:t>
      </w:r>
      <w:r w:rsidRPr="003B09F5">
        <w:rPr>
          <w:rFonts w:cs="Times New Roman"/>
        </w:rPr>
        <w:t xml:space="preserve">, </w:t>
      </w:r>
      <w:r w:rsidRPr="003B09F5">
        <w:rPr>
          <w:rFonts w:cs="Times New Roman"/>
          <w:i/>
        </w:rPr>
        <w:t>Banksia menziesii</w:t>
      </w:r>
      <w:r w:rsidRPr="003B09F5">
        <w:rPr>
          <w:rFonts w:cs="Times New Roman"/>
        </w:rPr>
        <w:t xml:space="preserve">, </w:t>
      </w:r>
      <w:r w:rsidRPr="003B09F5">
        <w:rPr>
          <w:rFonts w:cs="Times New Roman"/>
          <w:i/>
        </w:rPr>
        <w:t>Eucalyptus rudis</w:t>
      </w:r>
      <w:r w:rsidRPr="003B09F5">
        <w:rPr>
          <w:rFonts w:cs="Times New Roman"/>
        </w:rPr>
        <w:t xml:space="preserve"> and </w:t>
      </w:r>
      <w:r w:rsidRPr="003B09F5">
        <w:rPr>
          <w:rFonts w:cs="Times New Roman"/>
          <w:i/>
        </w:rPr>
        <w:t>M</w:t>
      </w:r>
      <w:r>
        <w:rPr>
          <w:rFonts w:cs="Times New Roman"/>
          <w:i/>
        </w:rPr>
        <w:t>ela</w:t>
      </w:r>
      <w:r w:rsidRPr="003B09F5">
        <w:rPr>
          <w:rFonts w:cs="Times New Roman"/>
          <w:i/>
        </w:rPr>
        <w:t>leuca preissiana</w:t>
      </w:r>
      <w:r w:rsidRPr="003B09F5">
        <w:rPr>
          <w:rFonts w:cs="Times New Roman"/>
        </w:rPr>
        <w:t xml:space="preserve">, all of which have been increasing in health. A dense understory of </w:t>
      </w:r>
      <w:r w:rsidRPr="003B09F5">
        <w:rPr>
          <w:rFonts w:cs="Times New Roman"/>
          <w:i/>
        </w:rPr>
        <w:t>A. scoparia</w:t>
      </w:r>
      <w:r w:rsidRPr="003B09F5">
        <w:rPr>
          <w:rFonts w:cs="Times New Roman"/>
        </w:rPr>
        <w:t xml:space="preserve">, </w:t>
      </w:r>
      <w:r w:rsidRPr="003B09F5">
        <w:rPr>
          <w:rFonts w:cs="Times New Roman"/>
          <w:i/>
        </w:rPr>
        <w:t>B. elegans</w:t>
      </w:r>
      <w:r w:rsidRPr="003B09F5">
        <w:rPr>
          <w:rFonts w:cs="Times New Roman"/>
        </w:rPr>
        <w:t xml:space="preserve"> and </w:t>
      </w:r>
      <w:r w:rsidRPr="003B09F5">
        <w:rPr>
          <w:rFonts w:cs="Times New Roman"/>
          <w:i/>
        </w:rPr>
        <w:t>H. angustifolium</w:t>
      </w:r>
      <w:r w:rsidRPr="003B09F5">
        <w:rPr>
          <w:rFonts w:cs="Times New Roman"/>
        </w:rPr>
        <w:t xml:space="preserve"> exists at the lower elevated plots A and B. There has been a continual shift in community composition of Lake Jandabup throughout the monitoring period that reflects changes in invasive species</w:t>
      </w:r>
      <w:r>
        <w:rPr>
          <w:rFonts w:cs="Times New Roman"/>
        </w:rPr>
        <w:t>’</w:t>
      </w:r>
      <w:r w:rsidRPr="003B09F5">
        <w:rPr>
          <w:rFonts w:cs="Times New Roman"/>
        </w:rPr>
        <w:t xml:space="preserve"> cover abundances (</w:t>
      </w:r>
      <w:r>
        <w:rPr>
          <w:rFonts w:cs="Times New Roman"/>
        </w:rPr>
        <w:fldChar w:fldCharType="begin"/>
      </w:r>
      <w:r>
        <w:rPr>
          <w:rFonts w:cs="Times New Roman"/>
        </w:rPr>
        <w:instrText xml:space="preserve"> REF _Ref25919681 \h </w:instrText>
      </w:r>
      <w:r>
        <w:rPr>
          <w:rFonts w:cs="Times New Roman"/>
        </w:rPr>
      </w:r>
      <w:r>
        <w:rPr>
          <w:rFonts w:cs="Times New Roman"/>
        </w:rPr>
        <w:fldChar w:fldCharType="separate"/>
      </w:r>
      <w:r w:rsidRPr="003B09F5">
        <w:rPr>
          <w:rFonts w:cs="Times New Roman"/>
        </w:rPr>
        <w:t xml:space="preserve">Figure </w:t>
      </w:r>
      <w:r>
        <w:rPr>
          <w:rFonts w:cs="Times New Roman"/>
          <w:noProof/>
        </w:rPr>
        <w:t>30</w:t>
      </w:r>
      <w:r>
        <w:rPr>
          <w:rFonts w:cs="Times New Roman"/>
        </w:rPr>
        <w:fldChar w:fldCharType="end"/>
      </w:r>
      <w:r w:rsidRPr="003B09F5">
        <w:rPr>
          <w:rFonts w:cs="Times New Roman"/>
        </w:rPr>
        <w:t xml:space="preserve">). A number of species are predicted to increase in cover abundance with increasing water levels, particularly </w:t>
      </w:r>
      <w:r w:rsidRPr="003B09F5">
        <w:rPr>
          <w:rFonts w:cs="Times New Roman"/>
          <w:i/>
        </w:rPr>
        <w:t>Euchilopsis linearis</w:t>
      </w:r>
      <w:r w:rsidRPr="003B09F5">
        <w:rPr>
          <w:rFonts w:cs="Times New Roman"/>
        </w:rPr>
        <w:t xml:space="preserve"> which is currently present in the lower parts of the basin (</w:t>
      </w:r>
      <w:r>
        <w:rPr>
          <w:rFonts w:cs="Times New Roman"/>
        </w:rPr>
        <w:fldChar w:fldCharType="begin"/>
      </w:r>
      <w:r>
        <w:rPr>
          <w:rFonts w:cs="Times New Roman"/>
        </w:rPr>
        <w:instrText xml:space="preserve"> REF _Ref25919688 \h </w:instrText>
      </w:r>
      <w:r>
        <w:rPr>
          <w:rFonts w:cs="Times New Roman"/>
        </w:rPr>
      </w:r>
      <w:r>
        <w:rPr>
          <w:rFonts w:cs="Times New Roman"/>
        </w:rPr>
        <w:fldChar w:fldCharType="separate"/>
      </w:r>
      <w:r w:rsidRPr="003B09F5">
        <w:rPr>
          <w:rFonts w:cs="Times New Roman"/>
        </w:rPr>
        <w:t xml:space="preserve">Figure </w:t>
      </w:r>
      <w:r>
        <w:rPr>
          <w:rFonts w:cs="Times New Roman"/>
          <w:noProof/>
        </w:rPr>
        <w:t>31</w:t>
      </w:r>
      <w:r>
        <w:rPr>
          <w:rFonts w:cs="Times New Roman"/>
        </w:rPr>
        <w:fldChar w:fldCharType="end"/>
      </w:r>
      <w:r w:rsidRPr="003B09F5">
        <w:rPr>
          <w:rFonts w:cs="Times New Roman"/>
        </w:rPr>
        <w:t>).</w:t>
      </w:r>
    </w:p>
    <w:p w14:paraId="7BB07DF5" w14:textId="77777777" w:rsidR="006D452C" w:rsidRPr="003B09F5" w:rsidRDefault="006D452C" w:rsidP="006D452C">
      <w:pPr>
        <w:pStyle w:val="Heading3"/>
        <w:rPr>
          <w:rFonts w:cs="Times New Roman"/>
        </w:rPr>
      </w:pPr>
      <w:bookmarkStart w:id="385" w:name="aquatic-invertebrates-3"/>
      <w:bookmarkStart w:id="386" w:name="_Toc29410671"/>
      <w:r w:rsidRPr="003B09F5">
        <w:rPr>
          <w:rFonts w:cs="Times New Roman"/>
        </w:rPr>
        <w:t>Aquatic invertebrates</w:t>
      </w:r>
      <w:bookmarkEnd w:id="385"/>
      <w:bookmarkEnd w:id="386"/>
    </w:p>
    <w:p w14:paraId="3CDD0EAC" w14:textId="77777777" w:rsidR="006D452C" w:rsidRPr="003B09F5" w:rsidRDefault="006D452C" w:rsidP="006D452C">
      <w:pPr>
        <w:pStyle w:val="FirstParagraph"/>
        <w:rPr>
          <w:rFonts w:cs="Times New Roman"/>
        </w:rPr>
      </w:pPr>
      <w:r w:rsidRPr="003B09F5">
        <w:rPr>
          <w:rFonts w:cs="Times New Roman"/>
        </w:rPr>
        <w:t>Family richness of aquatic macroinvertebrates in Lake Jandabup is distinct and higher than other monitored sites because of the relatively high degree of habitat diversity. However, the family richness of the lake has been below average for the lake since 2016 (</w:t>
      </w:r>
      <w:r>
        <w:rPr>
          <w:rFonts w:cs="Times New Roman"/>
        </w:rPr>
        <w:fldChar w:fldCharType="begin"/>
      </w:r>
      <w:r>
        <w:rPr>
          <w:rFonts w:cs="Times New Roman"/>
        </w:rPr>
        <w:instrText xml:space="preserve"> REF _Ref25919696 \h </w:instrText>
      </w:r>
      <w:r>
        <w:rPr>
          <w:rFonts w:cs="Times New Roman"/>
        </w:rPr>
      </w:r>
      <w:r>
        <w:rPr>
          <w:rFonts w:cs="Times New Roman"/>
        </w:rPr>
        <w:fldChar w:fldCharType="separate"/>
      </w:r>
      <w:r w:rsidRPr="003B09F5">
        <w:rPr>
          <w:rFonts w:cs="Times New Roman"/>
        </w:rPr>
        <w:t xml:space="preserve">Figure </w:t>
      </w:r>
      <w:r>
        <w:rPr>
          <w:rFonts w:cs="Times New Roman"/>
          <w:noProof/>
        </w:rPr>
        <w:t>32</w:t>
      </w:r>
      <w:r>
        <w:rPr>
          <w:rFonts w:cs="Times New Roman"/>
        </w:rPr>
        <w:fldChar w:fldCharType="end"/>
      </w:r>
      <w:r w:rsidRPr="003B09F5">
        <w:rPr>
          <w:rFonts w:cs="Times New Roman"/>
        </w:rPr>
        <w:t>). There has been a recent shift in community composition away from the 1996 community, suggesting that the community may continue to shift away from what has typically been recorded in the lake in future years as water quality and hydrological changes alter ecosystem processes (</w:t>
      </w:r>
      <w:r>
        <w:rPr>
          <w:rFonts w:cs="Times New Roman"/>
        </w:rPr>
        <w:fldChar w:fldCharType="begin"/>
      </w:r>
      <w:r>
        <w:rPr>
          <w:rFonts w:cs="Times New Roman"/>
        </w:rPr>
        <w:instrText xml:space="preserve"> REF _Ref25919700 \h </w:instrText>
      </w:r>
      <w:r>
        <w:rPr>
          <w:rFonts w:cs="Times New Roman"/>
        </w:rPr>
      </w:r>
      <w:r>
        <w:rPr>
          <w:rFonts w:cs="Times New Roman"/>
        </w:rPr>
        <w:fldChar w:fldCharType="separate"/>
      </w:r>
      <w:r w:rsidRPr="003B09F5">
        <w:rPr>
          <w:rFonts w:cs="Times New Roman"/>
        </w:rPr>
        <w:t xml:space="preserve">Figure </w:t>
      </w:r>
      <w:r>
        <w:rPr>
          <w:rFonts w:cs="Times New Roman"/>
          <w:noProof/>
        </w:rPr>
        <w:t>33</w:t>
      </w:r>
      <w:r>
        <w:rPr>
          <w:rFonts w:cs="Times New Roman"/>
        </w:rPr>
        <w:fldChar w:fldCharType="end"/>
      </w:r>
      <w:r w:rsidRPr="003B09F5">
        <w:rPr>
          <w:rFonts w:cs="Times New Roman"/>
        </w:rPr>
        <w:t xml:space="preserve">). </w:t>
      </w:r>
      <w:r>
        <w:rPr>
          <w:rFonts w:cs="Times New Roman"/>
        </w:rPr>
        <w:t xml:space="preserve">The decline of water beetles in the lake is concerning and warrants further investigation. </w:t>
      </w:r>
      <w:r w:rsidRPr="003B09F5">
        <w:rPr>
          <w:rFonts w:cs="Times New Roman"/>
        </w:rPr>
        <w:t>The highly variable communities between 1996-2006 may be in response to acidification events. Ceinidae, Calanoida, Daphniidae and Notonectidae are usually present in the lake at high abundance.</w:t>
      </w:r>
    </w:p>
    <w:p w14:paraId="0788C144" w14:textId="77777777" w:rsidR="006D452C" w:rsidRPr="003B09F5" w:rsidRDefault="006D452C" w:rsidP="006D452C">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0A4C40B1" wp14:editId="2A5A7EA6">
            <wp:extent cx="4337050" cy="3282950"/>
            <wp:effectExtent l="0" t="0" r="6350" b="0"/>
            <wp:docPr id="37" name="Picture" descr="Unconstrained ordination based on the latent variable model for each surveyed year for Lake Jandabup.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JandabupOrd-1.png"/>
                    <pic:cNvPicPr>
                      <a:picLocks noChangeAspect="1" noChangeArrowheads="1"/>
                    </pic:cNvPicPr>
                  </pic:nvPicPr>
                  <pic:blipFill>
                    <a:blip r:embed="rId64"/>
                    <a:stretch>
                      <a:fillRect/>
                    </a:stretch>
                  </pic:blipFill>
                  <pic:spPr bwMode="auto">
                    <a:xfrm>
                      <a:off x="0" y="0"/>
                      <a:ext cx="4337526" cy="3283310"/>
                    </a:xfrm>
                    <a:prstGeom prst="rect">
                      <a:avLst/>
                    </a:prstGeom>
                    <a:noFill/>
                    <a:ln w="9525">
                      <a:noFill/>
                      <a:headEnd/>
                      <a:tailEnd/>
                    </a:ln>
                  </pic:spPr>
                </pic:pic>
              </a:graphicData>
            </a:graphic>
          </wp:inline>
        </w:drawing>
      </w:r>
    </w:p>
    <w:p w14:paraId="246B0CF2" w14:textId="77777777" w:rsidR="006D452C" w:rsidRPr="003B09F5" w:rsidRDefault="006D452C" w:rsidP="006D452C">
      <w:pPr>
        <w:pStyle w:val="Caption"/>
        <w:rPr>
          <w:rFonts w:ascii="Times New Roman" w:hAnsi="Times New Roman" w:cs="Times New Roman"/>
        </w:rPr>
      </w:pPr>
      <w:bookmarkStart w:id="387" w:name="_Ref25919681"/>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Pr>
          <w:rFonts w:ascii="Times New Roman" w:hAnsi="Times New Roman" w:cs="Times New Roman"/>
          <w:noProof/>
        </w:rPr>
        <w:t>30</w:t>
      </w:r>
      <w:r w:rsidRPr="003B09F5">
        <w:rPr>
          <w:rFonts w:ascii="Times New Roman" w:hAnsi="Times New Roman" w:cs="Times New Roman"/>
        </w:rPr>
        <w:fldChar w:fldCharType="end"/>
      </w:r>
      <w:bookmarkEnd w:id="387"/>
      <w:r w:rsidRPr="003B09F5">
        <w:rPr>
          <w:rFonts w:ascii="Times New Roman" w:hAnsi="Times New Roman" w:cs="Times New Roman"/>
        </w:rPr>
        <w:t xml:space="preserve"> Unconstrained ordination based on the latent variable model for each surveyed year for Lake Jandabup. Plots are represented as different colours and consecutive years are joined by a line with first and last survey years labeled.</w:t>
      </w:r>
    </w:p>
    <w:p w14:paraId="39DC5F14" w14:textId="77777777" w:rsidR="006D452C" w:rsidRPr="003B09F5" w:rsidRDefault="006D452C" w:rsidP="006D452C">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6CB9708E" wp14:editId="211FF804">
            <wp:extent cx="4133850" cy="3016250"/>
            <wp:effectExtent l="0" t="0" r="0" b="0"/>
            <wp:docPr id="38" name="Picture" descr="Estimated mean regression coefficients (dots) and 95% credible intervals (bars) for effect of groundwater levels at Lake Jandabup on vegetation species cover abundances based on Bayesian Regression Analysis (HUI REF 2015). Species with a negative mean posterior value are likely to increase in cover abundance as water levels decline while species with positive values are likely to increase in cover abundance as water levels increase. Only those species with coefficients significanlt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JandabupPost-1.png"/>
                    <pic:cNvPicPr>
                      <a:picLocks noChangeAspect="1" noChangeArrowheads="1"/>
                    </pic:cNvPicPr>
                  </pic:nvPicPr>
                  <pic:blipFill>
                    <a:blip r:embed="rId65"/>
                    <a:stretch>
                      <a:fillRect/>
                    </a:stretch>
                  </pic:blipFill>
                  <pic:spPr bwMode="auto">
                    <a:xfrm>
                      <a:off x="0" y="0"/>
                      <a:ext cx="4134307" cy="3016583"/>
                    </a:xfrm>
                    <a:prstGeom prst="rect">
                      <a:avLst/>
                    </a:prstGeom>
                    <a:noFill/>
                    <a:ln w="9525">
                      <a:noFill/>
                      <a:headEnd/>
                      <a:tailEnd/>
                    </a:ln>
                  </pic:spPr>
                </pic:pic>
              </a:graphicData>
            </a:graphic>
          </wp:inline>
        </w:drawing>
      </w:r>
    </w:p>
    <w:p w14:paraId="563860D3" w14:textId="77777777" w:rsidR="006D452C" w:rsidRPr="003B09F5" w:rsidRDefault="006D452C" w:rsidP="006D452C">
      <w:pPr>
        <w:pStyle w:val="Caption"/>
        <w:rPr>
          <w:rFonts w:ascii="Times New Roman" w:hAnsi="Times New Roman" w:cs="Times New Roman"/>
        </w:rPr>
      </w:pPr>
      <w:bookmarkStart w:id="388" w:name="_Ref2591968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Pr>
          <w:rFonts w:ascii="Times New Roman" w:hAnsi="Times New Roman" w:cs="Times New Roman"/>
          <w:noProof/>
        </w:rPr>
        <w:t>31</w:t>
      </w:r>
      <w:r w:rsidRPr="003B09F5">
        <w:rPr>
          <w:rFonts w:ascii="Times New Roman" w:hAnsi="Times New Roman" w:cs="Times New Roman"/>
        </w:rPr>
        <w:fldChar w:fldCharType="end"/>
      </w:r>
      <w:bookmarkEnd w:id="388"/>
      <w:r w:rsidRPr="003B09F5">
        <w:rPr>
          <w:rFonts w:ascii="Times New Roman" w:hAnsi="Times New Roman" w:cs="Times New Roman"/>
        </w:rPr>
        <w:t xml:space="preserve"> Estimated mean regression coefficients (dots) and 95% credible intervals (bars) for effect of groundwater levels at Lake Jandabup on vegetation species cover abundances based on Bayesian Regression Analysis (</w:t>
      </w:r>
      <w:r>
        <w:rPr>
          <w:rFonts w:ascii="Times New Roman" w:hAnsi="Times New Roman" w:cs="Times New Roman"/>
        </w:rPr>
        <w:t>Hui, 2016</w:t>
      </w:r>
      <w:r w:rsidRPr="003B09F5">
        <w:rPr>
          <w:rFonts w:ascii="Times New Roman" w:hAnsi="Times New Roman" w:cs="Times New Roman"/>
        </w:rPr>
        <w:t>). Species with a negative mean posterior value are likely to increase in cover abundance as water levels decline while species with positive values are likely to increase in cover abundance as water levels increase. Only those species with coefficients significantly different to zero are shown.</w:t>
      </w:r>
    </w:p>
    <w:p w14:paraId="4BE76155" w14:textId="77777777" w:rsidR="006D452C" w:rsidRPr="003B09F5" w:rsidRDefault="006D452C" w:rsidP="006D452C">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627A71D1" wp14:editId="0E6D39E4">
            <wp:extent cx="4108450" cy="2965450"/>
            <wp:effectExtent l="0" t="0" r="6350" b="6350"/>
            <wp:docPr id="39" name="Picture" descr="Richness of aquatic invertebrate families for each year at Lake Jandabup. Line is a moving 3-year averavge."/>
            <wp:cNvGraphicFramePr/>
            <a:graphic xmlns:a="http://schemas.openxmlformats.org/drawingml/2006/main">
              <a:graphicData uri="http://schemas.openxmlformats.org/drawingml/2006/picture">
                <pic:pic xmlns:pic="http://schemas.openxmlformats.org/drawingml/2006/picture">
                  <pic:nvPicPr>
                    <pic:cNvPr id="0" name="Picture" descr="Figs/JandabupRichInv-1.png"/>
                    <pic:cNvPicPr>
                      <a:picLocks noChangeAspect="1" noChangeArrowheads="1"/>
                    </pic:cNvPicPr>
                  </pic:nvPicPr>
                  <pic:blipFill>
                    <a:blip r:embed="rId66"/>
                    <a:stretch>
                      <a:fillRect/>
                    </a:stretch>
                  </pic:blipFill>
                  <pic:spPr bwMode="auto">
                    <a:xfrm>
                      <a:off x="0" y="0"/>
                      <a:ext cx="4108897" cy="2965773"/>
                    </a:xfrm>
                    <a:prstGeom prst="rect">
                      <a:avLst/>
                    </a:prstGeom>
                    <a:noFill/>
                    <a:ln w="9525">
                      <a:noFill/>
                      <a:headEnd/>
                      <a:tailEnd/>
                    </a:ln>
                  </pic:spPr>
                </pic:pic>
              </a:graphicData>
            </a:graphic>
          </wp:inline>
        </w:drawing>
      </w:r>
    </w:p>
    <w:p w14:paraId="068DDC30" w14:textId="77777777" w:rsidR="006D452C" w:rsidRPr="003B09F5" w:rsidRDefault="006D452C" w:rsidP="006D452C">
      <w:pPr>
        <w:pStyle w:val="Caption"/>
        <w:rPr>
          <w:rFonts w:ascii="Times New Roman" w:hAnsi="Times New Roman" w:cs="Times New Roman"/>
        </w:rPr>
      </w:pPr>
      <w:bookmarkStart w:id="389" w:name="_Ref2591969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Pr>
          <w:rFonts w:ascii="Times New Roman" w:hAnsi="Times New Roman" w:cs="Times New Roman"/>
          <w:noProof/>
        </w:rPr>
        <w:t>32</w:t>
      </w:r>
      <w:r w:rsidRPr="003B09F5">
        <w:rPr>
          <w:rFonts w:ascii="Times New Roman" w:hAnsi="Times New Roman" w:cs="Times New Roman"/>
        </w:rPr>
        <w:fldChar w:fldCharType="end"/>
      </w:r>
      <w:bookmarkEnd w:id="389"/>
      <w:r w:rsidRPr="003B09F5">
        <w:rPr>
          <w:rFonts w:ascii="Times New Roman" w:hAnsi="Times New Roman" w:cs="Times New Roman"/>
        </w:rPr>
        <w:t xml:space="preserve"> Richness of aquatic invertebrate families for each year at Lake Jandabup. Line is a moving 3-year average.</w:t>
      </w:r>
    </w:p>
    <w:p w14:paraId="0B44DCE8" w14:textId="77777777" w:rsidR="006D452C" w:rsidRPr="003B09F5" w:rsidRDefault="006D452C" w:rsidP="006D452C">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0F52A6F0" wp14:editId="70DB071F">
            <wp:extent cx="4083050" cy="2965450"/>
            <wp:effectExtent l="0" t="0" r="0" b="6350"/>
            <wp:docPr id="40" name="Picture" descr="Unconstrained ordination based on invertebrate data for each surveyed year for Lake Jandabup.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JandabupOrdInv-1.png"/>
                    <pic:cNvPicPr>
                      <a:picLocks noChangeAspect="1" noChangeArrowheads="1"/>
                    </pic:cNvPicPr>
                  </pic:nvPicPr>
                  <pic:blipFill>
                    <a:blip r:embed="rId67"/>
                    <a:stretch>
                      <a:fillRect/>
                    </a:stretch>
                  </pic:blipFill>
                  <pic:spPr bwMode="auto">
                    <a:xfrm>
                      <a:off x="0" y="0"/>
                      <a:ext cx="4083502" cy="2965778"/>
                    </a:xfrm>
                    <a:prstGeom prst="rect">
                      <a:avLst/>
                    </a:prstGeom>
                    <a:noFill/>
                    <a:ln w="9525">
                      <a:noFill/>
                      <a:headEnd/>
                      <a:tailEnd/>
                    </a:ln>
                  </pic:spPr>
                </pic:pic>
              </a:graphicData>
            </a:graphic>
          </wp:inline>
        </w:drawing>
      </w:r>
    </w:p>
    <w:p w14:paraId="6BDB5DFC" w14:textId="77777777" w:rsidR="006D452C" w:rsidRPr="003B09F5" w:rsidRDefault="006D452C" w:rsidP="006D452C">
      <w:pPr>
        <w:pStyle w:val="Caption"/>
        <w:rPr>
          <w:rFonts w:ascii="Times New Roman" w:hAnsi="Times New Roman" w:cs="Times New Roman"/>
        </w:rPr>
      </w:pPr>
      <w:bookmarkStart w:id="390" w:name="_Ref2591970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Pr>
          <w:rFonts w:ascii="Times New Roman" w:hAnsi="Times New Roman" w:cs="Times New Roman"/>
          <w:noProof/>
        </w:rPr>
        <w:t>33</w:t>
      </w:r>
      <w:r w:rsidRPr="003B09F5">
        <w:rPr>
          <w:rFonts w:ascii="Times New Roman" w:hAnsi="Times New Roman" w:cs="Times New Roman"/>
        </w:rPr>
        <w:fldChar w:fldCharType="end"/>
      </w:r>
      <w:bookmarkEnd w:id="390"/>
      <w:r w:rsidRPr="003B09F5">
        <w:rPr>
          <w:rFonts w:ascii="Times New Roman" w:hAnsi="Times New Roman" w:cs="Times New Roman"/>
        </w:rPr>
        <w:t xml:space="preserve"> Unconstrained ordination based on invertebrate data for each surveyed year for Lake Jandabup. Consecutive years are joined by a line with first and last survey years labeled.</w:t>
      </w:r>
    </w:p>
    <w:p w14:paraId="59B1851B" w14:textId="77777777" w:rsidR="006D452C" w:rsidRPr="009E575A" w:rsidRDefault="006D452C" w:rsidP="006D452C">
      <w:pPr>
        <w:pStyle w:val="BodyText"/>
      </w:pPr>
    </w:p>
    <w:p w14:paraId="144A80DA" w14:textId="05268AB4" w:rsidR="005976F1" w:rsidRDefault="004619D7" w:rsidP="00271A89">
      <w:pPr>
        <w:pStyle w:val="Heading2"/>
      </w:pPr>
      <w:bookmarkStart w:id="391" w:name="_Toc29410672"/>
      <w:r>
        <w:lastRenderedPageBreak/>
        <w:t>Lake Nowergup</w:t>
      </w:r>
      <w:bookmarkEnd w:id="391"/>
    </w:p>
    <w:p w14:paraId="4FAE9E8E" w14:textId="77777777" w:rsidR="00FF7397" w:rsidRPr="003B09F5" w:rsidRDefault="00FF7397" w:rsidP="00FF7397">
      <w:pPr>
        <w:pStyle w:val="Heading3"/>
        <w:rPr>
          <w:rFonts w:cs="Times New Roman"/>
        </w:rPr>
      </w:pPr>
      <w:bookmarkStart w:id="392" w:name="_Toc29410673"/>
      <w:commentRangeStart w:id="393"/>
      <w:r w:rsidRPr="003B09F5">
        <w:rPr>
          <w:rFonts w:cs="Times New Roman"/>
        </w:rPr>
        <w:t>Water quality</w:t>
      </w:r>
      <w:commentRangeEnd w:id="393"/>
      <w:r>
        <w:rPr>
          <w:rStyle w:val="CommentReference"/>
          <w:rFonts w:asciiTheme="minorHAnsi" w:eastAsiaTheme="minorHAnsi" w:hAnsiTheme="minorHAnsi" w:cstheme="minorBidi"/>
          <w:b w:val="0"/>
          <w:bCs w:val="0"/>
        </w:rPr>
        <w:commentReference w:id="393"/>
      </w:r>
      <w:bookmarkEnd w:id="392"/>
    </w:p>
    <w:p w14:paraId="79058C98" w14:textId="77777777" w:rsidR="00FF7397" w:rsidRPr="003B09F5" w:rsidRDefault="00FF7397" w:rsidP="00FF7397">
      <w:pPr>
        <w:pStyle w:val="FirstParagraph"/>
        <w:rPr>
          <w:rFonts w:cs="Times New Roman"/>
        </w:rPr>
      </w:pPr>
      <w:r w:rsidRPr="003B09F5">
        <w:rPr>
          <w:rFonts w:cs="Times New Roman"/>
        </w:rPr>
        <w:t xml:space="preserve">Water quality in Lake Nowergup is remarkably stable given the declines in surface waters and associated groundwaters (Judd and Horwitz, </w:t>
      </w:r>
      <w:hyperlink w:anchor="ref-Judd2019">
        <w:r w:rsidRPr="003B09F5">
          <w:rPr>
            <w:rStyle w:val="Hyperlink"/>
            <w:rFonts w:cs="Times New Roman"/>
            <w:color w:val="auto"/>
          </w:rPr>
          <w:t>2019</w:t>
        </w:r>
      </w:hyperlink>
      <w:r w:rsidRPr="003B09F5">
        <w:rPr>
          <w:rFonts w:cs="Times New Roman"/>
        </w:rPr>
        <w:t xml:space="preserve">). Acidity is usually low and alkalinity high, indicating that the lake has sufficient capacity to buffer against acidification. A pH above 9 is not unusual for this system. Recent monitoring suggests the lake currently has high nutrient levels, with current total nitrogen and total phosphorus at record high concentrations for the lake, and among the highest for all Spearwood Dune wetlands. Current nitrogen levels are twice the long-term mean levels. Livestock </w:t>
      </w:r>
      <w:r>
        <w:rPr>
          <w:rFonts w:cs="Times New Roman"/>
        </w:rPr>
        <w:t>have</w:t>
      </w:r>
      <w:r w:rsidRPr="003B09F5">
        <w:rPr>
          <w:rFonts w:cs="Times New Roman"/>
        </w:rPr>
        <w:t xml:space="preserve"> recently been able to access the lakebed and may</w:t>
      </w:r>
      <w:r>
        <w:rPr>
          <w:rFonts w:cs="Times New Roman"/>
        </w:rPr>
        <w:t xml:space="preserve"> in part</w:t>
      </w:r>
      <w:r w:rsidRPr="003B09F5">
        <w:rPr>
          <w:rFonts w:cs="Times New Roman"/>
        </w:rPr>
        <w:t xml:space="preserve"> be the cause of elevated nutrients.</w:t>
      </w:r>
    </w:p>
    <w:p w14:paraId="64EF8958" w14:textId="77777777" w:rsidR="00FF7397" w:rsidRPr="003B09F5" w:rsidRDefault="00FF7397" w:rsidP="00FF7397">
      <w:pPr>
        <w:pStyle w:val="Heading3"/>
        <w:rPr>
          <w:rFonts w:cs="Times New Roman"/>
        </w:rPr>
      </w:pPr>
      <w:bookmarkStart w:id="394" w:name="vegetation-dynamics-6"/>
      <w:bookmarkStart w:id="395" w:name="_Toc29410674"/>
      <w:r w:rsidRPr="003B09F5">
        <w:rPr>
          <w:rFonts w:cs="Times New Roman"/>
        </w:rPr>
        <w:t>Vegetation Dynamics</w:t>
      </w:r>
      <w:bookmarkEnd w:id="394"/>
      <w:bookmarkEnd w:id="395"/>
    </w:p>
    <w:p w14:paraId="5474E4FC" w14:textId="77777777" w:rsidR="00FF7397" w:rsidRPr="003B09F5" w:rsidRDefault="00FF7397" w:rsidP="00FF7397">
      <w:pPr>
        <w:pStyle w:val="FirstParagraph"/>
        <w:rPr>
          <w:rFonts w:cs="Times New Roman"/>
        </w:rPr>
      </w:pPr>
      <w:r w:rsidRPr="003B09F5">
        <w:rPr>
          <w:rFonts w:cs="Times New Roman"/>
        </w:rPr>
        <w:t>There are two vegetation monitoring transects at Lake Nowergup, one in the northern part of the lake and one in the southern part. Both transects were established in 1996 and the northern one was last surveyed in 2016 while the southern one was last surveyed in 2018. In 2001, the original plots were realigned to better encompass wetland vegetation near the lake. Therefore, only post 2001 data is analysed here. In both transects, there has been a recent shift in vegetation composition of the down-slope plots (A and B) transitioning towards the higher, more terrestrial plots (C and D</w:t>
      </w:r>
      <w:r>
        <w:rPr>
          <w:rFonts w:cs="Times New Roman"/>
        </w:rPr>
        <w:t xml:space="preserve">; </w:t>
      </w:r>
      <w:r>
        <w:rPr>
          <w:rFonts w:cs="Times New Roman"/>
        </w:rPr>
        <w:fldChar w:fldCharType="begin"/>
      </w:r>
      <w:r>
        <w:rPr>
          <w:rFonts w:cs="Times New Roman"/>
        </w:rPr>
        <w:instrText xml:space="preserve"> REF _Ref25920366 \h </w:instrText>
      </w:r>
      <w:r>
        <w:rPr>
          <w:rFonts w:cs="Times New Roman"/>
        </w:rPr>
      </w:r>
      <w:r>
        <w:rPr>
          <w:rFonts w:cs="Times New Roman"/>
        </w:rPr>
        <w:fldChar w:fldCharType="separate"/>
      </w:r>
      <w:r w:rsidRPr="003B09F5">
        <w:rPr>
          <w:rFonts w:cs="Times New Roman"/>
        </w:rPr>
        <w:t xml:space="preserve">Figure </w:t>
      </w:r>
      <w:r>
        <w:rPr>
          <w:rFonts w:cs="Times New Roman"/>
          <w:noProof/>
        </w:rPr>
        <w:t>35</w:t>
      </w:r>
      <w:r>
        <w:rPr>
          <w:rFonts w:cs="Times New Roman"/>
        </w:rPr>
        <w:fldChar w:fldCharType="end"/>
      </w:r>
      <w:r w:rsidRPr="003B09F5">
        <w:rPr>
          <w:rFonts w:cs="Times New Roman"/>
        </w:rPr>
        <w:t xml:space="preserve">). This shift has been driven by declines of </w:t>
      </w:r>
      <w:r w:rsidRPr="003B09F5">
        <w:rPr>
          <w:rFonts w:cs="Times New Roman"/>
          <w:i/>
        </w:rPr>
        <w:t>B. articulata</w:t>
      </w:r>
      <w:r w:rsidRPr="003B09F5">
        <w:rPr>
          <w:rFonts w:cs="Times New Roman"/>
        </w:rPr>
        <w:t xml:space="preserve"> and </w:t>
      </w:r>
      <w:r w:rsidRPr="003B09F5">
        <w:rPr>
          <w:rFonts w:cs="Times New Roman"/>
          <w:i/>
        </w:rPr>
        <w:t>M. rhaphiophyla</w:t>
      </w:r>
      <w:r w:rsidRPr="003B09F5">
        <w:rPr>
          <w:rFonts w:cs="Times New Roman"/>
        </w:rPr>
        <w:t xml:space="preserve"> and the increase of </w:t>
      </w:r>
      <w:r w:rsidRPr="003B09F5">
        <w:rPr>
          <w:rFonts w:cs="Times New Roman"/>
          <w:i/>
        </w:rPr>
        <w:t>E. rudis</w:t>
      </w:r>
      <w:r w:rsidRPr="003B09F5">
        <w:rPr>
          <w:rFonts w:cs="Times New Roman"/>
        </w:rPr>
        <w:t xml:space="preserve">. Further declines in water level are likely to decrease the abundance of fringing vegetation </w:t>
      </w:r>
      <w:r w:rsidRPr="003B09F5">
        <w:rPr>
          <w:rFonts w:cs="Times New Roman"/>
          <w:i/>
        </w:rPr>
        <w:t>B. articulata</w:t>
      </w:r>
      <w:r w:rsidRPr="003B09F5">
        <w:rPr>
          <w:rFonts w:cs="Times New Roman"/>
        </w:rPr>
        <w:t xml:space="preserve"> and </w:t>
      </w:r>
      <w:r w:rsidRPr="003B09F5">
        <w:rPr>
          <w:rFonts w:cs="Times New Roman"/>
          <w:i/>
        </w:rPr>
        <w:t>Typha orientalis</w:t>
      </w:r>
      <w:r w:rsidRPr="003B09F5">
        <w:rPr>
          <w:rFonts w:cs="Times New Roman"/>
        </w:rPr>
        <w:t xml:space="preserve">. Other native species, including </w:t>
      </w:r>
      <w:r w:rsidRPr="003B09F5">
        <w:rPr>
          <w:rFonts w:cs="Times New Roman"/>
          <w:i/>
        </w:rPr>
        <w:t>E. rudis</w:t>
      </w:r>
      <w:r w:rsidRPr="003B09F5">
        <w:rPr>
          <w:rFonts w:cs="Times New Roman"/>
        </w:rPr>
        <w:t xml:space="preserve">, </w:t>
      </w:r>
      <w:r w:rsidRPr="003B09F5">
        <w:rPr>
          <w:rFonts w:cs="Times New Roman"/>
          <w:i/>
        </w:rPr>
        <w:t>Lepidosperma longitudinale</w:t>
      </w:r>
      <w:r w:rsidRPr="003B09F5">
        <w:rPr>
          <w:rFonts w:cs="Times New Roman"/>
        </w:rPr>
        <w:t xml:space="preserve"> and </w:t>
      </w:r>
      <w:r w:rsidRPr="003B09F5">
        <w:rPr>
          <w:rFonts w:cs="Times New Roman"/>
          <w:i/>
        </w:rPr>
        <w:t>Rhagodia baccata</w:t>
      </w:r>
      <w:r w:rsidRPr="003B09F5">
        <w:rPr>
          <w:rFonts w:cs="Times New Roman"/>
        </w:rPr>
        <w:t xml:space="preserve"> are likely to increase in abundance (</w:t>
      </w:r>
      <w:r>
        <w:rPr>
          <w:rFonts w:cs="Times New Roman"/>
        </w:rPr>
        <w:fldChar w:fldCharType="begin"/>
      </w:r>
      <w:r>
        <w:rPr>
          <w:rFonts w:cs="Times New Roman"/>
        </w:rPr>
        <w:instrText xml:space="preserve"> REF _Ref25920352 \h </w:instrText>
      </w:r>
      <w:r>
        <w:rPr>
          <w:rFonts w:cs="Times New Roman"/>
        </w:rPr>
      </w:r>
      <w:r>
        <w:rPr>
          <w:rFonts w:cs="Times New Roman"/>
        </w:rPr>
        <w:fldChar w:fldCharType="separate"/>
      </w:r>
      <w:r w:rsidRPr="00BD0360">
        <w:rPr>
          <w:rFonts w:cs="Times New Roman"/>
          <w:szCs w:val="22"/>
        </w:rPr>
        <w:t xml:space="preserve">Figure </w:t>
      </w:r>
      <w:r>
        <w:rPr>
          <w:rFonts w:cs="Times New Roman"/>
          <w:noProof/>
          <w:szCs w:val="22"/>
        </w:rPr>
        <w:t>36</w:t>
      </w:r>
      <w:r>
        <w:rPr>
          <w:rFonts w:cs="Times New Roman"/>
        </w:rPr>
        <w:fldChar w:fldCharType="end"/>
      </w:r>
      <w:r w:rsidRPr="003B09F5">
        <w:rPr>
          <w:rFonts w:cs="Times New Roman"/>
        </w:rPr>
        <w:t>), particularly at lower elevations of the basin.</w:t>
      </w:r>
    </w:p>
    <w:p w14:paraId="23818698" w14:textId="77777777" w:rsidR="00FF7397" w:rsidRPr="003B09F5" w:rsidRDefault="00FF7397" w:rsidP="00FF7397">
      <w:pPr>
        <w:pStyle w:val="Heading3"/>
        <w:rPr>
          <w:rFonts w:cs="Times New Roman"/>
        </w:rPr>
      </w:pPr>
      <w:bookmarkStart w:id="396" w:name="macroinvertebrates-dynamic"/>
      <w:bookmarkStart w:id="397" w:name="_Toc29410675"/>
      <w:r>
        <w:rPr>
          <w:rFonts w:cs="Times New Roman"/>
        </w:rPr>
        <w:t>Aquatic in</w:t>
      </w:r>
      <w:r w:rsidRPr="003B09F5">
        <w:rPr>
          <w:rFonts w:cs="Times New Roman"/>
        </w:rPr>
        <w:t>vertebrates</w:t>
      </w:r>
      <w:bookmarkEnd w:id="396"/>
      <w:bookmarkEnd w:id="397"/>
    </w:p>
    <w:p w14:paraId="3B15300A" w14:textId="77777777" w:rsidR="00FF7397" w:rsidRPr="003B09F5" w:rsidRDefault="00FF7397" w:rsidP="00FF7397">
      <w:pPr>
        <w:pStyle w:val="FirstParagraph"/>
        <w:rPr>
          <w:rFonts w:cs="Times New Roman"/>
        </w:rPr>
      </w:pPr>
      <w:r w:rsidRPr="003B09F5">
        <w:rPr>
          <w:rFonts w:cs="Times New Roman"/>
        </w:rPr>
        <w:t>Aquatic invertebrate richness has been below average for Lake Nowergup since 2010, with 19 families detected for the last three sampling occasions (</w:t>
      </w:r>
      <w:r>
        <w:rPr>
          <w:rFonts w:cs="Times New Roman"/>
        </w:rPr>
        <w:fldChar w:fldCharType="begin"/>
      </w:r>
      <w:r>
        <w:rPr>
          <w:rFonts w:cs="Times New Roman"/>
        </w:rPr>
        <w:instrText xml:space="preserve"> REF _Ref25920378 \h </w:instrText>
      </w:r>
      <w:r>
        <w:rPr>
          <w:rFonts w:cs="Times New Roman"/>
        </w:rPr>
      </w:r>
      <w:r>
        <w:rPr>
          <w:rFonts w:cs="Times New Roman"/>
        </w:rPr>
        <w:fldChar w:fldCharType="separate"/>
      </w:r>
      <w:r w:rsidRPr="003B09F5">
        <w:rPr>
          <w:rFonts w:cs="Times New Roman"/>
        </w:rPr>
        <w:t xml:space="preserve">Figure </w:t>
      </w:r>
      <w:r>
        <w:rPr>
          <w:rFonts w:cs="Times New Roman"/>
          <w:noProof/>
        </w:rPr>
        <w:t>37</w:t>
      </w:r>
      <w:r>
        <w:rPr>
          <w:rFonts w:cs="Times New Roman"/>
        </w:rPr>
        <w:fldChar w:fldCharType="end"/>
      </w:r>
      <w:r w:rsidRPr="003B09F5">
        <w:rPr>
          <w:rFonts w:cs="Times New Roman"/>
        </w:rPr>
        <w:t>). There is currently a trend of declining richness since 2008. This decline in richness is likely due to the loss of fringing macrophytes due to declining water levels and submerged macrophytes in the center of the lake which have also disappeared (GMEMP 2018). Loss of macrophytic habitat has coincided with elevated nutrient levels which would have also altered ecological processes and invertebrate assemblages. Ordination reveals a marked change in assemblage composition from 1996 to 2018 (</w:t>
      </w:r>
      <w:r>
        <w:rPr>
          <w:rFonts w:cs="Times New Roman"/>
        </w:rPr>
        <w:fldChar w:fldCharType="begin"/>
      </w:r>
      <w:r>
        <w:rPr>
          <w:rFonts w:cs="Times New Roman"/>
        </w:rPr>
        <w:instrText xml:space="preserve"> REF _Ref25920396 \h </w:instrText>
      </w:r>
      <w:r>
        <w:rPr>
          <w:rFonts w:cs="Times New Roman"/>
        </w:rPr>
      </w:r>
      <w:r>
        <w:rPr>
          <w:rFonts w:cs="Times New Roman"/>
        </w:rPr>
        <w:fldChar w:fldCharType="separate"/>
      </w:r>
      <w:r w:rsidRPr="003B09F5">
        <w:rPr>
          <w:rFonts w:cs="Times New Roman"/>
        </w:rPr>
        <w:t xml:space="preserve">Figure </w:t>
      </w:r>
      <w:r>
        <w:rPr>
          <w:rFonts w:cs="Times New Roman"/>
          <w:noProof/>
        </w:rPr>
        <w:t>38</w:t>
      </w:r>
      <w:r>
        <w:rPr>
          <w:rFonts w:cs="Times New Roman"/>
        </w:rPr>
        <w:fldChar w:fldCharType="end"/>
      </w:r>
      <w:r w:rsidRPr="003B09F5">
        <w:rPr>
          <w:rFonts w:cs="Times New Roman"/>
        </w:rPr>
        <w:t xml:space="preserve">). Communities appeared to be shifted most dramatically from 2002 to 2006 which coincides with </w:t>
      </w:r>
      <w:r>
        <w:rPr>
          <w:rFonts w:cs="Times New Roman"/>
        </w:rPr>
        <w:t xml:space="preserve">both drying and </w:t>
      </w:r>
      <w:r w:rsidRPr="003B09F5">
        <w:rPr>
          <w:rFonts w:cs="Times New Roman"/>
        </w:rPr>
        <w:t xml:space="preserve">supplementation of surface waters by artificial watering. The current shift away from the 1996 community may be driven by the high nutrients being experienced at the lake. </w:t>
      </w:r>
      <w:r>
        <w:rPr>
          <w:rFonts w:cs="Times New Roman"/>
        </w:rPr>
        <w:t>The lake was best known in terms of invertebrates for its population of the bivalve family Sphaeridae. It can no longer be found at the wetland. Two families of aquatic mites, the beetle family Scirtidae and damsel fly family Cordulidae, have disappeared from spring monitoring samples. Further c</w:t>
      </w:r>
      <w:r w:rsidRPr="003B09F5">
        <w:rPr>
          <w:rFonts w:cs="Times New Roman"/>
        </w:rPr>
        <w:t xml:space="preserve">hanges can be associated </w:t>
      </w:r>
      <w:r>
        <w:rPr>
          <w:rFonts w:cs="Times New Roman"/>
        </w:rPr>
        <w:t>with a</w:t>
      </w:r>
      <w:r w:rsidRPr="003B09F5">
        <w:rPr>
          <w:rFonts w:cs="Times New Roman"/>
        </w:rPr>
        <w:t xml:space="preserve"> loss of </w:t>
      </w:r>
      <w:r>
        <w:rPr>
          <w:rFonts w:cs="Times New Roman"/>
        </w:rPr>
        <w:t xml:space="preserve">the crustacean families </w:t>
      </w:r>
      <w:r w:rsidRPr="003B09F5">
        <w:rPr>
          <w:rFonts w:cs="Times New Roman"/>
        </w:rPr>
        <w:t>Ceinidae, Amphisopidae, Notodromadidae and Chydoridae. As stated by Judd (</w:t>
      </w:r>
      <w:hyperlink w:anchor="ref-Judd2019">
        <w:r w:rsidRPr="003B09F5">
          <w:rPr>
            <w:rStyle w:val="Hyperlink"/>
            <w:rFonts w:cs="Times New Roman"/>
            <w:color w:val="auto"/>
          </w:rPr>
          <w:t>2019</w:t>
        </w:r>
      </w:hyperlink>
      <w:r w:rsidRPr="003B09F5">
        <w:rPr>
          <w:rFonts w:cs="Times New Roman"/>
        </w:rPr>
        <w:t>) “</w:t>
      </w:r>
      <w:r w:rsidRPr="003B09F5">
        <w:rPr>
          <w:rFonts w:cs="Times New Roman"/>
          <w:i/>
        </w:rPr>
        <w:t>The macroinvertebrate monitoring undertaken in 2018 confirms the trends of reduced richness and changing assemblages. The artificial maintenance regime at this wetland was clearly inadequate to maintain ecological integrity and has failed to prevent a loss of habitats, the consequence of lowered water levels. The resulting change in invertebrate assemblages may well be irreversible and steps to restore more representative assemblages must involve more than maintenance of minimum water levels.</w:t>
      </w:r>
      <w:r w:rsidRPr="003B09F5">
        <w:rPr>
          <w:rFonts w:cs="Times New Roman"/>
        </w:rPr>
        <w:t>”</w:t>
      </w:r>
    </w:p>
    <w:p w14:paraId="36E0B9AA" w14:textId="77777777" w:rsidR="00FF7397" w:rsidRPr="003B09F5" w:rsidRDefault="00FF7397" w:rsidP="00FF7397">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174A0473" wp14:editId="0D996C2C">
            <wp:extent cx="4203700" cy="3003550"/>
            <wp:effectExtent l="0" t="0" r="6350" b="6350"/>
            <wp:docPr id="44" name="Picture" descr="Unconstrained ordination based on the latent variable model for each surveyed year for the northern (left) and southern (right) Lake Nowergup transects.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NowergupOrd-1.png"/>
                    <pic:cNvPicPr>
                      <a:picLocks noChangeAspect="1" noChangeArrowheads="1"/>
                    </pic:cNvPicPr>
                  </pic:nvPicPr>
                  <pic:blipFill>
                    <a:blip r:embed="rId68"/>
                    <a:stretch>
                      <a:fillRect/>
                    </a:stretch>
                  </pic:blipFill>
                  <pic:spPr bwMode="auto">
                    <a:xfrm>
                      <a:off x="0" y="0"/>
                      <a:ext cx="4204159" cy="3003878"/>
                    </a:xfrm>
                    <a:prstGeom prst="rect">
                      <a:avLst/>
                    </a:prstGeom>
                    <a:noFill/>
                    <a:ln w="9525">
                      <a:noFill/>
                      <a:headEnd/>
                      <a:tailEnd/>
                    </a:ln>
                  </pic:spPr>
                </pic:pic>
              </a:graphicData>
            </a:graphic>
          </wp:inline>
        </w:drawing>
      </w:r>
    </w:p>
    <w:p w14:paraId="663F73EA" w14:textId="77777777" w:rsidR="00FF7397" w:rsidRPr="003B09F5" w:rsidRDefault="00FF7397" w:rsidP="00FF7397">
      <w:pPr>
        <w:pStyle w:val="Caption"/>
        <w:rPr>
          <w:rFonts w:ascii="Times New Roman" w:hAnsi="Times New Roman" w:cs="Times New Roman"/>
        </w:rPr>
      </w:pPr>
      <w:bookmarkStart w:id="398" w:name="_Ref2592036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Pr>
          <w:rFonts w:ascii="Times New Roman" w:hAnsi="Times New Roman" w:cs="Times New Roman"/>
          <w:noProof/>
        </w:rPr>
        <w:t>35</w:t>
      </w:r>
      <w:r w:rsidRPr="003B09F5">
        <w:rPr>
          <w:rFonts w:ascii="Times New Roman" w:hAnsi="Times New Roman" w:cs="Times New Roman"/>
        </w:rPr>
        <w:fldChar w:fldCharType="end"/>
      </w:r>
      <w:bookmarkEnd w:id="398"/>
      <w:r w:rsidRPr="003B09F5">
        <w:rPr>
          <w:rFonts w:ascii="Times New Roman" w:hAnsi="Times New Roman" w:cs="Times New Roman"/>
        </w:rPr>
        <w:t xml:space="preserve"> Unconstrained ordination based on the latent variable model for each surveyed year for the northern (left) and southern (right) Lake Nowergup transects. Plots are represented as different colours and consecutive years are joined by a line with first and last survey years labeled.</w:t>
      </w:r>
    </w:p>
    <w:p w14:paraId="2B4ECAF3" w14:textId="77777777" w:rsidR="00FF7397" w:rsidRPr="003B09F5" w:rsidRDefault="00FF7397" w:rsidP="00FF7397">
      <w:pPr>
        <w:pStyle w:val="CaptionedFigure"/>
        <w:rPr>
          <w:rFonts w:ascii="Times New Roman" w:hAnsi="Times New Roman" w:cs="Times New Roman"/>
        </w:rPr>
      </w:pPr>
      <w:commentRangeStart w:id="399"/>
      <w:r w:rsidRPr="003B09F5">
        <w:rPr>
          <w:rFonts w:ascii="Times New Roman" w:hAnsi="Times New Roman" w:cs="Times New Roman"/>
          <w:noProof/>
          <w:lang w:val="en-AU" w:eastAsia="en-AU"/>
        </w:rPr>
        <w:drawing>
          <wp:inline distT="0" distB="0" distL="0" distR="0" wp14:anchorId="51D796E5" wp14:editId="56C4B0E6">
            <wp:extent cx="4273550" cy="3060700"/>
            <wp:effectExtent l="0" t="0" r="0" b="6350"/>
            <wp:docPr id="45" name="Picture" descr="Estimated mean regression coefficients (dots) and 95% credible intervals (bars) for effect of groundwater levels at the northern (left) and southern (right) Lake Nowergup transects on vegetation species cover abundances based on Bayesian Regression Analysis (HUI REF 2015). Species with a negative mean posterior value are likely to increase in cover abundance as water levels decline and species with positive values are likely to increase in cover abundance when water levels increase. Only those species with coefficients significantl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NowergupPost-1.png"/>
                    <pic:cNvPicPr>
                      <a:picLocks noChangeAspect="1" noChangeArrowheads="1"/>
                    </pic:cNvPicPr>
                  </pic:nvPicPr>
                  <pic:blipFill>
                    <a:blip r:embed="rId69"/>
                    <a:stretch>
                      <a:fillRect/>
                    </a:stretch>
                  </pic:blipFill>
                  <pic:spPr bwMode="auto">
                    <a:xfrm>
                      <a:off x="0" y="0"/>
                      <a:ext cx="4274027" cy="3061042"/>
                    </a:xfrm>
                    <a:prstGeom prst="rect">
                      <a:avLst/>
                    </a:prstGeom>
                    <a:noFill/>
                    <a:ln w="9525">
                      <a:noFill/>
                      <a:headEnd/>
                      <a:tailEnd/>
                    </a:ln>
                  </pic:spPr>
                </pic:pic>
              </a:graphicData>
            </a:graphic>
          </wp:inline>
        </w:drawing>
      </w:r>
    </w:p>
    <w:p w14:paraId="08CC982F" w14:textId="77777777" w:rsidR="00FF7397" w:rsidRPr="00BD0360" w:rsidRDefault="00FF7397" w:rsidP="00FF7397">
      <w:pPr>
        <w:pStyle w:val="Caption"/>
        <w:rPr>
          <w:rFonts w:ascii="Times New Roman" w:hAnsi="Times New Roman" w:cs="Times New Roman"/>
          <w:szCs w:val="22"/>
        </w:rPr>
      </w:pPr>
      <w:bookmarkStart w:id="400" w:name="_Ref25920352"/>
      <w:r w:rsidRPr="00BD0360">
        <w:rPr>
          <w:rFonts w:ascii="Times New Roman" w:hAnsi="Times New Roman" w:cs="Times New Roman"/>
          <w:szCs w:val="22"/>
        </w:rPr>
        <w:t xml:space="preserve">Figure </w:t>
      </w:r>
      <w:r w:rsidRPr="00BD0360">
        <w:rPr>
          <w:rFonts w:ascii="Times New Roman" w:hAnsi="Times New Roman" w:cs="Times New Roman"/>
          <w:szCs w:val="22"/>
        </w:rPr>
        <w:fldChar w:fldCharType="begin"/>
      </w:r>
      <w:r w:rsidRPr="00BD0360">
        <w:rPr>
          <w:rFonts w:ascii="Times New Roman" w:hAnsi="Times New Roman" w:cs="Times New Roman"/>
          <w:szCs w:val="22"/>
        </w:rPr>
        <w:instrText xml:space="preserve"> SEQ Figure \* ARABIC </w:instrText>
      </w:r>
      <w:r w:rsidRPr="00BD0360">
        <w:rPr>
          <w:rFonts w:ascii="Times New Roman" w:hAnsi="Times New Roman" w:cs="Times New Roman"/>
          <w:szCs w:val="22"/>
        </w:rPr>
        <w:fldChar w:fldCharType="separate"/>
      </w:r>
      <w:r>
        <w:rPr>
          <w:rFonts w:ascii="Times New Roman" w:hAnsi="Times New Roman" w:cs="Times New Roman"/>
          <w:noProof/>
          <w:szCs w:val="22"/>
        </w:rPr>
        <w:t>36</w:t>
      </w:r>
      <w:r w:rsidRPr="00BD0360">
        <w:rPr>
          <w:rFonts w:ascii="Times New Roman" w:hAnsi="Times New Roman" w:cs="Times New Roman"/>
          <w:szCs w:val="22"/>
        </w:rPr>
        <w:fldChar w:fldCharType="end"/>
      </w:r>
      <w:bookmarkEnd w:id="400"/>
      <w:r w:rsidRPr="00BD0360">
        <w:rPr>
          <w:rFonts w:ascii="Times New Roman" w:hAnsi="Times New Roman" w:cs="Times New Roman"/>
          <w:szCs w:val="22"/>
        </w:rPr>
        <w:t xml:space="preserve"> Estimated mean regression coefficients (dots) and 95% credible intervals (</w:t>
      </w:r>
      <w:commentRangeEnd w:id="399"/>
      <w:r>
        <w:rPr>
          <w:rStyle w:val="CommentReference"/>
        </w:rPr>
        <w:commentReference w:id="399"/>
      </w:r>
      <w:r w:rsidRPr="00BD0360">
        <w:rPr>
          <w:rFonts w:ascii="Times New Roman" w:hAnsi="Times New Roman" w:cs="Times New Roman"/>
          <w:szCs w:val="22"/>
        </w:rPr>
        <w:t>bars) for effect of groundwater levels at the northern (left) and southern (right) Lake Nowergup transects on vegetation species cover abundances based on Bayesian Regression Analysis (</w:t>
      </w:r>
      <w:r>
        <w:rPr>
          <w:rFonts w:ascii="Times New Roman" w:hAnsi="Times New Roman" w:cs="Times New Roman"/>
          <w:szCs w:val="22"/>
        </w:rPr>
        <w:t>Hui, 2016</w:t>
      </w:r>
      <w:r w:rsidRPr="00BD0360">
        <w:rPr>
          <w:rFonts w:ascii="Times New Roman" w:hAnsi="Times New Roman" w:cs="Times New Roman"/>
          <w:szCs w:val="22"/>
        </w:rPr>
        <w:t>). Species with a negative mean posterior value are likely to increase in cover abundance as water levels decline and species with positive values are likely to increase in cover abundance when water levels increase. Only those species with coefficients significantly different to zero are shown.</w:t>
      </w:r>
    </w:p>
    <w:p w14:paraId="2BF6F6A0" w14:textId="77777777" w:rsidR="00FF7397" w:rsidRPr="003B09F5" w:rsidRDefault="00FF7397" w:rsidP="00FF7397">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52C33C00" wp14:editId="26E19AAD">
            <wp:extent cx="4425950" cy="3143250"/>
            <wp:effectExtent l="0" t="0" r="0" b="0"/>
            <wp:docPr id="46" name="Picture" descr="Richness of aquatic invertebrate families for each year at Lake Nowergup. Line is a moving 3-year averavge."/>
            <wp:cNvGraphicFramePr/>
            <a:graphic xmlns:a="http://schemas.openxmlformats.org/drawingml/2006/main">
              <a:graphicData uri="http://schemas.openxmlformats.org/drawingml/2006/picture">
                <pic:pic xmlns:pic="http://schemas.openxmlformats.org/drawingml/2006/picture">
                  <pic:nvPicPr>
                    <pic:cNvPr id="0" name="Picture" descr="Figs/NowergupRichInv-1.png"/>
                    <pic:cNvPicPr>
                      <a:picLocks noChangeAspect="1" noChangeArrowheads="1"/>
                    </pic:cNvPicPr>
                  </pic:nvPicPr>
                  <pic:blipFill>
                    <a:blip r:embed="rId70"/>
                    <a:stretch>
                      <a:fillRect/>
                    </a:stretch>
                  </pic:blipFill>
                  <pic:spPr bwMode="auto">
                    <a:xfrm>
                      <a:off x="0" y="0"/>
                      <a:ext cx="4426439" cy="3143597"/>
                    </a:xfrm>
                    <a:prstGeom prst="rect">
                      <a:avLst/>
                    </a:prstGeom>
                    <a:noFill/>
                    <a:ln w="9525">
                      <a:noFill/>
                      <a:headEnd/>
                      <a:tailEnd/>
                    </a:ln>
                  </pic:spPr>
                </pic:pic>
              </a:graphicData>
            </a:graphic>
          </wp:inline>
        </w:drawing>
      </w:r>
    </w:p>
    <w:p w14:paraId="3C6030C4" w14:textId="77777777" w:rsidR="00FF7397" w:rsidRPr="003B09F5" w:rsidRDefault="00FF7397" w:rsidP="00FF7397">
      <w:pPr>
        <w:pStyle w:val="Caption"/>
        <w:rPr>
          <w:rFonts w:ascii="Times New Roman" w:hAnsi="Times New Roman" w:cs="Times New Roman"/>
        </w:rPr>
      </w:pPr>
      <w:bookmarkStart w:id="401" w:name="_Ref2592037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Pr>
          <w:rFonts w:ascii="Times New Roman" w:hAnsi="Times New Roman" w:cs="Times New Roman"/>
          <w:noProof/>
        </w:rPr>
        <w:t>37</w:t>
      </w:r>
      <w:r w:rsidRPr="003B09F5">
        <w:rPr>
          <w:rFonts w:ascii="Times New Roman" w:hAnsi="Times New Roman" w:cs="Times New Roman"/>
        </w:rPr>
        <w:fldChar w:fldCharType="end"/>
      </w:r>
      <w:bookmarkEnd w:id="401"/>
      <w:r w:rsidRPr="003B09F5">
        <w:rPr>
          <w:rFonts w:ascii="Times New Roman" w:hAnsi="Times New Roman" w:cs="Times New Roman"/>
        </w:rPr>
        <w:t xml:space="preserve"> Richness of aquatic invertebrate families for each year at Lake Nowergup. Line is a moving 3-year average.</w:t>
      </w:r>
    </w:p>
    <w:p w14:paraId="513BA479" w14:textId="77777777" w:rsidR="00FF7397" w:rsidRPr="003B09F5" w:rsidRDefault="00FF7397" w:rsidP="00FF7397">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37F7AE0C" wp14:editId="33DCDBFA">
            <wp:extent cx="4620126" cy="3696101"/>
            <wp:effectExtent l="0" t="0" r="0" b="0"/>
            <wp:docPr id="47" name="Picture" descr="Unconstrained ordination based on invertebrate data for each surveyed year for Lake Nowergup.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NowergupOrdInv-1.png"/>
                    <pic:cNvPicPr>
                      <a:picLocks noChangeAspect="1" noChangeArrowheads="1"/>
                    </pic:cNvPicPr>
                  </pic:nvPicPr>
                  <pic:blipFill>
                    <a:blip r:embed="rId71"/>
                    <a:stretch>
                      <a:fillRect/>
                    </a:stretch>
                  </pic:blipFill>
                  <pic:spPr bwMode="auto">
                    <a:xfrm>
                      <a:off x="0" y="0"/>
                      <a:ext cx="4620126" cy="3696101"/>
                    </a:xfrm>
                    <a:prstGeom prst="rect">
                      <a:avLst/>
                    </a:prstGeom>
                    <a:noFill/>
                    <a:ln w="9525">
                      <a:noFill/>
                      <a:headEnd/>
                      <a:tailEnd/>
                    </a:ln>
                  </pic:spPr>
                </pic:pic>
              </a:graphicData>
            </a:graphic>
          </wp:inline>
        </w:drawing>
      </w:r>
    </w:p>
    <w:p w14:paraId="7821848E" w14:textId="77777777" w:rsidR="00FF7397" w:rsidRPr="003B09F5" w:rsidRDefault="00FF7397" w:rsidP="00FF7397">
      <w:pPr>
        <w:pStyle w:val="Caption"/>
        <w:rPr>
          <w:rFonts w:ascii="Times New Roman" w:hAnsi="Times New Roman" w:cs="Times New Roman"/>
        </w:rPr>
      </w:pPr>
      <w:bookmarkStart w:id="402" w:name="_Ref2592039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Pr>
          <w:rFonts w:ascii="Times New Roman" w:hAnsi="Times New Roman" w:cs="Times New Roman"/>
          <w:noProof/>
        </w:rPr>
        <w:t>38</w:t>
      </w:r>
      <w:r w:rsidRPr="003B09F5">
        <w:rPr>
          <w:rFonts w:ascii="Times New Roman" w:hAnsi="Times New Roman" w:cs="Times New Roman"/>
        </w:rPr>
        <w:fldChar w:fldCharType="end"/>
      </w:r>
      <w:bookmarkEnd w:id="402"/>
      <w:r w:rsidRPr="003B09F5">
        <w:rPr>
          <w:rFonts w:ascii="Times New Roman" w:hAnsi="Times New Roman" w:cs="Times New Roman"/>
        </w:rPr>
        <w:t xml:space="preserve"> Unconstrained ordination based on invertebrate data for each surveyed year for Lake Nowergup. Consecutive years are joined by a line with first and last survey years labeled.</w:t>
      </w:r>
    </w:p>
    <w:p w14:paraId="38E72A2E" w14:textId="77777777" w:rsidR="00FF7397" w:rsidRPr="003B09F5" w:rsidRDefault="00FF7397" w:rsidP="00FF7397">
      <w:pPr>
        <w:rPr>
          <w:rFonts w:ascii="Times New Roman" w:eastAsiaTheme="majorEastAsia" w:hAnsi="Times New Roman" w:cs="Times New Roman"/>
          <w:b/>
          <w:bCs/>
          <w:sz w:val="32"/>
          <w:szCs w:val="32"/>
        </w:rPr>
      </w:pPr>
      <w:r w:rsidRPr="003B09F5">
        <w:rPr>
          <w:rFonts w:ascii="Times New Roman" w:hAnsi="Times New Roman" w:cs="Times New Roman"/>
        </w:rPr>
        <w:br w:type="page"/>
      </w:r>
    </w:p>
    <w:p w14:paraId="32A3C44D" w14:textId="77777777" w:rsidR="00FF7397" w:rsidRPr="00FF7397" w:rsidRDefault="00FF7397" w:rsidP="00FF7397">
      <w:pPr>
        <w:pStyle w:val="BodyText"/>
      </w:pPr>
    </w:p>
    <w:p w14:paraId="4E1028EB" w14:textId="526B22FD" w:rsidR="004619D7" w:rsidRDefault="004619D7" w:rsidP="00271A89">
      <w:pPr>
        <w:pStyle w:val="Heading2"/>
      </w:pPr>
      <w:bookmarkStart w:id="403" w:name="_Toc29410676"/>
      <w:r>
        <w:t>Lake Wilgarup</w:t>
      </w:r>
      <w:bookmarkEnd w:id="403"/>
    </w:p>
    <w:p w14:paraId="34B25EAB" w14:textId="77777777" w:rsidR="00D53535" w:rsidRPr="00D53535" w:rsidRDefault="00D53535" w:rsidP="00D53535">
      <w:pPr>
        <w:pStyle w:val="Heading3"/>
        <w:rPr>
          <w:rFonts w:cs="Times New Roman"/>
        </w:rPr>
      </w:pPr>
      <w:bookmarkStart w:id="404" w:name="_Toc29410677"/>
      <w:r w:rsidRPr="00D53535">
        <w:rPr>
          <w:rFonts w:cs="Times New Roman"/>
        </w:rPr>
        <w:t>Vegetation dynamics</w:t>
      </w:r>
      <w:bookmarkEnd w:id="404"/>
    </w:p>
    <w:p w14:paraId="39E69E2A" w14:textId="77777777" w:rsidR="00D53535" w:rsidRPr="00D53535" w:rsidRDefault="00D53535" w:rsidP="00D53535">
      <w:pPr>
        <w:pStyle w:val="FirstParagraph"/>
        <w:rPr>
          <w:rFonts w:cs="Times New Roman"/>
        </w:rPr>
      </w:pPr>
      <w:r w:rsidRPr="00D53535">
        <w:rPr>
          <w:rFonts w:cs="Times New Roman"/>
        </w:rPr>
        <w:t xml:space="preserve">A vegetation monitoring transect was established at Lake Wilgarup in 1997 and was last surveyed in 2012. Two additional sites were added to the transect in 2009 down-slope of Plot A. The sedges, </w:t>
      </w:r>
      <w:r w:rsidRPr="00D53535">
        <w:rPr>
          <w:rFonts w:cs="Times New Roman"/>
          <w:i/>
        </w:rPr>
        <w:t>Baumea articulata</w:t>
      </w:r>
      <w:r w:rsidRPr="00D53535">
        <w:rPr>
          <w:rFonts w:cs="Times New Roman"/>
        </w:rPr>
        <w:t xml:space="preserve">, </w:t>
      </w:r>
      <w:r w:rsidRPr="00D53535">
        <w:rPr>
          <w:rFonts w:cs="Times New Roman"/>
          <w:i/>
        </w:rPr>
        <w:t>Baumea juncea</w:t>
      </w:r>
      <w:r w:rsidRPr="00D53535">
        <w:rPr>
          <w:rFonts w:cs="Times New Roman"/>
        </w:rPr>
        <w:t xml:space="preserve"> and </w:t>
      </w:r>
      <w:r w:rsidRPr="00D53535">
        <w:rPr>
          <w:rFonts w:cs="Times New Roman"/>
          <w:i/>
        </w:rPr>
        <w:t>Baumea vaginalis</w:t>
      </w:r>
      <w:r w:rsidRPr="00D53535">
        <w:rPr>
          <w:rFonts w:cs="Times New Roman"/>
        </w:rPr>
        <w:t xml:space="preserve"> have all disappeared from the wetland during the monitoring period. Tuart trees (</w:t>
      </w:r>
      <w:r w:rsidRPr="00D53535">
        <w:rPr>
          <w:rFonts w:cs="Times New Roman"/>
          <w:i/>
        </w:rPr>
        <w:t>Eucalyptus gomphocephala</w:t>
      </w:r>
      <w:r w:rsidRPr="00D53535">
        <w:rPr>
          <w:rFonts w:cs="Times New Roman"/>
        </w:rPr>
        <w:t>) have migrated down slope during the monitoring period and were recorded in Plot A in 2005. Plots A, B and C display similar shifts in community composition during the monitoring period, while Plot D displayed a significant change in composition in 2004-2005 in response to fire (</w:t>
      </w:r>
      <w:r w:rsidRPr="00D53535">
        <w:rPr>
          <w:rFonts w:cs="Times New Roman"/>
        </w:rPr>
        <w:fldChar w:fldCharType="begin"/>
      </w:r>
      <w:r w:rsidRPr="00D53535">
        <w:rPr>
          <w:rFonts w:cs="Times New Roman"/>
        </w:rPr>
        <w:instrText xml:space="preserve"> REF _Ref25920450 \h </w:instrText>
      </w:r>
      <w:r>
        <w:rPr>
          <w:rFonts w:cs="Times New Roman"/>
        </w:rPr>
        <w:instrText xml:space="preserve"> \* MERGEFORMAT </w:instrText>
      </w:r>
      <w:r w:rsidRPr="00D53535">
        <w:rPr>
          <w:rFonts w:cs="Times New Roman"/>
        </w:rPr>
      </w:r>
      <w:r w:rsidRPr="00D53535">
        <w:rPr>
          <w:rFonts w:cs="Times New Roman"/>
        </w:rPr>
        <w:fldChar w:fldCharType="separate"/>
      </w:r>
      <w:r w:rsidRPr="00D53535">
        <w:rPr>
          <w:rFonts w:cs="Times New Roman"/>
        </w:rPr>
        <w:t xml:space="preserve">Figure </w:t>
      </w:r>
      <w:r w:rsidRPr="00D53535">
        <w:rPr>
          <w:rFonts w:cs="Times New Roman"/>
          <w:noProof/>
        </w:rPr>
        <w:t>40</w:t>
      </w:r>
      <w:r w:rsidRPr="00D53535">
        <w:rPr>
          <w:rFonts w:cs="Times New Roman"/>
        </w:rPr>
        <w:fldChar w:fldCharType="end"/>
      </w:r>
      <w:r w:rsidRPr="00D53535">
        <w:rPr>
          <w:rFonts w:cs="Times New Roman"/>
        </w:rPr>
        <w:t xml:space="preserve">). Under a scenario of continuing groundwater decline, regression analysis reveals that a number of exotic species, including </w:t>
      </w:r>
      <w:r w:rsidRPr="00D53535">
        <w:rPr>
          <w:rFonts w:cs="Times New Roman"/>
          <w:i/>
        </w:rPr>
        <w:t>Ehrharta longiflora</w:t>
      </w:r>
      <w:r w:rsidRPr="00D53535">
        <w:rPr>
          <w:rFonts w:cs="Times New Roman"/>
        </w:rPr>
        <w:t xml:space="preserve"> and </w:t>
      </w:r>
      <w:r w:rsidRPr="00D53535">
        <w:rPr>
          <w:rFonts w:cs="Times New Roman"/>
          <w:i/>
        </w:rPr>
        <w:t>Bromus diandrus</w:t>
      </w:r>
      <w:r w:rsidRPr="00D53535">
        <w:rPr>
          <w:rFonts w:cs="Times New Roman"/>
        </w:rPr>
        <w:t>, are likely to increase in cover abundances (</w:t>
      </w:r>
      <w:r w:rsidRPr="00D53535">
        <w:rPr>
          <w:rFonts w:cs="Times New Roman"/>
        </w:rPr>
        <w:fldChar w:fldCharType="begin"/>
      </w:r>
      <w:r w:rsidRPr="00D53535">
        <w:rPr>
          <w:rFonts w:cs="Times New Roman"/>
        </w:rPr>
        <w:instrText xml:space="preserve"> REF _Ref25920456 \h </w:instrText>
      </w:r>
      <w:r>
        <w:rPr>
          <w:rFonts w:cs="Times New Roman"/>
        </w:rPr>
        <w:instrText xml:space="preserve"> \* MERGEFORMAT </w:instrText>
      </w:r>
      <w:r w:rsidRPr="00D53535">
        <w:rPr>
          <w:rFonts w:cs="Times New Roman"/>
        </w:rPr>
      </w:r>
      <w:r w:rsidRPr="00D53535">
        <w:rPr>
          <w:rFonts w:cs="Times New Roman"/>
        </w:rPr>
        <w:fldChar w:fldCharType="separate"/>
      </w:r>
      <w:r w:rsidRPr="00D53535">
        <w:rPr>
          <w:rFonts w:cs="Times New Roman"/>
        </w:rPr>
        <w:t xml:space="preserve">Figure </w:t>
      </w:r>
      <w:r w:rsidRPr="00D53535">
        <w:rPr>
          <w:rFonts w:cs="Times New Roman"/>
          <w:noProof/>
        </w:rPr>
        <w:t>41</w:t>
      </w:r>
      <w:r w:rsidRPr="00D53535">
        <w:rPr>
          <w:rFonts w:cs="Times New Roman"/>
        </w:rPr>
        <w:fldChar w:fldCharType="end"/>
      </w:r>
      <w:r w:rsidRPr="00D53535">
        <w:rPr>
          <w:rFonts w:cs="Times New Roman"/>
        </w:rPr>
        <w:t>).</w:t>
      </w:r>
    </w:p>
    <w:p w14:paraId="5F4E7524" w14:textId="77777777" w:rsidR="00D53535" w:rsidRPr="00D53535" w:rsidRDefault="00D53535" w:rsidP="00D53535">
      <w:pPr>
        <w:pStyle w:val="CaptionedFigure"/>
        <w:rPr>
          <w:rFonts w:ascii="Times New Roman" w:hAnsi="Times New Roman" w:cs="Times New Roman"/>
        </w:rPr>
      </w:pPr>
      <w:r w:rsidRPr="00D53535">
        <w:rPr>
          <w:rFonts w:ascii="Times New Roman" w:hAnsi="Times New Roman" w:cs="Times New Roman"/>
          <w:noProof/>
          <w:lang w:val="en-AU" w:eastAsia="en-AU"/>
        </w:rPr>
        <w:drawing>
          <wp:inline distT="0" distB="0" distL="0" distR="0" wp14:anchorId="3AF46DFE" wp14:editId="4E2C8390">
            <wp:extent cx="4279900" cy="3302000"/>
            <wp:effectExtent l="0" t="0" r="6350" b="0"/>
            <wp:docPr id="50" name="Picture" descr="Unconstrained ordination based on the latent variable model for each surveyed year for Lake Wilgarup.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WilgarupOrd-1.png"/>
                    <pic:cNvPicPr>
                      <a:picLocks noChangeAspect="1" noChangeArrowheads="1"/>
                    </pic:cNvPicPr>
                  </pic:nvPicPr>
                  <pic:blipFill>
                    <a:blip r:embed="rId72"/>
                    <a:stretch>
                      <a:fillRect/>
                    </a:stretch>
                  </pic:blipFill>
                  <pic:spPr bwMode="auto">
                    <a:xfrm>
                      <a:off x="0" y="0"/>
                      <a:ext cx="4280373" cy="3302365"/>
                    </a:xfrm>
                    <a:prstGeom prst="rect">
                      <a:avLst/>
                    </a:prstGeom>
                    <a:noFill/>
                    <a:ln w="9525">
                      <a:noFill/>
                      <a:headEnd/>
                      <a:tailEnd/>
                    </a:ln>
                  </pic:spPr>
                </pic:pic>
              </a:graphicData>
            </a:graphic>
          </wp:inline>
        </w:drawing>
      </w:r>
    </w:p>
    <w:p w14:paraId="5FF0D5A5" w14:textId="77777777" w:rsidR="00D53535" w:rsidRPr="00D53535" w:rsidRDefault="00D53535" w:rsidP="00D53535">
      <w:pPr>
        <w:pStyle w:val="Caption"/>
        <w:rPr>
          <w:rFonts w:ascii="Times New Roman" w:hAnsi="Times New Roman" w:cs="Times New Roman"/>
        </w:rPr>
      </w:pPr>
      <w:bookmarkStart w:id="405" w:name="_Ref25920450"/>
      <w:r w:rsidRPr="00D53535">
        <w:rPr>
          <w:rFonts w:ascii="Times New Roman" w:hAnsi="Times New Roman" w:cs="Times New Roman"/>
        </w:rPr>
        <w:t xml:space="preserve">Figure </w:t>
      </w:r>
      <w:r w:rsidRPr="00D53535">
        <w:rPr>
          <w:rFonts w:ascii="Times New Roman" w:hAnsi="Times New Roman" w:cs="Times New Roman"/>
        </w:rPr>
        <w:fldChar w:fldCharType="begin"/>
      </w:r>
      <w:r w:rsidRPr="00D53535">
        <w:rPr>
          <w:rFonts w:ascii="Times New Roman" w:hAnsi="Times New Roman" w:cs="Times New Roman"/>
        </w:rPr>
        <w:instrText xml:space="preserve"> SEQ Figure \* ARABIC </w:instrText>
      </w:r>
      <w:r w:rsidRPr="00D53535">
        <w:rPr>
          <w:rFonts w:ascii="Times New Roman" w:hAnsi="Times New Roman" w:cs="Times New Roman"/>
        </w:rPr>
        <w:fldChar w:fldCharType="separate"/>
      </w:r>
      <w:r w:rsidRPr="00D53535">
        <w:rPr>
          <w:rFonts w:ascii="Times New Roman" w:hAnsi="Times New Roman" w:cs="Times New Roman"/>
          <w:noProof/>
        </w:rPr>
        <w:t>40</w:t>
      </w:r>
      <w:r w:rsidRPr="00D53535">
        <w:rPr>
          <w:rFonts w:ascii="Times New Roman" w:hAnsi="Times New Roman" w:cs="Times New Roman"/>
        </w:rPr>
        <w:fldChar w:fldCharType="end"/>
      </w:r>
      <w:bookmarkEnd w:id="405"/>
      <w:r w:rsidRPr="00D53535">
        <w:rPr>
          <w:rFonts w:ascii="Times New Roman" w:hAnsi="Times New Roman" w:cs="Times New Roman"/>
        </w:rPr>
        <w:t xml:space="preserve"> Unconstrained ordination based on the latent variable model for each surveyed year for Lake Wilgarup. Plots are represented as different colours and consecutive years are joined by a line with first and last survey years labeled.</w:t>
      </w:r>
    </w:p>
    <w:p w14:paraId="3541068A" w14:textId="77777777" w:rsidR="00D53535" w:rsidRPr="00D53535" w:rsidRDefault="00D53535" w:rsidP="00D53535">
      <w:pPr>
        <w:pStyle w:val="CaptionedFigure"/>
        <w:rPr>
          <w:rFonts w:ascii="Times New Roman" w:hAnsi="Times New Roman" w:cs="Times New Roman"/>
        </w:rPr>
      </w:pPr>
      <w:r w:rsidRPr="00D53535">
        <w:rPr>
          <w:rFonts w:ascii="Times New Roman" w:hAnsi="Times New Roman" w:cs="Times New Roman"/>
          <w:noProof/>
          <w:lang w:val="en-AU" w:eastAsia="en-AU"/>
        </w:rPr>
        <w:lastRenderedPageBreak/>
        <w:drawing>
          <wp:inline distT="0" distB="0" distL="0" distR="0" wp14:anchorId="1CC0006F" wp14:editId="0CDD62FE">
            <wp:extent cx="4191000" cy="3149600"/>
            <wp:effectExtent l="0" t="0" r="0" b="0"/>
            <wp:docPr id="51" name="Picture" descr="Estimated mean regression coefficients (dots) and 95% credible intervals (bars) for effect of groundwater levels at Lake Wilgarup on vegetation species cover abundances based on Bayesian Regression Analysis (HUI REF 2015). Species with a negative mean posterior value are likely to increase in cover abundance as water levels decline. Only those species with coefficients significanlt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WilgarupPost-1.png"/>
                    <pic:cNvPicPr>
                      <a:picLocks noChangeAspect="1" noChangeArrowheads="1"/>
                    </pic:cNvPicPr>
                  </pic:nvPicPr>
                  <pic:blipFill>
                    <a:blip r:embed="rId73"/>
                    <a:stretch>
                      <a:fillRect/>
                    </a:stretch>
                  </pic:blipFill>
                  <pic:spPr bwMode="auto">
                    <a:xfrm>
                      <a:off x="0" y="0"/>
                      <a:ext cx="4191459" cy="3149945"/>
                    </a:xfrm>
                    <a:prstGeom prst="rect">
                      <a:avLst/>
                    </a:prstGeom>
                    <a:noFill/>
                    <a:ln w="9525">
                      <a:noFill/>
                      <a:headEnd/>
                      <a:tailEnd/>
                    </a:ln>
                  </pic:spPr>
                </pic:pic>
              </a:graphicData>
            </a:graphic>
          </wp:inline>
        </w:drawing>
      </w:r>
    </w:p>
    <w:p w14:paraId="1AA4AFAE" w14:textId="77777777" w:rsidR="00D53535" w:rsidRPr="00D53535" w:rsidRDefault="00D53535" w:rsidP="00D53535">
      <w:pPr>
        <w:pStyle w:val="Caption"/>
        <w:rPr>
          <w:rFonts w:ascii="Times New Roman" w:hAnsi="Times New Roman" w:cs="Times New Roman"/>
        </w:rPr>
      </w:pPr>
      <w:bookmarkStart w:id="406" w:name="_Ref25920456"/>
      <w:r w:rsidRPr="00D53535">
        <w:rPr>
          <w:rFonts w:ascii="Times New Roman" w:hAnsi="Times New Roman" w:cs="Times New Roman"/>
        </w:rPr>
        <w:t xml:space="preserve">Figure </w:t>
      </w:r>
      <w:r w:rsidRPr="00D53535">
        <w:rPr>
          <w:rFonts w:ascii="Times New Roman" w:hAnsi="Times New Roman" w:cs="Times New Roman"/>
        </w:rPr>
        <w:fldChar w:fldCharType="begin"/>
      </w:r>
      <w:r w:rsidRPr="00D53535">
        <w:rPr>
          <w:rFonts w:ascii="Times New Roman" w:hAnsi="Times New Roman" w:cs="Times New Roman"/>
        </w:rPr>
        <w:instrText xml:space="preserve"> SEQ Figure \* ARABIC </w:instrText>
      </w:r>
      <w:r w:rsidRPr="00D53535">
        <w:rPr>
          <w:rFonts w:ascii="Times New Roman" w:hAnsi="Times New Roman" w:cs="Times New Roman"/>
        </w:rPr>
        <w:fldChar w:fldCharType="separate"/>
      </w:r>
      <w:r w:rsidRPr="00D53535">
        <w:rPr>
          <w:rFonts w:ascii="Times New Roman" w:hAnsi="Times New Roman" w:cs="Times New Roman"/>
          <w:noProof/>
        </w:rPr>
        <w:t>41</w:t>
      </w:r>
      <w:r w:rsidRPr="00D53535">
        <w:rPr>
          <w:rFonts w:ascii="Times New Roman" w:hAnsi="Times New Roman" w:cs="Times New Roman"/>
          <w:noProof/>
        </w:rPr>
        <w:fldChar w:fldCharType="end"/>
      </w:r>
      <w:bookmarkEnd w:id="406"/>
      <w:r w:rsidRPr="00D53535">
        <w:rPr>
          <w:rFonts w:ascii="Times New Roman" w:hAnsi="Times New Roman" w:cs="Times New Roman"/>
        </w:rPr>
        <w:t xml:space="preserve"> Estimated mean regression coefficients (dots) and 95% credible intervals (bars) for effect of groundwater levels at Lake Wilgarup on vegetation species cover abundances based on Bayesian Regression Analysis (Hui, 2016). Species with a negative mean posterior value are likely to increase in cover abundance as water levels decline. Only those species with coefficients significantly different to zero are shown.</w:t>
      </w:r>
    </w:p>
    <w:p w14:paraId="732A314D" w14:textId="77777777" w:rsidR="00D53535" w:rsidRPr="00D53535" w:rsidRDefault="00D53535" w:rsidP="00D53535">
      <w:pPr>
        <w:pStyle w:val="BodyText"/>
      </w:pPr>
    </w:p>
    <w:p w14:paraId="01D6A98D" w14:textId="777BD07C" w:rsidR="004619D7" w:rsidRDefault="004619D7" w:rsidP="00271A89">
      <w:pPr>
        <w:pStyle w:val="Heading2"/>
      </w:pPr>
      <w:bookmarkStart w:id="407" w:name="_Toc29410678"/>
      <w:r>
        <w:t>Pipidinny Swamp</w:t>
      </w:r>
      <w:bookmarkEnd w:id="407"/>
    </w:p>
    <w:p w14:paraId="7F693DA9" w14:textId="77777777" w:rsidR="00337696" w:rsidRPr="003B09F5" w:rsidRDefault="00337696" w:rsidP="00337696">
      <w:pPr>
        <w:pStyle w:val="Heading3"/>
        <w:rPr>
          <w:rFonts w:cs="Times New Roman"/>
        </w:rPr>
      </w:pPr>
      <w:bookmarkStart w:id="408" w:name="_Toc29410679"/>
      <w:r w:rsidRPr="003B09F5">
        <w:rPr>
          <w:rFonts w:cs="Times New Roman"/>
        </w:rPr>
        <w:t>Vegetation dynamics</w:t>
      </w:r>
      <w:bookmarkEnd w:id="408"/>
    </w:p>
    <w:p w14:paraId="036F8465" w14:textId="77777777" w:rsidR="00337696" w:rsidRPr="003B09F5" w:rsidRDefault="00337696" w:rsidP="00337696">
      <w:pPr>
        <w:pStyle w:val="FirstParagraph"/>
        <w:rPr>
          <w:rFonts w:cs="Times New Roman"/>
        </w:rPr>
      </w:pPr>
      <w:r w:rsidRPr="003B09F5">
        <w:rPr>
          <w:rFonts w:cs="Times New Roman"/>
        </w:rPr>
        <w:t xml:space="preserve">The transect at Pipidinny Swamp consists of a series of depressions/swamps interspersed with tracks and grassy banks. The transect was established close to the bore but was only 20 m in length due to the terrain. Subsequently, only four </w:t>
      </w:r>
      <w:r w:rsidRPr="003B09F5">
        <w:rPr>
          <w:rFonts w:cs="Times New Roman"/>
          <w:i/>
        </w:rPr>
        <w:t>Melaleuca</w:t>
      </w:r>
      <w:r w:rsidRPr="003B09F5">
        <w:rPr>
          <w:rFonts w:cs="Times New Roman"/>
        </w:rPr>
        <w:t xml:space="preserve"> trees could be included. Species richness and diversity on and around the transect was low, with </w:t>
      </w:r>
      <w:r w:rsidRPr="003B09F5">
        <w:rPr>
          <w:rFonts w:cs="Times New Roman"/>
          <w:i/>
        </w:rPr>
        <w:t>Acacia saligna</w:t>
      </w:r>
      <w:r w:rsidRPr="003B09F5">
        <w:rPr>
          <w:rFonts w:cs="Times New Roman"/>
        </w:rPr>
        <w:t xml:space="preserve"> the dominant overstorey species, although </w:t>
      </w:r>
      <w:r w:rsidRPr="003B09F5">
        <w:rPr>
          <w:rFonts w:cs="Times New Roman"/>
          <w:i/>
        </w:rPr>
        <w:t>Melaleuca rhaphiophylla</w:t>
      </w:r>
      <w:r w:rsidRPr="003B09F5">
        <w:rPr>
          <w:rFonts w:cs="Times New Roman"/>
        </w:rPr>
        <w:t xml:space="preserve"> appeared in good health (both on and around the transect). </w:t>
      </w:r>
      <w:r w:rsidRPr="003B09F5">
        <w:rPr>
          <w:rFonts w:cs="Times New Roman"/>
          <w:i/>
        </w:rPr>
        <w:t>Baumea articulata</w:t>
      </w:r>
      <w:r w:rsidRPr="003B09F5">
        <w:rPr>
          <w:rFonts w:cs="Times New Roman"/>
        </w:rPr>
        <w:t xml:space="preserve"> was present, albeit in low abundance, several meters up slope from the surface water, and was in moderate health with a couple of dead stems present. No recruitment was recorded. The location’s potential value as important habitat was indicated by the presence of a south west carpet python (</w:t>
      </w:r>
      <w:r w:rsidRPr="003B09F5">
        <w:rPr>
          <w:rFonts w:cs="Times New Roman"/>
          <w:i/>
        </w:rPr>
        <w:t>Morelia apilota</w:t>
      </w:r>
      <w:r w:rsidRPr="003B09F5">
        <w:rPr>
          <w:rFonts w:cs="Times New Roman"/>
        </w:rPr>
        <w:t xml:space="preserve">) in amongst the </w:t>
      </w:r>
      <w:r w:rsidRPr="003B09F5">
        <w:rPr>
          <w:rFonts w:cs="Times New Roman"/>
          <w:i/>
        </w:rPr>
        <w:t>Typha orientalis</w:t>
      </w:r>
      <w:r w:rsidRPr="003B09F5">
        <w:rPr>
          <w:rFonts w:cs="Times New Roman"/>
        </w:rPr>
        <w:t xml:space="preserve"> during the 2019 survey. Several exotic species are abundant at the site, including </w:t>
      </w:r>
      <w:r w:rsidRPr="003B09F5">
        <w:rPr>
          <w:rFonts w:cs="Times New Roman"/>
          <w:i/>
        </w:rPr>
        <w:t>Bromus diandrus</w:t>
      </w:r>
      <w:r w:rsidRPr="003B09F5">
        <w:rPr>
          <w:rFonts w:cs="Times New Roman"/>
        </w:rPr>
        <w:t xml:space="preserve">, </w:t>
      </w:r>
      <w:r w:rsidRPr="003B09F5">
        <w:rPr>
          <w:rFonts w:cs="Times New Roman"/>
          <w:i/>
        </w:rPr>
        <w:t>Ehrharta longiflora</w:t>
      </w:r>
      <w:r w:rsidRPr="003B09F5">
        <w:rPr>
          <w:rFonts w:cs="Times New Roman"/>
        </w:rPr>
        <w:t xml:space="preserve"> and the potentially invasive native bullrush </w:t>
      </w:r>
      <w:r w:rsidRPr="003B09F5">
        <w:rPr>
          <w:rFonts w:cs="Times New Roman"/>
          <w:i/>
        </w:rPr>
        <w:t>T. orientalis</w:t>
      </w:r>
      <w:r w:rsidRPr="003B09F5">
        <w:rPr>
          <w:rFonts w:cs="Times New Roman"/>
        </w:rPr>
        <w:t>.</w:t>
      </w:r>
    </w:p>
    <w:p w14:paraId="6836BDE0" w14:textId="77777777" w:rsidR="00337696" w:rsidRPr="003B09F5" w:rsidRDefault="00337696" w:rsidP="00337696">
      <w:pPr>
        <w:pStyle w:val="TableCaption"/>
        <w:rPr>
          <w:rFonts w:ascii="Times New Roman" w:hAnsi="Times New Roman" w:cs="Times New Roman"/>
        </w:rPr>
      </w:pPr>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Pr>
          <w:rFonts w:ascii="Times New Roman" w:hAnsi="Times New Roman" w:cs="Times New Roman"/>
          <w:noProof/>
        </w:rPr>
        <w:t>20</w:t>
      </w:r>
      <w:r w:rsidRPr="003B09F5">
        <w:rPr>
          <w:rFonts w:ascii="Times New Roman" w:hAnsi="Times New Roman" w:cs="Times New Roman"/>
        </w:rPr>
        <w:fldChar w:fldCharType="end"/>
      </w:r>
      <w:r w:rsidRPr="003B09F5">
        <w:rPr>
          <w:rFonts w:ascii="Times New Roman" w:hAnsi="Times New Roman" w:cs="Times New Roman"/>
        </w:rPr>
        <w:t xml:space="preserve"> Vegetation cover abundance at the two plots established at Pipidinny Swamp in September 2019.</w:t>
      </w:r>
    </w:p>
    <w:tbl>
      <w:tblPr>
        <w:tblStyle w:val="Table"/>
        <w:tblW w:w="2953" w:type="pct"/>
        <w:tblLook w:val="07E0" w:firstRow="1" w:lastRow="1" w:firstColumn="1" w:lastColumn="1" w:noHBand="1" w:noVBand="1"/>
      </w:tblPr>
      <w:tblGrid>
        <w:gridCol w:w="2963"/>
        <w:gridCol w:w="853"/>
        <w:gridCol w:w="840"/>
        <w:gridCol w:w="872"/>
      </w:tblGrid>
      <w:tr w:rsidR="00337696" w:rsidRPr="003B09F5" w14:paraId="0743D629" w14:textId="77777777" w:rsidTr="00A200FB">
        <w:tc>
          <w:tcPr>
            <w:tcW w:w="0" w:type="auto"/>
            <w:tcBorders>
              <w:bottom w:val="single" w:sz="0" w:space="0" w:color="auto"/>
            </w:tcBorders>
            <w:vAlign w:val="bottom"/>
          </w:tcPr>
          <w:p w14:paraId="171F3A81" w14:textId="77777777" w:rsidR="00337696" w:rsidRPr="003B09F5" w:rsidRDefault="00337696" w:rsidP="00A200FB">
            <w:pPr>
              <w:pStyle w:val="Compact"/>
              <w:rPr>
                <w:rFonts w:cs="Times New Roman"/>
              </w:rPr>
            </w:pPr>
            <w:r w:rsidRPr="003B09F5">
              <w:rPr>
                <w:rFonts w:cs="Times New Roman"/>
              </w:rPr>
              <w:t>Species</w:t>
            </w:r>
          </w:p>
        </w:tc>
        <w:tc>
          <w:tcPr>
            <w:tcW w:w="0" w:type="auto"/>
            <w:tcBorders>
              <w:bottom w:val="single" w:sz="0" w:space="0" w:color="auto"/>
            </w:tcBorders>
            <w:vAlign w:val="bottom"/>
          </w:tcPr>
          <w:p w14:paraId="24143192" w14:textId="77777777" w:rsidR="00337696" w:rsidRPr="003B09F5" w:rsidRDefault="00337696" w:rsidP="00A200FB">
            <w:pPr>
              <w:pStyle w:val="Compact"/>
              <w:jc w:val="center"/>
              <w:rPr>
                <w:rFonts w:cs="Times New Roman"/>
              </w:rPr>
            </w:pPr>
            <w:r w:rsidRPr="003B09F5">
              <w:rPr>
                <w:rFonts w:cs="Times New Roman"/>
              </w:rPr>
              <w:t>Plot A</w:t>
            </w:r>
          </w:p>
        </w:tc>
        <w:tc>
          <w:tcPr>
            <w:tcW w:w="0" w:type="auto"/>
            <w:tcBorders>
              <w:bottom w:val="single" w:sz="0" w:space="0" w:color="auto"/>
            </w:tcBorders>
            <w:vAlign w:val="bottom"/>
          </w:tcPr>
          <w:p w14:paraId="35BE6530" w14:textId="77777777" w:rsidR="00337696" w:rsidRPr="003B09F5" w:rsidRDefault="00337696" w:rsidP="00A200FB">
            <w:pPr>
              <w:pStyle w:val="Compact"/>
              <w:jc w:val="center"/>
              <w:rPr>
                <w:rFonts w:cs="Times New Roman"/>
              </w:rPr>
            </w:pPr>
            <w:r w:rsidRPr="003B09F5">
              <w:rPr>
                <w:rFonts w:cs="Times New Roman"/>
              </w:rPr>
              <w:t>Plot B</w:t>
            </w:r>
          </w:p>
        </w:tc>
        <w:tc>
          <w:tcPr>
            <w:tcW w:w="0" w:type="auto"/>
            <w:tcBorders>
              <w:bottom w:val="single" w:sz="0" w:space="0" w:color="auto"/>
            </w:tcBorders>
            <w:vAlign w:val="bottom"/>
          </w:tcPr>
          <w:p w14:paraId="643CB049" w14:textId="77777777" w:rsidR="00337696" w:rsidRPr="003B09F5" w:rsidRDefault="00337696" w:rsidP="00A200FB">
            <w:pPr>
              <w:pStyle w:val="Compact"/>
              <w:jc w:val="center"/>
              <w:rPr>
                <w:rFonts w:cs="Times New Roman"/>
              </w:rPr>
            </w:pPr>
            <w:r w:rsidRPr="003B09F5">
              <w:rPr>
                <w:rFonts w:cs="Times New Roman"/>
              </w:rPr>
              <w:t>Status</w:t>
            </w:r>
          </w:p>
        </w:tc>
      </w:tr>
      <w:tr w:rsidR="00337696" w:rsidRPr="003B09F5" w14:paraId="46A60277" w14:textId="77777777" w:rsidTr="00A200FB">
        <w:tc>
          <w:tcPr>
            <w:tcW w:w="0" w:type="auto"/>
          </w:tcPr>
          <w:p w14:paraId="507B9D1D" w14:textId="77777777" w:rsidR="00337696" w:rsidRPr="003B09F5" w:rsidRDefault="00337696" w:rsidP="00A200FB">
            <w:pPr>
              <w:pStyle w:val="Compact"/>
              <w:rPr>
                <w:rFonts w:cs="Times New Roman"/>
              </w:rPr>
            </w:pPr>
            <w:r w:rsidRPr="003B09F5">
              <w:rPr>
                <w:rFonts w:cs="Times New Roman"/>
                <w:i/>
              </w:rPr>
              <w:t>Bromus diandrus</w:t>
            </w:r>
          </w:p>
        </w:tc>
        <w:tc>
          <w:tcPr>
            <w:tcW w:w="0" w:type="auto"/>
          </w:tcPr>
          <w:p w14:paraId="3147408C" w14:textId="77777777" w:rsidR="00337696" w:rsidRPr="003B09F5" w:rsidRDefault="00337696" w:rsidP="00A200FB">
            <w:pPr>
              <w:pStyle w:val="Compact"/>
              <w:jc w:val="center"/>
              <w:rPr>
                <w:rFonts w:cs="Times New Roman"/>
              </w:rPr>
            </w:pPr>
            <w:r w:rsidRPr="003B09F5">
              <w:rPr>
                <w:rFonts w:cs="Times New Roman"/>
              </w:rPr>
              <w:t>4</w:t>
            </w:r>
          </w:p>
        </w:tc>
        <w:tc>
          <w:tcPr>
            <w:tcW w:w="0" w:type="auto"/>
          </w:tcPr>
          <w:p w14:paraId="1583FAA0" w14:textId="77777777" w:rsidR="00337696" w:rsidRPr="003B09F5" w:rsidRDefault="00337696" w:rsidP="00A200FB">
            <w:pPr>
              <w:pStyle w:val="Compact"/>
              <w:jc w:val="center"/>
              <w:rPr>
                <w:rFonts w:cs="Times New Roman"/>
              </w:rPr>
            </w:pPr>
            <w:r w:rsidRPr="003B09F5">
              <w:rPr>
                <w:rFonts w:cs="Times New Roman"/>
              </w:rPr>
              <w:t>9</w:t>
            </w:r>
          </w:p>
        </w:tc>
        <w:tc>
          <w:tcPr>
            <w:tcW w:w="0" w:type="auto"/>
          </w:tcPr>
          <w:p w14:paraId="033295B5" w14:textId="77777777" w:rsidR="00337696" w:rsidRPr="003B09F5" w:rsidRDefault="00337696" w:rsidP="00A200FB">
            <w:pPr>
              <w:pStyle w:val="Compact"/>
              <w:jc w:val="center"/>
              <w:rPr>
                <w:rFonts w:cs="Times New Roman"/>
              </w:rPr>
            </w:pPr>
            <w:r w:rsidRPr="003B09F5">
              <w:rPr>
                <w:rFonts w:cs="Times New Roman"/>
              </w:rPr>
              <w:t>Exotic</w:t>
            </w:r>
          </w:p>
        </w:tc>
      </w:tr>
      <w:tr w:rsidR="00337696" w:rsidRPr="003B09F5" w14:paraId="4FDE3A19" w14:textId="77777777" w:rsidTr="00A200FB">
        <w:tc>
          <w:tcPr>
            <w:tcW w:w="0" w:type="auto"/>
          </w:tcPr>
          <w:p w14:paraId="69B97489" w14:textId="77777777" w:rsidR="00337696" w:rsidRPr="003B09F5" w:rsidRDefault="00337696" w:rsidP="00A200FB">
            <w:pPr>
              <w:pStyle w:val="Compact"/>
              <w:rPr>
                <w:rFonts w:cs="Times New Roman"/>
              </w:rPr>
            </w:pPr>
            <w:r w:rsidRPr="003B09F5">
              <w:rPr>
                <w:rFonts w:cs="Times New Roman"/>
                <w:i/>
              </w:rPr>
              <w:t>Cirsium vulgare</w:t>
            </w:r>
          </w:p>
        </w:tc>
        <w:tc>
          <w:tcPr>
            <w:tcW w:w="0" w:type="auto"/>
          </w:tcPr>
          <w:p w14:paraId="0AB88C6E" w14:textId="77777777" w:rsidR="00337696" w:rsidRPr="003B09F5" w:rsidRDefault="00337696" w:rsidP="00A200FB">
            <w:pPr>
              <w:pStyle w:val="Compact"/>
              <w:jc w:val="center"/>
              <w:rPr>
                <w:rFonts w:cs="Times New Roman"/>
              </w:rPr>
            </w:pPr>
            <w:r w:rsidRPr="003B09F5">
              <w:rPr>
                <w:rFonts w:cs="Times New Roman"/>
              </w:rPr>
              <w:t>2</w:t>
            </w:r>
          </w:p>
        </w:tc>
        <w:tc>
          <w:tcPr>
            <w:tcW w:w="0" w:type="auto"/>
          </w:tcPr>
          <w:p w14:paraId="64F01793" w14:textId="77777777" w:rsidR="00337696" w:rsidRPr="003B09F5" w:rsidRDefault="00337696" w:rsidP="00A200FB">
            <w:pPr>
              <w:pStyle w:val="Compact"/>
              <w:jc w:val="center"/>
              <w:rPr>
                <w:rFonts w:cs="Times New Roman"/>
              </w:rPr>
            </w:pPr>
            <w:r w:rsidRPr="003B09F5">
              <w:rPr>
                <w:rFonts w:cs="Times New Roman"/>
              </w:rPr>
              <w:t>0</w:t>
            </w:r>
          </w:p>
        </w:tc>
        <w:tc>
          <w:tcPr>
            <w:tcW w:w="0" w:type="auto"/>
          </w:tcPr>
          <w:p w14:paraId="69C54468" w14:textId="77777777" w:rsidR="00337696" w:rsidRPr="003B09F5" w:rsidRDefault="00337696" w:rsidP="00A200FB">
            <w:pPr>
              <w:pStyle w:val="Compact"/>
              <w:jc w:val="center"/>
              <w:rPr>
                <w:rFonts w:cs="Times New Roman"/>
              </w:rPr>
            </w:pPr>
            <w:r w:rsidRPr="003B09F5">
              <w:rPr>
                <w:rFonts w:cs="Times New Roman"/>
              </w:rPr>
              <w:t>Exotic</w:t>
            </w:r>
          </w:p>
        </w:tc>
      </w:tr>
      <w:tr w:rsidR="00337696" w:rsidRPr="003B09F5" w14:paraId="5D141B22" w14:textId="77777777" w:rsidTr="00A200FB">
        <w:tc>
          <w:tcPr>
            <w:tcW w:w="0" w:type="auto"/>
          </w:tcPr>
          <w:p w14:paraId="1B67B5A3" w14:textId="77777777" w:rsidR="00337696" w:rsidRPr="003B09F5" w:rsidRDefault="00337696" w:rsidP="00A200FB">
            <w:pPr>
              <w:pStyle w:val="Compact"/>
              <w:rPr>
                <w:rFonts w:cs="Times New Roman"/>
              </w:rPr>
            </w:pPr>
            <w:r w:rsidRPr="003B09F5">
              <w:rPr>
                <w:rFonts w:cs="Times New Roman"/>
                <w:i/>
              </w:rPr>
              <w:t>Ehrharta longiflora</w:t>
            </w:r>
          </w:p>
        </w:tc>
        <w:tc>
          <w:tcPr>
            <w:tcW w:w="0" w:type="auto"/>
          </w:tcPr>
          <w:p w14:paraId="74AFFEE9" w14:textId="77777777" w:rsidR="00337696" w:rsidRPr="003B09F5" w:rsidRDefault="00337696" w:rsidP="00A200FB">
            <w:pPr>
              <w:pStyle w:val="Compact"/>
              <w:jc w:val="center"/>
              <w:rPr>
                <w:rFonts w:cs="Times New Roman"/>
              </w:rPr>
            </w:pPr>
            <w:r w:rsidRPr="003B09F5">
              <w:rPr>
                <w:rFonts w:cs="Times New Roman"/>
              </w:rPr>
              <w:t>7</w:t>
            </w:r>
          </w:p>
        </w:tc>
        <w:tc>
          <w:tcPr>
            <w:tcW w:w="0" w:type="auto"/>
          </w:tcPr>
          <w:p w14:paraId="1ED3228A" w14:textId="77777777" w:rsidR="00337696" w:rsidRPr="003B09F5" w:rsidRDefault="00337696" w:rsidP="00A200FB">
            <w:pPr>
              <w:pStyle w:val="Compact"/>
              <w:jc w:val="center"/>
              <w:rPr>
                <w:rFonts w:cs="Times New Roman"/>
              </w:rPr>
            </w:pPr>
            <w:r w:rsidRPr="003B09F5">
              <w:rPr>
                <w:rFonts w:cs="Times New Roman"/>
              </w:rPr>
              <w:t>9</w:t>
            </w:r>
          </w:p>
        </w:tc>
        <w:tc>
          <w:tcPr>
            <w:tcW w:w="0" w:type="auto"/>
          </w:tcPr>
          <w:p w14:paraId="24E0BF35" w14:textId="77777777" w:rsidR="00337696" w:rsidRPr="003B09F5" w:rsidRDefault="00337696" w:rsidP="00A200FB">
            <w:pPr>
              <w:pStyle w:val="Compact"/>
              <w:jc w:val="center"/>
              <w:rPr>
                <w:rFonts w:cs="Times New Roman"/>
              </w:rPr>
            </w:pPr>
            <w:r w:rsidRPr="003B09F5">
              <w:rPr>
                <w:rFonts w:cs="Times New Roman"/>
              </w:rPr>
              <w:t>Exotic</w:t>
            </w:r>
          </w:p>
        </w:tc>
      </w:tr>
      <w:tr w:rsidR="00337696" w:rsidRPr="003B09F5" w14:paraId="3A2421E5" w14:textId="77777777" w:rsidTr="00A200FB">
        <w:tc>
          <w:tcPr>
            <w:tcW w:w="0" w:type="auto"/>
          </w:tcPr>
          <w:p w14:paraId="6761E11C" w14:textId="77777777" w:rsidR="00337696" w:rsidRPr="003B09F5" w:rsidRDefault="00337696" w:rsidP="00A200FB">
            <w:pPr>
              <w:pStyle w:val="Compact"/>
              <w:rPr>
                <w:rFonts w:cs="Times New Roman"/>
              </w:rPr>
            </w:pPr>
            <w:r w:rsidRPr="003B09F5">
              <w:rPr>
                <w:rFonts w:cs="Times New Roman"/>
                <w:i/>
              </w:rPr>
              <w:t>Euphorbia sp.</w:t>
            </w:r>
          </w:p>
        </w:tc>
        <w:tc>
          <w:tcPr>
            <w:tcW w:w="0" w:type="auto"/>
          </w:tcPr>
          <w:p w14:paraId="3105CF62" w14:textId="77777777" w:rsidR="00337696" w:rsidRPr="003B09F5" w:rsidRDefault="00337696" w:rsidP="00A200FB">
            <w:pPr>
              <w:pStyle w:val="Compact"/>
              <w:jc w:val="center"/>
              <w:rPr>
                <w:rFonts w:cs="Times New Roman"/>
              </w:rPr>
            </w:pPr>
            <w:r w:rsidRPr="003B09F5">
              <w:rPr>
                <w:rFonts w:cs="Times New Roman"/>
              </w:rPr>
              <w:t>0</w:t>
            </w:r>
          </w:p>
        </w:tc>
        <w:tc>
          <w:tcPr>
            <w:tcW w:w="0" w:type="auto"/>
          </w:tcPr>
          <w:p w14:paraId="46F19EC5" w14:textId="77777777" w:rsidR="00337696" w:rsidRPr="003B09F5" w:rsidRDefault="00337696" w:rsidP="00A200FB">
            <w:pPr>
              <w:pStyle w:val="Compact"/>
              <w:jc w:val="center"/>
              <w:rPr>
                <w:rFonts w:cs="Times New Roman"/>
              </w:rPr>
            </w:pPr>
            <w:r w:rsidRPr="003B09F5">
              <w:rPr>
                <w:rFonts w:cs="Times New Roman"/>
              </w:rPr>
              <w:t>1</w:t>
            </w:r>
          </w:p>
        </w:tc>
        <w:tc>
          <w:tcPr>
            <w:tcW w:w="0" w:type="auto"/>
          </w:tcPr>
          <w:p w14:paraId="3E64BFF0" w14:textId="77777777" w:rsidR="00337696" w:rsidRPr="003B09F5" w:rsidRDefault="00337696" w:rsidP="00A200FB">
            <w:pPr>
              <w:pStyle w:val="Compact"/>
              <w:jc w:val="center"/>
              <w:rPr>
                <w:rFonts w:cs="Times New Roman"/>
              </w:rPr>
            </w:pPr>
            <w:r w:rsidRPr="003B09F5">
              <w:rPr>
                <w:rFonts w:cs="Times New Roman"/>
              </w:rPr>
              <w:t>Exotic</w:t>
            </w:r>
          </w:p>
        </w:tc>
      </w:tr>
      <w:tr w:rsidR="00337696" w:rsidRPr="003B09F5" w14:paraId="7A31C3DD" w14:textId="77777777" w:rsidTr="00A200FB">
        <w:tc>
          <w:tcPr>
            <w:tcW w:w="0" w:type="auto"/>
          </w:tcPr>
          <w:p w14:paraId="17352184" w14:textId="77777777" w:rsidR="00337696" w:rsidRPr="003B09F5" w:rsidRDefault="00337696" w:rsidP="00A200FB">
            <w:pPr>
              <w:pStyle w:val="Compact"/>
              <w:rPr>
                <w:rFonts w:cs="Times New Roman"/>
              </w:rPr>
            </w:pPr>
            <w:r w:rsidRPr="003B09F5">
              <w:rPr>
                <w:rFonts w:cs="Times New Roman"/>
                <w:i/>
              </w:rPr>
              <w:lastRenderedPageBreak/>
              <w:t>Fumaria muralis</w:t>
            </w:r>
          </w:p>
        </w:tc>
        <w:tc>
          <w:tcPr>
            <w:tcW w:w="0" w:type="auto"/>
          </w:tcPr>
          <w:p w14:paraId="6C5377D4" w14:textId="77777777" w:rsidR="00337696" w:rsidRPr="003B09F5" w:rsidRDefault="00337696" w:rsidP="00A200FB">
            <w:pPr>
              <w:pStyle w:val="Compact"/>
              <w:jc w:val="center"/>
              <w:rPr>
                <w:rFonts w:cs="Times New Roman"/>
              </w:rPr>
            </w:pPr>
            <w:r w:rsidRPr="003B09F5">
              <w:rPr>
                <w:rFonts w:cs="Times New Roman"/>
              </w:rPr>
              <w:t>2</w:t>
            </w:r>
          </w:p>
        </w:tc>
        <w:tc>
          <w:tcPr>
            <w:tcW w:w="0" w:type="auto"/>
          </w:tcPr>
          <w:p w14:paraId="5928E6AB" w14:textId="77777777" w:rsidR="00337696" w:rsidRPr="003B09F5" w:rsidRDefault="00337696" w:rsidP="00A200FB">
            <w:pPr>
              <w:pStyle w:val="Compact"/>
              <w:jc w:val="center"/>
              <w:rPr>
                <w:rFonts w:cs="Times New Roman"/>
              </w:rPr>
            </w:pPr>
            <w:r w:rsidRPr="003B09F5">
              <w:rPr>
                <w:rFonts w:cs="Times New Roman"/>
              </w:rPr>
              <w:t>3</w:t>
            </w:r>
          </w:p>
        </w:tc>
        <w:tc>
          <w:tcPr>
            <w:tcW w:w="0" w:type="auto"/>
          </w:tcPr>
          <w:p w14:paraId="11260245" w14:textId="77777777" w:rsidR="00337696" w:rsidRPr="003B09F5" w:rsidRDefault="00337696" w:rsidP="00A200FB">
            <w:pPr>
              <w:pStyle w:val="Compact"/>
              <w:jc w:val="center"/>
              <w:rPr>
                <w:rFonts w:cs="Times New Roman"/>
              </w:rPr>
            </w:pPr>
            <w:r w:rsidRPr="003B09F5">
              <w:rPr>
                <w:rFonts w:cs="Times New Roman"/>
              </w:rPr>
              <w:t>Exotic</w:t>
            </w:r>
          </w:p>
        </w:tc>
      </w:tr>
      <w:tr w:rsidR="00337696" w:rsidRPr="003B09F5" w14:paraId="62F2F3CE" w14:textId="77777777" w:rsidTr="00A200FB">
        <w:tc>
          <w:tcPr>
            <w:tcW w:w="0" w:type="auto"/>
          </w:tcPr>
          <w:p w14:paraId="6233FB55" w14:textId="77777777" w:rsidR="00337696" w:rsidRPr="003B09F5" w:rsidRDefault="00337696" w:rsidP="00A200FB">
            <w:pPr>
              <w:pStyle w:val="Compact"/>
              <w:rPr>
                <w:rFonts w:cs="Times New Roman"/>
              </w:rPr>
            </w:pPr>
            <w:r w:rsidRPr="003B09F5">
              <w:rPr>
                <w:rFonts w:cs="Times New Roman"/>
                <w:i/>
              </w:rPr>
              <w:t>Pelargonium capitatum</w:t>
            </w:r>
          </w:p>
        </w:tc>
        <w:tc>
          <w:tcPr>
            <w:tcW w:w="0" w:type="auto"/>
          </w:tcPr>
          <w:p w14:paraId="7F3DC411" w14:textId="77777777" w:rsidR="00337696" w:rsidRPr="003B09F5" w:rsidRDefault="00337696" w:rsidP="00A200FB">
            <w:pPr>
              <w:pStyle w:val="Compact"/>
              <w:jc w:val="center"/>
              <w:rPr>
                <w:rFonts w:cs="Times New Roman"/>
              </w:rPr>
            </w:pPr>
            <w:r w:rsidRPr="003B09F5">
              <w:rPr>
                <w:rFonts w:cs="Times New Roman"/>
              </w:rPr>
              <w:t>2</w:t>
            </w:r>
          </w:p>
        </w:tc>
        <w:tc>
          <w:tcPr>
            <w:tcW w:w="0" w:type="auto"/>
          </w:tcPr>
          <w:p w14:paraId="7F97B85B" w14:textId="77777777" w:rsidR="00337696" w:rsidRPr="003B09F5" w:rsidRDefault="00337696" w:rsidP="00A200FB">
            <w:pPr>
              <w:pStyle w:val="Compact"/>
              <w:jc w:val="center"/>
              <w:rPr>
                <w:rFonts w:cs="Times New Roman"/>
              </w:rPr>
            </w:pPr>
            <w:r w:rsidRPr="003B09F5">
              <w:rPr>
                <w:rFonts w:cs="Times New Roman"/>
              </w:rPr>
              <w:t>2</w:t>
            </w:r>
          </w:p>
        </w:tc>
        <w:tc>
          <w:tcPr>
            <w:tcW w:w="0" w:type="auto"/>
          </w:tcPr>
          <w:p w14:paraId="7A8888BF" w14:textId="77777777" w:rsidR="00337696" w:rsidRPr="003B09F5" w:rsidRDefault="00337696" w:rsidP="00A200FB">
            <w:pPr>
              <w:pStyle w:val="Compact"/>
              <w:jc w:val="center"/>
              <w:rPr>
                <w:rFonts w:cs="Times New Roman"/>
              </w:rPr>
            </w:pPr>
            <w:r w:rsidRPr="003B09F5">
              <w:rPr>
                <w:rFonts w:cs="Times New Roman"/>
              </w:rPr>
              <w:t>Exotic</w:t>
            </w:r>
          </w:p>
        </w:tc>
      </w:tr>
      <w:tr w:rsidR="00337696" w:rsidRPr="003B09F5" w14:paraId="4EBAB7DE" w14:textId="77777777" w:rsidTr="00A200FB">
        <w:tc>
          <w:tcPr>
            <w:tcW w:w="0" w:type="auto"/>
          </w:tcPr>
          <w:p w14:paraId="1D801FBF" w14:textId="77777777" w:rsidR="00337696" w:rsidRPr="003B09F5" w:rsidRDefault="00337696" w:rsidP="00A200FB">
            <w:pPr>
              <w:pStyle w:val="Compact"/>
              <w:rPr>
                <w:rFonts w:cs="Times New Roman"/>
              </w:rPr>
            </w:pPr>
            <w:r w:rsidRPr="003B09F5">
              <w:rPr>
                <w:rFonts w:cs="Times New Roman"/>
                <w:i/>
              </w:rPr>
              <w:t>Sonchus oleraceus</w:t>
            </w:r>
          </w:p>
        </w:tc>
        <w:tc>
          <w:tcPr>
            <w:tcW w:w="0" w:type="auto"/>
          </w:tcPr>
          <w:p w14:paraId="574EAA2B" w14:textId="77777777" w:rsidR="00337696" w:rsidRPr="003B09F5" w:rsidRDefault="00337696" w:rsidP="00A200FB">
            <w:pPr>
              <w:pStyle w:val="Compact"/>
              <w:jc w:val="center"/>
              <w:rPr>
                <w:rFonts w:cs="Times New Roman"/>
              </w:rPr>
            </w:pPr>
            <w:r w:rsidRPr="003B09F5">
              <w:rPr>
                <w:rFonts w:cs="Times New Roman"/>
              </w:rPr>
              <w:t>2</w:t>
            </w:r>
          </w:p>
        </w:tc>
        <w:tc>
          <w:tcPr>
            <w:tcW w:w="0" w:type="auto"/>
          </w:tcPr>
          <w:p w14:paraId="7FE30DE8" w14:textId="77777777" w:rsidR="00337696" w:rsidRPr="003B09F5" w:rsidRDefault="00337696" w:rsidP="00A200FB">
            <w:pPr>
              <w:pStyle w:val="Compact"/>
              <w:jc w:val="center"/>
              <w:rPr>
                <w:rFonts w:cs="Times New Roman"/>
              </w:rPr>
            </w:pPr>
            <w:r w:rsidRPr="003B09F5">
              <w:rPr>
                <w:rFonts w:cs="Times New Roman"/>
              </w:rPr>
              <w:t>1</w:t>
            </w:r>
          </w:p>
        </w:tc>
        <w:tc>
          <w:tcPr>
            <w:tcW w:w="0" w:type="auto"/>
          </w:tcPr>
          <w:p w14:paraId="449978C3" w14:textId="77777777" w:rsidR="00337696" w:rsidRPr="003B09F5" w:rsidRDefault="00337696" w:rsidP="00A200FB">
            <w:pPr>
              <w:pStyle w:val="Compact"/>
              <w:jc w:val="center"/>
              <w:rPr>
                <w:rFonts w:cs="Times New Roman"/>
              </w:rPr>
            </w:pPr>
            <w:r w:rsidRPr="003B09F5">
              <w:rPr>
                <w:rFonts w:cs="Times New Roman"/>
              </w:rPr>
              <w:t>Exotic</w:t>
            </w:r>
          </w:p>
        </w:tc>
      </w:tr>
      <w:tr w:rsidR="00337696" w:rsidRPr="003B09F5" w14:paraId="3A5C2984" w14:textId="77777777" w:rsidTr="00A200FB">
        <w:tc>
          <w:tcPr>
            <w:tcW w:w="0" w:type="auto"/>
          </w:tcPr>
          <w:p w14:paraId="6C2C901E" w14:textId="77777777" w:rsidR="00337696" w:rsidRPr="003B09F5" w:rsidRDefault="00337696" w:rsidP="00A200FB">
            <w:pPr>
              <w:pStyle w:val="Compact"/>
              <w:rPr>
                <w:rFonts w:cs="Times New Roman"/>
              </w:rPr>
            </w:pPr>
            <w:r w:rsidRPr="003B09F5">
              <w:rPr>
                <w:rFonts w:cs="Times New Roman"/>
                <w:i/>
              </w:rPr>
              <w:t>Symphiotrichum squamatum</w:t>
            </w:r>
          </w:p>
        </w:tc>
        <w:tc>
          <w:tcPr>
            <w:tcW w:w="0" w:type="auto"/>
          </w:tcPr>
          <w:p w14:paraId="04A1D240" w14:textId="77777777" w:rsidR="00337696" w:rsidRPr="003B09F5" w:rsidRDefault="00337696" w:rsidP="00A200FB">
            <w:pPr>
              <w:pStyle w:val="Compact"/>
              <w:jc w:val="center"/>
              <w:rPr>
                <w:rFonts w:cs="Times New Roman"/>
              </w:rPr>
            </w:pPr>
            <w:r w:rsidRPr="003B09F5">
              <w:rPr>
                <w:rFonts w:cs="Times New Roman"/>
              </w:rPr>
              <w:t>1</w:t>
            </w:r>
          </w:p>
        </w:tc>
        <w:tc>
          <w:tcPr>
            <w:tcW w:w="0" w:type="auto"/>
          </w:tcPr>
          <w:p w14:paraId="4F0BA4C3" w14:textId="77777777" w:rsidR="00337696" w:rsidRPr="003B09F5" w:rsidRDefault="00337696" w:rsidP="00A200FB">
            <w:pPr>
              <w:pStyle w:val="Compact"/>
              <w:jc w:val="center"/>
              <w:rPr>
                <w:rFonts w:cs="Times New Roman"/>
              </w:rPr>
            </w:pPr>
            <w:r w:rsidRPr="003B09F5">
              <w:rPr>
                <w:rFonts w:cs="Times New Roman"/>
              </w:rPr>
              <w:t>0</w:t>
            </w:r>
          </w:p>
        </w:tc>
        <w:tc>
          <w:tcPr>
            <w:tcW w:w="0" w:type="auto"/>
          </w:tcPr>
          <w:p w14:paraId="0CBC9992" w14:textId="77777777" w:rsidR="00337696" w:rsidRPr="003B09F5" w:rsidRDefault="00337696" w:rsidP="00A200FB">
            <w:pPr>
              <w:pStyle w:val="Compact"/>
              <w:jc w:val="center"/>
              <w:rPr>
                <w:rFonts w:cs="Times New Roman"/>
              </w:rPr>
            </w:pPr>
            <w:r w:rsidRPr="003B09F5">
              <w:rPr>
                <w:rFonts w:cs="Times New Roman"/>
              </w:rPr>
              <w:t>Exotic</w:t>
            </w:r>
          </w:p>
        </w:tc>
      </w:tr>
      <w:tr w:rsidR="00337696" w:rsidRPr="003B09F5" w14:paraId="3D29BE19" w14:textId="77777777" w:rsidTr="00A200FB">
        <w:tc>
          <w:tcPr>
            <w:tcW w:w="0" w:type="auto"/>
          </w:tcPr>
          <w:p w14:paraId="7CB17E9F" w14:textId="77777777" w:rsidR="00337696" w:rsidRPr="003B09F5" w:rsidRDefault="00337696" w:rsidP="00A200FB">
            <w:pPr>
              <w:pStyle w:val="Compact"/>
              <w:rPr>
                <w:rFonts w:cs="Times New Roman"/>
              </w:rPr>
            </w:pPr>
            <w:r w:rsidRPr="003B09F5">
              <w:rPr>
                <w:rFonts w:cs="Times New Roman"/>
                <w:i/>
              </w:rPr>
              <w:t>Acacia saligna</w:t>
            </w:r>
          </w:p>
        </w:tc>
        <w:tc>
          <w:tcPr>
            <w:tcW w:w="0" w:type="auto"/>
          </w:tcPr>
          <w:p w14:paraId="40539984" w14:textId="77777777" w:rsidR="00337696" w:rsidRPr="003B09F5" w:rsidRDefault="00337696" w:rsidP="00A200FB">
            <w:pPr>
              <w:pStyle w:val="Compact"/>
              <w:jc w:val="center"/>
              <w:rPr>
                <w:rFonts w:cs="Times New Roman"/>
              </w:rPr>
            </w:pPr>
            <w:r w:rsidRPr="003B09F5">
              <w:rPr>
                <w:rFonts w:cs="Times New Roman"/>
              </w:rPr>
              <w:t>6</w:t>
            </w:r>
          </w:p>
        </w:tc>
        <w:tc>
          <w:tcPr>
            <w:tcW w:w="0" w:type="auto"/>
          </w:tcPr>
          <w:p w14:paraId="62352B40" w14:textId="77777777" w:rsidR="00337696" w:rsidRPr="003B09F5" w:rsidRDefault="00337696" w:rsidP="00A200FB">
            <w:pPr>
              <w:pStyle w:val="Compact"/>
              <w:jc w:val="center"/>
              <w:rPr>
                <w:rFonts w:cs="Times New Roman"/>
              </w:rPr>
            </w:pPr>
            <w:r w:rsidRPr="003B09F5">
              <w:rPr>
                <w:rFonts w:cs="Times New Roman"/>
              </w:rPr>
              <w:t>10</w:t>
            </w:r>
          </w:p>
        </w:tc>
        <w:tc>
          <w:tcPr>
            <w:tcW w:w="0" w:type="auto"/>
          </w:tcPr>
          <w:p w14:paraId="2CC92F56" w14:textId="77777777" w:rsidR="00337696" w:rsidRPr="003B09F5" w:rsidRDefault="00337696" w:rsidP="00A200FB">
            <w:pPr>
              <w:pStyle w:val="Compact"/>
              <w:jc w:val="center"/>
              <w:rPr>
                <w:rFonts w:cs="Times New Roman"/>
              </w:rPr>
            </w:pPr>
            <w:r w:rsidRPr="003B09F5">
              <w:rPr>
                <w:rFonts w:cs="Times New Roman"/>
              </w:rPr>
              <w:t>Native</w:t>
            </w:r>
          </w:p>
        </w:tc>
      </w:tr>
      <w:tr w:rsidR="00337696" w:rsidRPr="003B09F5" w14:paraId="15485668" w14:textId="77777777" w:rsidTr="00A200FB">
        <w:tc>
          <w:tcPr>
            <w:tcW w:w="0" w:type="auto"/>
          </w:tcPr>
          <w:p w14:paraId="056EA658" w14:textId="77777777" w:rsidR="00337696" w:rsidRPr="003B09F5" w:rsidRDefault="00337696" w:rsidP="00A200FB">
            <w:pPr>
              <w:pStyle w:val="Compact"/>
              <w:rPr>
                <w:rFonts w:cs="Times New Roman"/>
              </w:rPr>
            </w:pPr>
            <w:r w:rsidRPr="003B09F5">
              <w:rPr>
                <w:rFonts w:cs="Times New Roman"/>
                <w:i/>
              </w:rPr>
              <w:t>Baumea articulata</w:t>
            </w:r>
          </w:p>
        </w:tc>
        <w:tc>
          <w:tcPr>
            <w:tcW w:w="0" w:type="auto"/>
          </w:tcPr>
          <w:p w14:paraId="00F0289B" w14:textId="77777777" w:rsidR="00337696" w:rsidRPr="003B09F5" w:rsidRDefault="00337696" w:rsidP="00A200FB">
            <w:pPr>
              <w:pStyle w:val="Compact"/>
              <w:jc w:val="center"/>
              <w:rPr>
                <w:rFonts w:cs="Times New Roman"/>
              </w:rPr>
            </w:pPr>
            <w:r w:rsidRPr="003B09F5">
              <w:rPr>
                <w:rFonts w:cs="Times New Roman"/>
              </w:rPr>
              <w:t>2</w:t>
            </w:r>
          </w:p>
        </w:tc>
        <w:tc>
          <w:tcPr>
            <w:tcW w:w="0" w:type="auto"/>
          </w:tcPr>
          <w:p w14:paraId="18528359" w14:textId="77777777" w:rsidR="00337696" w:rsidRPr="003B09F5" w:rsidRDefault="00337696" w:rsidP="00A200FB">
            <w:pPr>
              <w:pStyle w:val="Compact"/>
              <w:jc w:val="center"/>
              <w:rPr>
                <w:rFonts w:cs="Times New Roman"/>
              </w:rPr>
            </w:pPr>
            <w:r w:rsidRPr="003B09F5">
              <w:rPr>
                <w:rFonts w:cs="Times New Roman"/>
              </w:rPr>
              <w:t>0</w:t>
            </w:r>
          </w:p>
        </w:tc>
        <w:tc>
          <w:tcPr>
            <w:tcW w:w="0" w:type="auto"/>
          </w:tcPr>
          <w:p w14:paraId="3085BA49" w14:textId="77777777" w:rsidR="00337696" w:rsidRPr="003B09F5" w:rsidRDefault="00337696" w:rsidP="00A200FB">
            <w:pPr>
              <w:pStyle w:val="Compact"/>
              <w:jc w:val="center"/>
              <w:rPr>
                <w:rFonts w:cs="Times New Roman"/>
              </w:rPr>
            </w:pPr>
            <w:r w:rsidRPr="003B09F5">
              <w:rPr>
                <w:rFonts w:cs="Times New Roman"/>
              </w:rPr>
              <w:t>Native</w:t>
            </w:r>
          </w:p>
        </w:tc>
      </w:tr>
      <w:tr w:rsidR="00337696" w:rsidRPr="003B09F5" w14:paraId="5BF78EFE" w14:textId="77777777" w:rsidTr="00A200FB">
        <w:tc>
          <w:tcPr>
            <w:tcW w:w="0" w:type="auto"/>
          </w:tcPr>
          <w:p w14:paraId="13278161" w14:textId="77777777" w:rsidR="00337696" w:rsidRPr="003B09F5" w:rsidRDefault="00337696" w:rsidP="00A200FB">
            <w:pPr>
              <w:pStyle w:val="Compact"/>
              <w:rPr>
                <w:rFonts w:cs="Times New Roman"/>
              </w:rPr>
            </w:pPr>
            <w:r w:rsidRPr="003B09F5">
              <w:rPr>
                <w:rFonts w:cs="Times New Roman"/>
                <w:i/>
              </w:rPr>
              <w:t>Melaleuca rhaphiophylla</w:t>
            </w:r>
          </w:p>
        </w:tc>
        <w:tc>
          <w:tcPr>
            <w:tcW w:w="0" w:type="auto"/>
          </w:tcPr>
          <w:p w14:paraId="6D9B1ACC" w14:textId="77777777" w:rsidR="00337696" w:rsidRPr="003B09F5" w:rsidRDefault="00337696" w:rsidP="00A200FB">
            <w:pPr>
              <w:pStyle w:val="Compact"/>
              <w:jc w:val="center"/>
              <w:rPr>
                <w:rFonts w:cs="Times New Roman"/>
              </w:rPr>
            </w:pPr>
            <w:r w:rsidRPr="003B09F5">
              <w:rPr>
                <w:rFonts w:cs="Times New Roman"/>
              </w:rPr>
              <w:t>4</w:t>
            </w:r>
          </w:p>
        </w:tc>
        <w:tc>
          <w:tcPr>
            <w:tcW w:w="0" w:type="auto"/>
          </w:tcPr>
          <w:p w14:paraId="72600146" w14:textId="77777777" w:rsidR="00337696" w:rsidRPr="003B09F5" w:rsidRDefault="00337696" w:rsidP="00A200FB">
            <w:pPr>
              <w:pStyle w:val="Compact"/>
              <w:jc w:val="center"/>
              <w:rPr>
                <w:rFonts w:cs="Times New Roman"/>
              </w:rPr>
            </w:pPr>
            <w:r w:rsidRPr="003B09F5">
              <w:rPr>
                <w:rFonts w:cs="Times New Roman"/>
              </w:rPr>
              <w:t>0</w:t>
            </w:r>
          </w:p>
        </w:tc>
        <w:tc>
          <w:tcPr>
            <w:tcW w:w="0" w:type="auto"/>
          </w:tcPr>
          <w:p w14:paraId="681DD815" w14:textId="77777777" w:rsidR="00337696" w:rsidRPr="003B09F5" w:rsidRDefault="00337696" w:rsidP="00A200FB">
            <w:pPr>
              <w:pStyle w:val="Compact"/>
              <w:jc w:val="center"/>
              <w:rPr>
                <w:rFonts w:cs="Times New Roman"/>
              </w:rPr>
            </w:pPr>
            <w:r w:rsidRPr="003B09F5">
              <w:rPr>
                <w:rFonts w:cs="Times New Roman"/>
              </w:rPr>
              <w:t>Native</w:t>
            </w:r>
          </w:p>
        </w:tc>
      </w:tr>
      <w:tr w:rsidR="00337696" w:rsidRPr="003B09F5" w14:paraId="36357F77" w14:textId="77777777" w:rsidTr="00A200FB">
        <w:tc>
          <w:tcPr>
            <w:tcW w:w="0" w:type="auto"/>
          </w:tcPr>
          <w:p w14:paraId="43359FA8" w14:textId="77777777" w:rsidR="00337696" w:rsidRPr="003B09F5" w:rsidRDefault="00337696" w:rsidP="00A200FB">
            <w:pPr>
              <w:pStyle w:val="Compact"/>
              <w:rPr>
                <w:rFonts w:cs="Times New Roman"/>
              </w:rPr>
            </w:pPr>
            <w:r w:rsidRPr="003B09F5">
              <w:rPr>
                <w:rFonts w:cs="Times New Roman"/>
                <w:i/>
              </w:rPr>
              <w:t>Myoporum caprarioides</w:t>
            </w:r>
          </w:p>
        </w:tc>
        <w:tc>
          <w:tcPr>
            <w:tcW w:w="0" w:type="auto"/>
          </w:tcPr>
          <w:p w14:paraId="7B3AD3C2" w14:textId="77777777" w:rsidR="00337696" w:rsidRPr="003B09F5" w:rsidRDefault="00337696" w:rsidP="00A200FB">
            <w:pPr>
              <w:pStyle w:val="Compact"/>
              <w:jc w:val="center"/>
              <w:rPr>
                <w:rFonts w:cs="Times New Roman"/>
              </w:rPr>
            </w:pPr>
            <w:r w:rsidRPr="003B09F5">
              <w:rPr>
                <w:rFonts w:cs="Times New Roman"/>
              </w:rPr>
              <w:t>3</w:t>
            </w:r>
          </w:p>
        </w:tc>
        <w:tc>
          <w:tcPr>
            <w:tcW w:w="0" w:type="auto"/>
          </w:tcPr>
          <w:p w14:paraId="1ADAB09D" w14:textId="77777777" w:rsidR="00337696" w:rsidRPr="003B09F5" w:rsidRDefault="00337696" w:rsidP="00A200FB">
            <w:pPr>
              <w:pStyle w:val="Compact"/>
              <w:jc w:val="center"/>
              <w:rPr>
                <w:rFonts w:cs="Times New Roman"/>
              </w:rPr>
            </w:pPr>
            <w:r w:rsidRPr="003B09F5">
              <w:rPr>
                <w:rFonts w:cs="Times New Roman"/>
              </w:rPr>
              <w:t>2</w:t>
            </w:r>
          </w:p>
        </w:tc>
        <w:tc>
          <w:tcPr>
            <w:tcW w:w="0" w:type="auto"/>
          </w:tcPr>
          <w:p w14:paraId="52B649AE" w14:textId="77777777" w:rsidR="00337696" w:rsidRPr="003B09F5" w:rsidRDefault="00337696" w:rsidP="00A200FB">
            <w:pPr>
              <w:pStyle w:val="Compact"/>
              <w:jc w:val="center"/>
              <w:rPr>
                <w:rFonts w:cs="Times New Roman"/>
              </w:rPr>
            </w:pPr>
            <w:r w:rsidRPr="003B09F5">
              <w:rPr>
                <w:rFonts w:cs="Times New Roman"/>
              </w:rPr>
              <w:t>Native</w:t>
            </w:r>
          </w:p>
        </w:tc>
      </w:tr>
      <w:tr w:rsidR="00337696" w:rsidRPr="003B09F5" w14:paraId="3DEEDF4B" w14:textId="77777777" w:rsidTr="00A200FB">
        <w:tc>
          <w:tcPr>
            <w:tcW w:w="0" w:type="auto"/>
          </w:tcPr>
          <w:p w14:paraId="3D67B73F" w14:textId="77777777" w:rsidR="00337696" w:rsidRPr="003B09F5" w:rsidRDefault="00337696" w:rsidP="00A200FB">
            <w:pPr>
              <w:pStyle w:val="Compact"/>
              <w:rPr>
                <w:rFonts w:cs="Times New Roman"/>
              </w:rPr>
            </w:pPr>
            <w:r w:rsidRPr="003B09F5">
              <w:rPr>
                <w:rFonts w:cs="Times New Roman"/>
                <w:i/>
              </w:rPr>
              <w:t>Rhagodia baccata</w:t>
            </w:r>
          </w:p>
        </w:tc>
        <w:tc>
          <w:tcPr>
            <w:tcW w:w="0" w:type="auto"/>
          </w:tcPr>
          <w:p w14:paraId="4EEDBC82" w14:textId="77777777" w:rsidR="00337696" w:rsidRPr="003B09F5" w:rsidRDefault="00337696" w:rsidP="00A200FB">
            <w:pPr>
              <w:pStyle w:val="Compact"/>
              <w:jc w:val="center"/>
              <w:rPr>
                <w:rFonts w:cs="Times New Roman"/>
              </w:rPr>
            </w:pPr>
            <w:r w:rsidRPr="003B09F5">
              <w:rPr>
                <w:rFonts w:cs="Times New Roman"/>
              </w:rPr>
              <w:t>3</w:t>
            </w:r>
          </w:p>
        </w:tc>
        <w:tc>
          <w:tcPr>
            <w:tcW w:w="0" w:type="auto"/>
          </w:tcPr>
          <w:p w14:paraId="1165B227" w14:textId="77777777" w:rsidR="00337696" w:rsidRPr="003B09F5" w:rsidRDefault="00337696" w:rsidP="00A200FB">
            <w:pPr>
              <w:pStyle w:val="Compact"/>
              <w:jc w:val="center"/>
              <w:rPr>
                <w:rFonts w:cs="Times New Roman"/>
              </w:rPr>
            </w:pPr>
            <w:r w:rsidRPr="003B09F5">
              <w:rPr>
                <w:rFonts w:cs="Times New Roman"/>
              </w:rPr>
              <w:t>4</w:t>
            </w:r>
          </w:p>
        </w:tc>
        <w:tc>
          <w:tcPr>
            <w:tcW w:w="0" w:type="auto"/>
          </w:tcPr>
          <w:p w14:paraId="05703D5D" w14:textId="77777777" w:rsidR="00337696" w:rsidRPr="003B09F5" w:rsidRDefault="00337696" w:rsidP="00A200FB">
            <w:pPr>
              <w:pStyle w:val="Compact"/>
              <w:jc w:val="center"/>
              <w:rPr>
                <w:rFonts w:cs="Times New Roman"/>
              </w:rPr>
            </w:pPr>
            <w:r w:rsidRPr="003B09F5">
              <w:rPr>
                <w:rFonts w:cs="Times New Roman"/>
              </w:rPr>
              <w:t>Native</w:t>
            </w:r>
          </w:p>
        </w:tc>
      </w:tr>
      <w:tr w:rsidR="00337696" w:rsidRPr="003B09F5" w14:paraId="3F70A545" w14:textId="77777777" w:rsidTr="00A200FB">
        <w:tc>
          <w:tcPr>
            <w:tcW w:w="0" w:type="auto"/>
          </w:tcPr>
          <w:p w14:paraId="0FF9172B" w14:textId="77777777" w:rsidR="00337696" w:rsidRPr="003B09F5" w:rsidRDefault="00337696" w:rsidP="00A200FB">
            <w:pPr>
              <w:pStyle w:val="Compact"/>
              <w:rPr>
                <w:rFonts w:cs="Times New Roman"/>
              </w:rPr>
            </w:pPr>
            <w:r w:rsidRPr="003B09F5">
              <w:rPr>
                <w:rFonts w:cs="Times New Roman"/>
                <w:i/>
              </w:rPr>
              <w:t>Spyridium globulosum</w:t>
            </w:r>
          </w:p>
        </w:tc>
        <w:tc>
          <w:tcPr>
            <w:tcW w:w="0" w:type="auto"/>
          </w:tcPr>
          <w:p w14:paraId="61FA74B5" w14:textId="77777777" w:rsidR="00337696" w:rsidRPr="003B09F5" w:rsidRDefault="00337696" w:rsidP="00A200FB">
            <w:pPr>
              <w:pStyle w:val="Compact"/>
              <w:jc w:val="center"/>
              <w:rPr>
                <w:rFonts w:cs="Times New Roman"/>
              </w:rPr>
            </w:pPr>
            <w:r w:rsidRPr="003B09F5">
              <w:rPr>
                <w:rFonts w:cs="Times New Roman"/>
              </w:rPr>
              <w:t>3</w:t>
            </w:r>
          </w:p>
        </w:tc>
        <w:tc>
          <w:tcPr>
            <w:tcW w:w="0" w:type="auto"/>
          </w:tcPr>
          <w:p w14:paraId="605C2469" w14:textId="77777777" w:rsidR="00337696" w:rsidRPr="003B09F5" w:rsidRDefault="00337696" w:rsidP="00A200FB">
            <w:pPr>
              <w:pStyle w:val="Compact"/>
              <w:jc w:val="center"/>
              <w:rPr>
                <w:rFonts w:cs="Times New Roman"/>
              </w:rPr>
            </w:pPr>
            <w:r w:rsidRPr="003B09F5">
              <w:rPr>
                <w:rFonts w:cs="Times New Roman"/>
              </w:rPr>
              <w:t>3</w:t>
            </w:r>
          </w:p>
        </w:tc>
        <w:tc>
          <w:tcPr>
            <w:tcW w:w="0" w:type="auto"/>
          </w:tcPr>
          <w:p w14:paraId="49EDB61F" w14:textId="77777777" w:rsidR="00337696" w:rsidRPr="003B09F5" w:rsidRDefault="00337696" w:rsidP="00A200FB">
            <w:pPr>
              <w:pStyle w:val="Compact"/>
              <w:jc w:val="center"/>
              <w:rPr>
                <w:rFonts w:cs="Times New Roman"/>
              </w:rPr>
            </w:pPr>
            <w:r w:rsidRPr="003B09F5">
              <w:rPr>
                <w:rFonts w:cs="Times New Roman"/>
              </w:rPr>
              <w:t>Native</w:t>
            </w:r>
          </w:p>
        </w:tc>
      </w:tr>
      <w:tr w:rsidR="00337696" w:rsidRPr="003B09F5" w14:paraId="0135DAC0" w14:textId="77777777" w:rsidTr="00A200FB">
        <w:tc>
          <w:tcPr>
            <w:tcW w:w="0" w:type="auto"/>
          </w:tcPr>
          <w:p w14:paraId="5F811205" w14:textId="77777777" w:rsidR="00337696" w:rsidRPr="003B09F5" w:rsidRDefault="00337696" w:rsidP="00A200FB">
            <w:pPr>
              <w:pStyle w:val="Compact"/>
              <w:rPr>
                <w:rFonts w:cs="Times New Roman"/>
              </w:rPr>
            </w:pPr>
            <w:r w:rsidRPr="003B09F5">
              <w:rPr>
                <w:rFonts w:cs="Times New Roman"/>
                <w:i/>
              </w:rPr>
              <w:t>Typha orientalis</w:t>
            </w:r>
          </w:p>
        </w:tc>
        <w:tc>
          <w:tcPr>
            <w:tcW w:w="0" w:type="auto"/>
          </w:tcPr>
          <w:p w14:paraId="759D2E5E" w14:textId="77777777" w:rsidR="00337696" w:rsidRPr="003B09F5" w:rsidRDefault="00337696" w:rsidP="00A200FB">
            <w:pPr>
              <w:pStyle w:val="Compact"/>
              <w:jc w:val="center"/>
              <w:rPr>
                <w:rFonts w:cs="Times New Roman"/>
              </w:rPr>
            </w:pPr>
            <w:r w:rsidRPr="003B09F5">
              <w:rPr>
                <w:rFonts w:cs="Times New Roman"/>
              </w:rPr>
              <w:t>6</w:t>
            </w:r>
          </w:p>
        </w:tc>
        <w:tc>
          <w:tcPr>
            <w:tcW w:w="0" w:type="auto"/>
          </w:tcPr>
          <w:p w14:paraId="2A08C336" w14:textId="77777777" w:rsidR="00337696" w:rsidRPr="003B09F5" w:rsidRDefault="00337696" w:rsidP="00A200FB">
            <w:pPr>
              <w:pStyle w:val="Compact"/>
              <w:jc w:val="center"/>
              <w:rPr>
                <w:rFonts w:cs="Times New Roman"/>
              </w:rPr>
            </w:pPr>
            <w:r w:rsidRPr="003B09F5">
              <w:rPr>
                <w:rFonts w:cs="Times New Roman"/>
              </w:rPr>
              <w:t>0</w:t>
            </w:r>
          </w:p>
        </w:tc>
        <w:tc>
          <w:tcPr>
            <w:tcW w:w="0" w:type="auto"/>
          </w:tcPr>
          <w:p w14:paraId="2D35BA39" w14:textId="77777777" w:rsidR="00337696" w:rsidRPr="003B09F5" w:rsidRDefault="00337696" w:rsidP="00A200FB">
            <w:pPr>
              <w:pStyle w:val="Compact"/>
              <w:jc w:val="center"/>
              <w:rPr>
                <w:rFonts w:cs="Times New Roman"/>
              </w:rPr>
            </w:pPr>
            <w:r w:rsidRPr="003B09F5">
              <w:rPr>
                <w:rFonts w:cs="Times New Roman"/>
              </w:rPr>
              <w:t>Native</w:t>
            </w:r>
          </w:p>
        </w:tc>
      </w:tr>
    </w:tbl>
    <w:p w14:paraId="0A15BA84" w14:textId="77777777" w:rsidR="00337696" w:rsidRPr="003B09F5" w:rsidRDefault="00337696" w:rsidP="00337696">
      <w:pPr>
        <w:rPr>
          <w:rFonts w:ascii="Times New Roman" w:eastAsiaTheme="majorEastAsia" w:hAnsi="Times New Roman" w:cs="Times New Roman"/>
          <w:b/>
          <w:bCs/>
          <w:sz w:val="32"/>
          <w:szCs w:val="32"/>
        </w:rPr>
      </w:pPr>
      <w:r w:rsidRPr="003B09F5">
        <w:rPr>
          <w:rFonts w:ascii="Times New Roman" w:hAnsi="Times New Roman" w:cs="Times New Roman"/>
        </w:rPr>
        <w:br w:type="page"/>
      </w:r>
    </w:p>
    <w:p w14:paraId="63FA2AF1" w14:textId="0066A881" w:rsidR="004619D7" w:rsidRDefault="004619D7" w:rsidP="00271A89">
      <w:pPr>
        <w:pStyle w:val="Heading2"/>
      </w:pPr>
      <w:bookmarkStart w:id="409" w:name="_Toc29410680"/>
      <w:r>
        <w:lastRenderedPageBreak/>
        <w:t>Lexia 186</w:t>
      </w:r>
      <w:bookmarkEnd w:id="409"/>
    </w:p>
    <w:p w14:paraId="27E81E4B" w14:textId="77777777" w:rsidR="002E48C9" w:rsidRPr="003B09F5" w:rsidRDefault="002E48C9" w:rsidP="002E48C9">
      <w:pPr>
        <w:pStyle w:val="Heading3"/>
        <w:rPr>
          <w:rFonts w:cs="Times New Roman"/>
        </w:rPr>
      </w:pPr>
      <w:bookmarkStart w:id="410" w:name="_Toc29410681"/>
      <w:r w:rsidRPr="003B09F5">
        <w:rPr>
          <w:rFonts w:cs="Times New Roman"/>
        </w:rPr>
        <w:t>Vegetation dynamics</w:t>
      </w:r>
      <w:bookmarkEnd w:id="410"/>
    </w:p>
    <w:p w14:paraId="0EDEDCB8" w14:textId="77777777" w:rsidR="002E48C9" w:rsidRPr="003B09F5" w:rsidRDefault="002E48C9" w:rsidP="002E48C9">
      <w:pPr>
        <w:pStyle w:val="FirstParagraph"/>
        <w:rPr>
          <w:rFonts w:cs="Times New Roman"/>
        </w:rPr>
      </w:pPr>
      <w:r w:rsidRPr="003B09F5">
        <w:rPr>
          <w:rFonts w:cs="Times New Roman"/>
        </w:rPr>
        <w:t>Vegetation monitoring has been occurring at Lexia 186 since 1997 with the last survey conducted in 2018</w:t>
      </w:r>
      <w:r>
        <w:rPr>
          <w:rFonts w:cs="Times New Roman"/>
        </w:rPr>
        <w:t xml:space="preserve">. </w:t>
      </w:r>
      <w:r w:rsidRPr="003B09F5">
        <w:rPr>
          <w:rFonts w:cs="Times New Roman"/>
        </w:rPr>
        <w:t xml:space="preserve">Overall canopy health has remained stable with most </w:t>
      </w:r>
      <w:r w:rsidRPr="003B09F5">
        <w:rPr>
          <w:rFonts w:cs="Times New Roman"/>
          <w:i/>
        </w:rPr>
        <w:t>Melaleuca preissiana</w:t>
      </w:r>
      <w:r w:rsidRPr="003B09F5">
        <w:rPr>
          <w:rFonts w:cs="Times New Roman"/>
        </w:rPr>
        <w:t xml:space="preserve"> in good or excellent condition and most </w:t>
      </w:r>
      <w:r w:rsidRPr="003B09F5">
        <w:rPr>
          <w:rFonts w:cs="Times New Roman"/>
          <w:i/>
        </w:rPr>
        <w:t>Banksia ilicifolia</w:t>
      </w:r>
      <w:r w:rsidRPr="003B09F5">
        <w:rPr>
          <w:rFonts w:cs="Times New Roman"/>
        </w:rPr>
        <w:t xml:space="preserve"> with average condition (Buller et al., </w:t>
      </w:r>
      <w:hyperlink w:anchor="ref-Buller2018">
        <w:r w:rsidRPr="003B09F5">
          <w:rPr>
            <w:rStyle w:val="Hyperlink"/>
            <w:rFonts w:cs="Times New Roman"/>
            <w:color w:val="auto"/>
          </w:rPr>
          <w:t>2018</w:t>
        </w:r>
      </w:hyperlink>
      <w:r w:rsidRPr="003B09F5">
        <w:rPr>
          <w:rFonts w:cs="Times New Roman"/>
        </w:rPr>
        <w:t>). Exotic richness is very low at Lexia 186 and natives account for approximately 90 % of total cover abundance at the transect. Ordination reveals similar trajectories in compositional change for each plot that reflect the continual changes in cover abundances of species (</w:t>
      </w:r>
      <w:r>
        <w:rPr>
          <w:rFonts w:cs="Times New Roman"/>
        </w:rPr>
        <w:fldChar w:fldCharType="begin"/>
      </w:r>
      <w:r>
        <w:rPr>
          <w:rFonts w:cs="Times New Roman"/>
        </w:rPr>
        <w:instrText xml:space="preserve"> REF _Ref25920538 \h </w:instrText>
      </w:r>
      <w:r>
        <w:rPr>
          <w:rFonts w:cs="Times New Roman"/>
        </w:rPr>
      </w:r>
      <w:r>
        <w:rPr>
          <w:rFonts w:cs="Times New Roman"/>
        </w:rPr>
        <w:fldChar w:fldCharType="separate"/>
      </w:r>
      <w:r w:rsidRPr="003B09F5">
        <w:rPr>
          <w:rFonts w:cs="Times New Roman"/>
        </w:rPr>
        <w:t xml:space="preserve">Figure </w:t>
      </w:r>
      <w:r>
        <w:rPr>
          <w:rFonts w:cs="Times New Roman"/>
          <w:noProof/>
        </w:rPr>
        <w:t>44</w:t>
      </w:r>
      <w:r>
        <w:rPr>
          <w:rFonts w:cs="Times New Roman"/>
        </w:rPr>
        <w:fldChar w:fldCharType="end"/>
      </w:r>
      <w:r w:rsidRPr="003B09F5">
        <w:rPr>
          <w:rFonts w:cs="Times New Roman"/>
        </w:rPr>
        <w:t xml:space="preserve">). </w:t>
      </w:r>
      <w:commentRangeStart w:id="411"/>
      <w:commentRangeStart w:id="412"/>
      <w:r w:rsidRPr="003B09F5">
        <w:rPr>
          <w:rFonts w:cs="Times New Roman"/>
        </w:rPr>
        <w:t>Regression analyses did not reveal significant effects of groundwater levels on any of the species present at Lexia 186</w:t>
      </w:r>
      <w:commentRangeEnd w:id="411"/>
      <w:r>
        <w:rPr>
          <w:rStyle w:val="CommentReference"/>
          <w:rFonts w:asciiTheme="minorHAnsi" w:hAnsiTheme="minorHAnsi"/>
        </w:rPr>
        <w:commentReference w:id="411"/>
      </w:r>
      <w:commentRangeEnd w:id="412"/>
      <w:r w:rsidR="00824231">
        <w:rPr>
          <w:rStyle w:val="CommentReference"/>
          <w:rFonts w:asciiTheme="minorHAnsi" w:hAnsiTheme="minorHAnsi"/>
        </w:rPr>
        <w:commentReference w:id="412"/>
      </w:r>
      <w:r w:rsidRPr="003B09F5">
        <w:rPr>
          <w:rFonts w:cs="Times New Roman"/>
        </w:rPr>
        <w:t>. This result suggests that community composition is changing due to other factors that are independent of groundwater level. This is surprising given the significant declines in groundwater at the site. Vegetation may be altered by other processes such as altered sediment processes and acidification.</w:t>
      </w:r>
    </w:p>
    <w:p w14:paraId="16C63E89" w14:textId="77777777" w:rsidR="002E48C9" w:rsidRPr="003B09F5" w:rsidRDefault="002E48C9" w:rsidP="002E48C9">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669C056F" wp14:editId="0A895842">
            <wp:extent cx="4620126" cy="3696101"/>
            <wp:effectExtent l="0" t="0" r="0" b="0"/>
            <wp:docPr id="55" name="Picture" descr="Unconstrained ordination based on the latent variable model for each surveyed year for Lexia 186.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Lexia186Ord-1.png"/>
                    <pic:cNvPicPr>
                      <a:picLocks noChangeAspect="1" noChangeArrowheads="1"/>
                    </pic:cNvPicPr>
                  </pic:nvPicPr>
                  <pic:blipFill>
                    <a:blip r:embed="rId74"/>
                    <a:stretch>
                      <a:fillRect/>
                    </a:stretch>
                  </pic:blipFill>
                  <pic:spPr bwMode="auto">
                    <a:xfrm>
                      <a:off x="0" y="0"/>
                      <a:ext cx="4620126" cy="3696101"/>
                    </a:xfrm>
                    <a:prstGeom prst="rect">
                      <a:avLst/>
                    </a:prstGeom>
                    <a:noFill/>
                    <a:ln w="9525">
                      <a:noFill/>
                      <a:headEnd/>
                      <a:tailEnd/>
                    </a:ln>
                  </pic:spPr>
                </pic:pic>
              </a:graphicData>
            </a:graphic>
          </wp:inline>
        </w:drawing>
      </w:r>
    </w:p>
    <w:p w14:paraId="4E59D061" w14:textId="77777777" w:rsidR="002E48C9" w:rsidRPr="003B09F5" w:rsidRDefault="002E48C9" w:rsidP="002E48C9">
      <w:pPr>
        <w:pStyle w:val="Caption"/>
        <w:rPr>
          <w:rFonts w:ascii="Times New Roman" w:hAnsi="Times New Roman" w:cs="Times New Roman"/>
        </w:rPr>
      </w:pPr>
      <w:bookmarkStart w:id="413" w:name="_Ref2592053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Pr>
          <w:rFonts w:ascii="Times New Roman" w:hAnsi="Times New Roman" w:cs="Times New Roman"/>
          <w:noProof/>
        </w:rPr>
        <w:t>44</w:t>
      </w:r>
      <w:r w:rsidRPr="003B09F5">
        <w:rPr>
          <w:rFonts w:ascii="Times New Roman" w:hAnsi="Times New Roman" w:cs="Times New Roman"/>
        </w:rPr>
        <w:fldChar w:fldCharType="end"/>
      </w:r>
      <w:bookmarkEnd w:id="413"/>
      <w:r w:rsidRPr="003B09F5">
        <w:rPr>
          <w:rFonts w:ascii="Times New Roman" w:hAnsi="Times New Roman" w:cs="Times New Roman"/>
        </w:rPr>
        <w:t xml:space="preserve"> Unconstrained ordination based on the latent variable model for each surveyed year for Lexia 186. Plots are represented as different colours and consecutive years are joined by a line with first and last survey years labeled.</w:t>
      </w:r>
    </w:p>
    <w:p w14:paraId="7D5B0552" w14:textId="77777777" w:rsidR="002E48C9" w:rsidRPr="002E48C9" w:rsidRDefault="002E48C9" w:rsidP="002E48C9">
      <w:pPr>
        <w:pStyle w:val="BodyText"/>
      </w:pPr>
    </w:p>
    <w:p w14:paraId="008C72B9" w14:textId="1DE41641" w:rsidR="004619D7" w:rsidRDefault="004619D7" w:rsidP="00271A89">
      <w:pPr>
        <w:pStyle w:val="Heading2"/>
      </w:pPr>
      <w:bookmarkStart w:id="414" w:name="_Toc29410682"/>
      <w:r>
        <w:t>Melaleuca Park 173</w:t>
      </w:r>
      <w:bookmarkEnd w:id="414"/>
    </w:p>
    <w:p w14:paraId="0E61AABF" w14:textId="77777777" w:rsidR="00585210" w:rsidRPr="003B09F5" w:rsidRDefault="00585210" w:rsidP="00585210">
      <w:pPr>
        <w:pStyle w:val="Heading3"/>
        <w:rPr>
          <w:rFonts w:cs="Times New Roman"/>
        </w:rPr>
      </w:pPr>
      <w:bookmarkStart w:id="415" w:name="_Toc29410683"/>
      <w:r w:rsidRPr="003B09F5">
        <w:rPr>
          <w:rFonts w:cs="Times New Roman"/>
        </w:rPr>
        <w:t>Water quality</w:t>
      </w:r>
      <w:bookmarkEnd w:id="415"/>
    </w:p>
    <w:p w14:paraId="53E00C8B" w14:textId="77777777" w:rsidR="00585210" w:rsidRPr="003B09F5" w:rsidRDefault="00585210" w:rsidP="00585210">
      <w:pPr>
        <w:pStyle w:val="FirstParagraph"/>
        <w:rPr>
          <w:rFonts w:cs="Times New Roman"/>
        </w:rPr>
      </w:pPr>
      <w:r w:rsidRPr="003B09F5">
        <w:rPr>
          <w:rFonts w:cs="Times New Roman"/>
        </w:rPr>
        <w:t xml:space="preserve">Melaleuca Park 173 is the only monitored wetland to show organic acidity (Judd and Horwitz, </w:t>
      </w:r>
      <w:hyperlink w:anchor="ref-Judd2019">
        <w:r w:rsidRPr="003B09F5">
          <w:rPr>
            <w:rStyle w:val="Hyperlink"/>
            <w:rFonts w:cs="Times New Roman"/>
            <w:color w:val="auto"/>
          </w:rPr>
          <w:t>2019</w:t>
        </w:r>
      </w:hyperlink>
      <w:r w:rsidRPr="003B09F5">
        <w:rPr>
          <w:rFonts w:cs="Times New Roman"/>
        </w:rPr>
        <w:t>). The waters are dark and have high gilvin levels (94.7 FTU). The acidic water</w:t>
      </w:r>
      <w:r>
        <w:rPr>
          <w:rFonts w:cs="Times New Roman"/>
        </w:rPr>
        <w:t>s</w:t>
      </w:r>
      <w:r w:rsidRPr="003B09F5">
        <w:rPr>
          <w:rFonts w:cs="Times New Roman"/>
        </w:rPr>
        <w:t xml:space="preserve"> have a pH between 3.4 and 5.1</w:t>
      </w:r>
      <w:r>
        <w:rPr>
          <w:rFonts w:cs="Times New Roman"/>
        </w:rPr>
        <w:t xml:space="preserve"> </w:t>
      </w:r>
      <w:r>
        <w:rPr>
          <w:rFonts w:cs="Times New Roman"/>
        </w:rPr>
        <w:lastRenderedPageBreak/>
        <w:t>and</w:t>
      </w:r>
      <w:r w:rsidRPr="003B09F5">
        <w:rPr>
          <w:rFonts w:cs="Times New Roman"/>
        </w:rPr>
        <w:t xml:space="preserve"> </w:t>
      </w:r>
      <w:r>
        <w:rPr>
          <w:rFonts w:cs="Times New Roman"/>
        </w:rPr>
        <w:t>r</w:t>
      </w:r>
      <w:r w:rsidRPr="003B09F5">
        <w:rPr>
          <w:rFonts w:cs="Times New Roman"/>
        </w:rPr>
        <w:t>ecent monitoring suggests</w:t>
      </w:r>
      <w:r>
        <w:rPr>
          <w:rFonts w:cs="Times New Roman"/>
        </w:rPr>
        <w:t xml:space="preserve"> the</w:t>
      </w:r>
      <w:r w:rsidRPr="003B09F5">
        <w:rPr>
          <w:rFonts w:cs="Times New Roman"/>
        </w:rPr>
        <w:t xml:space="preserve"> current pH is 3.7. The lake usually has total nitrogen levels between 2000 and 2800 </w:t>
      </w:r>
      <m:oMath>
        <m:r>
          <w:rPr>
            <w:rFonts w:ascii="Cambria Math" w:hAnsi="Cambria Math" w:cs="Times New Roman"/>
          </w:rPr>
          <m:t>μ</m:t>
        </m:r>
      </m:oMath>
      <w:r w:rsidRPr="003B09F5">
        <w:rPr>
          <w:rFonts w:cs="Times New Roman"/>
        </w:rPr>
        <w:t>g/L.</w:t>
      </w:r>
    </w:p>
    <w:p w14:paraId="554E2250" w14:textId="77777777" w:rsidR="00585210" w:rsidRPr="003B09F5" w:rsidRDefault="00585210" w:rsidP="00585210">
      <w:pPr>
        <w:pStyle w:val="Heading3"/>
        <w:rPr>
          <w:rFonts w:cs="Times New Roman"/>
        </w:rPr>
      </w:pPr>
      <w:bookmarkStart w:id="416" w:name="vegetation-dynamics-10"/>
      <w:bookmarkStart w:id="417" w:name="_Toc29410684"/>
      <w:r w:rsidRPr="003B09F5">
        <w:rPr>
          <w:rFonts w:cs="Times New Roman"/>
        </w:rPr>
        <w:t>Vegetation dynamics</w:t>
      </w:r>
      <w:bookmarkEnd w:id="416"/>
      <w:bookmarkEnd w:id="417"/>
    </w:p>
    <w:p w14:paraId="31872D88" w14:textId="77777777" w:rsidR="00585210" w:rsidRPr="003B09F5" w:rsidRDefault="00585210" w:rsidP="00585210">
      <w:pPr>
        <w:pStyle w:val="FirstParagraph"/>
        <w:rPr>
          <w:rFonts w:cs="Times New Roman"/>
        </w:rPr>
      </w:pPr>
      <w:r w:rsidRPr="003B09F5">
        <w:rPr>
          <w:rFonts w:cs="Times New Roman"/>
        </w:rPr>
        <w:t xml:space="preserve">Vegetation monitoring has been occurring at Melaleuca Park from 1997 to 2018 (Buller et al., </w:t>
      </w:r>
      <w:hyperlink w:anchor="ref-Buller2019">
        <w:r w:rsidRPr="003B09F5">
          <w:rPr>
            <w:rStyle w:val="Hyperlink"/>
            <w:rFonts w:cs="Times New Roman"/>
            <w:color w:val="auto"/>
          </w:rPr>
          <w:t>2019</w:t>
        </w:r>
      </w:hyperlink>
      <w:r w:rsidRPr="003B09F5">
        <w:rPr>
          <w:rFonts w:cs="Times New Roman"/>
        </w:rPr>
        <w:t>). There has been marked changes in vegetation composition along the transect during this monitoring period</w:t>
      </w:r>
      <w:r>
        <w:rPr>
          <w:rFonts w:cs="Times New Roman"/>
        </w:rPr>
        <w:t xml:space="preserve">. </w:t>
      </w:r>
      <w:r w:rsidRPr="003B09F5">
        <w:rPr>
          <w:rFonts w:cs="Times New Roman"/>
        </w:rPr>
        <w:t xml:space="preserve">In 2014, </w:t>
      </w:r>
      <w:r w:rsidRPr="003B09F5">
        <w:rPr>
          <w:rFonts w:cs="Times New Roman"/>
          <w:i/>
        </w:rPr>
        <w:t>Baumea articulata</w:t>
      </w:r>
      <w:r w:rsidRPr="003B09F5">
        <w:rPr>
          <w:rFonts w:cs="Times New Roman"/>
        </w:rPr>
        <w:t xml:space="preserve"> was absent from the transect, however, due to a wet season which saw Plot A and B submerged in 2018, </w:t>
      </w:r>
      <w:r w:rsidRPr="003B09F5">
        <w:rPr>
          <w:rFonts w:cs="Times New Roman"/>
          <w:i/>
        </w:rPr>
        <w:t>B. articulata</w:t>
      </w:r>
      <w:r w:rsidRPr="003B09F5">
        <w:rPr>
          <w:rFonts w:cs="Times New Roman"/>
        </w:rPr>
        <w:t xml:space="preserve"> was recorded in low abundance. Similar changes have been observed for </w:t>
      </w:r>
      <w:r w:rsidRPr="003B09F5">
        <w:rPr>
          <w:rFonts w:cs="Times New Roman"/>
          <w:i/>
        </w:rPr>
        <w:t>Astartea scoparia</w:t>
      </w:r>
      <w:r w:rsidRPr="003B09F5">
        <w:rPr>
          <w:rFonts w:cs="Times New Roman"/>
        </w:rPr>
        <w:t xml:space="preserve">, which prior to 2018 was recorded wither dead or in poor condition. Since 2018, many of the </w:t>
      </w:r>
      <w:r w:rsidRPr="003B09F5">
        <w:rPr>
          <w:rFonts w:cs="Times New Roman"/>
          <w:i/>
        </w:rPr>
        <w:t>A. scoparia</w:t>
      </w:r>
      <w:r w:rsidRPr="003B09F5">
        <w:rPr>
          <w:rFonts w:cs="Times New Roman"/>
        </w:rPr>
        <w:t xml:space="preserve"> plants were observed with new shoots. Other important vegetation components in Plot A include </w:t>
      </w:r>
      <w:r w:rsidRPr="003B09F5">
        <w:rPr>
          <w:rFonts w:cs="Times New Roman"/>
          <w:i/>
        </w:rPr>
        <w:t>Lepidosperma longitudinale</w:t>
      </w:r>
      <w:r w:rsidRPr="003B09F5">
        <w:rPr>
          <w:rFonts w:cs="Times New Roman"/>
        </w:rPr>
        <w:t xml:space="preserve"> and </w:t>
      </w:r>
      <w:r w:rsidRPr="003B09F5">
        <w:rPr>
          <w:rFonts w:cs="Times New Roman"/>
          <w:i/>
        </w:rPr>
        <w:t>Leptocarpus scariosus</w:t>
      </w:r>
      <w:r w:rsidRPr="003B09F5">
        <w:rPr>
          <w:rFonts w:cs="Times New Roman"/>
        </w:rPr>
        <w:t xml:space="preserve">, both of which are also present in Plot B, whilst the former is present throughout the transect. The long-term decline in water levels has had an adverse effect on the health of the </w:t>
      </w:r>
      <w:r w:rsidRPr="003B09F5">
        <w:rPr>
          <w:rFonts w:cs="Times New Roman"/>
          <w:i/>
        </w:rPr>
        <w:t>Melaleuca preissiana</w:t>
      </w:r>
      <w:r w:rsidRPr="003B09F5">
        <w:rPr>
          <w:rFonts w:cs="Times New Roman"/>
        </w:rPr>
        <w:t xml:space="preserve"> population. Generally, this important canopy forming species has been declining in health, despite slight increases in plant health for 2018. The slight increase in </w:t>
      </w:r>
      <w:r w:rsidRPr="003B09F5">
        <w:rPr>
          <w:rFonts w:cs="Times New Roman"/>
          <w:i/>
        </w:rPr>
        <w:t>M. preissiana</w:t>
      </w:r>
      <w:r w:rsidRPr="003B09F5">
        <w:rPr>
          <w:rFonts w:cs="Times New Roman"/>
        </w:rPr>
        <w:t xml:space="preserve"> health may be attributed to the recent stabilisation of groundwater in levels.</w:t>
      </w:r>
    </w:p>
    <w:p w14:paraId="29EA8569" w14:textId="77777777" w:rsidR="00585210" w:rsidRPr="003B09F5" w:rsidRDefault="00585210" w:rsidP="00585210">
      <w:pPr>
        <w:pStyle w:val="BodyText"/>
        <w:rPr>
          <w:rFonts w:cs="Times New Roman"/>
        </w:rPr>
      </w:pPr>
      <w:r w:rsidRPr="003B09F5">
        <w:rPr>
          <w:rFonts w:cs="Times New Roman"/>
        </w:rPr>
        <w:t>Ordination reveals distinct shifts in community composition since 1997 (</w:t>
      </w:r>
      <w:r>
        <w:rPr>
          <w:rFonts w:cs="Times New Roman"/>
        </w:rPr>
        <w:fldChar w:fldCharType="begin"/>
      </w:r>
      <w:r>
        <w:rPr>
          <w:rFonts w:cs="Times New Roman"/>
        </w:rPr>
        <w:instrText xml:space="preserve"> REF _Ref25920584 \h </w:instrText>
      </w:r>
      <w:r>
        <w:rPr>
          <w:rFonts w:cs="Times New Roman"/>
        </w:rPr>
      </w:r>
      <w:r>
        <w:rPr>
          <w:rFonts w:cs="Times New Roman"/>
        </w:rPr>
        <w:fldChar w:fldCharType="separate"/>
      </w:r>
      <w:r w:rsidRPr="003B09F5">
        <w:rPr>
          <w:rFonts w:cs="Times New Roman"/>
        </w:rPr>
        <w:t xml:space="preserve">Figure </w:t>
      </w:r>
      <w:r>
        <w:rPr>
          <w:rFonts w:cs="Times New Roman"/>
          <w:noProof/>
        </w:rPr>
        <w:t>46</w:t>
      </w:r>
      <w:r>
        <w:rPr>
          <w:rFonts w:cs="Times New Roman"/>
        </w:rPr>
        <w:fldChar w:fldCharType="end"/>
      </w:r>
      <w:r w:rsidRPr="003B09F5">
        <w:rPr>
          <w:rFonts w:cs="Times New Roman"/>
        </w:rPr>
        <w:t xml:space="preserve">). Although Plot A is distinct, in terms of vegetation cover abundances, to Plots B, C and D, all plots display an upwards trajectory along the second axis (LV2). For Plot A, this shift in composition is likely due to the loss of </w:t>
      </w:r>
      <w:r w:rsidRPr="003B09F5">
        <w:rPr>
          <w:rFonts w:cs="Times New Roman"/>
          <w:i/>
        </w:rPr>
        <w:t>B. articulata</w:t>
      </w:r>
      <w:r w:rsidRPr="003B09F5">
        <w:rPr>
          <w:rFonts w:cs="Times New Roman"/>
        </w:rPr>
        <w:t xml:space="preserve"> from the plot. Mode</w:t>
      </w:r>
      <w:r>
        <w:rPr>
          <w:rFonts w:cs="Times New Roman"/>
        </w:rPr>
        <w:t>l</w:t>
      </w:r>
      <w:r w:rsidRPr="003B09F5">
        <w:rPr>
          <w:rFonts w:cs="Times New Roman"/>
        </w:rPr>
        <w:t>ling compositional changes in vegetation with changes in groundwater levels suggests a number of species which are likely to increase in cover abundance with declining groundwater levels (</w:t>
      </w:r>
      <w:r>
        <w:rPr>
          <w:rFonts w:cs="Times New Roman"/>
        </w:rPr>
        <w:fldChar w:fldCharType="begin"/>
      </w:r>
      <w:r>
        <w:rPr>
          <w:rFonts w:cs="Times New Roman"/>
        </w:rPr>
        <w:instrText xml:space="preserve"> REF _Ref25920593 \h </w:instrText>
      </w:r>
      <w:r>
        <w:rPr>
          <w:rFonts w:cs="Times New Roman"/>
        </w:rPr>
      </w:r>
      <w:r>
        <w:rPr>
          <w:rFonts w:cs="Times New Roman"/>
        </w:rPr>
        <w:fldChar w:fldCharType="separate"/>
      </w:r>
      <w:r w:rsidRPr="003B09F5">
        <w:rPr>
          <w:rFonts w:cs="Times New Roman"/>
        </w:rPr>
        <w:t xml:space="preserve">Figure </w:t>
      </w:r>
      <w:r>
        <w:rPr>
          <w:rFonts w:cs="Times New Roman"/>
          <w:noProof/>
        </w:rPr>
        <w:t>47</w:t>
      </w:r>
      <w:r>
        <w:rPr>
          <w:rFonts w:cs="Times New Roman"/>
        </w:rPr>
        <w:fldChar w:fldCharType="end"/>
      </w:r>
      <w:r w:rsidRPr="003B09F5">
        <w:rPr>
          <w:rFonts w:cs="Times New Roman"/>
        </w:rPr>
        <w:t xml:space="preserve">). These species, such as </w:t>
      </w:r>
      <w:r w:rsidRPr="003B09F5">
        <w:rPr>
          <w:rFonts w:cs="Times New Roman"/>
          <w:i/>
        </w:rPr>
        <w:t>Xanthorrhoea preissii</w:t>
      </w:r>
      <w:r w:rsidRPr="003B09F5">
        <w:rPr>
          <w:rFonts w:cs="Times New Roman"/>
        </w:rPr>
        <w:t xml:space="preserve"> and </w:t>
      </w:r>
      <w:r w:rsidRPr="003B09F5">
        <w:rPr>
          <w:rFonts w:cs="Times New Roman"/>
          <w:i/>
        </w:rPr>
        <w:t>Dielsia stenostachya</w:t>
      </w:r>
      <w:r w:rsidRPr="003B09F5">
        <w:rPr>
          <w:rFonts w:cs="Times New Roman"/>
        </w:rPr>
        <w:t>, are likely to increase in cover abundance in lower areas of the basin under a scenario of continuing declining groundwater levels.</w:t>
      </w:r>
    </w:p>
    <w:p w14:paraId="250CE02B" w14:textId="77777777" w:rsidR="00585210" w:rsidRPr="003B09F5" w:rsidRDefault="00585210" w:rsidP="00585210">
      <w:pPr>
        <w:pStyle w:val="Heading3"/>
        <w:rPr>
          <w:rFonts w:cs="Times New Roman"/>
        </w:rPr>
      </w:pPr>
      <w:bookmarkStart w:id="418" w:name="aquatic-invertebrates-4"/>
      <w:bookmarkStart w:id="419" w:name="_Toc29410685"/>
      <w:r w:rsidRPr="003B09F5">
        <w:rPr>
          <w:rFonts w:cs="Times New Roman"/>
        </w:rPr>
        <w:t xml:space="preserve">Aquatic </w:t>
      </w:r>
      <w:r>
        <w:rPr>
          <w:rFonts w:cs="Times New Roman"/>
        </w:rPr>
        <w:t>i</w:t>
      </w:r>
      <w:r w:rsidRPr="003B09F5">
        <w:rPr>
          <w:rFonts w:cs="Times New Roman"/>
        </w:rPr>
        <w:t>nvertebrates</w:t>
      </w:r>
      <w:bookmarkEnd w:id="418"/>
      <w:bookmarkEnd w:id="419"/>
    </w:p>
    <w:p w14:paraId="7A008EFC" w14:textId="77777777" w:rsidR="00585210" w:rsidRPr="003B09F5" w:rsidRDefault="00585210" w:rsidP="00585210">
      <w:pPr>
        <w:pStyle w:val="FirstParagraph"/>
        <w:rPr>
          <w:rFonts w:cs="Times New Roman"/>
        </w:rPr>
      </w:pPr>
      <w:r w:rsidRPr="003B09F5">
        <w:rPr>
          <w:rFonts w:cs="Times New Roman"/>
        </w:rPr>
        <w:t>Aquatic macroinvertebrate family richness has been declining since the late 2000s when water levels began declining (</w:t>
      </w:r>
      <w:r>
        <w:rPr>
          <w:rFonts w:cs="Times New Roman"/>
        </w:rPr>
        <w:fldChar w:fldCharType="begin"/>
      </w:r>
      <w:r>
        <w:rPr>
          <w:rFonts w:cs="Times New Roman"/>
        </w:rPr>
        <w:instrText xml:space="preserve"> REF _Ref25920600 \h </w:instrText>
      </w:r>
      <w:r>
        <w:rPr>
          <w:rFonts w:cs="Times New Roman"/>
        </w:rPr>
      </w:r>
      <w:r>
        <w:rPr>
          <w:rFonts w:cs="Times New Roman"/>
        </w:rPr>
        <w:fldChar w:fldCharType="separate"/>
      </w:r>
      <w:r w:rsidRPr="003B09F5">
        <w:rPr>
          <w:rFonts w:cs="Times New Roman"/>
        </w:rPr>
        <w:t xml:space="preserve">Figure </w:t>
      </w:r>
      <w:r>
        <w:rPr>
          <w:rFonts w:cs="Times New Roman"/>
          <w:noProof/>
        </w:rPr>
        <w:t>48</w:t>
      </w:r>
      <w:r>
        <w:rPr>
          <w:rFonts w:cs="Times New Roman"/>
        </w:rPr>
        <w:fldChar w:fldCharType="end"/>
      </w:r>
      <w:r w:rsidRPr="003B09F5">
        <w:rPr>
          <w:rFonts w:cs="Times New Roman"/>
        </w:rPr>
        <w:t>). As water chemistry has changed little during this period, the decline in richness is likely due to the degradation of habitats caused by the lower surface waters and extended dry periods during summer (</w:t>
      </w:r>
      <w:r>
        <w:rPr>
          <w:rFonts w:cs="Times New Roman"/>
        </w:rPr>
        <w:t>Judd and Horwitz, 2019</w:t>
      </w:r>
      <w:r w:rsidRPr="003B09F5">
        <w:rPr>
          <w:rFonts w:cs="Times New Roman"/>
        </w:rPr>
        <w:t>). Macroinvertebrate assemblage composition has shifted since the initial 2000 survey (</w:t>
      </w:r>
      <w:r>
        <w:rPr>
          <w:rFonts w:cs="Times New Roman"/>
        </w:rPr>
        <w:fldChar w:fldCharType="begin"/>
      </w:r>
      <w:r>
        <w:rPr>
          <w:rFonts w:cs="Times New Roman"/>
        </w:rPr>
        <w:instrText xml:space="preserve"> REF _Ref25920608 \h </w:instrText>
      </w:r>
      <w:r>
        <w:rPr>
          <w:rFonts w:cs="Times New Roman"/>
        </w:rPr>
      </w:r>
      <w:r>
        <w:rPr>
          <w:rFonts w:cs="Times New Roman"/>
        </w:rPr>
        <w:fldChar w:fldCharType="separate"/>
      </w:r>
      <w:r w:rsidRPr="003B09F5">
        <w:rPr>
          <w:rFonts w:cs="Times New Roman"/>
        </w:rPr>
        <w:t xml:space="preserve">Figure </w:t>
      </w:r>
      <w:r>
        <w:rPr>
          <w:rFonts w:cs="Times New Roman"/>
          <w:noProof/>
        </w:rPr>
        <w:t>49</w:t>
      </w:r>
      <w:r>
        <w:rPr>
          <w:rFonts w:cs="Times New Roman"/>
        </w:rPr>
        <w:fldChar w:fldCharType="end"/>
      </w:r>
      <w:r w:rsidRPr="003B09F5">
        <w:rPr>
          <w:rFonts w:cs="Times New Roman"/>
        </w:rPr>
        <w:t xml:space="preserve">). Since 2011, assemblage composition has been shifting away from the 2000 community, suggesting further shifts in composition are likely due to sustained low water </w:t>
      </w:r>
      <w:r>
        <w:rPr>
          <w:rFonts w:cs="Times New Roman"/>
        </w:rPr>
        <w:t>levels. Taxa that are no longer found in monitoring samples</w:t>
      </w:r>
      <w:r w:rsidRPr="003B09F5">
        <w:rPr>
          <w:rFonts w:cs="Times New Roman"/>
        </w:rPr>
        <w:t xml:space="preserve"> from the wetland include </w:t>
      </w:r>
      <w:r>
        <w:rPr>
          <w:rFonts w:cs="Times New Roman"/>
        </w:rPr>
        <w:t xml:space="preserve">the crustacean families of Perthiidae and </w:t>
      </w:r>
      <w:r w:rsidRPr="003B09F5">
        <w:rPr>
          <w:rFonts w:cs="Times New Roman"/>
        </w:rPr>
        <w:t xml:space="preserve">Chydoridae, </w:t>
      </w:r>
      <w:r>
        <w:rPr>
          <w:rFonts w:cs="Times New Roman"/>
        </w:rPr>
        <w:t xml:space="preserve">insect family </w:t>
      </w:r>
      <w:r w:rsidRPr="003B09F5">
        <w:rPr>
          <w:rFonts w:cs="Times New Roman"/>
        </w:rPr>
        <w:t xml:space="preserve">Leptoceridae, Orthocladiinae </w:t>
      </w:r>
      <w:r>
        <w:rPr>
          <w:rFonts w:cs="Times New Roman"/>
        </w:rPr>
        <w:t xml:space="preserve">midges </w:t>
      </w:r>
      <w:r w:rsidRPr="003B09F5">
        <w:rPr>
          <w:rFonts w:cs="Times New Roman"/>
        </w:rPr>
        <w:t>and Unioncolidae</w:t>
      </w:r>
      <w:r>
        <w:rPr>
          <w:rFonts w:cs="Times New Roman"/>
        </w:rPr>
        <w:t xml:space="preserve"> mites</w:t>
      </w:r>
      <w:r w:rsidRPr="003B09F5">
        <w:rPr>
          <w:rFonts w:cs="Times New Roman"/>
        </w:rPr>
        <w:t>.</w:t>
      </w:r>
      <w:r>
        <w:rPr>
          <w:rFonts w:cs="Times New Roman"/>
        </w:rPr>
        <w:t xml:space="preserve"> </w:t>
      </w:r>
    </w:p>
    <w:p w14:paraId="027A50B0" w14:textId="77777777" w:rsidR="00585210" w:rsidRPr="003B09F5" w:rsidRDefault="00585210" w:rsidP="00585210">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11502EC4" wp14:editId="4C1EBCEA">
            <wp:extent cx="4267200" cy="3079750"/>
            <wp:effectExtent l="0" t="0" r="0" b="6350"/>
            <wp:docPr id="58" name="Picture" descr="Unconstrained ordination based on the latent variable model for each surveyed year for Melaleuca Park 173.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EMP173Ord-1.png"/>
                    <pic:cNvPicPr>
                      <a:picLocks noChangeAspect="1" noChangeArrowheads="1"/>
                    </pic:cNvPicPr>
                  </pic:nvPicPr>
                  <pic:blipFill>
                    <a:blip r:embed="rId75"/>
                    <a:stretch>
                      <a:fillRect/>
                    </a:stretch>
                  </pic:blipFill>
                  <pic:spPr bwMode="auto">
                    <a:xfrm>
                      <a:off x="0" y="0"/>
                      <a:ext cx="4267666" cy="3080086"/>
                    </a:xfrm>
                    <a:prstGeom prst="rect">
                      <a:avLst/>
                    </a:prstGeom>
                    <a:noFill/>
                    <a:ln w="9525">
                      <a:noFill/>
                      <a:headEnd/>
                      <a:tailEnd/>
                    </a:ln>
                  </pic:spPr>
                </pic:pic>
              </a:graphicData>
            </a:graphic>
          </wp:inline>
        </w:drawing>
      </w:r>
    </w:p>
    <w:p w14:paraId="29761C39" w14:textId="77777777" w:rsidR="00585210" w:rsidRPr="003B09F5" w:rsidRDefault="00585210" w:rsidP="00585210">
      <w:pPr>
        <w:pStyle w:val="Caption"/>
        <w:rPr>
          <w:rFonts w:ascii="Times New Roman" w:hAnsi="Times New Roman" w:cs="Times New Roman"/>
        </w:rPr>
      </w:pPr>
      <w:bookmarkStart w:id="420" w:name="_Ref2592058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Pr>
          <w:rFonts w:ascii="Times New Roman" w:hAnsi="Times New Roman" w:cs="Times New Roman"/>
          <w:noProof/>
        </w:rPr>
        <w:t>46</w:t>
      </w:r>
      <w:r w:rsidRPr="003B09F5">
        <w:rPr>
          <w:rFonts w:ascii="Times New Roman" w:hAnsi="Times New Roman" w:cs="Times New Roman"/>
        </w:rPr>
        <w:fldChar w:fldCharType="end"/>
      </w:r>
      <w:bookmarkEnd w:id="420"/>
      <w:r w:rsidRPr="003B09F5">
        <w:rPr>
          <w:rFonts w:ascii="Times New Roman" w:hAnsi="Times New Roman" w:cs="Times New Roman"/>
        </w:rPr>
        <w:t xml:space="preserve"> Unconstrained ordination based on the latent variable model for each surveyed year for Melaleuca Park 173. Plots are represented as different colours and consecutive years are joined by a line with first and last survey years labeled.</w:t>
      </w:r>
    </w:p>
    <w:p w14:paraId="33257799" w14:textId="77777777" w:rsidR="00585210" w:rsidRPr="003B09F5" w:rsidRDefault="00585210" w:rsidP="00585210">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52424130" wp14:editId="52CBA2A8">
            <wp:extent cx="4235450" cy="3155950"/>
            <wp:effectExtent l="0" t="0" r="0" b="6350"/>
            <wp:docPr id="59" name="Picture" descr="Estimated mean regression coefficients (dots) and 95% credible intervals (bars) for effect of groundwater levels at Melaleuca Park 173 on vegetation species cover abundances based on Bayesian Regression Analysis (HUI REF 2015). Species with a negative mean posterior value are likely to increase in cover abundance as water levels decline. Only those species with coefficients significanlt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EMP173Post-1.png"/>
                    <pic:cNvPicPr>
                      <a:picLocks noChangeAspect="1" noChangeArrowheads="1"/>
                    </pic:cNvPicPr>
                  </pic:nvPicPr>
                  <pic:blipFill>
                    <a:blip r:embed="rId76"/>
                    <a:stretch>
                      <a:fillRect/>
                    </a:stretch>
                  </pic:blipFill>
                  <pic:spPr bwMode="auto">
                    <a:xfrm>
                      <a:off x="0" y="0"/>
                      <a:ext cx="4235913" cy="3156295"/>
                    </a:xfrm>
                    <a:prstGeom prst="rect">
                      <a:avLst/>
                    </a:prstGeom>
                    <a:noFill/>
                    <a:ln w="9525">
                      <a:noFill/>
                      <a:headEnd/>
                      <a:tailEnd/>
                    </a:ln>
                  </pic:spPr>
                </pic:pic>
              </a:graphicData>
            </a:graphic>
          </wp:inline>
        </w:drawing>
      </w:r>
    </w:p>
    <w:p w14:paraId="3F69FE9A" w14:textId="77777777" w:rsidR="00585210" w:rsidRPr="003B09F5" w:rsidRDefault="00585210" w:rsidP="00585210">
      <w:pPr>
        <w:pStyle w:val="Caption"/>
        <w:rPr>
          <w:rFonts w:ascii="Times New Roman" w:hAnsi="Times New Roman" w:cs="Times New Roman"/>
        </w:rPr>
      </w:pPr>
      <w:bookmarkStart w:id="421" w:name="_Ref25920593"/>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Pr>
          <w:rFonts w:ascii="Times New Roman" w:hAnsi="Times New Roman" w:cs="Times New Roman"/>
          <w:noProof/>
        </w:rPr>
        <w:t>47</w:t>
      </w:r>
      <w:r w:rsidRPr="003B09F5">
        <w:rPr>
          <w:rFonts w:ascii="Times New Roman" w:hAnsi="Times New Roman" w:cs="Times New Roman"/>
        </w:rPr>
        <w:fldChar w:fldCharType="end"/>
      </w:r>
      <w:bookmarkEnd w:id="421"/>
      <w:r w:rsidRPr="003B09F5">
        <w:rPr>
          <w:rFonts w:ascii="Times New Roman" w:hAnsi="Times New Roman" w:cs="Times New Roman"/>
        </w:rPr>
        <w:t xml:space="preserve"> Estimated mean regression coefficients (dots) and 95% credible intervals (bars) for effect of groundwater levels at Melaleuca Park 173 on vegetation species cover abundances based on Bayesian Regression Analysis (</w:t>
      </w:r>
      <w:r>
        <w:rPr>
          <w:rFonts w:ascii="Times New Roman" w:hAnsi="Times New Roman" w:cs="Times New Roman"/>
        </w:rPr>
        <w:t>Hui, 2016</w:t>
      </w:r>
      <w:r w:rsidRPr="003B09F5">
        <w:rPr>
          <w:rFonts w:ascii="Times New Roman" w:hAnsi="Times New Roman" w:cs="Times New Roman"/>
        </w:rPr>
        <w:t>). Species with a negative mean posterior value are likely to increase in cover abundance as water levels decline. Only those species with coefficients significantly different to zero are shown.</w:t>
      </w:r>
    </w:p>
    <w:p w14:paraId="60592180" w14:textId="77777777" w:rsidR="00585210" w:rsidRPr="003B09F5" w:rsidRDefault="00585210" w:rsidP="00585210">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692BE729" wp14:editId="545011D2">
            <wp:extent cx="4292600" cy="3187700"/>
            <wp:effectExtent l="0" t="0" r="0" b="0"/>
            <wp:docPr id="60" name="Picture" descr="Richness of aquatic invertebrate families for each year at Lake Melaleuca Park 173. Line is a moving 3-year averavge."/>
            <wp:cNvGraphicFramePr/>
            <a:graphic xmlns:a="http://schemas.openxmlformats.org/drawingml/2006/main">
              <a:graphicData uri="http://schemas.openxmlformats.org/drawingml/2006/picture">
                <pic:pic xmlns:pic="http://schemas.openxmlformats.org/drawingml/2006/picture">
                  <pic:nvPicPr>
                    <pic:cNvPr id="0" name="Picture" descr="Figs/EMP173RichInv-1.png"/>
                    <pic:cNvPicPr>
                      <a:picLocks noChangeAspect="1" noChangeArrowheads="1"/>
                    </pic:cNvPicPr>
                  </pic:nvPicPr>
                  <pic:blipFill>
                    <a:blip r:embed="rId77"/>
                    <a:stretch>
                      <a:fillRect/>
                    </a:stretch>
                  </pic:blipFill>
                  <pic:spPr bwMode="auto">
                    <a:xfrm>
                      <a:off x="0" y="0"/>
                      <a:ext cx="4293067" cy="3188047"/>
                    </a:xfrm>
                    <a:prstGeom prst="rect">
                      <a:avLst/>
                    </a:prstGeom>
                    <a:noFill/>
                    <a:ln w="9525">
                      <a:noFill/>
                      <a:headEnd/>
                      <a:tailEnd/>
                    </a:ln>
                  </pic:spPr>
                </pic:pic>
              </a:graphicData>
            </a:graphic>
          </wp:inline>
        </w:drawing>
      </w:r>
    </w:p>
    <w:p w14:paraId="5667173F" w14:textId="77777777" w:rsidR="00585210" w:rsidRPr="003B09F5" w:rsidRDefault="00585210" w:rsidP="00585210">
      <w:pPr>
        <w:pStyle w:val="Caption"/>
        <w:rPr>
          <w:rFonts w:ascii="Times New Roman" w:hAnsi="Times New Roman" w:cs="Times New Roman"/>
        </w:rPr>
      </w:pPr>
      <w:bookmarkStart w:id="422" w:name="_Ref2592060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Pr>
          <w:rFonts w:ascii="Times New Roman" w:hAnsi="Times New Roman" w:cs="Times New Roman"/>
          <w:noProof/>
        </w:rPr>
        <w:t>48</w:t>
      </w:r>
      <w:r w:rsidRPr="003B09F5">
        <w:rPr>
          <w:rFonts w:ascii="Times New Roman" w:hAnsi="Times New Roman" w:cs="Times New Roman"/>
        </w:rPr>
        <w:fldChar w:fldCharType="end"/>
      </w:r>
      <w:bookmarkEnd w:id="422"/>
      <w:r w:rsidRPr="003B09F5">
        <w:rPr>
          <w:rFonts w:ascii="Times New Roman" w:hAnsi="Times New Roman" w:cs="Times New Roman"/>
        </w:rPr>
        <w:t xml:space="preserve"> Richness of aquatic invertebrate families for each year at Melaleuca Park 173. Line is a moving 3-year average.</w:t>
      </w:r>
    </w:p>
    <w:p w14:paraId="4BF3AD5E" w14:textId="77777777" w:rsidR="00585210" w:rsidRPr="003B09F5" w:rsidRDefault="00585210" w:rsidP="00585210">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1EC87DC8" wp14:editId="0C8E28FE">
            <wp:extent cx="4565650" cy="3835400"/>
            <wp:effectExtent l="0" t="0" r="6350" b="0"/>
            <wp:docPr id="61" name="Picture" descr="Unconstrained ordination based on invertebrate data for each surveyed year for Lake Melaleuca Park 173.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EMP173OrdInv-1.png"/>
                    <pic:cNvPicPr>
                      <a:picLocks noChangeAspect="1" noChangeArrowheads="1"/>
                    </pic:cNvPicPr>
                  </pic:nvPicPr>
                  <pic:blipFill>
                    <a:blip r:embed="rId78"/>
                    <a:stretch>
                      <a:fillRect/>
                    </a:stretch>
                  </pic:blipFill>
                  <pic:spPr bwMode="auto">
                    <a:xfrm>
                      <a:off x="0" y="0"/>
                      <a:ext cx="4566159" cy="3835828"/>
                    </a:xfrm>
                    <a:prstGeom prst="rect">
                      <a:avLst/>
                    </a:prstGeom>
                    <a:noFill/>
                    <a:ln w="9525">
                      <a:noFill/>
                      <a:headEnd/>
                      <a:tailEnd/>
                    </a:ln>
                  </pic:spPr>
                </pic:pic>
              </a:graphicData>
            </a:graphic>
          </wp:inline>
        </w:drawing>
      </w:r>
    </w:p>
    <w:p w14:paraId="5E4ED50D" w14:textId="77777777" w:rsidR="00585210" w:rsidRPr="003B09F5" w:rsidRDefault="00585210" w:rsidP="00585210">
      <w:pPr>
        <w:pStyle w:val="Caption"/>
        <w:rPr>
          <w:rFonts w:ascii="Times New Roman" w:hAnsi="Times New Roman" w:cs="Times New Roman"/>
        </w:rPr>
      </w:pPr>
      <w:bookmarkStart w:id="423" w:name="_Ref2592060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Pr>
          <w:rFonts w:ascii="Times New Roman" w:hAnsi="Times New Roman" w:cs="Times New Roman"/>
          <w:noProof/>
        </w:rPr>
        <w:t>49</w:t>
      </w:r>
      <w:r w:rsidRPr="003B09F5">
        <w:rPr>
          <w:rFonts w:ascii="Times New Roman" w:hAnsi="Times New Roman" w:cs="Times New Roman"/>
        </w:rPr>
        <w:fldChar w:fldCharType="end"/>
      </w:r>
      <w:bookmarkEnd w:id="423"/>
      <w:r w:rsidRPr="003B09F5">
        <w:rPr>
          <w:rFonts w:ascii="Times New Roman" w:hAnsi="Times New Roman" w:cs="Times New Roman"/>
        </w:rPr>
        <w:t xml:space="preserve"> Unconstrained ordination based on invertebrate data for each surveyed year for Melaleuca Park 173. Consecutive years are joined by a line with first and last survey years labeled.</w:t>
      </w:r>
    </w:p>
    <w:p w14:paraId="44B58EEB" w14:textId="03DBCE1D" w:rsidR="004619D7" w:rsidRDefault="004619D7" w:rsidP="00271A89">
      <w:pPr>
        <w:pStyle w:val="Heading2"/>
      </w:pPr>
      <w:bookmarkStart w:id="424" w:name="_Toc29410686"/>
      <w:r>
        <w:lastRenderedPageBreak/>
        <w:t>Melaleuca Park 78</w:t>
      </w:r>
      <w:bookmarkEnd w:id="424"/>
    </w:p>
    <w:p w14:paraId="76C01522" w14:textId="77777777" w:rsidR="00611FEC" w:rsidRPr="003B09F5" w:rsidRDefault="00611FEC" w:rsidP="00611FEC">
      <w:pPr>
        <w:pStyle w:val="Heading3"/>
        <w:rPr>
          <w:rFonts w:cs="Times New Roman"/>
        </w:rPr>
      </w:pPr>
      <w:bookmarkStart w:id="425" w:name="_Toc29410687"/>
      <w:r w:rsidRPr="003B09F5">
        <w:rPr>
          <w:rFonts w:cs="Times New Roman"/>
        </w:rPr>
        <w:t>Vegetation dynamics</w:t>
      </w:r>
      <w:bookmarkEnd w:id="425"/>
    </w:p>
    <w:p w14:paraId="41F7A925" w14:textId="77777777" w:rsidR="00611FEC" w:rsidRPr="003B09F5" w:rsidRDefault="00611FEC" w:rsidP="00611FEC">
      <w:pPr>
        <w:pStyle w:val="FirstParagraph"/>
        <w:rPr>
          <w:rFonts w:cs="Times New Roman"/>
        </w:rPr>
      </w:pPr>
      <w:r w:rsidRPr="003B09F5">
        <w:rPr>
          <w:rFonts w:cs="Times New Roman"/>
        </w:rPr>
        <w:t>The vegetation transect has been monitored at Melaleuca Park 78 since 1997 and was last surveyed in 2018 (Buller et al.</w:t>
      </w:r>
      <w:r>
        <w:rPr>
          <w:rFonts w:cs="Times New Roman"/>
        </w:rPr>
        <w:t xml:space="preserve">, </w:t>
      </w:r>
      <w:hyperlink w:anchor="ref-Buller2019">
        <w:r w:rsidRPr="003B09F5">
          <w:rPr>
            <w:rStyle w:val="Hyperlink"/>
            <w:rFonts w:cs="Times New Roman"/>
            <w:color w:val="auto"/>
          </w:rPr>
          <w:t>2019</w:t>
        </w:r>
      </w:hyperlink>
      <w:r w:rsidRPr="003B09F5">
        <w:rPr>
          <w:rFonts w:cs="Times New Roman"/>
        </w:rPr>
        <w:t xml:space="preserve">). The site is largely dominated by native species that include a dense understory of </w:t>
      </w:r>
      <w:r w:rsidRPr="003B09F5">
        <w:rPr>
          <w:rFonts w:cs="Times New Roman"/>
          <w:i/>
        </w:rPr>
        <w:t>Beaufortia elegans</w:t>
      </w:r>
      <w:r w:rsidRPr="003B09F5">
        <w:rPr>
          <w:rFonts w:cs="Times New Roman"/>
        </w:rPr>
        <w:t xml:space="preserve">, </w:t>
      </w:r>
      <w:r w:rsidRPr="003B09F5">
        <w:rPr>
          <w:rFonts w:cs="Times New Roman"/>
          <w:i/>
        </w:rPr>
        <w:t>Pultenea reticulata</w:t>
      </w:r>
      <w:r w:rsidRPr="003B09F5">
        <w:rPr>
          <w:rFonts w:cs="Times New Roman"/>
        </w:rPr>
        <w:t xml:space="preserve"> and </w:t>
      </w:r>
      <w:r w:rsidRPr="003B09F5">
        <w:rPr>
          <w:rFonts w:cs="Times New Roman"/>
          <w:i/>
        </w:rPr>
        <w:t>Kunzea glabrescens</w:t>
      </w:r>
      <w:r w:rsidRPr="003B09F5">
        <w:rPr>
          <w:rFonts w:cs="Times New Roman"/>
        </w:rPr>
        <w:t xml:space="preserve">. The overstorey is largely composed of </w:t>
      </w:r>
      <w:r w:rsidRPr="003B09F5">
        <w:rPr>
          <w:rFonts w:cs="Times New Roman"/>
          <w:i/>
        </w:rPr>
        <w:t>Melaleuca preissiana</w:t>
      </w:r>
      <w:r w:rsidRPr="003B09F5">
        <w:rPr>
          <w:rFonts w:cs="Times New Roman"/>
        </w:rPr>
        <w:t xml:space="preserve"> throughout the transect and </w:t>
      </w:r>
      <w:r w:rsidRPr="003B09F5">
        <w:rPr>
          <w:rFonts w:cs="Times New Roman"/>
          <w:i/>
        </w:rPr>
        <w:t>Banksia attenuata</w:t>
      </w:r>
      <w:r w:rsidRPr="003B09F5">
        <w:rPr>
          <w:rFonts w:cs="Times New Roman"/>
        </w:rPr>
        <w:t xml:space="preserve">, </w:t>
      </w:r>
      <w:r w:rsidRPr="003B09F5">
        <w:rPr>
          <w:rFonts w:cs="Times New Roman"/>
          <w:i/>
        </w:rPr>
        <w:t>Banksia ilicifolia</w:t>
      </w:r>
      <w:r w:rsidRPr="003B09F5">
        <w:rPr>
          <w:rFonts w:cs="Times New Roman"/>
        </w:rPr>
        <w:t xml:space="preserve"> and </w:t>
      </w:r>
      <w:r w:rsidRPr="003B09F5">
        <w:rPr>
          <w:rFonts w:cs="Times New Roman"/>
          <w:i/>
        </w:rPr>
        <w:t>Banksia menziesii</w:t>
      </w:r>
      <w:r w:rsidRPr="003B09F5">
        <w:rPr>
          <w:rFonts w:cs="Times New Roman"/>
        </w:rPr>
        <w:t xml:space="preserve"> in the higher parts of the basin. In 2006, the transect was heavily affected by a fire but the vegetation has since made some recovery. </w:t>
      </w:r>
      <w:r w:rsidRPr="003B09F5">
        <w:rPr>
          <w:rFonts w:cs="Times New Roman"/>
          <w:i/>
        </w:rPr>
        <w:t>Baumea articulata</w:t>
      </w:r>
      <w:r w:rsidRPr="003B09F5">
        <w:rPr>
          <w:rFonts w:cs="Times New Roman"/>
        </w:rPr>
        <w:t xml:space="preserve"> disappeared from the transect during this period. Several tree deaths were reported following the fire but there is evidence of recovery, particularly for low-lying stands of </w:t>
      </w:r>
      <w:r w:rsidRPr="003B09F5">
        <w:rPr>
          <w:rFonts w:cs="Times New Roman"/>
          <w:i/>
        </w:rPr>
        <w:t>M. preissiana</w:t>
      </w:r>
      <w:r w:rsidRPr="003B09F5">
        <w:rPr>
          <w:rFonts w:cs="Times New Roman"/>
        </w:rPr>
        <w:t xml:space="preserve">. </w:t>
      </w:r>
      <w:commentRangeStart w:id="426"/>
      <w:r w:rsidRPr="003B09F5">
        <w:rPr>
          <w:rFonts w:cs="Times New Roman"/>
        </w:rPr>
        <w:t xml:space="preserve">Trajectories of compositional change provide further evidence for post-fire recovery as recent plot assemblages are becoming more similar to those recorded before the fire </w:t>
      </w:r>
      <w:commentRangeEnd w:id="426"/>
      <w:r>
        <w:rPr>
          <w:rStyle w:val="CommentReference"/>
          <w:rFonts w:asciiTheme="minorHAnsi" w:hAnsiTheme="minorHAnsi"/>
        </w:rPr>
        <w:commentReference w:id="426"/>
      </w:r>
      <w:r w:rsidRPr="003B09F5">
        <w:rPr>
          <w:rFonts w:cs="Times New Roman"/>
        </w:rPr>
        <w:t>(</w:t>
      </w:r>
      <w:r>
        <w:rPr>
          <w:rFonts w:cs="Times New Roman"/>
        </w:rPr>
        <w:fldChar w:fldCharType="begin"/>
      </w:r>
      <w:r>
        <w:rPr>
          <w:rFonts w:cs="Times New Roman"/>
        </w:rPr>
        <w:instrText xml:space="preserve"> REF _Ref25920700 \h </w:instrText>
      </w:r>
      <w:r>
        <w:rPr>
          <w:rFonts w:cs="Times New Roman"/>
        </w:rPr>
      </w:r>
      <w:r>
        <w:rPr>
          <w:rFonts w:cs="Times New Roman"/>
        </w:rPr>
        <w:fldChar w:fldCharType="separate"/>
      </w:r>
      <w:r w:rsidRPr="003B09F5">
        <w:rPr>
          <w:rFonts w:cs="Times New Roman"/>
        </w:rPr>
        <w:t xml:space="preserve">Figure </w:t>
      </w:r>
      <w:r>
        <w:rPr>
          <w:rFonts w:cs="Times New Roman"/>
          <w:noProof/>
        </w:rPr>
        <w:t>51</w:t>
      </w:r>
      <w:r>
        <w:rPr>
          <w:rFonts w:cs="Times New Roman"/>
        </w:rPr>
        <w:fldChar w:fldCharType="end"/>
      </w:r>
      <w:r w:rsidRPr="003B09F5">
        <w:rPr>
          <w:rFonts w:cs="Times New Roman"/>
        </w:rPr>
        <w:t>).</w:t>
      </w:r>
    </w:p>
    <w:p w14:paraId="5520CA94" w14:textId="18597634" w:rsidR="00611FEC" w:rsidRPr="003B09F5" w:rsidRDefault="00611FEC" w:rsidP="00611FEC">
      <w:pPr>
        <w:pStyle w:val="BodyText"/>
        <w:rPr>
          <w:rFonts w:cs="Times New Roman"/>
        </w:rPr>
      </w:pPr>
      <w:r w:rsidRPr="003B09F5">
        <w:rPr>
          <w:rFonts w:cs="Times New Roman"/>
        </w:rPr>
        <w:t>Bayesian regression modelling suggests a number of species associated with low groundwater levels (</w:t>
      </w:r>
      <w:r>
        <w:rPr>
          <w:rFonts w:cs="Times New Roman"/>
        </w:rPr>
        <w:fldChar w:fldCharType="begin"/>
      </w:r>
      <w:r>
        <w:rPr>
          <w:rFonts w:cs="Times New Roman"/>
        </w:rPr>
        <w:instrText xml:space="preserve"> REF _Ref25920705 \h </w:instrText>
      </w:r>
      <w:r>
        <w:rPr>
          <w:rFonts w:cs="Times New Roman"/>
        </w:rPr>
      </w:r>
      <w:r>
        <w:rPr>
          <w:rFonts w:cs="Times New Roman"/>
        </w:rPr>
        <w:fldChar w:fldCharType="separate"/>
      </w:r>
      <w:r w:rsidRPr="003B09F5">
        <w:rPr>
          <w:rFonts w:cs="Times New Roman"/>
        </w:rPr>
        <w:t xml:space="preserve">Figure </w:t>
      </w:r>
      <w:r>
        <w:rPr>
          <w:rFonts w:cs="Times New Roman"/>
          <w:noProof/>
        </w:rPr>
        <w:t>52</w:t>
      </w:r>
      <w:r>
        <w:rPr>
          <w:rFonts w:cs="Times New Roman"/>
        </w:rPr>
        <w:fldChar w:fldCharType="end"/>
      </w:r>
      <w:r w:rsidRPr="003B09F5">
        <w:rPr>
          <w:rFonts w:cs="Times New Roman"/>
        </w:rPr>
        <w:t xml:space="preserve">), including </w:t>
      </w:r>
      <w:r w:rsidRPr="003B09F5">
        <w:rPr>
          <w:rFonts w:cs="Times New Roman"/>
          <w:i/>
        </w:rPr>
        <w:t>B. attenuata</w:t>
      </w:r>
      <w:r w:rsidRPr="003B09F5">
        <w:rPr>
          <w:rFonts w:cs="Times New Roman"/>
        </w:rPr>
        <w:t xml:space="preserve">, </w:t>
      </w:r>
      <w:r w:rsidRPr="003B09F5">
        <w:rPr>
          <w:rFonts w:cs="Times New Roman"/>
          <w:i/>
        </w:rPr>
        <w:t>Hibbertia subvaginata</w:t>
      </w:r>
      <w:r w:rsidRPr="003B09F5">
        <w:rPr>
          <w:rFonts w:cs="Times New Roman"/>
        </w:rPr>
        <w:t xml:space="preserve"> and </w:t>
      </w:r>
      <w:r w:rsidRPr="003B09F5">
        <w:rPr>
          <w:rFonts w:cs="Times New Roman"/>
          <w:i/>
        </w:rPr>
        <w:t>M. preissiana</w:t>
      </w:r>
      <w:r w:rsidRPr="003B09F5">
        <w:rPr>
          <w:rFonts w:cs="Times New Roman"/>
        </w:rPr>
        <w:t>, are likely to increase in cover abundance under a scenario of further decreasing groundwater</w:t>
      </w:r>
      <w:r>
        <w:rPr>
          <w:rFonts w:cs="Times New Roman"/>
        </w:rPr>
        <w:t xml:space="preserve"> levels</w:t>
      </w:r>
      <w:r w:rsidRPr="003B09F5">
        <w:rPr>
          <w:rFonts w:cs="Times New Roman"/>
        </w:rPr>
        <w:t xml:space="preserve">. The cover abundance of exotics, including </w:t>
      </w:r>
      <w:r w:rsidRPr="003B09F5">
        <w:rPr>
          <w:rFonts w:cs="Times New Roman"/>
          <w:i/>
        </w:rPr>
        <w:t>Aira caryophyllea</w:t>
      </w:r>
      <w:r w:rsidRPr="003B09F5">
        <w:rPr>
          <w:rFonts w:cs="Times New Roman"/>
        </w:rPr>
        <w:t xml:space="preserve">, </w:t>
      </w:r>
      <w:r w:rsidRPr="003B09F5">
        <w:rPr>
          <w:rFonts w:cs="Times New Roman"/>
          <w:i/>
        </w:rPr>
        <w:t>Briza maxima</w:t>
      </w:r>
      <w:r w:rsidRPr="003B09F5">
        <w:rPr>
          <w:rFonts w:cs="Times New Roman"/>
        </w:rPr>
        <w:t xml:space="preserve">, </w:t>
      </w:r>
      <w:r w:rsidRPr="003B09F5">
        <w:rPr>
          <w:rFonts w:cs="Times New Roman"/>
          <w:i/>
        </w:rPr>
        <w:t>Ehrharta calycina</w:t>
      </w:r>
      <w:r w:rsidRPr="003B09F5">
        <w:rPr>
          <w:rFonts w:cs="Times New Roman"/>
        </w:rPr>
        <w:t xml:space="preserve">, </w:t>
      </w:r>
      <w:r w:rsidRPr="003B09F5">
        <w:rPr>
          <w:rFonts w:cs="Times New Roman"/>
          <w:i/>
        </w:rPr>
        <w:t>Hypochaeris glabra</w:t>
      </w:r>
      <w:r w:rsidRPr="003B09F5">
        <w:rPr>
          <w:rFonts w:cs="Times New Roman"/>
        </w:rPr>
        <w:t xml:space="preserve">, </w:t>
      </w:r>
      <w:r w:rsidRPr="003B09F5">
        <w:rPr>
          <w:rFonts w:cs="Times New Roman"/>
          <w:i/>
        </w:rPr>
        <w:t>Poa annua</w:t>
      </w:r>
      <w:r w:rsidRPr="003B09F5">
        <w:rPr>
          <w:rFonts w:cs="Times New Roman"/>
        </w:rPr>
        <w:t xml:space="preserve">, </w:t>
      </w:r>
      <w:r w:rsidRPr="003B09F5">
        <w:rPr>
          <w:rFonts w:cs="Times New Roman"/>
          <w:i/>
        </w:rPr>
        <w:t>Sonchus oleraceus</w:t>
      </w:r>
      <w:r w:rsidRPr="003B09F5">
        <w:rPr>
          <w:rFonts w:cs="Times New Roman"/>
        </w:rPr>
        <w:t xml:space="preserve"> and </w:t>
      </w:r>
      <w:r w:rsidRPr="003B09F5">
        <w:rPr>
          <w:rFonts w:cs="Times New Roman"/>
          <w:i/>
        </w:rPr>
        <w:t>Ursinia anthemoides</w:t>
      </w:r>
      <w:r w:rsidRPr="003B09F5">
        <w:rPr>
          <w:rFonts w:cs="Times New Roman"/>
        </w:rPr>
        <w:t xml:space="preserve">, </w:t>
      </w:r>
      <w:r>
        <w:rPr>
          <w:rFonts w:cs="Times New Roman"/>
        </w:rPr>
        <w:t>is</w:t>
      </w:r>
      <w:r w:rsidRPr="003B09F5">
        <w:rPr>
          <w:rFonts w:cs="Times New Roman"/>
        </w:rPr>
        <w:t xml:space="preserve"> also likely to increase with declining groundwater</w:t>
      </w:r>
      <w:r>
        <w:rPr>
          <w:rFonts w:cs="Times New Roman"/>
        </w:rPr>
        <w:t xml:space="preserve"> levels</w:t>
      </w:r>
      <w:r w:rsidRPr="003B09F5">
        <w:rPr>
          <w:rFonts w:cs="Times New Roman"/>
        </w:rPr>
        <w:t xml:space="preserve">. </w:t>
      </w:r>
      <w:del w:id="427" w:author="Natasha Del Borrello" w:date="2019-12-12T15:52:00Z">
        <w:r w:rsidRPr="003B09F5" w:rsidDel="00D47729">
          <w:rPr>
            <w:rFonts w:cs="Times New Roman"/>
          </w:rPr>
          <w:delText xml:space="preserve">Some of the species are groundwater dependent, such as the </w:delText>
        </w:r>
        <w:r w:rsidRPr="003B09F5" w:rsidDel="00D47729">
          <w:rPr>
            <w:rFonts w:cs="Times New Roman"/>
            <w:i/>
          </w:rPr>
          <w:delText>Banksia</w:delText>
        </w:r>
        <w:r w:rsidRPr="003B09F5" w:rsidDel="00D47729">
          <w:rPr>
            <w:rFonts w:cs="Times New Roman"/>
          </w:rPr>
          <w:delText xml:space="preserve"> species, suggesting that despite being in decline, groundwater will remain important in determining the vegetation composition of the wetland </w:delText>
        </w:r>
      </w:del>
      <w:r w:rsidRPr="003B09F5">
        <w:rPr>
          <w:rFonts w:cs="Times New Roman"/>
        </w:rPr>
        <w:t>It is also likely that the richness of exotic species will increase with groundwater decline as the site becomes invaded by exotics not currently recorded at the site.</w:t>
      </w:r>
    </w:p>
    <w:p w14:paraId="66087D4F" w14:textId="77777777" w:rsidR="00611FEC" w:rsidRPr="003B09F5" w:rsidRDefault="00611FEC" w:rsidP="00611FEC">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7CD254A" wp14:editId="041C49E6">
            <wp:extent cx="4620126" cy="3696101"/>
            <wp:effectExtent l="0" t="0" r="0" b="0"/>
            <wp:docPr id="64" name="Picture" descr="Unconstrained ordination based on the latent variable model for each surveyed year for Melaleuca Park 78.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EMP78Ord-1.png"/>
                    <pic:cNvPicPr>
                      <a:picLocks noChangeAspect="1" noChangeArrowheads="1"/>
                    </pic:cNvPicPr>
                  </pic:nvPicPr>
                  <pic:blipFill>
                    <a:blip r:embed="rId79"/>
                    <a:stretch>
                      <a:fillRect/>
                    </a:stretch>
                  </pic:blipFill>
                  <pic:spPr bwMode="auto">
                    <a:xfrm>
                      <a:off x="0" y="0"/>
                      <a:ext cx="4620126" cy="3696101"/>
                    </a:xfrm>
                    <a:prstGeom prst="rect">
                      <a:avLst/>
                    </a:prstGeom>
                    <a:noFill/>
                    <a:ln w="9525">
                      <a:noFill/>
                      <a:headEnd/>
                      <a:tailEnd/>
                    </a:ln>
                  </pic:spPr>
                </pic:pic>
              </a:graphicData>
            </a:graphic>
          </wp:inline>
        </w:drawing>
      </w:r>
    </w:p>
    <w:p w14:paraId="6EBC2EF7" w14:textId="77777777" w:rsidR="00611FEC" w:rsidRPr="003B09F5" w:rsidRDefault="00611FEC" w:rsidP="00611FEC">
      <w:pPr>
        <w:pStyle w:val="Caption"/>
        <w:rPr>
          <w:rFonts w:ascii="Times New Roman" w:hAnsi="Times New Roman" w:cs="Times New Roman"/>
        </w:rPr>
      </w:pPr>
      <w:bookmarkStart w:id="428" w:name="_Ref2592070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Pr>
          <w:rFonts w:ascii="Times New Roman" w:hAnsi="Times New Roman" w:cs="Times New Roman"/>
          <w:noProof/>
        </w:rPr>
        <w:t>51</w:t>
      </w:r>
      <w:r w:rsidRPr="003B09F5">
        <w:rPr>
          <w:rFonts w:ascii="Times New Roman" w:hAnsi="Times New Roman" w:cs="Times New Roman"/>
        </w:rPr>
        <w:fldChar w:fldCharType="end"/>
      </w:r>
      <w:bookmarkEnd w:id="428"/>
      <w:r w:rsidRPr="003B09F5">
        <w:rPr>
          <w:rFonts w:ascii="Times New Roman" w:hAnsi="Times New Roman" w:cs="Times New Roman"/>
        </w:rPr>
        <w:t xml:space="preserve"> Unconstrained ordination based on the latent variable model for each surveyed year for Melaleuca Park 78. Plots are represented as different colours and consecutive years are joined by a line with first and last survey years labeled.</w:t>
      </w:r>
    </w:p>
    <w:p w14:paraId="4462AFD1" w14:textId="77777777" w:rsidR="00611FEC" w:rsidRPr="003B09F5" w:rsidRDefault="00611FEC" w:rsidP="00611FEC">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4C4BB101" wp14:editId="0ED252E6">
            <wp:extent cx="4620126" cy="3696101"/>
            <wp:effectExtent l="0" t="0" r="0" b="0"/>
            <wp:docPr id="65" name="Picture" descr="Estimated mean regression coefficients (dots) and 95% credible intervals (bars) for effect of groundwater levels at Melaleuca Park 78 on vegetation species cover abundances based on Bayesian Regression Analysis (HUI REF 2015). Species with a negative mean posterior value are likely to increase in cover abundance as water levels decline. Only those species with coefficients significanlt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EMP78Post-1.png"/>
                    <pic:cNvPicPr>
                      <a:picLocks noChangeAspect="1" noChangeArrowheads="1"/>
                    </pic:cNvPicPr>
                  </pic:nvPicPr>
                  <pic:blipFill>
                    <a:blip r:embed="rId80"/>
                    <a:stretch>
                      <a:fillRect/>
                    </a:stretch>
                  </pic:blipFill>
                  <pic:spPr bwMode="auto">
                    <a:xfrm>
                      <a:off x="0" y="0"/>
                      <a:ext cx="4620126" cy="3696101"/>
                    </a:xfrm>
                    <a:prstGeom prst="rect">
                      <a:avLst/>
                    </a:prstGeom>
                    <a:noFill/>
                    <a:ln w="9525">
                      <a:noFill/>
                      <a:headEnd/>
                      <a:tailEnd/>
                    </a:ln>
                  </pic:spPr>
                </pic:pic>
              </a:graphicData>
            </a:graphic>
          </wp:inline>
        </w:drawing>
      </w:r>
    </w:p>
    <w:p w14:paraId="18FFC8F5" w14:textId="77777777" w:rsidR="00611FEC" w:rsidRPr="003B09F5" w:rsidRDefault="00611FEC" w:rsidP="00611FEC">
      <w:pPr>
        <w:pStyle w:val="Caption"/>
        <w:rPr>
          <w:rFonts w:ascii="Times New Roman" w:hAnsi="Times New Roman" w:cs="Times New Roman"/>
        </w:rPr>
      </w:pPr>
      <w:bookmarkStart w:id="429" w:name="_Ref25920705"/>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Pr>
          <w:rFonts w:ascii="Times New Roman" w:hAnsi="Times New Roman" w:cs="Times New Roman"/>
          <w:noProof/>
        </w:rPr>
        <w:t>52</w:t>
      </w:r>
      <w:r w:rsidRPr="003B09F5">
        <w:rPr>
          <w:rFonts w:ascii="Times New Roman" w:hAnsi="Times New Roman" w:cs="Times New Roman"/>
        </w:rPr>
        <w:fldChar w:fldCharType="end"/>
      </w:r>
      <w:bookmarkEnd w:id="429"/>
      <w:r w:rsidRPr="003B09F5">
        <w:rPr>
          <w:rFonts w:ascii="Times New Roman" w:hAnsi="Times New Roman" w:cs="Times New Roman"/>
        </w:rPr>
        <w:t xml:space="preserve"> Estimated mean regression coefficients (dots) and 95% credible intervals (bars) for effect of groundwater levels at Melaleuca Park 78 on vegetation species cover abundances based on Bayesian Regression Analysis (</w:t>
      </w:r>
      <w:r>
        <w:rPr>
          <w:rFonts w:ascii="Times New Roman" w:hAnsi="Times New Roman" w:cs="Times New Roman"/>
        </w:rPr>
        <w:t>Hui, 2016</w:t>
      </w:r>
      <w:r w:rsidRPr="003B09F5">
        <w:rPr>
          <w:rFonts w:ascii="Times New Roman" w:hAnsi="Times New Roman" w:cs="Times New Roman"/>
        </w:rPr>
        <w:t>). Species with a negative mean posterior value are likely to increase in cover abundance as water levels decline. Only those species with coefficients significantly different to zero are shown.</w:t>
      </w:r>
    </w:p>
    <w:p w14:paraId="12618452" w14:textId="77777777" w:rsidR="00A637B0" w:rsidRPr="003B09F5" w:rsidRDefault="00A637B0" w:rsidP="00A637B0">
      <w:pPr>
        <w:rPr>
          <w:rFonts w:ascii="Times New Roman" w:eastAsiaTheme="majorEastAsia" w:hAnsi="Times New Roman" w:cs="Times New Roman"/>
          <w:b/>
          <w:bCs/>
          <w:sz w:val="32"/>
          <w:szCs w:val="32"/>
        </w:rPr>
      </w:pPr>
      <w:r w:rsidRPr="003B09F5">
        <w:rPr>
          <w:rFonts w:ascii="Times New Roman" w:hAnsi="Times New Roman" w:cs="Times New Roman"/>
        </w:rPr>
        <w:br w:type="page"/>
      </w:r>
    </w:p>
    <w:p w14:paraId="6E124712" w14:textId="3CB9E5B8" w:rsidR="00271A89" w:rsidRDefault="00271A89" w:rsidP="00271A89">
      <w:pPr>
        <w:pStyle w:val="Heading2"/>
      </w:pPr>
      <w:bookmarkStart w:id="430" w:name="_Toc29410697"/>
      <w:r>
        <w:lastRenderedPageBreak/>
        <w:t>Lake Gwelup</w:t>
      </w:r>
      <w:bookmarkEnd w:id="430"/>
    </w:p>
    <w:p w14:paraId="529C1DEB" w14:textId="77777777" w:rsidR="00437BDA" w:rsidRPr="003B09F5" w:rsidRDefault="00437BDA" w:rsidP="00437BDA">
      <w:pPr>
        <w:pStyle w:val="Heading3"/>
        <w:rPr>
          <w:rFonts w:cs="Times New Roman"/>
        </w:rPr>
      </w:pPr>
      <w:bookmarkStart w:id="431" w:name="_Toc29410634"/>
      <w:bookmarkStart w:id="432" w:name="_Toc29410698"/>
      <w:r w:rsidRPr="003B09F5">
        <w:rPr>
          <w:rFonts w:cs="Times New Roman"/>
        </w:rPr>
        <w:t>Vegetation dynamics</w:t>
      </w:r>
      <w:bookmarkEnd w:id="431"/>
    </w:p>
    <w:p w14:paraId="4A349ACF" w14:textId="77777777" w:rsidR="00437BDA" w:rsidRPr="003B09F5" w:rsidRDefault="00437BDA" w:rsidP="00437BDA">
      <w:pPr>
        <w:pStyle w:val="FirstParagraph"/>
        <w:rPr>
          <w:rFonts w:cs="Times New Roman"/>
        </w:rPr>
      </w:pPr>
      <w:r w:rsidRPr="003B09F5">
        <w:rPr>
          <w:rFonts w:cs="Times New Roman"/>
        </w:rPr>
        <w:t xml:space="preserve">Vegetation monitoring at Lake Gwelup began in 2013 and was last conducted in 2017. The start of the transect was inundated by approximately 0.7 m of surface water during the 2017 survey. The wetland is dominated by exotic species such as </w:t>
      </w:r>
      <w:r w:rsidRPr="003B09F5">
        <w:rPr>
          <w:rFonts w:cs="Times New Roman"/>
          <w:i/>
        </w:rPr>
        <w:t>Cynodon dactylon</w:t>
      </w:r>
      <w:r w:rsidRPr="003B09F5">
        <w:rPr>
          <w:rFonts w:cs="Times New Roman"/>
        </w:rPr>
        <w:t xml:space="preserve"> and </w:t>
      </w:r>
      <w:r w:rsidRPr="003B09F5">
        <w:rPr>
          <w:rFonts w:cs="Times New Roman"/>
          <w:i/>
        </w:rPr>
        <w:t>Ehrharta calycina</w:t>
      </w:r>
      <w:r w:rsidRPr="003B09F5">
        <w:rPr>
          <w:rFonts w:cs="Times New Roman"/>
        </w:rPr>
        <w:t xml:space="preserve"> despite exotic cover abundance declining in the later surveys. The overstorey is dominated by the natives </w:t>
      </w:r>
      <w:r w:rsidRPr="003B09F5">
        <w:rPr>
          <w:rFonts w:cs="Times New Roman"/>
          <w:i/>
        </w:rPr>
        <w:t>Eucalyptus rudis</w:t>
      </w:r>
      <w:r w:rsidRPr="003B09F5">
        <w:rPr>
          <w:rFonts w:cs="Times New Roman"/>
        </w:rPr>
        <w:t xml:space="preserve"> and </w:t>
      </w:r>
      <w:r w:rsidRPr="003B09F5">
        <w:rPr>
          <w:rFonts w:cs="Times New Roman"/>
          <w:i/>
        </w:rPr>
        <w:t>Maleleuca rhaphiophyla</w:t>
      </w:r>
      <w:r w:rsidRPr="003B09F5">
        <w:rPr>
          <w:rFonts w:cs="Times New Roman"/>
        </w:rPr>
        <w:t xml:space="preserve"> which are in good health (Buller et al., </w:t>
      </w:r>
      <w:hyperlink w:anchor="ref-Buller2018">
        <w:r w:rsidRPr="003B09F5">
          <w:rPr>
            <w:rStyle w:val="Hyperlink"/>
            <w:rFonts w:cs="Times New Roman"/>
            <w:color w:val="auto"/>
          </w:rPr>
          <w:t>2018</w:t>
        </w:r>
      </w:hyperlink>
      <w:r w:rsidRPr="003B09F5">
        <w:rPr>
          <w:rFonts w:cs="Times New Roman"/>
        </w:rPr>
        <w:t>). There was a dramatic shift in community composition between 2014 and 2017 due to inundation of the plots (</w:t>
      </w:r>
      <w:r>
        <w:rPr>
          <w:rFonts w:cs="Times New Roman"/>
        </w:rPr>
        <w:fldChar w:fldCharType="begin"/>
      </w:r>
      <w:r>
        <w:rPr>
          <w:rFonts w:cs="Times New Roman"/>
        </w:rPr>
        <w:instrText xml:space="preserve"> REF _Ref25920796 \h </w:instrText>
      </w:r>
      <w:r>
        <w:rPr>
          <w:rFonts w:cs="Times New Roman"/>
        </w:rPr>
      </w:r>
      <w:r>
        <w:rPr>
          <w:rFonts w:cs="Times New Roman"/>
        </w:rPr>
        <w:fldChar w:fldCharType="separate"/>
      </w:r>
      <w:r w:rsidRPr="003B09F5">
        <w:rPr>
          <w:rFonts w:cs="Times New Roman"/>
        </w:rPr>
        <w:t xml:space="preserve">Figure </w:t>
      </w:r>
      <w:r>
        <w:rPr>
          <w:rFonts w:cs="Times New Roman"/>
          <w:noProof/>
        </w:rPr>
        <w:t>59</w:t>
      </w:r>
      <w:r>
        <w:rPr>
          <w:rFonts w:cs="Times New Roman"/>
        </w:rPr>
        <w:fldChar w:fldCharType="end"/>
      </w:r>
      <w:r w:rsidRPr="003B09F5">
        <w:rPr>
          <w:rFonts w:cs="Times New Roman"/>
        </w:rPr>
        <w:t>). Bayesian regression analysis reveals that a number of exotic species will continue to decrease in cover abundances with the higher water levels (</w:t>
      </w:r>
      <w:r>
        <w:rPr>
          <w:rFonts w:cs="Times New Roman"/>
        </w:rPr>
        <w:fldChar w:fldCharType="begin"/>
      </w:r>
      <w:r>
        <w:rPr>
          <w:rFonts w:cs="Times New Roman"/>
        </w:rPr>
        <w:instrText xml:space="preserve"> REF _Ref25920800 \h </w:instrText>
      </w:r>
      <w:r>
        <w:rPr>
          <w:rFonts w:cs="Times New Roman"/>
        </w:rPr>
      </w:r>
      <w:r>
        <w:rPr>
          <w:rFonts w:cs="Times New Roman"/>
        </w:rPr>
        <w:fldChar w:fldCharType="separate"/>
      </w:r>
      <w:r w:rsidRPr="003B09F5">
        <w:rPr>
          <w:rFonts w:cs="Times New Roman"/>
        </w:rPr>
        <w:t xml:space="preserve">Figure </w:t>
      </w:r>
      <w:r>
        <w:rPr>
          <w:rFonts w:cs="Times New Roman"/>
          <w:noProof/>
        </w:rPr>
        <w:t>60</w:t>
      </w:r>
      <w:r>
        <w:rPr>
          <w:rFonts w:cs="Times New Roman"/>
        </w:rPr>
        <w:fldChar w:fldCharType="end"/>
      </w:r>
      <w:r w:rsidRPr="003B09F5">
        <w:rPr>
          <w:rFonts w:cs="Times New Roman"/>
        </w:rPr>
        <w:t>).</w:t>
      </w:r>
    </w:p>
    <w:p w14:paraId="5F23DA41" w14:textId="77777777" w:rsidR="00437BDA" w:rsidRPr="003B09F5" w:rsidRDefault="00437BDA" w:rsidP="00437BDA">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F5F8C2" wp14:editId="4554E54C">
            <wp:extent cx="4620126" cy="3696101"/>
            <wp:effectExtent l="0" t="0" r="0" b="0"/>
            <wp:docPr id="73" name="Picture" descr="Unconstrained ordination based on the latent variable model for each surveyed year for Lake Gwelup. Plots are represented as different colours and consecutive years are joined by a line with first and last survey years labeled."/>
            <wp:cNvGraphicFramePr/>
            <a:graphic xmlns:a="http://schemas.openxmlformats.org/drawingml/2006/main">
              <a:graphicData uri="http://schemas.openxmlformats.org/drawingml/2006/picture">
                <pic:pic xmlns:pic="http://schemas.openxmlformats.org/drawingml/2006/picture">
                  <pic:nvPicPr>
                    <pic:cNvPr id="0" name="Picture" descr="Figs/GwelupOrd-1.png"/>
                    <pic:cNvPicPr>
                      <a:picLocks noChangeAspect="1" noChangeArrowheads="1"/>
                    </pic:cNvPicPr>
                  </pic:nvPicPr>
                  <pic:blipFill>
                    <a:blip r:embed="rId81"/>
                    <a:stretch>
                      <a:fillRect/>
                    </a:stretch>
                  </pic:blipFill>
                  <pic:spPr bwMode="auto">
                    <a:xfrm>
                      <a:off x="0" y="0"/>
                      <a:ext cx="4620126" cy="3696101"/>
                    </a:xfrm>
                    <a:prstGeom prst="rect">
                      <a:avLst/>
                    </a:prstGeom>
                    <a:noFill/>
                    <a:ln w="9525">
                      <a:noFill/>
                      <a:headEnd/>
                      <a:tailEnd/>
                    </a:ln>
                  </pic:spPr>
                </pic:pic>
              </a:graphicData>
            </a:graphic>
          </wp:inline>
        </w:drawing>
      </w:r>
    </w:p>
    <w:p w14:paraId="7D78CE65" w14:textId="77777777" w:rsidR="00437BDA" w:rsidRPr="003B09F5" w:rsidRDefault="00437BDA" w:rsidP="00437BDA">
      <w:pPr>
        <w:pStyle w:val="Caption"/>
        <w:rPr>
          <w:rFonts w:ascii="Times New Roman" w:hAnsi="Times New Roman" w:cs="Times New Roman"/>
        </w:rPr>
      </w:pPr>
      <w:bookmarkStart w:id="433" w:name="_Ref2592079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Pr>
          <w:rFonts w:ascii="Times New Roman" w:hAnsi="Times New Roman" w:cs="Times New Roman"/>
          <w:noProof/>
        </w:rPr>
        <w:t>59</w:t>
      </w:r>
      <w:r w:rsidRPr="003B09F5">
        <w:rPr>
          <w:rFonts w:ascii="Times New Roman" w:hAnsi="Times New Roman" w:cs="Times New Roman"/>
        </w:rPr>
        <w:fldChar w:fldCharType="end"/>
      </w:r>
      <w:bookmarkEnd w:id="433"/>
      <w:r w:rsidRPr="003B09F5">
        <w:rPr>
          <w:rFonts w:ascii="Times New Roman" w:hAnsi="Times New Roman" w:cs="Times New Roman"/>
        </w:rPr>
        <w:t xml:space="preserve"> Unconstrained ordination based on the latent variable model for each surveyed year for Lake Gwelup. Plots are represented as different colours and consecutive years are joined by a line with first and last survey years labeled.</w:t>
      </w:r>
    </w:p>
    <w:p w14:paraId="1E92F048" w14:textId="77777777" w:rsidR="00437BDA" w:rsidRPr="003B09F5" w:rsidRDefault="00437BDA" w:rsidP="00437BDA">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64ED5EA3" wp14:editId="01547EBE">
            <wp:extent cx="4620126" cy="3696101"/>
            <wp:effectExtent l="0" t="0" r="0" b="0"/>
            <wp:docPr id="74" name="Picture" descr="Estimated mean regression coefficients (dots) and 95% credible intervals (bars) for effect of groundwater levels at Lake Gwelup on vegetation species cover abundances based on Bayesian Regression Analysis (HUI REF 2015). Species with a negative mean posterior value are likely to increase in cover abundance as water levels decline. Only those species with coefficients significanlty different to zero are shown."/>
            <wp:cNvGraphicFramePr/>
            <a:graphic xmlns:a="http://schemas.openxmlformats.org/drawingml/2006/main">
              <a:graphicData uri="http://schemas.openxmlformats.org/drawingml/2006/picture">
                <pic:pic xmlns:pic="http://schemas.openxmlformats.org/drawingml/2006/picture">
                  <pic:nvPicPr>
                    <pic:cNvPr id="0" name="Picture" descr="Figs/GwelupPost-1.png"/>
                    <pic:cNvPicPr>
                      <a:picLocks noChangeAspect="1" noChangeArrowheads="1"/>
                    </pic:cNvPicPr>
                  </pic:nvPicPr>
                  <pic:blipFill>
                    <a:blip r:embed="rId82"/>
                    <a:stretch>
                      <a:fillRect/>
                    </a:stretch>
                  </pic:blipFill>
                  <pic:spPr bwMode="auto">
                    <a:xfrm>
                      <a:off x="0" y="0"/>
                      <a:ext cx="4620126" cy="3696101"/>
                    </a:xfrm>
                    <a:prstGeom prst="rect">
                      <a:avLst/>
                    </a:prstGeom>
                    <a:noFill/>
                    <a:ln w="9525">
                      <a:noFill/>
                      <a:headEnd/>
                      <a:tailEnd/>
                    </a:ln>
                  </pic:spPr>
                </pic:pic>
              </a:graphicData>
            </a:graphic>
          </wp:inline>
        </w:drawing>
      </w:r>
    </w:p>
    <w:p w14:paraId="0618A9BD" w14:textId="77777777" w:rsidR="00437BDA" w:rsidRPr="003B09F5" w:rsidRDefault="00437BDA" w:rsidP="00437BDA">
      <w:pPr>
        <w:pStyle w:val="Caption"/>
        <w:rPr>
          <w:rFonts w:ascii="Times New Roman" w:hAnsi="Times New Roman" w:cs="Times New Roman"/>
        </w:rPr>
      </w:pPr>
      <w:bookmarkStart w:id="434" w:name="_Ref2592080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Pr>
          <w:rFonts w:ascii="Times New Roman" w:hAnsi="Times New Roman" w:cs="Times New Roman"/>
          <w:noProof/>
        </w:rPr>
        <w:t>60</w:t>
      </w:r>
      <w:r w:rsidRPr="003B09F5">
        <w:rPr>
          <w:rFonts w:ascii="Times New Roman" w:hAnsi="Times New Roman" w:cs="Times New Roman"/>
        </w:rPr>
        <w:fldChar w:fldCharType="end"/>
      </w:r>
      <w:bookmarkEnd w:id="434"/>
      <w:r w:rsidRPr="003B09F5">
        <w:rPr>
          <w:rFonts w:ascii="Times New Roman" w:hAnsi="Times New Roman" w:cs="Times New Roman"/>
        </w:rPr>
        <w:t xml:space="preserve"> Estimated mean regression coefficients (dots) and 95% credible intervals (bars) for effect of groundwater levels at Lake Gwelup on vegetation species cover abundances based on Bayesian Regression Analysis (</w:t>
      </w:r>
      <w:r>
        <w:rPr>
          <w:rFonts w:ascii="Times New Roman" w:hAnsi="Times New Roman" w:cs="Times New Roman"/>
        </w:rPr>
        <w:t>Hui, 2016</w:t>
      </w:r>
      <w:r w:rsidRPr="003B09F5">
        <w:rPr>
          <w:rFonts w:ascii="Times New Roman" w:hAnsi="Times New Roman" w:cs="Times New Roman"/>
        </w:rPr>
        <w:t>). Species with a negative mean posterior value are likely to increase in cover abundance as water levels decline. Only those species with coefficients significantly different to zero are shown.</w:t>
      </w:r>
    </w:p>
    <w:bookmarkEnd w:id="432"/>
    <w:p w14:paraId="3F863AF2" w14:textId="4EDB117C" w:rsidR="00711C2A" w:rsidRPr="00CB4B0F" w:rsidRDefault="00711C2A">
      <w:pPr>
        <w:rPr>
          <w:rFonts w:ascii="Times New Roman" w:eastAsiaTheme="majorEastAsia" w:hAnsi="Times New Roman" w:cs="Times New Roman"/>
          <w:b/>
          <w:bCs/>
          <w:sz w:val="32"/>
          <w:szCs w:val="32"/>
        </w:rPr>
      </w:pPr>
    </w:p>
    <w:sectPr w:rsidR="00711C2A" w:rsidRPr="00CB4B0F">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Michael Hammond" w:date="2019-12-18T14:33:00Z" w:initials="MH">
    <w:p w14:paraId="17374EE3" w14:textId="77777777" w:rsidR="00A200FB" w:rsidRDefault="00A200FB" w:rsidP="006A06F1">
      <w:pPr>
        <w:pStyle w:val="CommentText"/>
      </w:pPr>
      <w:r>
        <w:rPr>
          <w:rStyle w:val="CommentReference"/>
        </w:rPr>
        <w:annotationRef/>
      </w:r>
      <w:r>
        <w:t>All ok context but really just background info. The intro should be focused on:</w:t>
      </w:r>
    </w:p>
    <w:p w14:paraId="3FDA0566" w14:textId="5FEEDD95" w:rsidR="00A200FB" w:rsidRDefault="00A200FB" w:rsidP="006A06F1">
      <w:pPr>
        <w:pStyle w:val="CommentText"/>
        <w:numPr>
          <w:ilvl w:val="0"/>
          <w:numId w:val="16"/>
        </w:numPr>
      </w:pPr>
      <w:r>
        <w:t>Gnangara groundwater supports wetlands and other GDEs</w:t>
      </w:r>
    </w:p>
    <w:p w14:paraId="7BAF6170" w14:textId="4058A2E0" w:rsidR="00A200FB" w:rsidRDefault="00A200FB" w:rsidP="006A06F1">
      <w:pPr>
        <w:pStyle w:val="CommentText"/>
        <w:numPr>
          <w:ilvl w:val="0"/>
          <w:numId w:val="16"/>
        </w:numPr>
      </w:pPr>
      <w:r>
        <w:t>The ecological values of these wetlands/GDEs rely on groundwater level regimes</w:t>
      </w:r>
    </w:p>
    <w:p w14:paraId="1CAD32E2" w14:textId="123A12C8" w:rsidR="00A200FB" w:rsidRDefault="00A200FB" w:rsidP="006A06F1">
      <w:pPr>
        <w:pStyle w:val="CommentText"/>
        <w:numPr>
          <w:ilvl w:val="0"/>
          <w:numId w:val="16"/>
        </w:numPr>
      </w:pPr>
      <w:r>
        <w:t>Changes in groundwater level regimes can impact on the ecological values of wetlands/GDEs etc etc</w:t>
      </w:r>
    </w:p>
  </w:comment>
  <w:comment w:id="5" w:author="Michael Hammond" w:date="2019-12-19T08:25:00Z" w:initials="MH">
    <w:p w14:paraId="5AD77B09" w14:textId="042884EB" w:rsidR="00A200FB" w:rsidRDefault="00A200FB">
      <w:pPr>
        <w:pStyle w:val="CommentText"/>
      </w:pPr>
      <w:r>
        <w:rPr>
          <w:rStyle w:val="CommentReference"/>
        </w:rPr>
        <w:annotationRef/>
      </w:r>
      <w:r>
        <w:t>Drinking water supply is from all aquifers – we can give the proper stats for this but they are unimportant for this report</w:t>
      </w:r>
    </w:p>
  </w:comment>
  <w:comment w:id="6" w:author="Christopher Kavazos" w:date="2020-01-06T11:36:00Z" w:initials="CK">
    <w:p w14:paraId="17804E17" w14:textId="28C65762" w:rsidR="00A200FB" w:rsidRDefault="00A200FB">
      <w:pPr>
        <w:pStyle w:val="CommentText"/>
      </w:pPr>
      <w:r>
        <w:rPr>
          <w:rStyle w:val="CommentReference"/>
        </w:rPr>
        <w:annotationRef/>
      </w:r>
      <w:r>
        <w:t>Have edited sentence</w:t>
      </w:r>
    </w:p>
  </w:comment>
  <w:comment w:id="7" w:author="Michael Hammond" w:date="2019-12-18T14:34:00Z" w:initials="MH">
    <w:p w14:paraId="57F5BF89" w14:textId="36D853F5" w:rsidR="00A200FB" w:rsidRDefault="00A200FB">
      <w:pPr>
        <w:pStyle w:val="CommentText"/>
      </w:pPr>
      <w:r>
        <w:rPr>
          <w:rStyle w:val="CommentReference"/>
        </w:rPr>
        <w:annotationRef/>
      </w:r>
      <w:r>
        <w:t>Primarily due to less rainfall.</w:t>
      </w:r>
    </w:p>
  </w:comment>
  <w:comment w:id="8" w:author="Christopher Kavazos" w:date="2020-01-06T11:37:00Z" w:initials="CK">
    <w:p w14:paraId="1C53BADF" w14:textId="36A6E655" w:rsidR="00A200FB" w:rsidRDefault="00A200FB">
      <w:pPr>
        <w:pStyle w:val="CommentText"/>
      </w:pPr>
      <w:r>
        <w:rPr>
          <w:rStyle w:val="CommentReference"/>
        </w:rPr>
        <w:annotationRef/>
      </w:r>
      <w:r>
        <w:t>I have included abstraction in the sentence, as well as declined rainfall. I don’t believe it is correct to say ‘primarily due to less rainfall’. If abstraction is not having an effect, what is the purpose of this report?</w:t>
      </w:r>
    </w:p>
  </w:comment>
  <w:comment w:id="9" w:author="Michael Hammond" w:date="2019-12-18T14:34:00Z" w:initials="MH">
    <w:p w14:paraId="20CAD40E" w14:textId="173CBEDF" w:rsidR="00A200FB" w:rsidRDefault="00A200FB">
      <w:pPr>
        <w:pStyle w:val="CommentText"/>
      </w:pPr>
      <w:r>
        <w:rPr>
          <w:rStyle w:val="CommentReference"/>
        </w:rPr>
        <w:annotationRef/>
      </w:r>
      <w:r>
        <w:t>This report doesn’t need to focus on what has caused trends in groundwater levels – it’s about how the changes in groundwater levels have impacted on ecological values of wetlands</w:t>
      </w:r>
    </w:p>
  </w:comment>
  <w:comment w:id="10" w:author="Christopher Kavazos" w:date="2020-01-06T11:46:00Z" w:initials="CK">
    <w:p w14:paraId="014145F4" w14:textId="3A4BD11B" w:rsidR="00A200FB" w:rsidRDefault="00A200FB">
      <w:pPr>
        <w:pStyle w:val="CommentText"/>
      </w:pPr>
      <w:r>
        <w:rPr>
          <w:rStyle w:val="CommentReference"/>
        </w:rPr>
        <w:annotationRef/>
      </w:r>
      <w:r>
        <w:t>Will add some paragraphs addressing Michael’s comments. However, I still think this paragraph is needed to understand why alterations in abstraction may influence GW levels and the effect of declining rainfall. I suggest not removing the paragraph.</w:t>
      </w:r>
    </w:p>
  </w:comment>
  <w:comment w:id="11" w:author="Michael Hammond" w:date="2019-12-19T08:29:00Z" w:initials="MH">
    <w:p w14:paraId="3E72D030" w14:textId="77777777" w:rsidR="00A200FB" w:rsidRDefault="00A200FB" w:rsidP="00721131">
      <w:pPr>
        <w:pStyle w:val="CommentText"/>
      </w:pPr>
      <w:r>
        <w:rPr>
          <w:rStyle w:val="CommentReference"/>
        </w:rPr>
        <w:annotationRef/>
      </w:r>
      <w:r>
        <w:t>This is repetitive of the para above and really not very important for his report.</w:t>
      </w:r>
    </w:p>
  </w:comment>
  <w:comment w:id="12" w:author="Christopher Kavazos" w:date="2020-01-06T11:41:00Z" w:initials="CK">
    <w:p w14:paraId="55A98B8A" w14:textId="77777777" w:rsidR="00A200FB" w:rsidRDefault="00A200FB" w:rsidP="00721131">
      <w:pPr>
        <w:pStyle w:val="CommentText"/>
      </w:pPr>
      <w:r>
        <w:rPr>
          <w:rStyle w:val="CommentReference"/>
        </w:rPr>
        <w:annotationRef/>
      </w:r>
      <w:r>
        <w:t>Agreed. Must be a cut and paste error. Will merge the two paragraphs as I still think the info is useful</w:t>
      </w:r>
    </w:p>
  </w:comment>
  <w:comment w:id="13" w:author="Christopher Kavazos" w:date="2020-01-06T11:48:00Z" w:initials="CK">
    <w:p w14:paraId="09A1D98B" w14:textId="28114589" w:rsidR="00A200FB" w:rsidRDefault="00A200FB">
      <w:pPr>
        <w:pStyle w:val="CommentText"/>
      </w:pPr>
      <w:r>
        <w:rPr>
          <w:rStyle w:val="CommentReference"/>
        </w:rPr>
        <w:annotationRef/>
      </w:r>
      <w:r>
        <w:t>Will expand upon this</w:t>
      </w:r>
    </w:p>
  </w:comment>
  <w:comment w:id="16" w:author="Natasha Del Borrello" w:date="2019-12-09T11:59:00Z" w:initials="NDB">
    <w:p w14:paraId="3894A103" w14:textId="7936B6FF" w:rsidR="00A200FB" w:rsidRDefault="00A200FB">
      <w:pPr>
        <w:pStyle w:val="CommentText"/>
      </w:pPr>
      <w:r>
        <w:rPr>
          <w:rStyle w:val="CommentReference"/>
        </w:rPr>
        <w:annotationRef/>
      </w:r>
      <w:r>
        <w:t>As the timing of reductions is not definite as the draft plan is still with government and hasn’t been released, please use ‘before 2030’ or ‘by 2030’. The recently released Water Wise Perth two year action plan states 10% reduction in abstraction by 2030, so we can confidently state the 2030 date.</w:t>
      </w:r>
    </w:p>
  </w:comment>
  <w:comment w:id="17" w:author="Christopher Kavazos" w:date="2020-01-06T11:49:00Z" w:initials="CK">
    <w:p w14:paraId="4E125D45" w14:textId="1018419B" w:rsidR="00A200FB" w:rsidRDefault="00A200FB">
      <w:pPr>
        <w:pStyle w:val="CommentText"/>
      </w:pPr>
      <w:r>
        <w:rPr>
          <w:rStyle w:val="CommentReference"/>
        </w:rPr>
        <w:annotationRef/>
      </w:r>
      <w:r>
        <w:t>Have changed any reference to 2028 to 2030.</w:t>
      </w:r>
    </w:p>
  </w:comment>
  <w:comment w:id="18" w:author="Natasha Del Borrello" w:date="2019-12-09T11:58:00Z" w:initials="NDB">
    <w:p w14:paraId="5D32286F" w14:textId="0FE00955" w:rsidR="00A200FB" w:rsidRDefault="00A200FB">
      <w:pPr>
        <w:pStyle w:val="CommentText"/>
      </w:pPr>
      <w:r>
        <w:rPr>
          <w:rStyle w:val="CommentReference"/>
        </w:rPr>
        <w:annotationRef/>
      </w:r>
      <w:r w:rsidRPr="00243E11">
        <w:t>http://www.epa.wa.gov.au/sites/default/files/Forms_and_Templates/Instructions%20and%20template%20-%20Part%20IV%20EMPs%20260418.pdf</w:t>
      </w:r>
    </w:p>
  </w:comment>
  <w:comment w:id="19" w:author="Michael Hammond" w:date="2019-12-18T14:35:00Z" w:initials="MH">
    <w:p w14:paraId="5A70E99C" w14:textId="426EB8ED" w:rsidR="00A200FB" w:rsidRDefault="00A200FB">
      <w:pPr>
        <w:pStyle w:val="CommentText"/>
      </w:pPr>
      <w:r>
        <w:rPr>
          <w:rStyle w:val="CommentReference"/>
        </w:rPr>
        <w:annotationRef/>
      </w:r>
      <w:r>
        <w:t xml:space="preserve">Not just about modelling – I can provide some text on how they were determined. </w:t>
      </w:r>
    </w:p>
  </w:comment>
  <w:comment w:id="20" w:author="Christopher Kavazos" w:date="2020-01-06T11:49:00Z" w:initials="CK">
    <w:p w14:paraId="0D99A384" w14:textId="50E0B4F5" w:rsidR="00A200FB" w:rsidRDefault="00A200FB">
      <w:pPr>
        <w:pStyle w:val="CommentText"/>
      </w:pPr>
      <w:r>
        <w:rPr>
          <w:rStyle w:val="CommentReference"/>
        </w:rPr>
        <w:annotationRef/>
      </w:r>
      <w:r>
        <w:t xml:space="preserve">That would be great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comment>
  <w:comment w:id="25" w:author="Natasha Del Borrello" w:date="2019-12-09T12:17:00Z" w:initials="NDB">
    <w:p w14:paraId="6AEA6A51" w14:textId="77777777" w:rsidR="00A200FB" w:rsidRDefault="00A200FB">
      <w:pPr>
        <w:pStyle w:val="CommentText"/>
      </w:pPr>
      <w:r>
        <w:rPr>
          <w:rStyle w:val="CommentReference"/>
        </w:rPr>
        <w:annotationRef/>
      </w:r>
      <w:r>
        <w:t>might need to explain what the boxes, lines and dots represent.</w:t>
      </w:r>
    </w:p>
    <w:p w14:paraId="49649994" w14:textId="1EDED957" w:rsidR="00A200FB" w:rsidRDefault="00A200FB">
      <w:pPr>
        <w:pStyle w:val="CommentText"/>
      </w:pPr>
      <w:r>
        <w:t>Not sure if it’s a formatting issue, but the graphs appear squashed on the page.</w:t>
      </w:r>
    </w:p>
  </w:comment>
  <w:comment w:id="28" w:author="Michael Hammond" w:date="2019-12-18T14:36:00Z" w:initials="MH">
    <w:p w14:paraId="2CB9351D" w14:textId="452A4439" w:rsidR="00A200FB" w:rsidRDefault="00A200FB">
      <w:pPr>
        <w:pStyle w:val="CommentText"/>
      </w:pPr>
      <w:r>
        <w:rPr>
          <w:rStyle w:val="CommentReference"/>
        </w:rPr>
        <w:annotationRef/>
      </w:r>
      <w:r>
        <w:t xml:space="preserve">Quite a lot of this geology background isn’t needed in this report </w:t>
      </w:r>
    </w:p>
  </w:comment>
  <w:comment w:id="29" w:author="Christopher Kavazos" w:date="2020-01-06T12:41:00Z" w:initials="CK">
    <w:p w14:paraId="75A07C15" w14:textId="4453DCDF" w:rsidR="00A200FB" w:rsidRDefault="00A200FB">
      <w:pPr>
        <w:pStyle w:val="CommentText"/>
      </w:pPr>
      <w:r>
        <w:rPr>
          <w:rStyle w:val="CommentReference"/>
        </w:rPr>
        <w:annotationRef/>
      </w:r>
      <w:r>
        <w:t>Can probably summarise a bit. What is missing here is the connection between the geology and the distinctiveness of wetlands found in each of these geological facies. I think this needs to be in the report, particularly in the end section, where we compare the changes in the wetlands.</w:t>
      </w:r>
      <w:r>
        <w:br/>
      </w:r>
      <w:r>
        <w:br/>
        <w:t>Also consider moving to the intro</w:t>
      </w:r>
    </w:p>
  </w:comment>
  <w:comment w:id="30" w:author="Christopher Kavazos" w:date="2020-01-06T12:43:00Z" w:initials="CK">
    <w:p w14:paraId="494462CC" w14:textId="118D0B4C" w:rsidR="00A200FB" w:rsidRDefault="00A200FB">
      <w:pPr>
        <w:pStyle w:val="CommentText"/>
      </w:pPr>
      <w:r>
        <w:rPr>
          <w:rStyle w:val="CommentReference"/>
        </w:rPr>
        <w:annotationRef/>
      </w:r>
      <w:r>
        <w:t>Pierre/Ray, can you add how the Wanneroo wetlands fit into the classification system and also where Gingin sits. Perhaps it is here where we need to rationalize why these wetlands are being monitored and what they represent. Has this been done elsewhere?</w:t>
      </w:r>
    </w:p>
  </w:comment>
  <w:comment w:id="48" w:author="Michael Hammond" w:date="2019-12-19T08:38:00Z" w:initials="MH">
    <w:p w14:paraId="2F11933E" w14:textId="77777777" w:rsidR="00A200FB" w:rsidRDefault="00A200FB" w:rsidP="003F6174">
      <w:pPr>
        <w:pStyle w:val="CommentText"/>
      </w:pPr>
      <w:r>
        <w:rPr>
          <w:rStyle w:val="CommentReference"/>
        </w:rPr>
        <w:annotationRef/>
      </w:r>
      <w:r>
        <w:t>Move this figure to the hydrology section</w:t>
      </w:r>
    </w:p>
  </w:comment>
  <w:comment w:id="50" w:author="Natasha Del Borrello" w:date="2019-12-09T13:12:00Z" w:initials="NDB">
    <w:p w14:paraId="504A78A1" w14:textId="77777777" w:rsidR="00A200FB" w:rsidRDefault="00A200FB" w:rsidP="003F6174">
      <w:pPr>
        <w:pStyle w:val="CommentText"/>
      </w:pPr>
      <w:r>
        <w:rPr>
          <w:rStyle w:val="CommentReference"/>
        </w:rPr>
        <w:annotationRef/>
      </w:r>
      <w:r>
        <w:t>These are difficult to differentiate from the black line.</w:t>
      </w:r>
    </w:p>
  </w:comment>
  <w:comment w:id="55" w:author="Michael Hammond" w:date="2019-12-18T14:38:00Z" w:initials="MH">
    <w:p w14:paraId="7CB7156D" w14:textId="77777777" w:rsidR="00A200FB" w:rsidRDefault="00A200FB">
      <w:pPr>
        <w:pStyle w:val="CommentText"/>
      </w:pPr>
      <w:r>
        <w:rPr>
          <w:rStyle w:val="CommentReference"/>
        </w:rPr>
        <w:annotationRef/>
      </w:r>
      <w:r>
        <w:t>To me this is missing analysis of what the values of the lake were when levels were last above the proposed threshold.</w:t>
      </w:r>
    </w:p>
    <w:p w14:paraId="11082458" w14:textId="77777777" w:rsidR="00A200FB" w:rsidRDefault="00A200FB">
      <w:pPr>
        <w:pStyle w:val="CommentText"/>
      </w:pPr>
    </w:p>
    <w:p w14:paraId="01880AFD" w14:textId="72FD9AC2" w:rsidR="00A200FB" w:rsidRDefault="00A200FB">
      <w:pPr>
        <w:pStyle w:val="CommentText"/>
      </w:pPr>
      <w:r>
        <w:t>NOTE - Managing minimum levels above the threshold level would be an improvement in current levels at the bore and staff gauge. Minimum levels at the staff gauge are currently &lt;5.9 so managing levels to the threshold level would represent a ~0.3 m rise</w:t>
      </w:r>
    </w:p>
  </w:comment>
  <w:comment w:id="56" w:author="Christopher Kavazos" w:date="2020-01-06T15:30:00Z" w:initials="CK">
    <w:p w14:paraId="570F4DEE" w14:textId="4713CAE1" w:rsidR="00A200FB" w:rsidRDefault="00A200FB">
      <w:pPr>
        <w:pStyle w:val="CommentText"/>
      </w:pPr>
      <w:r>
        <w:rPr>
          <w:rStyle w:val="CommentReference"/>
        </w:rPr>
        <w:annotationRef/>
      </w:r>
      <w:r>
        <w:t xml:space="preserve">The proposed changes are not (as far as I can tell) restore the water levels to pre-2007 levels. Instead, water levels are predicted ot be similar to 2010 levels. </w:t>
      </w:r>
    </w:p>
  </w:comment>
  <w:comment w:id="57" w:author="Natasha Del Borrello" w:date="2019-12-09T13:30:00Z" w:initials="NDB">
    <w:p w14:paraId="5CD66EC5" w14:textId="0DC7D36F" w:rsidR="00A200FB" w:rsidRDefault="00A200FB">
      <w:pPr>
        <w:pStyle w:val="CommentText"/>
      </w:pPr>
      <w:r>
        <w:rPr>
          <w:rStyle w:val="CommentReference"/>
        </w:rPr>
        <w:annotationRef/>
      </w:r>
      <w:r>
        <w:t>Is this still the case? This is a 2004 reference and lake levels plummeted after 2006.</w:t>
      </w:r>
    </w:p>
  </w:comment>
  <w:comment w:id="58" w:author="Christopher Kavazos" w:date="2020-01-06T14:47:00Z" w:initials="CK">
    <w:p w14:paraId="4B750773" w14:textId="5AACBB0D" w:rsidR="00A200FB" w:rsidRDefault="00A200FB">
      <w:pPr>
        <w:pStyle w:val="CommentText"/>
      </w:pPr>
      <w:r>
        <w:rPr>
          <w:rStyle w:val="CommentReference"/>
        </w:rPr>
        <w:annotationRef/>
      </w:r>
      <w:r>
        <w:rPr>
          <w:rStyle w:val="CommentReference"/>
        </w:rPr>
        <w:t>Edited sentence</w:t>
      </w:r>
    </w:p>
  </w:comment>
  <w:comment w:id="61" w:author="Michael Hammond" w:date="2019-12-19T09:04:00Z" w:initials="MH">
    <w:p w14:paraId="08E20595" w14:textId="496FC368" w:rsidR="00A200FB" w:rsidRDefault="00A200FB">
      <w:pPr>
        <w:pStyle w:val="CommentText"/>
      </w:pPr>
      <w:r>
        <w:rPr>
          <w:rStyle w:val="CommentReference"/>
        </w:rPr>
        <w:annotationRef/>
      </w:r>
      <w:r>
        <w:t xml:space="preserve">But an increase from current levels </w:t>
      </w:r>
    </w:p>
  </w:comment>
  <w:comment w:id="62" w:author="Christopher Kavazos" w:date="2020-01-06T15:29:00Z" w:initials="CK">
    <w:p w14:paraId="164C0408" w14:textId="635BACFE" w:rsidR="00A200FB" w:rsidRDefault="00A200FB">
      <w:pPr>
        <w:pStyle w:val="CommentText"/>
      </w:pPr>
      <w:r>
        <w:rPr>
          <w:rStyle w:val="CommentReference"/>
        </w:rPr>
        <w:annotationRef/>
      </w:r>
      <w:r>
        <w:t>Agreed. Added a sentence here to reflect this.</w:t>
      </w:r>
    </w:p>
  </w:comment>
  <w:comment w:id="63" w:author="Natasha Del Borrello" w:date="2019-12-09T13:37:00Z" w:initials="NDB">
    <w:p w14:paraId="2CE2C6CE" w14:textId="77777777" w:rsidR="00A200FB" w:rsidRDefault="00A200FB">
      <w:pPr>
        <w:pStyle w:val="CommentText"/>
      </w:pPr>
      <w:r>
        <w:rPr>
          <w:rStyle w:val="CommentReference"/>
        </w:rPr>
        <w:annotationRef/>
      </w:r>
      <w:r>
        <w:t xml:space="preserve">Please refer to this report on the causes of water level decline </w:t>
      </w:r>
    </w:p>
    <w:p w14:paraId="33F03117" w14:textId="77777777" w:rsidR="00A200FB" w:rsidRDefault="00A200FB" w:rsidP="00A45DC1">
      <w:pPr>
        <w:autoSpaceDE w:val="0"/>
        <w:autoSpaceDN w:val="0"/>
        <w:adjustRightInd w:val="0"/>
        <w:spacing w:after="0"/>
        <w:rPr>
          <w:rFonts w:ascii="Arial" w:hAnsi="Arial" w:cs="Arial"/>
          <w:i/>
          <w:iCs/>
          <w:sz w:val="22"/>
          <w:szCs w:val="22"/>
          <w:lang w:val="en-AU"/>
        </w:rPr>
      </w:pPr>
      <w:r>
        <w:rPr>
          <w:rFonts w:ascii="Arial" w:hAnsi="Arial" w:cs="Arial"/>
          <w:sz w:val="22"/>
          <w:szCs w:val="22"/>
          <w:lang w:val="en-AU"/>
        </w:rPr>
        <w:t xml:space="preserve">Kretschmer, P &amp; Kelsey, P 2016, </w:t>
      </w:r>
      <w:r>
        <w:rPr>
          <w:rFonts w:ascii="Arial" w:hAnsi="Arial" w:cs="Arial"/>
          <w:i/>
          <w:iCs/>
          <w:sz w:val="22"/>
          <w:szCs w:val="22"/>
          <w:lang w:val="en-AU"/>
        </w:rPr>
        <w:t>Loch McNess hydrogeology and causes of water level</w:t>
      </w:r>
    </w:p>
    <w:p w14:paraId="209814A0" w14:textId="77777777" w:rsidR="00A200FB" w:rsidRDefault="00A200FB" w:rsidP="00A45DC1">
      <w:pPr>
        <w:autoSpaceDE w:val="0"/>
        <w:autoSpaceDN w:val="0"/>
        <w:adjustRightInd w:val="0"/>
        <w:spacing w:after="0"/>
        <w:rPr>
          <w:rFonts w:ascii="Arial" w:hAnsi="Arial" w:cs="Arial"/>
          <w:sz w:val="22"/>
          <w:szCs w:val="22"/>
          <w:lang w:val="en-AU"/>
        </w:rPr>
      </w:pPr>
      <w:r>
        <w:rPr>
          <w:rFonts w:ascii="Arial" w:hAnsi="Arial" w:cs="Arial"/>
          <w:i/>
          <w:iCs/>
          <w:sz w:val="22"/>
          <w:szCs w:val="22"/>
          <w:lang w:val="en-AU"/>
        </w:rPr>
        <w:t>decline (1975–2011)</w:t>
      </w:r>
      <w:r>
        <w:rPr>
          <w:rFonts w:ascii="Arial" w:hAnsi="Arial" w:cs="Arial"/>
          <w:sz w:val="22"/>
          <w:szCs w:val="22"/>
          <w:lang w:val="en-AU"/>
        </w:rPr>
        <w:t>, Hydrogeological record series, HG60, Department of Water, Western</w:t>
      </w:r>
    </w:p>
    <w:p w14:paraId="376103CD" w14:textId="77777777" w:rsidR="00A200FB" w:rsidRDefault="00A200FB" w:rsidP="00A45DC1">
      <w:pPr>
        <w:pStyle w:val="CommentText"/>
        <w:rPr>
          <w:rFonts w:ascii="Arial" w:hAnsi="Arial" w:cs="Arial"/>
          <w:sz w:val="22"/>
          <w:szCs w:val="22"/>
          <w:lang w:val="en-AU"/>
        </w:rPr>
      </w:pPr>
      <w:r>
        <w:rPr>
          <w:rFonts w:ascii="Arial" w:hAnsi="Arial" w:cs="Arial"/>
          <w:sz w:val="22"/>
          <w:szCs w:val="22"/>
          <w:lang w:val="en-AU"/>
        </w:rPr>
        <w:t>Australia.</w:t>
      </w:r>
    </w:p>
    <w:p w14:paraId="2E77C6B8" w14:textId="63D70DA0" w:rsidR="00A200FB" w:rsidRDefault="00A200FB" w:rsidP="00A45DC1">
      <w:pPr>
        <w:pStyle w:val="CommentText"/>
        <w:rPr>
          <w:rFonts w:ascii="Arial" w:hAnsi="Arial" w:cs="Arial"/>
          <w:sz w:val="22"/>
          <w:szCs w:val="22"/>
          <w:lang w:val="en-AU"/>
        </w:rPr>
      </w:pPr>
      <w:r>
        <w:rPr>
          <w:rFonts w:ascii="Arial" w:hAnsi="Arial" w:cs="Arial"/>
          <w:sz w:val="22"/>
          <w:szCs w:val="22"/>
          <w:lang w:val="en-AU"/>
        </w:rPr>
        <w:t>Available on the DWER website</w:t>
      </w:r>
    </w:p>
    <w:p w14:paraId="3C98E7AF" w14:textId="21B35A2E" w:rsidR="00A200FB" w:rsidRDefault="00A200FB" w:rsidP="00A45DC1">
      <w:pPr>
        <w:pStyle w:val="CommentText"/>
      </w:pPr>
      <w:r w:rsidRPr="003C5BBA">
        <w:t>http://www.water.wa.gov.au/__data/assets/pdf_file/0012/8400/110161.pdf</w:t>
      </w:r>
      <w:r>
        <w:t xml:space="preserve"> </w:t>
      </w:r>
    </w:p>
  </w:comment>
  <w:comment w:id="64" w:author="Christopher Kavazos" w:date="2020-01-06T15:27:00Z" w:initials="CK">
    <w:p w14:paraId="5F2B77BA" w14:textId="32CB17D0" w:rsidR="00A200FB" w:rsidRDefault="00A200FB">
      <w:pPr>
        <w:pStyle w:val="CommentText"/>
      </w:pPr>
      <w:r>
        <w:rPr>
          <w:rStyle w:val="CommentReference"/>
        </w:rPr>
        <w:annotationRef/>
      </w:r>
      <w:r>
        <w:t>Pierre?</w:t>
      </w:r>
    </w:p>
  </w:comment>
  <w:comment w:id="65" w:author="Michael Hammond" w:date="2019-12-19T09:04:00Z" w:initials="MH">
    <w:p w14:paraId="5FA838AF" w14:textId="2D358369" w:rsidR="00A200FB" w:rsidRDefault="00A200FB">
      <w:pPr>
        <w:pStyle w:val="CommentText"/>
      </w:pPr>
      <w:r>
        <w:rPr>
          <w:rStyle w:val="CommentReference"/>
        </w:rPr>
        <w:annotationRef/>
      </w:r>
      <w:r>
        <w:t>yes – this is just an idea whereas the Kretschmer interpretation is based on detailed analysis</w:t>
      </w:r>
    </w:p>
  </w:comment>
  <w:comment w:id="66" w:author="Christopher Kavazos" w:date="2020-01-06T15:27:00Z" w:initials="CK">
    <w:p w14:paraId="499968CD" w14:textId="5C20B6C8" w:rsidR="00A200FB" w:rsidRDefault="00A200FB">
      <w:pPr>
        <w:pStyle w:val="CommentText"/>
      </w:pPr>
      <w:r>
        <w:rPr>
          <w:rStyle w:val="CommentReference"/>
        </w:rPr>
        <w:annotationRef/>
      </w:r>
      <w:r>
        <w:t>Pierre?</w:t>
      </w:r>
    </w:p>
  </w:comment>
  <w:comment w:id="69" w:author="Natasha Del Borrello" w:date="2019-12-09T13:48:00Z" w:initials="NDB">
    <w:p w14:paraId="4C32AFBB" w14:textId="6A920113" w:rsidR="00A200FB" w:rsidRDefault="00A200FB">
      <w:pPr>
        <w:pStyle w:val="CommentText"/>
      </w:pPr>
      <w:r>
        <w:rPr>
          <w:rStyle w:val="CommentReference"/>
        </w:rPr>
        <w:annotationRef/>
      </w:r>
      <w:r>
        <w:t>With the staff gauge dry, I don’t think you can summarise the data from this period – you’d need to use bore YN5</w:t>
      </w:r>
    </w:p>
  </w:comment>
  <w:comment w:id="70" w:author="Michael Hammond" w:date="2019-12-19T09:00:00Z" w:initials="MH">
    <w:p w14:paraId="71B6B0DD" w14:textId="77777777" w:rsidR="00A200FB" w:rsidRDefault="00A200FB" w:rsidP="00271A89">
      <w:pPr>
        <w:pStyle w:val="CommentText"/>
      </w:pPr>
      <w:r>
        <w:rPr>
          <w:rStyle w:val="CommentReference"/>
        </w:rPr>
        <w:annotationRef/>
      </w:r>
      <w:r>
        <w:t xml:space="preserve">Move to hydrology section – note when minimum levels were last above thresholds. This is the level we are aiming for – it represents an improvement from current levels at both the bore and staff gauge. </w:t>
      </w:r>
    </w:p>
  </w:comment>
  <w:comment w:id="72" w:author="Natasha Del Borrello" w:date="2019-12-09T15:11:00Z" w:initials="NDB">
    <w:p w14:paraId="08AC014E" w14:textId="77777777" w:rsidR="00A200FB" w:rsidRDefault="00A200FB" w:rsidP="00271A89">
      <w:pPr>
        <w:pStyle w:val="CommentText"/>
      </w:pPr>
      <w:r>
        <w:rPr>
          <w:rStyle w:val="CommentReference"/>
        </w:rPr>
        <w:annotationRef/>
      </w:r>
      <w:r>
        <w:t>Trend line should look the same as the bore, and not level off at the end – use the recent data from the new staff gauge, and treat the ‘dry’ values at the original staff gauge as no data.</w:t>
      </w:r>
    </w:p>
  </w:comment>
  <w:comment w:id="73" w:author="Michael Hammond" w:date="2019-12-18T14:39:00Z" w:initials="MH">
    <w:p w14:paraId="0FBE9902" w14:textId="1AC15707" w:rsidR="00A200FB" w:rsidRDefault="00A200FB">
      <w:pPr>
        <w:pStyle w:val="CommentText"/>
      </w:pPr>
      <w:r>
        <w:rPr>
          <w:rStyle w:val="CommentReference"/>
        </w:rPr>
        <w:annotationRef/>
      </w:r>
      <w:r>
        <w:t>If levels increase to the proposed threshold there will be surface water at the old staff gauge again. I’m pretty sure that would be an improvement on the current conditions.</w:t>
      </w:r>
    </w:p>
    <w:p w14:paraId="78FF1142" w14:textId="77777777" w:rsidR="00A200FB" w:rsidRDefault="00A200FB">
      <w:pPr>
        <w:pStyle w:val="CommentText"/>
      </w:pPr>
    </w:p>
    <w:p w14:paraId="6C460C92" w14:textId="0DA96065" w:rsidR="00A200FB" w:rsidRDefault="00A200FB">
      <w:pPr>
        <w:pStyle w:val="CommentText"/>
      </w:pPr>
      <w:r>
        <w:t xml:space="preserve">There would definitely be more inundated area and the water would be deeper than it is currently </w:t>
      </w:r>
    </w:p>
  </w:comment>
  <w:comment w:id="74" w:author="Christopher Kavazos" w:date="2020-01-06T15:34:00Z" w:initials="CK">
    <w:p w14:paraId="7F655CD2" w14:textId="2C16CC26" w:rsidR="00A200FB" w:rsidRDefault="00A200FB">
      <w:pPr>
        <w:pStyle w:val="CommentText"/>
      </w:pPr>
      <w:r>
        <w:rPr>
          <w:rStyle w:val="CommentReference"/>
        </w:rPr>
        <w:annotationRef/>
      </w:r>
      <w:r>
        <w:t>Yep, perhaps this determination is too pessimistic. Will re-look at the results</w:t>
      </w:r>
    </w:p>
  </w:comment>
  <w:comment w:id="75" w:author="Natasha Del Borrello" w:date="2019-12-09T13:52:00Z" w:initials="NDB">
    <w:p w14:paraId="7E401A87" w14:textId="5E025D5E" w:rsidR="00A200FB" w:rsidRDefault="00A200FB">
      <w:pPr>
        <w:pStyle w:val="CommentText"/>
      </w:pPr>
      <w:r>
        <w:rPr>
          <w:rStyle w:val="CommentReference"/>
        </w:rPr>
        <w:annotationRef/>
      </w:r>
      <w:r>
        <w:t>I’d hesitate to use one person’s interpretation as the basis of a recommendation without any supporting science.</w:t>
      </w:r>
    </w:p>
  </w:comment>
  <w:comment w:id="76" w:author="Christopher Kavazos" w:date="2020-01-06T15:34:00Z" w:initials="CK">
    <w:p w14:paraId="406837DD" w14:textId="146A6F18" w:rsidR="00A200FB" w:rsidRDefault="00A200FB">
      <w:pPr>
        <w:pStyle w:val="CommentText"/>
      </w:pPr>
      <w:r>
        <w:rPr>
          <w:rStyle w:val="CommentReference"/>
        </w:rPr>
        <w:annotationRef/>
      </w:r>
      <w:r>
        <w:t>Pierre?</w:t>
      </w:r>
    </w:p>
  </w:comment>
  <w:comment w:id="79" w:author="Michael Hammond" w:date="2019-12-18T14:39:00Z" w:initials="MH">
    <w:p w14:paraId="3290BE1D" w14:textId="6FEC88E6" w:rsidR="00A200FB" w:rsidRDefault="00A200FB">
      <w:pPr>
        <w:pStyle w:val="CommentText"/>
      </w:pPr>
      <w:r>
        <w:rPr>
          <w:rStyle w:val="CommentReference"/>
        </w:rPr>
        <w:annotationRef/>
      </w:r>
      <w:r>
        <w:t>Need to be careful of language – the thresholds wont prevent this, the threshold is a minimum level</w:t>
      </w:r>
    </w:p>
  </w:comment>
  <w:comment w:id="80" w:author="Michael Hammond" w:date="2019-12-18T14:40:00Z" w:initials="MH">
    <w:p w14:paraId="16CDC7B5" w14:textId="2FA9001B" w:rsidR="00A200FB" w:rsidRDefault="00A200FB">
      <w:pPr>
        <w:pStyle w:val="CommentText"/>
      </w:pPr>
      <w:r>
        <w:rPr>
          <w:rStyle w:val="CommentReference"/>
        </w:rPr>
        <w:annotationRef/>
      </w:r>
      <w:r>
        <w:t>Will this be lost everywhere or just at the transect?</w:t>
      </w:r>
    </w:p>
  </w:comment>
  <w:comment w:id="81" w:author="Michael Hammond" w:date="2019-12-19T09:10:00Z" w:initials="MH">
    <w:p w14:paraId="35E3C468" w14:textId="6A6E2989" w:rsidR="00A200FB" w:rsidRDefault="00A200FB">
      <w:pPr>
        <w:pStyle w:val="CommentText"/>
      </w:pPr>
      <w:r>
        <w:rPr>
          <w:rStyle w:val="CommentReference"/>
        </w:rPr>
        <w:annotationRef/>
      </w:r>
      <w:r>
        <w:t>The threshold levels represent a rise from current levels…</w:t>
      </w:r>
    </w:p>
  </w:comment>
  <w:comment w:id="92" w:author="Natasha Del Borrello" w:date="2019-12-09T15:37:00Z" w:initials="NDB">
    <w:p w14:paraId="27A86524" w14:textId="23DBA8C2" w:rsidR="00A200FB" w:rsidRDefault="00A200FB">
      <w:pPr>
        <w:pStyle w:val="CommentText"/>
      </w:pPr>
      <w:r>
        <w:rPr>
          <w:rStyle w:val="CommentReference"/>
        </w:rPr>
        <w:annotationRef/>
      </w:r>
      <w:r>
        <w:t>Just speculation, please remove.</w:t>
      </w:r>
    </w:p>
  </w:comment>
  <w:comment w:id="93" w:author="Christopher Kavazos" w:date="2020-01-06T15:39:00Z" w:initials="CK">
    <w:p w14:paraId="06B6D099" w14:textId="65F17719" w:rsidR="00A200FB" w:rsidRDefault="00A200FB">
      <w:pPr>
        <w:pStyle w:val="CommentText"/>
      </w:pPr>
      <w:r>
        <w:rPr>
          <w:rStyle w:val="CommentReference"/>
        </w:rPr>
        <w:annotationRef/>
      </w:r>
      <w:r>
        <w:t>Pierre?</w:t>
      </w:r>
    </w:p>
  </w:comment>
  <w:comment w:id="94" w:author="Natasha Del Borrello" w:date="2019-12-09T15:43:00Z" w:initials="NDB">
    <w:p w14:paraId="4EB01F02" w14:textId="545C5E77" w:rsidR="00A200FB" w:rsidRDefault="00A200FB">
      <w:pPr>
        <w:pStyle w:val="CommentText"/>
      </w:pPr>
      <w:r>
        <w:rPr>
          <w:rStyle w:val="CommentReference"/>
        </w:rPr>
        <w:annotationRef/>
      </w:r>
      <w:r>
        <w:t>delete</w:t>
      </w:r>
    </w:p>
  </w:comment>
  <w:comment w:id="95" w:author="Christopher Kavazos" w:date="2020-01-06T15:39:00Z" w:initials="CK">
    <w:p w14:paraId="7B72E84C" w14:textId="077DF2D2" w:rsidR="00A200FB" w:rsidRDefault="00A200FB">
      <w:pPr>
        <w:pStyle w:val="CommentText"/>
      </w:pPr>
      <w:r>
        <w:rPr>
          <w:rStyle w:val="CommentReference"/>
        </w:rPr>
        <w:annotationRef/>
      </w:r>
      <w:r>
        <w:t>Pierre?</w:t>
      </w:r>
    </w:p>
  </w:comment>
  <w:comment w:id="103" w:author="Michael Hammond" w:date="2019-12-18T16:11:00Z" w:initials="MH">
    <w:p w14:paraId="51DBD24F" w14:textId="0D9C19A1" w:rsidR="00A200FB" w:rsidRDefault="00A200FB">
      <w:pPr>
        <w:pStyle w:val="CommentText"/>
      </w:pPr>
      <w:r>
        <w:rPr>
          <w:rStyle w:val="CommentReference"/>
        </w:rPr>
        <w:annotationRef/>
      </w:r>
      <w:r>
        <w:t xml:space="preserve"> largely due to land use change and associated changes in groundwater use in East Wanneroo</w:t>
      </w:r>
    </w:p>
  </w:comment>
  <w:comment w:id="109" w:author="Michael Hammond" w:date="2019-12-19T09:38:00Z" w:initials="MH">
    <w:p w14:paraId="196B0FD6" w14:textId="0A7B7632" w:rsidR="00A200FB" w:rsidRDefault="00A200FB">
      <w:pPr>
        <w:pStyle w:val="CommentText"/>
      </w:pPr>
      <w:r>
        <w:rPr>
          <w:rStyle w:val="CommentReference"/>
        </w:rPr>
        <w:annotationRef/>
      </w:r>
      <w:r>
        <w:t>We need to max level threshold info (Task 4 in scope) as a priority for Mariginiup and Jandabup</w:t>
      </w:r>
    </w:p>
  </w:comment>
  <w:comment w:id="113" w:author="Natasha Del Borrello" w:date="2019-12-11T12:17:00Z" w:initials="NDB">
    <w:p w14:paraId="73B2A30A" w14:textId="13AF9172" w:rsidR="00A200FB" w:rsidRDefault="00A200FB">
      <w:pPr>
        <w:pStyle w:val="CommentText"/>
      </w:pPr>
      <w:r>
        <w:rPr>
          <w:rStyle w:val="CommentReference"/>
        </w:rPr>
        <w:annotationRef/>
      </w:r>
      <w:r>
        <w:t>I don’t think you should use the staff gauge data to do any calculations around the minimum as essentially there’s no minimum water level data when it’s dry at the gauge. You should use the bore data for all the stats other than mean max seasonal level.</w:t>
      </w:r>
    </w:p>
  </w:comment>
  <w:comment w:id="114" w:author="Christopher Kavazos" w:date="2020-01-07T10:06:00Z" w:initials="CK">
    <w:p w14:paraId="59BCAB82" w14:textId="40CC2CBE" w:rsidR="00A200FB" w:rsidRDefault="00A200FB">
      <w:pPr>
        <w:pStyle w:val="CommentText"/>
      </w:pPr>
      <w:r>
        <w:rPr>
          <w:rStyle w:val="CommentReference"/>
        </w:rPr>
        <w:annotationRef/>
      </w:r>
      <w:r>
        <w:t>Yes agree. Will update</w:t>
      </w:r>
    </w:p>
  </w:comment>
  <w:comment w:id="121" w:author="Natasha Del Borrello" w:date="2019-12-11T12:56:00Z" w:initials="NDB">
    <w:p w14:paraId="2324B673" w14:textId="3DB8B5B7" w:rsidR="00A200FB" w:rsidRDefault="00A200FB">
      <w:pPr>
        <w:pStyle w:val="CommentText"/>
      </w:pPr>
      <w:r>
        <w:rPr>
          <w:rStyle w:val="CommentReference"/>
        </w:rPr>
        <w:annotationRef/>
      </w:r>
      <w:r>
        <w:t>In what way? i.e. what will be lost/gained that will make the lake more like Mariginiup and EPP173.</w:t>
      </w:r>
    </w:p>
  </w:comment>
  <w:comment w:id="126" w:author="Natasha Del Borrello" w:date="2019-12-11T13:27:00Z" w:initials="NDB">
    <w:p w14:paraId="5B0AF736" w14:textId="77777777" w:rsidR="00A200FB" w:rsidRDefault="00A200FB" w:rsidP="00657E45">
      <w:pPr>
        <w:pStyle w:val="CommentText"/>
      </w:pPr>
      <w:r>
        <w:rPr>
          <w:rStyle w:val="CommentReference"/>
        </w:rPr>
        <w:annotationRef/>
      </w:r>
      <w:r>
        <w:t>What does the shaded area represent?</w:t>
      </w:r>
    </w:p>
  </w:comment>
  <w:comment w:id="127" w:author="Christopher Kavazos" w:date="2020-01-06T17:10:00Z" w:initials="CK">
    <w:p w14:paraId="1BD7F513" w14:textId="486181AB" w:rsidR="00A200FB" w:rsidRDefault="00A200FB">
      <w:pPr>
        <w:pStyle w:val="CommentText"/>
      </w:pPr>
      <w:r>
        <w:rPr>
          <w:rStyle w:val="CommentReference"/>
        </w:rPr>
        <w:annotationRef/>
      </w:r>
      <w:r>
        <w:rPr>
          <w:rStyle w:val="CommentReference"/>
        </w:rPr>
        <w:t>Will adds CI information for reach plot</w:t>
      </w:r>
    </w:p>
  </w:comment>
  <w:comment w:id="128" w:author="Michael Hammond" w:date="2019-12-19T09:50:00Z" w:initials="MH">
    <w:p w14:paraId="4EBAB359" w14:textId="77777777" w:rsidR="00A200FB" w:rsidRDefault="00A200FB" w:rsidP="00657E45">
      <w:pPr>
        <w:pStyle w:val="CommentText"/>
      </w:pPr>
      <w:r>
        <w:rPr>
          <w:rStyle w:val="CommentReference"/>
        </w:rPr>
        <w:annotationRef/>
      </w:r>
      <w:r>
        <w:t>Its ad odd looking trends line. Levels look to have improved since around 2016</w:t>
      </w:r>
    </w:p>
  </w:comment>
  <w:comment w:id="129" w:author="Christopher Kavazos" w:date="2020-01-06T16:21:00Z" w:initials="CK">
    <w:p w14:paraId="121CE8C4" w14:textId="02CB6E34" w:rsidR="00A200FB" w:rsidRDefault="00A200FB">
      <w:pPr>
        <w:pStyle w:val="CommentText"/>
      </w:pPr>
      <w:r>
        <w:rPr>
          <w:rStyle w:val="CommentReference"/>
        </w:rPr>
        <w:annotationRef/>
      </w:r>
      <w:r>
        <w:t>I agree, and I have played with the model to try and ‘un-linearise’ it but I can’t. Will have another look at the data, perhaps there is some funny value in there.</w:t>
      </w:r>
    </w:p>
  </w:comment>
  <w:comment w:id="135" w:author="Michael Hammond" w:date="2019-12-19T13:23:00Z" w:initials="MH">
    <w:p w14:paraId="6AD975BE" w14:textId="1222ECD6" w:rsidR="00A200FB" w:rsidRDefault="00A200FB">
      <w:pPr>
        <w:pStyle w:val="CommentText"/>
      </w:pPr>
      <w:r>
        <w:rPr>
          <w:rStyle w:val="CommentReference"/>
        </w:rPr>
        <w:annotationRef/>
      </w:r>
      <w:r>
        <w:t xml:space="preserve">This needs to reflect that the threshold level is a rise of around 1 m from current levels </w:t>
      </w:r>
    </w:p>
  </w:comment>
  <w:comment w:id="138" w:author="Michael Hammond" w:date="2019-12-19T13:17:00Z" w:initials="MH">
    <w:p w14:paraId="1879739A" w14:textId="68499CA3" w:rsidR="00A200FB" w:rsidRDefault="00A200FB">
      <w:pPr>
        <w:pStyle w:val="CommentText"/>
      </w:pPr>
      <w:r>
        <w:rPr>
          <w:rStyle w:val="CommentReference"/>
        </w:rPr>
        <w:annotationRef/>
      </w:r>
      <w:r>
        <w:t xml:space="preserve">And some increased supplementation influencing local Superficial levels </w:t>
      </w:r>
    </w:p>
  </w:comment>
  <w:comment w:id="139" w:author="Michael Hammond" w:date="2019-12-19T13:21:00Z" w:initials="MH">
    <w:p w14:paraId="6B0B1645" w14:textId="227079B3" w:rsidR="00A200FB" w:rsidRDefault="00A200FB">
      <w:pPr>
        <w:pStyle w:val="CommentText"/>
      </w:pPr>
      <w:r>
        <w:rPr>
          <w:rStyle w:val="CommentReference"/>
        </w:rPr>
        <w:annotationRef/>
      </w:r>
      <w:r>
        <w:t xml:space="preserve">But an increase from current minimum levels of around 1 m </w:t>
      </w:r>
    </w:p>
  </w:comment>
  <w:comment w:id="141" w:author="Michael Hammond" w:date="2019-12-19T13:22:00Z" w:initials="MH">
    <w:p w14:paraId="4FF9823F" w14:textId="44A78D03" w:rsidR="00A200FB" w:rsidRDefault="00A200FB">
      <w:pPr>
        <w:pStyle w:val="CommentText"/>
      </w:pPr>
      <w:r>
        <w:rPr>
          <w:rStyle w:val="CommentReference"/>
        </w:rPr>
        <w:annotationRef/>
      </w:r>
      <w:r>
        <w:t>Is this data surface water??</w:t>
      </w:r>
    </w:p>
  </w:comment>
  <w:comment w:id="142" w:author="Christopher Kavazos" w:date="2020-01-06T22:46:00Z" w:initials="CK">
    <w:p w14:paraId="3557C531" w14:textId="4CA7EFD3" w:rsidR="00A200FB" w:rsidRDefault="00A200FB">
      <w:pPr>
        <w:pStyle w:val="CommentText"/>
      </w:pPr>
      <w:r>
        <w:rPr>
          <w:rStyle w:val="CommentReference"/>
        </w:rPr>
        <w:annotationRef/>
      </w:r>
      <w:r>
        <w:t>Hmmm need to check this.</w:t>
      </w:r>
    </w:p>
  </w:comment>
  <w:comment w:id="145" w:author="Natasha Del Borrello" w:date="2019-12-11T14:20:00Z" w:initials="NDB">
    <w:p w14:paraId="205AFDFF" w14:textId="77777777" w:rsidR="00A200FB" w:rsidRDefault="00A200FB" w:rsidP="00194B3C">
      <w:pPr>
        <w:pStyle w:val="CommentText"/>
      </w:pPr>
      <w:r>
        <w:rPr>
          <w:rStyle w:val="CommentReference"/>
        </w:rPr>
        <w:annotationRef/>
      </w:r>
      <w:r>
        <w:rPr>
          <w:rStyle w:val="CommentReference"/>
        </w:rPr>
        <w:t>I can’t see any blue dots.</w:t>
      </w:r>
    </w:p>
  </w:comment>
  <w:comment w:id="144" w:author="Michael Hammond" w:date="2019-12-19T13:28:00Z" w:initials="MH">
    <w:p w14:paraId="5DCEEF49" w14:textId="77777777" w:rsidR="00A200FB" w:rsidRDefault="00A200FB" w:rsidP="00194B3C">
      <w:pPr>
        <w:pStyle w:val="CommentText"/>
      </w:pPr>
      <w:r>
        <w:rPr>
          <w:rStyle w:val="CommentReference"/>
        </w:rPr>
        <w:annotationRef/>
      </w:r>
      <w:r>
        <w:t xml:space="preserve">The recent levels below 16 are measured at a new gauge in a deeper spot. </w:t>
      </w:r>
    </w:p>
  </w:comment>
  <w:comment w:id="146" w:author="Michael Hammond" w:date="2019-12-19T13:24:00Z" w:initials="MH">
    <w:p w14:paraId="60E494C6" w14:textId="036182E4" w:rsidR="00A200FB" w:rsidRDefault="00A200FB">
      <w:pPr>
        <w:pStyle w:val="CommentText"/>
      </w:pPr>
      <w:r>
        <w:rPr>
          <w:rStyle w:val="CommentReference"/>
        </w:rPr>
        <w:annotationRef/>
      </w:r>
      <w:r>
        <w:t>Does this statement hold true even if current water levels improve to at or above the proposed new threshold? If so it needs to be rephrased to say something like ‘declining water levels have caused a significant reduction in macroinvertebrate richness, and even if current minimum water levels improve to at or above the proposed new threshold this trend is likely to continue’ (and then use some scientific explanation to justify this). For example, what was the macroinvertebrate community like when past levels were around the new threshold levels?</w:t>
      </w:r>
    </w:p>
  </w:comment>
  <w:comment w:id="149" w:author="Michael Hammond" w:date="2019-12-19T13:25:00Z" w:initials="MH">
    <w:p w14:paraId="09610F1B" w14:textId="3C02DD7D" w:rsidR="00A200FB" w:rsidRDefault="00A200FB">
      <w:pPr>
        <w:pStyle w:val="CommentText"/>
      </w:pPr>
      <w:r>
        <w:rPr>
          <w:rStyle w:val="CommentReference"/>
        </w:rPr>
        <w:annotationRef/>
      </w:r>
      <w:r>
        <w:t>Shouldn’t happen if threshold is met – check past monitoring reports when levels were last above the proposed threshold….2009-10</w:t>
      </w:r>
    </w:p>
  </w:comment>
  <w:comment w:id="150" w:author="Natasha Del Borrello" w:date="2019-12-11T13:56:00Z" w:initials="NDB">
    <w:p w14:paraId="7EB1B6EB" w14:textId="17A5FD88" w:rsidR="00A200FB" w:rsidRDefault="00A200FB">
      <w:pPr>
        <w:pStyle w:val="CommentText"/>
      </w:pPr>
      <w:r>
        <w:rPr>
          <w:rStyle w:val="CommentReference"/>
        </w:rPr>
        <w:annotationRef/>
      </w:r>
      <w:r>
        <w:t>?</w:t>
      </w:r>
    </w:p>
  </w:comment>
  <w:comment w:id="167" w:author="Natasha Del Borrello" w:date="2019-12-11T14:48:00Z" w:initials="NDB">
    <w:p w14:paraId="56E7CE5E" w14:textId="3AB99C3F" w:rsidR="00A200FB" w:rsidRDefault="00A200FB">
      <w:pPr>
        <w:pStyle w:val="CommentText"/>
      </w:pPr>
      <w:r>
        <w:rPr>
          <w:rStyle w:val="CommentReference"/>
        </w:rPr>
        <w:annotationRef/>
      </w:r>
      <w:r>
        <w:t>It is probably not valid to present stats that rely on having a minimum level figure for the period of time in the 2000s that minimum levels couldn’t be recorded (dry at the staff gauge).</w:t>
      </w:r>
    </w:p>
  </w:comment>
  <w:comment w:id="168" w:author="Christopher Kavazos" w:date="2020-01-07T14:21:00Z" w:initials="CK">
    <w:p w14:paraId="0D1B2859" w14:textId="109A2A4C" w:rsidR="00A200FB" w:rsidRDefault="00A200FB">
      <w:pPr>
        <w:pStyle w:val="CommentText"/>
      </w:pPr>
      <w:r>
        <w:rPr>
          <w:rStyle w:val="CommentReference"/>
        </w:rPr>
        <w:annotationRef/>
      </w:r>
      <w:r>
        <w:t xml:space="preserve">Yep good point. Will rectify </w:t>
      </w:r>
    </w:p>
  </w:comment>
  <w:comment w:id="173" w:author="Natasha Del Borrello" w:date="2019-12-11T14:55:00Z" w:initials="NDB">
    <w:p w14:paraId="3830CB5F" w14:textId="6123560A" w:rsidR="00A200FB" w:rsidRDefault="00A200FB">
      <w:pPr>
        <w:pStyle w:val="CommentText"/>
      </w:pPr>
      <w:r>
        <w:rPr>
          <w:rStyle w:val="CommentReference"/>
        </w:rPr>
        <w:annotationRef/>
      </w:r>
      <w:r>
        <w:t>Site values not listed. Refer to WAWA, 1995 rather than relying on the summary table in the scope of works, as there was obviously an error there.</w:t>
      </w:r>
    </w:p>
    <w:p w14:paraId="13E4DE0A" w14:textId="653AF77C" w:rsidR="00A200FB" w:rsidRDefault="00A200FB">
      <w:pPr>
        <w:pStyle w:val="CommentText"/>
      </w:pPr>
      <w:r>
        <w:t xml:space="preserve">Values for Pipidinny listed in WAWA 1995 are waterbird habitat and potential opportunities for bird-watching. </w:t>
      </w:r>
    </w:p>
    <w:p w14:paraId="6CBCF953" w14:textId="47995A20" w:rsidR="00A200FB" w:rsidRDefault="00A200FB">
      <w:pPr>
        <w:pStyle w:val="CommentText"/>
      </w:pPr>
      <w:r>
        <w:t>Objectives stated in WAWA 1995 are to:</w:t>
      </w:r>
    </w:p>
    <w:p w14:paraId="28B5D193" w14:textId="127E82BE" w:rsidR="00A200FB" w:rsidRDefault="00A200FB">
      <w:pPr>
        <w:pStyle w:val="CommentText"/>
      </w:pPr>
      <w:r>
        <w:t>Maintain and enhance wetland vegetation</w:t>
      </w:r>
    </w:p>
    <w:p w14:paraId="44447D0F" w14:textId="1A6A61C8" w:rsidR="00A200FB" w:rsidRDefault="00A200FB">
      <w:pPr>
        <w:pStyle w:val="CommentText"/>
      </w:pPr>
      <w:r>
        <w:t>Protect and enhance waterbird habitats</w:t>
      </w:r>
    </w:p>
    <w:p w14:paraId="48D1B2FE" w14:textId="2C404200" w:rsidR="00A200FB" w:rsidRDefault="00A200FB">
      <w:pPr>
        <w:pStyle w:val="CommentText"/>
      </w:pPr>
    </w:p>
  </w:comment>
  <w:comment w:id="177" w:author="Natasha Del Borrello" w:date="2019-12-11T15:21:00Z" w:initials="NDB">
    <w:p w14:paraId="2F62A403" w14:textId="79CB65DB" w:rsidR="00A200FB" w:rsidRDefault="00A200FB">
      <w:pPr>
        <w:pStyle w:val="CommentText"/>
      </w:pPr>
      <w:r>
        <w:rPr>
          <w:rStyle w:val="CommentReference"/>
        </w:rPr>
        <w:annotationRef/>
      </w:r>
      <w:r>
        <w:t xml:space="preserve">There are many more than three, but three were originally chosen as representative and were given Ministerial water level criteria. See EPA Bulletin No 904, the EPA’s assessment report for the East Gnangara (Lexia) borefield. </w:t>
      </w:r>
    </w:p>
  </w:comment>
  <w:comment w:id="184" w:author="Natasha Del Borrello" w:date="2019-12-11T15:34:00Z" w:initials="NDB">
    <w:p w14:paraId="6F9CA522" w14:textId="189A929C" w:rsidR="00A200FB" w:rsidRDefault="00A200FB">
      <w:pPr>
        <w:pStyle w:val="CommentText"/>
      </w:pPr>
      <w:r>
        <w:rPr>
          <w:rStyle w:val="CommentReference"/>
        </w:rPr>
        <w:annotationRef/>
      </w:r>
      <w:r>
        <w:t>I would take ‘fringing vegetation’ to mean the vegetation that occurs around the part of the wetland that used to be seasonally inundated. It’s probably not a relevant term anymore seeing as the wetland is dry.</w:t>
      </w:r>
    </w:p>
  </w:comment>
  <w:comment w:id="185" w:author="Natasha Del Borrello" w:date="2019-12-11T15:51:00Z" w:initials="NDB">
    <w:p w14:paraId="6563140A" w14:textId="71987210" w:rsidR="00A200FB" w:rsidRDefault="00A200FB">
      <w:pPr>
        <w:pStyle w:val="CommentText"/>
      </w:pPr>
      <w:r>
        <w:rPr>
          <w:rStyle w:val="CommentReference"/>
        </w:rPr>
        <w:annotationRef/>
      </w:r>
      <w:r>
        <w:t>Invertebrate communities would have referred to macroinvertebrate communities, as originally (in the ‘90s when planning for the Lexia borefield was happening) the wetland was seasonally inundated. However, I don’t think it’s ever been wet enough to sample for macros since the conditions were set in 1999. So the condition really is irrelevant now. At the time of the proposal to the EPA, not even baseline data had been gathered, so that was one of the original conditions (to gather baseline data), but the wetland never had enough water in it to do that.</w:t>
      </w:r>
    </w:p>
  </w:comment>
  <w:comment w:id="244" w:author="Christopher Kavazos" w:date="2020-01-08T22:36:00Z" w:initials="CK">
    <w:p w14:paraId="5C5EF042" w14:textId="0E8C9B5F" w:rsidR="00A200FB" w:rsidRDefault="00A200FB">
      <w:pPr>
        <w:pStyle w:val="CommentText"/>
      </w:pPr>
      <w:r>
        <w:rPr>
          <w:rStyle w:val="CommentReference"/>
        </w:rPr>
        <w:annotationRef/>
      </w:r>
      <w:r>
        <w:t>We need to propose a threshold here. Low water levels are going to facilitate the invasion of exotic species (according to the model). A minimum threshold of ~6mAHD (or 6.1mAHD) would see the plots inundated and the reduction of invasive. I am not sure what impact that has on natives. I do not know the site, so suggest Ray/Grant to offer a desired threshold that would ensure the plots cover the hydrological gradient of the wetland.</w:t>
      </w:r>
    </w:p>
  </w:comment>
  <w:comment w:id="248" w:author="Michael Hammond" w:date="2019-12-19T15:03:00Z" w:initials="MH">
    <w:p w14:paraId="38D104D7" w14:textId="2B7D489F" w:rsidR="00A200FB" w:rsidRDefault="00A200FB">
      <w:pPr>
        <w:pStyle w:val="CommentText"/>
      </w:pPr>
      <w:r>
        <w:rPr>
          <w:rStyle w:val="CommentReference"/>
        </w:rPr>
        <w:annotationRef/>
      </w:r>
      <w:r>
        <w:t xml:space="preserve">I don’t think that a lot of this comparison between wetlands info is important for this report. </w:t>
      </w:r>
    </w:p>
  </w:comment>
  <w:comment w:id="249" w:author="Natasha Del Borrello" w:date="2019-12-16T10:23:00Z" w:initials="NDB">
    <w:p w14:paraId="70B44275" w14:textId="77777777" w:rsidR="00A200FB" w:rsidRDefault="00A200FB">
      <w:pPr>
        <w:pStyle w:val="CommentText"/>
      </w:pPr>
      <w:r>
        <w:rPr>
          <w:rStyle w:val="CommentReference"/>
        </w:rPr>
        <w:annotationRef/>
      </w:r>
      <w:r>
        <w:t>I think rather than a key finding, this is more interesting background information that should inform the discussion on the individual wetlands, (as the focus is on reviewing thresholds for individual wetlands rather than comparing them with one another).</w:t>
      </w:r>
    </w:p>
    <w:p w14:paraId="5A9C0FEE" w14:textId="4E668901" w:rsidR="00A200FB" w:rsidRDefault="00A200FB">
      <w:pPr>
        <w:pStyle w:val="CommentText"/>
      </w:pPr>
    </w:p>
  </w:comment>
  <w:comment w:id="252" w:author="Natasha Del Borrello" w:date="2019-12-16T10:33:00Z" w:initials="NDB">
    <w:p w14:paraId="7C6B128E" w14:textId="0B90AD39" w:rsidR="00A200FB" w:rsidRDefault="00A200FB">
      <w:pPr>
        <w:pStyle w:val="CommentText"/>
      </w:pPr>
      <w:r>
        <w:rPr>
          <w:rStyle w:val="CommentReference"/>
        </w:rPr>
        <w:annotationRef/>
      </w:r>
      <w:r>
        <w:t>There may be other studies on Perth wetlands that support this conclusion?</w:t>
      </w:r>
    </w:p>
  </w:comment>
  <w:comment w:id="254" w:author="Natasha Del Borrello" w:date="2019-12-16T10:35:00Z" w:initials="NDB">
    <w:p w14:paraId="116CCAF2" w14:textId="07248ADF" w:rsidR="00A200FB" w:rsidRDefault="00A200FB">
      <w:pPr>
        <w:pStyle w:val="CommentText"/>
      </w:pPr>
      <w:r>
        <w:rPr>
          <w:rStyle w:val="CommentReference"/>
        </w:rPr>
        <w:annotationRef/>
      </w:r>
      <w:r>
        <w:t>Rephrase…meaning is unclear.</w:t>
      </w:r>
    </w:p>
  </w:comment>
  <w:comment w:id="251" w:author="Natasha Del Borrello" w:date="2019-12-16T10:37:00Z" w:initials="NDB">
    <w:p w14:paraId="72529668" w14:textId="1FA5B125" w:rsidR="00A200FB" w:rsidRDefault="00A200FB">
      <w:pPr>
        <w:pStyle w:val="CommentText"/>
      </w:pPr>
      <w:r>
        <w:rPr>
          <w:rStyle w:val="CommentReference"/>
        </w:rPr>
        <w:annotationRef/>
      </w:r>
      <w:r>
        <w:t xml:space="preserve">Similar to my previous point, I think that this exercise of comparing wetlands to one another (and the conclusions drawn from it) should really just inform the discussion on the individual wetlands and the proposed changes to thresholds. </w:t>
      </w:r>
    </w:p>
    <w:p w14:paraId="68E1F4ED" w14:textId="77777777" w:rsidR="00A200FB" w:rsidRDefault="00A200FB">
      <w:pPr>
        <w:pStyle w:val="CommentText"/>
      </w:pPr>
    </w:p>
    <w:p w14:paraId="19BC78AC" w14:textId="52D2E77A" w:rsidR="00A200FB" w:rsidRDefault="00A200FB">
      <w:pPr>
        <w:pStyle w:val="CommentText"/>
      </w:pPr>
      <w:r>
        <w:t>The information in here is all a little bit jumbled and key points and conclusions are not clear. Information that would be good to know is:</w:t>
      </w:r>
    </w:p>
    <w:p w14:paraId="7420375B" w14:textId="77777777" w:rsidR="00A200FB" w:rsidRDefault="00A200FB" w:rsidP="00250F73">
      <w:pPr>
        <w:pStyle w:val="CommentText"/>
        <w:numPr>
          <w:ilvl w:val="0"/>
          <w:numId w:val="15"/>
        </w:numPr>
      </w:pPr>
      <w:r>
        <w:t>Are the changes in assemblages driven by water level changes or something else, or is this unclear</w:t>
      </w:r>
    </w:p>
    <w:p w14:paraId="335F9FC4" w14:textId="570EEACD" w:rsidR="00A200FB" w:rsidRDefault="00A200FB" w:rsidP="00250F73">
      <w:pPr>
        <w:pStyle w:val="CommentText"/>
        <w:numPr>
          <w:ilvl w:val="0"/>
          <w:numId w:val="15"/>
        </w:numPr>
      </w:pPr>
      <w:r>
        <w:t>Are the changes on a trajectory to a particular endpoint e.g.  all the wetlands are heading towards assemblages that are less diverse and more like each other, or are the changes highly variable without a clear pathway</w:t>
      </w:r>
    </w:p>
    <w:p w14:paraId="1FF0486F" w14:textId="5BC9E249" w:rsidR="00A200FB" w:rsidRDefault="00A200FB" w:rsidP="00250F73">
      <w:pPr>
        <w:pStyle w:val="CommentText"/>
        <w:numPr>
          <w:ilvl w:val="0"/>
          <w:numId w:val="15"/>
        </w:numPr>
      </w:pPr>
      <w:r>
        <w:t>Are the wetland assemblages all becoming like one another, or all they all still fairly unique, but just different to their composition in 1996?</w:t>
      </w:r>
    </w:p>
  </w:comment>
  <w:comment w:id="256" w:author="Natasha Del Borrello" w:date="2019-12-16T12:35:00Z" w:initials="NDB">
    <w:p w14:paraId="508145C6" w14:textId="1EDA646B" w:rsidR="00A200FB" w:rsidRDefault="00A200FB">
      <w:pPr>
        <w:pStyle w:val="CommentText"/>
      </w:pPr>
      <w:r>
        <w:rPr>
          <w:rStyle w:val="CommentReference"/>
        </w:rPr>
        <w:annotationRef/>
      </w:r>
      <w:r>
        <w:t xml:space="preserve">Can these changes be correlated with declining water levels? </w:t>
      </w:r>
    </w:p>
    <w:p w14:paraId="29BC2534" w14:textId="514D559E" w:rsidR="00A200FB" w:rsidRDefault="00A200FB">
      <w:pPr>
        <w:pStyle w:val="CommentText"/>
      </w:pPr>
      <w:r>
        <w:t>Could the loss of any of these taxa or groups of species be considered a significant impact from the EPA’s perspective (refer to EPA’s Statement of Environmental Principles, Factors and Objectives as a guide, see below)</w:t>
      </w:r>
    </w:p>
    <w:p w14:paraId="393FF7A5" w14:textId="77777777" w:rsidR="00A200FB" w:rsidRDefault="00A200FB" w:rsidP="00250F73">
      <w:pPr>
        <w:autoSpaceDE w:val="0"/>
        <w:autoSpaceDN w:val="0"/>
        <w:adjustRightInd w:val="0"/>
        <w:spacing w:after="0"/>
        <w:rPr>
          <w:rFonts w:ascii="Oswald" w:hAnsi="Oswald" w:cs="Oswald"/>
          <w:color w:val="234C74"/>
          <w:sz w:val="36"/>
          <w:szCs w:val="36"/>
          <w:lang w:val="en-AU"/>
        </w:rPr>
      </w:pPr>
      <w:r>
        <w:rPr>
          <w:rFonts w:ascii="Oswald" w:hAnsi="Oswald" w:cs="Oswald"/>
          <w:color w:val="234C74"/>
          <w:sz w:val="36"/>
          <w:szCs w:val="36"/>
          <w:lang w:val="en-AU"/>
        </w:rPr>
        <w:t>5 Consideration of Significance</w:t>
      </w:r>
    </w:p>
    <w:p w14:paraId="660C51C7" w14:textId="77777777" w:rsidR="00A200FB" w:rsidRDefault="00A200FB" w:rsidP="00250F73">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The EPA assesses proposals and schemes likely to have a significant effect on the environment. The</w:t>
      </w:r>
    </w:p>
    <w:p w14:paraId="01AA1B29" w14:textId="77777777" w:rsidR="00A200FB" w:rsidRDefault="00A200FB" w:rsidP="00250F73">
      <w:pPr>
        <w:autoSpaceDE w:val="0"/>
        <w:autoSpaceDN w:val="0"/>
        <w:adjustRightInd w:val="0"/>
        <w:spacing w:after="0"/>
        <w:rPr>
          <w:rFonts w:ascii="OpenSans-Italic" w:hAnsi="OpenSans-Italic" w:cs="OpenSans-Italic"/>
          <w:i/>
          <w:iCs/>
          <w:color w:val="4D4D4F"/>
          <w:sz w:val="20"/>
          <w:szCs w:val="20"/>
          <w:lang w:val="en-AU"/>
        </w:rPr>
      </w:pPr>
      <w:r>
        <w:rPr>
          <w:rFonts w:ascii="OpenSans" w:hAnsi="OpenSans" w:cs="OpenSans"/>
          <w:color w:val="4D4D4F"/>
          <w:sz w:val="20"/>
          <w:szCs w:val="20"/>
          <w:lang w:val="en-AU"/>
        </w:rPr>
        <w:t xml:space="preserve">terms ‘significant impact’ and ‘significant effect’ are not defined in the </w:t>
      </w:r>
      <w:r>
        <w:rPr>
          <w:rFonts w:ascii="OpenSans-Italic" w:hAnsi="OpenSans-Italic" w:cs="OpenSans-Italic"/>
          <w:i/>
          <w:iCs/>
          <w:color w:val="4D4D4F"/>
          <w:sz w:val="20"/>
          <w:szCs w:val="20"/>
          <w:lang w:val="en-AU"/>
        </w:rPr>
        <w:t>Environmental Protection Act 1986.</w:t>
      </w:r>
    </w:p>
    <w:p w14:paraId="75E09B87" w14:textId="77777777" w:rsidR="00A200FB" w:rsidRDefault="00A200FB" w:rsidP="00250F73">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Therefore, the ordinary or everyday meanings of these terms apply. When considering significant impact</w:t>
      </w:r>
    </w:p>
    <w:p w14:paraId="44BB8D9E" w14:textId="77777777" w:rsidR="00A200FB" w:rsidRDefault="00A200FB" w:rsidP="00250F73">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or effect, the EPA may have regard to various matters, including the following:</w:t>
      </w:r>
    </w:p>
    <w:p w14:paraId="6A34CA47" w14:textId="77777777" w:rsidR="00A200FB" w:rsidRDefault="00A200FB" w:rsidP="00250F73">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a. values, sensitivity and quality of the environment which is likely to be impacted</w:t>
      </w:r>
    </w:p>
    <w:p w14:paraId="0640E482" w14:textId="77777777" w:rsidR="00A200FB" w:rsidRDefault="00A200FB" w:rsidP="00250F73">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b. extent (intensity, duration, magnitude and geographic footprint) of the likely impacts</w:t>
      </w:r>
    </w:p>
    <w:p w14:paraId="028AF31F" w14:textId="77777777" w:rsidR="00A200FB" w:rsidRDefault="00A200FB" w:rsidP="00250F73">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c. consequence of the likely impacts (or change)</w:t>
      </w:r>
    </w:p>
    <w:p w14:paraId="279D9FF7" w14:textId="77777777" w:rsidR="00A200FB" w:rsidRDefault="00A200FB" w:rsidP="00250F73">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d. resilience of the environment to cope with the impacts or change</w:t>
      </w:r>
    </w:p>
    <w:p w14:paraId="650E86F2" w14:textId="77777777" w:rsidR="00A200FB" w:rsidRDefault="00A200FB" w:rsidP="00250F73">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e. cumulative impact with other existing or reasonably foreseeable activities, developments and</w:t>
      </w:r>
    </w:p>
    <w:p w14:paraId="795BD5F1" w14:textId="77777777" w:rsidR="00A200FB" w:rsidRDefault="00A200FB" w:rsidP="00250F73">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land uses</w:t>
      </w:r>
    </w:p>
    <w:p w14:paraId="532B6B32" w14:textId="77777777" w:rsidR="00A200FB" w:rsidRDefault="00A200FB" w:rsidP="00250F73">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f. connections and interactions between parts of the environment to inform a holistic view of</w:t>
      </w:r>
    </w:p>
    <w:p w14:paraId="43BC45B0" w14:textId="77777777" w:rsidR="00A200FB" w:rsidRDefault="00A200FB" w:rsidP="00250F73">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impacts to the whole environment</w:t>
      </w:r>
    </w:p>
    <w:p w14:paraId="28CA59B0" w14:textId="77777777" w:rsidR="00A200FB" w:rsidRDefault="00A200FB" w:rsidP="00250F73">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g. level of confidence in the prediction of impacts and the success of proposed mitigation</w:t>
      </w:r>
    </w:p>
    <w:p w14:paraId="75DF8C3A" w14:textId="77777777" w:rsidR="00A200FB" w:rsidRDefault="00A200FB" w:rsidP="00250F73">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h. public interest about the likely effect of the proposal or scheme, if implemented, on the</w:t>
      </w:r>
    </w:p>
    <w:p w14:paraId="6AFAF092" w14:textId="1C137E5D" w:rsidR="00A200FB" w:rsidRDefault="00A200FB" w:rsidP="00250F73">
      <w:pPr>
        <w:pStyle w:val="CommentText"/>
      </w:pPr>
      <w:r>
        <w:rPr>
          <w:rFonts w:ascii="OpenSans" w:hAnsi="OpenSans" w:cs="OpenSans"/>
          <w:color w:val="4D4D4F"/>
          <w:lang w:val="en-AU"/>
        </w:rPr>
        <w:t>environment and public information that informs the EPA’s assessment.</w:t>
      </w:r>
    </w:p>
  </w:comment>
  <w:comment w:id="258" w:author="Michael Hammond" w:date="2019-12-19T15:04:00Z" w:initials="MH">
    <w:p w14:paraId="0057C3EC" w14:textId="6EBF89A9" w:rsidR="00A200FB" w:rsidRDefault="00A200FB">
      <w:pPr>
        <w:pStyle w:val="CommentText"/>
      </w:pPr>
      <w:r>
        <w:rPr>
          <w:rStyle w:val="CommentReference"/>
        </w:rPr>
        <w:annotationRef/>
      </w:r>
      <w:r>
        <w:t xml:space="preserve">Check threshold levels against levels in these years to see if there is a chance of the taxa returning? </w:t>
      </w:r>
    </w:p>
  </w:comment>
  <w:comment w:id="265" w:author="Michael Hammond" w:date="2019-12-19T15:00:00Z" w:initials="MH">
    <w:p w14:paraId="3FFF7AB2" w14:textId="6ADB68AE" w:rsidR="00A200FB" w:rsidRDefault="00A200FB">
      <w:pPr>
        <w:pStyle w:val="CommentText"/>
      </w:pPr>
      <w:r>
        <w:rPr>
          <w:rStyle w:val="CommentReference"/>
        </w:rPr>
        <w:annotationRef/>
      </w:r>
      <w:r>
        <w:t>Threshold level represents a rise in levels</w:t>
      </w:r>
    </w:p>
  </w:comment>
  <w:comment w:id="266" w:author="Michael Hammond" w:date="2019-12-18T16:17:00Z" w:initials="MH">
    <w:p w14:paraId="388FF1E2" w14:textId="0BB0FE44" w:rsidR="00A200FB" w:rsidRDefault="00A200FB">
      <w:pPr>
        <w:pStyle w:val="CommentText"/>
      </w:pPr>
      <w:r>
        <w:rPr>
          <w:rStyle w:val="CommentReference"/>
        </w:rPr>
        <w:annotationRef/>
      </w:r>
      <w:r>
        <w:t>Threshold level represents a rise in levels</w:t>
      </w:r>
    </w:p>
  </w:comment>
  <w:comment w:id="310" w:author="Michael Hammond" w:date="2019-12-19T08:39:00Z" w:initials="MH">
    <w:p w14:paraId="492E3F6B" w14:textId="77777777" w:rsidR="00A200FB" w:rsidRDefault="00A200FB" w:rsidP="00437343">
      <w:pPr>
        <w:pStyle w:val="CommentText"/>
      </w:pPr>
      <w:r>
        <w:rPr>
          <w:rStyle w:val="CommentReference"/>
        </w:rPr>
        <w:annotationRef/>
      </w:r>
      <w:r>
        <w:t xml:space="preserve">Need to link to water levels where possible – i.e. acidification risks have been generally low due to the lake holding year round surface water limiting drying and rewetting of lakebed. </w:t>
      </w:r>
    </w:p>
    <w:p w14:paraId="0E43B5E7" w14:textId="77777777" w:rsidR="00A200FB" w:rsidRDefault="00A200FB" w:rsidP="00437343">
      <w:pPr>
        <w:pStyle w:val="CommentText"/>
      </w:pPr>
    </w:p>
    <w:p w14:paraId="56A62413" w14:textId="77777777" w:rsidR="00A200FB" w:rsidRDefault="00A200FB" w:rsidP="00437343">
      <w:pPr>
        <w:pStyle w:val="CommentText"/>
      </w:pPr>
      <w:r>
        <w:t>These parts should make a statement of likely impact of management levels above threshold on water quality where possible – i.e. managing levels above threshold will keep future acidification risks low</w:t>
      </w:r>
    </w:p>
  </w:comment>
  <w:comment w:id="313" w:author="Michael Hammond" w:date="2019-12-19T08:41:00Z" w:initials="MH">
    <w:p w14:paraId="4D76438A" w14:textId="77777777" w:rsidR="00A200FB" w:rsidRDefault="00A200FB" w:rsidP="00766910">
      <w:pPr>
        <w:pStyle w:val="CommentText"/>
      </w:pPr>
      <w:r>
        <w:rPr>
          <w:rStyle w:val="CommentReference"/>
        </w:rPr>
        <w:annotationRef/>
      </w:r>
      <w:r>
        <w:t>ok summary of what’s happened but not really relating to levels. Some comment on likely outcomes into the future if levels are managed to the threshold level is needed</w:t>
      </w:r>
    </w:p>
  </w:comment>
  <w:comment w:id="314" w:author="Michael Hammond" w:date="2019-12-19T08:53:00Z" w:initials="MH">
    <w:p w14:paraId="4D09DEAC" w14:textId="77777777" w:rsidR="00A200FB" w:rsidRDefault="00A200FB" w:rsidP="00766910">
      <w:pPr>
        <w:pStyle w:val="CommentText"/>
      </w:pPr>
      <w:r>
        <w:rPr>
          <w:rStyle w:val="CommentReference"/>
        </w:rPr>
        <w:annotationRef/>
      </w:r>
      <w:r>
        <w:t xml:space="preserve">what were the shifts? What drove the shifts? </w:t>
      </w:r>
    </w:p>
  </w:comment>
  <w:comment w:id="315" w:author="Michael Hammond" w:date="2019-12-19T08:55:00Z" w:initials="MH">
    <w:p w14:paraId="0EB048A6" w14:textId="77777777" w:rsidR="00A200FB" w:rsidRDefault="00A200FB" w:rsidP="00766910">
      <w:pPr>
        <w:pStyle w:val="CommentText"/>
      </w:pPr>
      <w:r>
        <w:rPr>
          <w:rStyle w:val="CommentReference"/>
        </w:rPr>
        <w:annotationRef/>
      </w:r>
      <w:r>
        <w:t>Most relevant to this report if levels were a driver – otherwise less important</w:t>
      </w:r>
    </w:p>
  </w:comment>
  <w:comment w:id="316" w:author="Michael Hammond" w:date="2019-12-19T08:42:00Z" w:initials="MH">
    <w:p w14:paraId="1BDFCBD1" w14:textId="77777777" w:rsidR="00A200FB" w:rsidRDefault="00A200FB" w:rsidP="00766910">
      <w:pPr>
        <w:pStyle w:val="CommentText"/>
      </w:pPr>
      <w:r>
        <w:rPr>
          <w:rStyle w:val="CommentReference"/>
        </w:rPr>
        <w:annotationRef/>
      </w:r>
      <w:r>
        <w:t>is this talking about the entire monitoring period?</w:t>
      </w:r>
    </w:p>
  </w:comment>
  <w:comment w:id="319" w:author="Natasha Del Borrello" w:date="2019-12-09T15:49:00Z" w:initials="NDB">
    <w:p w14:paraId="739ADDA6" w14:textId="77777777" w:rsidR="00A200FB" w:rsidRDefault="00A200FB" w:rsidP="00766910">
      <w:pPr>
        <w:pStyle w:val="CommentText"/>
      </w:pPr>
      <w:r>
        <w:rPr>
          <w:rStyle w:val="CommentReference"/>
        </w:rPr>
        <w:annotationRef/>
      </w:r>
      <w:r>
        <w:t>It might be an idea to highlight the invasive species in these figures.</w:t>
      </w:r>
    </w:p>
  </w:comment>
  <w:comment w:id="320" w:author="Natasha Del Borrello" w:date="2019-12-09T13:19:00Z" w:initials="NDB">
    <w:p w14:paraId="17362983" w14:textId="77777777" w:rsidR="00A200FB" w:rsidRDefault="00A200FB" w:rsidP="00766910">
      <w:pPr>
        <w:pStyle w:val="CommentText"/>
      </w:pPr>
      <w:r>
        <w:rPr>
          <w:rStyle w:val="CommentReference"/>
        </w:rPr>
        <w:annotationRef/>
      </w:r>
      <w:r>
        <w:t>Lake Goollelal?</w:t>
      </w:r>
    </w:p>
  </w:comment>
  <w:comment w:id="321" w:author="Michael Hammond" w:date="2019-12-19T08:56:00Z" w:initials="MH">
    <w:p w14:paraId="13E331FA" w14:textId="77777777" w:rsidR="00A200FB" w:rsidRDefault="00A200FB" w:rsidP="00766910">
      <w:pPr>
        <w:pStyle w:val="CommentText"/>
      </w:pPr>
      <w:r>
        <w:rPr>
          <w:rStyle w:val="CommentReference"/>
        </w:rPr>
        <w:annotationRef/>
      </w:r>
      <w:r>
        <w:t xml:space="preserve">This is good – so if levels are managed to the threshold we shouldn’t see an increase in the species with a negative mean posterior. </w:t>
      </w:r>
    </w:p>
  </w:comment>
  <w:comment w:id="324" w:author="Michael Hammond" w:date="2019-12-19T08:57:00Z" w:initials="MH">
    <w:p w14:paraId="07B261FD" w14:textId="77777777" w:rsidR="00A200FB" w:rsidRDefault="00A200FB" w:rsidP="00FC2E86">
      <w:pPr>
        <w:pStyle w:val="CommentText"/>
      </w:pPr>
      <w:r>
        <w:rPr>
          <w:rStyle w:val="CommentReference"/>
        </w:rPr>
        <w:annotationRef/>
      </w:r>
      <w:r>
        <w:t xml:space="preserve">Good – relating assemblages to levels. Is it fair to say that if levels are maintained above the threshold it is likely macro assemblages should be maintained? </w:t>
      </w:r>
    </w:p>
  </w:comment>
  <w:comment w:id="327" w:author="Natasha Del Borrello" w:date="2019-12-09T13:23:00Z" w:initials="NDB">
    <w:p w14:paraId="6165D883" w14:textId="77777777" w:rsidR="00A200FB" w:rsidRDefault="00A200FB" w:rsidP="00FC2E86">
      <w:pPr>
        <w:pStyle w:val="CommentText"/>
      </w:pPr>
      <w:r>
        <w:rPr>
          <w:rStyle w:val="CommentReference"/>
        </w:rPr>
        <w:annotationRef/>
      </w:r>
      <w:r>
        <w:t>Needs further explanation/labelling…. I can’t see this ‘</w:t>
      </w:r>
      <w:r w:rsidRPr="003B09F5">
        <w:rPr>
          <w:rFonts w:cs="Times New Roman"/>
        </w:rPr>
        <w:t>with ordination revealing two main groups of annual data; those collected pre 2007, and those collected post 2007</w:t>
      </w:r>
      <w:r>
        <w:rPr>
          <w:rFonts w:cs="Times New Roman"/>
        </w:rPr>
        <w:t>’</w:t>
      </w:r>
    </w:p>
  </w:comment>
  <w:comment w:id="331" w:author="Michael Hammond" w:date="2019-12-19T09:17:00Z" w:initials="MH">
    <w:p w14:paraId="18B39393" w14:textId="77777777" w:rsidR="00A200FB" w:rsidRDefault="00A200FB" w:rsidP="00271A89">
      <w:pPr>
        <w:pStyle w:val="CommentText"/>
      </w:pPr>
      <w:r>
        <w:rPr>
          <w:rStyle w:val="CommentReference"/>
        </w:rPr>
        <w:annotationRef/>
      </w:r>
      <w:r>
        <w:t>All these sections need some assessment of what improving current min levels to at or above the threshold would likely mean for water qual, veg dynamics or aquatic macros.</w:t>
      </w:r>
    </w:p>
  </w:comment>
  <w:comment w:id="340" w:author="Natasha Del Borrello" w:date="2019-12-09T15:24:00Z" w:initials="NDB">
    <w:p w14:paraId="2B5A1743" w14:textId="77777777" w:rsidR="00A200FB" w:rsidRDefault="00A200FB" w:rsidP="00271A89">
      <w:pPr>
        <w:pStyle w:val="CommentText"/>
      </w:pPr>
      <w:r>
        <w:rPr>
          <w:rStyle w:val="CommentReference"/>
        </w:rPr>
        <w:annotationRef/>
      </w:r>
      <w:r>
        <w:t>It is difficult to see this from the plot as not enough explanation is given on the figure:</w:t>
      </w:r>
    </w:p>
    <w:p w14:paraId="3A3B3A02" w14:textId="77777777" w:rsidR="00A200FB" w:rsidRDefault="00A200FB" w:rsidP="00271A89">
      <w:pPr>
        <w:pStyle w:val="CommentText"/>
      </w:pPr>
      <w:r>
        <w:rPr>
          <w:rFonts w:cs="Times New Roman"/>
        </w:rPr>
        <w:t>“</w:t>
      </w:r>
      <w:r w:rsidRPr="003B09F5">
        <w:rPr>
          <w:rFonts w:cs="Times New Roman"/>
        </w:rPr>
        <w:t>However, the composition of the community is shifting (</w:t>
      </w:r>
      <w:r>
        <w:rPr>
          <w:rFonts w:cs="Times New Roman"/>
        </w:rPr>
        <w:fldChar w:fldCharType="begin"/>
      </w:r>
      <w:r>
        <w:rPr>
          <w:rFonts w:cs="Times New Roman"/>
        </w:rPr>
        <w:instrText xml:space="preserve"> REF _Ref25919232 \h </w:instrText>
      </w:r>
      <w:r>
        <w:rPr>
          <w:rFonts w:cs="Times New Roman"/>
        </w:rPr>
      </w:r>
      <w:r>
        <w:rPr>
          <w:rFonts w:cs="Times New Roman"/>
        </w:rPr>
        <w:fldChar w:fldCharType="separate"/>
      </w:r>
      <w:r w:rsidRPr="003B09F5">
        <w:rPr>
          <w:rFonts w:cs="Times New Roman"/>
        </w:rPr>
        <w:t xml:space="preserve">Figure </w:t>
      </w:r>
      <w:r>
        <w:rPr>
          <w:rFonts w:cs="Times New Roman"/>
          <w:noProof/>
        </w:rPr>
        <w:t>13</w:t>
      </w:r>
      <w:r>
        <w:rPr>
          <w:rFonts w:cs="Times New Roman"/>
        </w:rPr>
        <w:fldChar w:fldCharType="end"/>
      </w:r>
      <w:r w:rsidRPr="003B09F5">
        <w:rPr>
          <w:rFonts w:cs="Times New Roman"/>
        </w:rPr>
        <w:t xml:space="preserve">). The communities were relatively stable in terms of composition until 2008 </w:t>
      </w:r>
      <w:r>
        <w:rPr>
          <w:rFonts w:cs="Times New Roman"/>
        </w:rPr>
        <w:t>after</w:t>
      </w:r>
      <w:r w:rsidRPr="003B09F5">
        <w:rPr>
          <w:rFonts w:cs="Times New Roman"/>
        </w:rPr>
        <w:t xml:space="preserve"> water levels</w:t>
      </w:r>
      <w:r>
        <w:rPr>
          <w:rFonts w:cs="Times New Roman"/>
        </w:rPr>
        <w:t xml:space="preserve"> had</w:t>
      </w:r>
      <w:r w:rsidRPr="003B09F5">
        <w:rPr>
          <w:rFonts w:cs="Times New Roman"/>
        </w:rPr>
        <w:t xml:space="preserve"> beg</w:t>
      </w:r>
      <w:r>
        <w:rPr>
          <w:rFonts w:cs="Times New Roman"/>
        </w:rPr>
        <w:t>u</w:t>
      </w:r>
      <w:r w:rsidRPr="003B09F5">
        <w:rPr>
          <w:rFonts w:cs="Times New Roman"/>
        </w:rPr>
        <w:t>n to decline significantly. The current trajectory suggests the dissimilarity between pre-2008 and contemporary communities will continue</w:t>
      </w:r>
      <w:r>
        <w:rPr>
          <w:rFonts w:cs="Times New Roman"/>
        </w:rPr>
        <w:t>”</w:t>
      </w:r>
      <w:r w:rsidRPr="003B09F5">
        <w:rPr>
          <w:rFonts w:cs="Times New Roman"/>
        </w:rPr>
        <w:t>.</w:t>
      </w:r>
    </w:p>
  </w:comment>
  <w:comment w:id="343" w:author="Michael Hammond" w:date="2019-12-19T09:26:00Z" w:initials="MH">
    <w:p w14:paraId="5DCB9201" w14:textId="77777777" w:rsidR="00A200FB" w:rsidRDefault="00A200FB" w:rsidP="00C76FCB">
      <w:pPr>
        <w:pStyle w:val="CommentText"/>
      </w:pPr>
      <w:r>
        <w:rPr>
          <w:rStyle w:val="CommentReference"/>
        </w:rPr>
        <w:annotationRef/>
      </w:r>
      <w:r>
        <w:t>All these sections need some assessment of what improving current min levels to at or above the threshold would likely mean for water qual, veg dynamics or aquatic macros.</w:t>
      </w:r>
    </w:p>
  </w:comment>
  <w:comment w:id="346" w:author="Michael Hammond" w:date="2019-12-19T09:27:00Z" w:initials="MH">
    <w:p w14:paraId="65AD1118" w14:textId="77777777" w:rsidR="00A200FB" w:rsidRDefault="00A200FB" w:rsidP="00C76FCB">
      <w:pPr>
        <w:pStyle w:val="CommentText"/>
      </w:pPr>
      <w:r>
        <w:rPr>
          <w:rStyle w:val="CommentReference"/>
        </w:rPr>
        <w:annotationRef/>
      </w:r>
      <w:r>
        <w:t xml:space="preserve">Managing levels to the threshold level represents a rise in levels </w:t>
      </w:r>
    </w:p>
  </w:comment>
  <w:comment w:id="353" w:author="Natasha Del Borrello" w:date="2019-12-09T15:51:00Z" w:initials="NDB">
    <w:p w14:paraId="3B75B2AA" w14:textId="77777777" w:rsidR="00A200FB" w:rsidRDefault="00A200FB" w:rsidP="00C76FCB">
      <w:pPr>
        <w:pStyle w:val="CommentText"/>
      </w:pPr>
      <w:r>
        <w:rPr>
          <w:rStyle w:val="CommentReference"/>
        </w:rPr>
        <w:annotationRef/>
      </w:r>
      <w:r>
        <w:t>This and similar figures in the report for the macroinvertebrates need further explanation</w:t>
      </w:r>
    </w:p>
  </w:comment>
  <w:comment w:id="356" w:author="Michael Hammond" w:date="2019-12-19T09:29:00Z" w:initials="MH">
    <w:p w14:paraId="493934D4" w14:textId="77777777" w:rsidR="00A200FB" w:rsidRDefault="00A200FB" w:rsidP="00914BB6">
      <w:pPr>
        <w:pStyle w:val="CommentText"/>
      </w:pPr>
      <w:r>
        <w:rPr>
          <w:rStyle w:val="CommentReference"/>
        </w:rPr>
        <w:annotationRef/>
      </w:r>
      <w:r>
        <w:t>All these sections need some assessment of what improving levels to the threshold would likely mean for water qual, veg dynamics or aquatic macros.</w:t>
      </w:r>
    </w:p>
  </w:comment>
  <w:comment w:id="359" w:author="Natasha Del Borrello" w:date="2019-12-11T12:01:00Z" w:initials="NDB">
    <w:p w14:paraId="32AC87E0" w14:textId="77777777" w:rsidR="00A200FB" w:rsidRDefault="00A200FB" w:rsidP="00914BB6">
      <w:pPr>
        <w:pStyle w:val="CommentText"/>
      </w:pPr>
      <w:r>
        <w:rPr>
          <w:rStyle w:val="CommentReference"/>
        </w:rPr>
        <w:annotationRef/>
      </w:r>
      <w:r>
        <w:t>It’s difficult to see on the plot as the years are not marked (apart from 1996 and 2015).</w:t>
      </w:r>
    </w:p>
  </w:comment>
  <w:comment w:id="360" w:author="Michael Hammond" w:date="2019-12-19T09:30:00Z" w:initials="MH">
    <w:p w14:paraId="1FE57491" w14:textId="77777777" w:rsidR="00A200FB" w:rsidRDefault="00A200FB" w:rsidP="00914BB6">
      <w:pPr>
        <w:pStyle w:val="CommentText"/>
      </w:pPr>
      <w:r>
        <w:rPr>
          <w:rStyle w:val="CommentReference"/>
        </w:rPr>
        <w:annotationRef/>
      </w:r>
      <w:r>
        <w:t>Good – relating to threshold level</w:t>
      </w:r>
    </w:p>
  </w:comment>
  <w:comment w:id="363" w:author="Michael Hammond" w:date="2019-12-19T09:31:00Z" w:initials="MH">
    <w:p w14:paraId="40B5B07F" w14:textId="77777777" w:rsidR="00A200FB" w:rsidRDefault="00A200FB" w:rsidP="00914BB6">
      <w:pPr>
        <w:pStyle w:val="CommentText"/>
      </w:pPr>
      <w:r>
        <w:rPr>
          <w:rStyle w:val="CommentReference"/>
        </w:rPr>
        <w:annotationRef/>
      </w:r>
      <w:r>
        <w:t>Squashed formatting</w:t>
      </w:r>
    </w:p>
  </w:comment>
  <w:comment w:id="370" w:author="Michael Hammond" w:date="2019-12-19T09:34:00Z" w:initials="MH">
    <w:p w14:paraId="78CB2751" w14:textId="77777777" w:rsidR="00A200FB" w:rsidRDefault="00A200FB" w:rsidP="008C0DEE">
      <w:pPr>
        <w:pStyle w:val="CommentText"/>
      </w:pPr>
      <w:r>
        <w:rPr>
          <w:rStyle w:val="CommentReference"/>
        </w:rPr>
        <w:annotationRef/>
      </w:r>
      <w:r>
        <w:t xml:space="preserve">Fair to say that managing levels to the proposed threshold would likely improve acidity over time? </w:t>
      </w:r>
    </w:p>
  </w:comment>
  <w:comment w:id="373" w:author="Michael Hammond" w:date="2019-12-19T09:34:00Z" w:initials="MH">
    <w:p w14:paraId="24B0348E" w14:textId="77777777" w:rsidR="00A200FB" w:rsidRDefault="00A200FB" w:rsidP="008C0DEE">
      <w:pPr>
        <w:pStyle w:val="CommentText"/>
      </w:pPr>
      <w:r>
        <w:rPr>
          <w:rStyle w:val="CommentReference"/>
        </w:rPr>
        <w:annotationRef/>
      </w:r>
      <w:r>
        <w:t>good</w:t>
      </w:r>
    </w:p>
  </w:comment>
  <w:comment w:id="376" w:author="Michael Hammond" w:date="2019-12-19T09:35:00Z" w:initials="MH">
    <w:p w14:paraId="16DCF53E" w14:textId="77777777" w:rsidR="00A200FB" w:rsidRDefault="00A200FB" w:rsidP="008C0DEE">
      <w:pPr>
        <w:pStyle w:val="CommentText"/>
      </w:pPr>
      <w:r>
        <w:rPr>
          <w:rStyle w:val="CommentReference"/>
        </w:rPr>
        <w:annotationRef/>
      </w:r>
      <w:r>
        <w:t>managing levels to the threshold level would likely mean….</w:t>
      </w:r>
    </w:p>
  </w:comment>
  <w:comment w:id="393" w:author="Michael Hammond" w:date="2019-12-19T13:28:00Z" w:initials="MH">
    <w:p w14:paraId="3AEFC296" w14:textId="77777777" w:rsidR="00A200FB" w:rsidRDefault="00A200FB" w:rsidP="00FF7397">
      <w:pPr>
        <w:pStyle w:val="CommentText"/>
      </w:pPr>
      <w:r>
        <w:rPr>
          <w:rStyle w:val="CommentReference"/>
        </w:rPr>
        <w:annotationRef/>
      </w:r>
      <w:r>
        <w:t>All these sections need some assessment of what improving levels to the threshold would likely mean for water qual, veg dynamics or aquatic macros.</w:t>
      </w:r>
    </w:p>
  </w:comment>
  <w:comment w:id="399" w:author="Michael Hammond" w:date="2019-12-19T13:29:00Z" w:initials="MH">
    <w:p w14:paraId="1B08DA3F" w14:textId="77777777" w:rsidR="00A200FB" w:rsidRDefault="00A200FB" w:rsidP="00FF7397">
      <w:pPr>
        <w:pStyle w:val="CommentText"/>
      </w:pPr>
      <w:r>
        <w:rPr>
          <w:rStyle w:val="CommentReference"/>
        </w:rPr>
        <w:annotationRef/>
      </w:r>
      <w:r>
        <w:t>squashed</w:t>
      </w:r>
    </w:p>
  </w:comment>
  <w:comment w:id="411" w:author="Natasha Del Borrello" w:date="2019-12-11T16:03:00Z" w:initials="NDB">
    <w:p w14:paraId="520B82CA" w14:textId="77777777" w:rsidR="00A200FB" w:rsidRDefault="00A200FB" w:rsidP="002E48C9">
      <w:pPr>
        <w:pStyle w:val="CommentText"/>
      </w:pPr>
      <w:r>
        <w:rPr>
          <w:rStyle w:val="CommentReference"/>
        </w:rPr>
        <w:annotationRef/>
      </w:r>
      <w:r>
        <w:t>No plot to show this?</w:t>
      </w:r>
    </w:p>
  </w:comment>
  <w:comment w:id="412" w:author="Christopher Kavazos" w:date="2020-01-07T14:25:00Z" w:initials="CK">
    <w:p w14:paraId="0D9EAB24" w14:textId="0DC16094" w:rsidR="00A200FB" w:rsidRDefault="00A200FB">
      <w:pPr>
        <w:pStyle w:val="CommentText"/>
      </w:pPr>
      <w:r>
        <w:rPr>
          <w:rStyle w:val="CommentReference"/>
        </w:rPr>
        <w:annotationRef/>
      </w:r>
      <w:r>
        <w:t>No as no species had significant posteriors</w:t>
      </w:r>
    </w:p>
  </w:comment>
  <w:comment w:id="426" w:author="Natasha Del Borrello" w:date="2019-12-12T15:54:00Z" w:initials="NDB">
    <w:p w14:paraId="35C30BBC" w14:textId="77777777" w:rsidR="00A200FB" w:rsidRDefault="00A200FB" w:rsidP="00611FEC">
      <w:pPr>
        <w:pStyle w:val="CommentText"/>
      </w:pPr>
      <w:r>
        <w:rPr>
          <w:rStyle w:val="CommentReference"/>
        </w:rPr>
        <w:annotationRef/>
      </w:r>
      <w:r>
        <w:t>It’s difficult to see this on the plot when only the end years are marked.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CAD32E2" w15:done="0"/>
  <w15:commentEx w15:paraId="5AD77B09" w15:done="1"/>
  <w15:commentEx w15:paraId="17804E17" w15:paraIdParent="5AD77B09" w15:done="1"/>
  <w15:commentEx w15:paraId="57F5BF89" w15:done="1"/>
  <w15:commentEx w15:paraId="1C53BADF" w15:paraIdParent="57F5BF89" w15:done="1"/>
  <w15:commentEx w15:paraId="20CAD40E" w15:done="1"/>
  <w15:commentEx w15:paraId="014145F4" w15:paraIdParent="20CAD40E" w15:done="1"/>
  <w15:commentEx w15:paraId="3E72D030" w15:done="1"/>
  <w15:commentEx w15:paraId="55A98B8A" w15:paraIdParent="3E72D030" w15:done="1"/>
  <w15:commentEx w15:paraId="09A1D98B" w15:done="0"/>
  <w15:commentEx w15:paraId="3894A103" w15:done="1"/>
  <w15:commentEx w15:paraId="4E125D45" w15:paraIdParent="3894A103" w15:done="1"/>
  <w15:commentEx w15:paraId="5D32286F" w15:done="1"/>
  <w15:commentEx w15:paraId="5A70E99C" w15:done="1"/>
  <w15:commentEx w15:paraId="0D99A384" w15:paraIdParent="5A70E99C" w15:done="1"/>
  <w15:commentEx w15:paraId="49649994" w15:done="1"/>
  <w15:commentEx w15:paraId="2CB9351D" w15:done="0"/>
  <w15:commentEx w15:paraId="75A07C15" w15:paraIdParent="2CB9351D" w15:done="0"/>
  <w15:commentEx w15:paraId="494462CC" w15:done="0"/>
  <w15:commentEx w15:paraId="2F11933E" w15:done="1"/>
  <w15:commentEx w15:paraId="504A78A1" w15:done="0"/>
  <w15:commentEx w15:paraId="01880AFD" w15:done="0"/>
  <w15:commentEx w15:paraId="570F4DEE" w15:paraIdParent="01880AFD" w15:done="0"/>
  <w15:commentEx w15:paraId="5CD66EC5" w15:done="1"/>
  <w15:commentEx w15:paraId="4B750773" w15:paraIdParent="5CD66EC5" w15:done="1"/>
  <w15:commentEx w15:paraId="08E20595" w15:done="1"/>
  <w15:commentEx w15:paraId="164C0408" w15:paraIdParent="08E20595" w15:done="1"/>
  <w15:commentEx w15:paraId="3C98E7AF" w15:done="0"/>
  <w15:commentEx w15:paraId="5F2B77BA" w15:paraIdParent="3C98E7AF" w15:done="0"/>
  <w15:commentEx w15:paraId="5FA838AF" w15:done="0"/>
  <w15:commentEx w15:paraId="499968CD" w15:paraIdParent="5FA838AF" w15:done="0"/>
  <w15:commentEx w15:paraId="4C32AFBB" w15:done="0"/>
  <w15:commentEx w15:paraId="71B6B0DD" w15:done="0"/>
  <w15:commentEx w15:paraId="08AC014E" w15:done="0"/>
  <w15:commentEx w15:paraId="6C460C92" w15:done="0"/>
  <w15:commentEx w15:paraId="7F655CD2" w15:paraIdParent="6C460C92" w15:done="0"/>
  <w15:commentEx w15:paraId="7E401A87" w15:done="0"/>
  <w15:commentEx w15:paraId="406837DD" w15:paraIdParent="7E401A87" w15:done="0"/>
  <w15:commentEx w15:paraId="3290BE1D" w15:done="0"/>
  <w15:commentEx w15:paraId="16CDC7B5" w15:done="0"/>
  <w15:commentEx w15:paraId="35E3C468" w15:done="0"/>
  <w15:commentEx w15:paraId="27A86524" w15:done="0"/>
  <w15:commentEx w15:paraId="06B6D099" w15:paraIdParent="27A86524" w15:done="0"/>
  <w15:commentEx w15:paraId="4EB01F02" w15:done="0"/>
  <w15:commentEx w15:paraId="7B72E84C" w15:paraIdParent="4EB01F02" w15:done="0"/>
  <w15:commentEx w15:paraId="51DBD24F" w15:done="1"/>
  <w15:commentEx w15:paraId="196B0FD6" w15:done="0"/>
  <w15:commentEx w15:paraId="73B2A30A" w15:done="0"/>
  <w15:commentEx w15:paraId="59BCAB82" w15:paraIdParent="73B2A30A" w15:done="0"/>
  <w15:commentEx w15:paraId="2324B673" w15:done="0"/>
  <w15:commentEx w15:paraId="5B0AF736" w15:done="0"/>
  <w15:commentEx w15:paraId="1BD7F513" w15:paraIdParent="5B0AF736" w15:done="0"/>
  <w15:commentEx w15:paraId="4EBAB359" w15:done="0"/>
  <w15:commentEx w15:paraId="121CE8C4" w15:paraIdParent="4EBAB359" w15:done="0"/>
  <w15:commentEx w15:paraId="6AD975BE" w15:done="0"/>
  <w15:commentEx w15:paraId="1879739A" w15:done="1"/>
  <w15:commentEx w15:paraId="6B0B1645" w15:done="1"/>
  <w15:commentEx w15:paraId="4FF9823F" w15:done="0"/>
  <w15:commentEx w15:paraId="3557C531" w15:paraIdParent="4FF9823F" w15:done="0"/>
  <w15:commentEx w15:paraId="205AFDFF" w15:done="1"/>
  <w15:commentEx w15:paraId="5DCEEF49" w15:done="0"/>
  <w15:commentEx w15:paraId="60E494C6" w15:done="1"/>
  <w15:commentEx w15:paraId="09610F1B" w15:done="0"/>
  <w15:commentEx w15:paraId="7EB1B6EB" w15:done="0"/>
  <w15:commentEx w15:paraId="56E7CE5E" w15:done="0"/>
  <w15:commentEx w15:paraId="0D1B2859" w15:paraIdParent="56E7CE5E" w15:done="0"/>
  <w15:commentEx w15:paraId="48D1B2FE" w15:done="0"/>
  <w15:commentEx w15:paraId="2F62A403" w15:done="1"/>
  <w15:commentEx w15:paraId="6F9CA522" w15:done="0"/>
  <w15:commentEx w15:paraId="6563140A" w15:done="0"/>
  <w15:commentEx w15:paraId="5C5EF042" w15:done="0"/>
  <w15:commentEx w15:paraId="38D104D7" w15:done="0"/>
  <w15:commentEx w15:paraId="5A9C0FEE" w15:done="0"/>
  <w15:commentEx w15:paraId="7C6B128E" w15:done="0"/>
  <w15:commentEx w15:paraId="116CCAF2" w15:done="0"/>
  <w15:commentEx w15:paraId="1FF0486F" w15:done="0"/>
  <w15:commentEx w15:paraId="6AFAF092" w15:done="0"/>
  <w15:commentEx w15:paraId="0057C3EC" w15:done="0"/>
  <w15:commentEx w15:paraId="3FFF7AB2" w15:done="0"/>
  <w15:commentEx w15:paraId="388FF1E2" w15:done="0"/>
  <w15:commentEx w15:paraId="56A62413" w15:done="0"/>
  <w15:commentEx w15:paraId="4D76438A" w15:done="0"/>
  <w15:commentEx w15:paraId="4D09DEAC" w15:done="0"/>
  <w15:commentEx w15:paraId="0EB048A6" w15:paraIdParent="4D09DEAC" w15:done="0"/>
  <w15:commentEx w15:paraId="1BDFCBD1" w15:done="0"/>
  <w15:commentEx w15:paraId="739ADDA6" w15:done="0"/>
  <w15:commentEx w15:paraId="17362983" w15:done="0"/>
  <w15:commentEx w15:paraId="13E331FA" w15:done="0"/>
  <w15:commentEx w15:paraId="07B261FD" w15:done="0"/>
  <w15:commentEx w15:paraId="6165D883" w15:done="0"/>
  <w15:commentEx w15:paraId="18B39393" w15:done="0"/>
  <w15:commentEx w15:paraId="3A3B3A02" w15:done="0"/>
  <w15:commentEx w15:paraId="5DCB9201" w15:done="0"/>
  <w15:commentEx w15:paraId="65AD1118" w15:done="0"/>
  <w15:commentEx w15:paraId="3B75B2AA" w15:done="0"/>
  <w15:commentEx w15:paraId="493934D4" w15:done="0"/>
  <w15:commentEx w15:paraId="32AC87E0" w15:done="0"/>
  <w15:commentEx w15:paraId="1FE57491" w15:done="0"/>
  <w15:commentEx w15:paraId="40B5B07F" w15:done="0"/>
  <w15:commentEx w15:paraId="78CB2751" w15:done="0"/>
  <w15:commentEx w15:paraId="24B0348E" w15:done="0"/>
  <w15:commentEx w15:paraId="16DCF53E" w15:done="0"/>
  <w15:commentEx w15:paraId="3AEFC296" w15:done="0"/>
  <w15:commentEx w15:paraId="1B08DA3F" w15:done="0"/>
  <w15:commentEx w15:paraId="520B82CA" w15:done="0"/>
  <w15:commentEx w15:paraId="0D9EAB24" w15:paraIdParent="520B82CA" w15:done="0"/>
  <w15:commentEx w15:paraId="35C30BB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CAD32E2" w16cid:durableId="21BD83BC"/>
  <w16cid:commentId w16cid:paraId="5AD77B09" w16cid:durableId="21BD83BD"/>
  <w16cid:commentId w16cid:paraId="17804E17" w16cid:durableId="21BD9A35"/>
  <w16cid:commentId w16cid:paraId="57F5BF89" w16cid:durableId="21BD83BF"/>
  <w16cid:commentId w16cid:paraId="1C53BADF" w16cid:durableId="21BD9A93"/>
  <w16cid:commentId w16cid:paraId="20CAD40E" w16cid:durableId="21BD83C0"/>
  <w16cid:commentId w16cid:paraId="014145F4" w16cid:durableId="21BD9C81"/>
  <w16cid:commentId w16cid:paraId="3E72D030" w16cid:durableId="21BEC7B3"/>
  <w16cid:commentId w16cid:paraId="55A98B8A" w16cid:durableId="21BEC7B4"/>
  <w16cid:commentId w16cid:paraId="09A1D98B" w16cid:durableId="21BD9CF2"/>
  <w16cid:commentId w16cid:paraId="3894A103" w16cid:durableId="21BD83C3"/>
  <w16cid:commentId w16cid:paraId="4E125D45" w16cid:durableId="21BD9D41"/>
  <w16cid:commentId w16cid:paraId="5D32286F" w16cid:durableId="21BD83C4"/>
  <w16cid:commentId w16cid:paraId="5A70E99C" w16cid:durableId="21BD83C5"/>
  <w16cid:commentId w16cid:paraId="0D99A384" w16cid:durableId="21BD9D54"/>
  <w16cid:commentId w16cid:paraId="49649994" w16cid:durableId="21BD83C6"/>
  <w16cid:commentId w16cid:paraId="2CB9351D" w16cid:durableId="21BD83C7"/>
  <w16cid:commentId w16cid:paraId="75A07C15" w16cid:durableId="21BDA962"/>
  <w16cid:commentId w16cid:paraId="494462CC" w16cid:durableId="21BDAA03"/>
  <w16cid:commentId w16cid:paraId="2F11933E" w16cid:durableId="21BD83CA"/>
  <w16cid:commentId w16cid:paraId="504A78A1" w16cid:durableId="21BD83CB"/>
  <w16cid:commentId w16cid:paraId="01880AFD" w16cid:durableId="21BD83D5"/>
  <w16cid:commentId w16cid:paraId="570F4DEE" w16cid:durableId="21BDD130"/>
  <w16cid:commentId w16cid:paraId="5CD66EC5" w16cid:durableId="21BD83D6"/>
  <w16cid:commentId w16cid:paraId="4B750773" w16cid:durableId="21BDC70D"/>
  <w16cid:commentId w16cid:paraId="08E20595" w16cid:durableId="21BD83D9"/>
  <w16cid:commentId w16cid:paraId="164C0408" w16cid:durableId="21BDD0DB"/>
  <w16cid:commentId w16cid:paraId="3C98E7AF" w16cid:durableId="21BD83DA"/>
  <w16cid:commentId w16cid:paraId="5F2B77BA" w16cid:durableId="21BDD056"/>
  <w16cid:commentId w16cid:paraId="5FA838AF" w16cid:durableId="21BD83DB"/>
  <w16cid:commentId w16cid:paraId="499968CD" w16cid:durableId="21BDD04E"/>
  <w16cid:commentId w16cid:paraId="4C32AFBB" w16cid:durableId="21BD83DC"/>
  <w16cid:commentId w16cid:paraId="71B6B0DD" w16cid:durableId="21BD83E3"/>
  <w16cid:commentId w16cid:paraId="08AC014E" w16cid:durableId="21BD83E4"/>
  <w16cid:commentId w16cid:paraId="6C460C92" w16cid:durableId="21BD83DD"/>
  <w16cid:commentId w16cid:paraId="7F655CD2" w16cid:durableId="21BDD20B"/>
  <w16cid:commentId w16cid:paraId="7E401A87" w16cid:durableId="21BD83DE"/>
  <w16cid:commentId w16cid:paraId="406837DD" w16cid:durableId="21BDD1F7"/>
  <w16cid:commentId w16cid:paraId="3290BE1D" w16cid:durableId="21BD83DF"/>
  <w16cid:commentId w16cid:paraId="16CDC7B5" w16cid:durableId="21BD83E0"/>
  <w16cid:commentId w16cid:paraId="35E3C468" w16cid:durableId="21BD83E1"/>
  <w16cid:commentId w16cid:paraId="27A86524" w16cid:durableId="21BD83E6"/>
  <w16cid:commentId w16cid:paraId="06B6D099" w16cid:durableId="21BDD334"/>
  <w16cid:commentId w16cid:paraId="4EB01F02" w16cid:durableId="21BD83E7"/>
  <w16cid:commentId w16cid:paraId="7B72E84C" w16cid:durableId="21BDD33A"/>
  <w16cid:commentId w16cid:paraId="51DBD24F" w16cid:durableId="21BD83EB"/>
  <w16cid:commentId w16cid:paraId="196B0FD6" w16cid:durableId="21BD83F0"/>
  <w16cid:commentId w16cid:paraId="73B2A30A" w16cid:durableId="21BD83F1"/>
  <w16cid:commentId w16cid:paraId="59BCAB82" w16cid:durableId="21BED6A2"/>
  <w16cid:commentId w16cid:paraId="2324B673" w16cid:durableId="21BD83F5"/>
  <w16cid:commentId w16cid:paraId="5B0AF736" w16cid:durableId="21BD83F6"/>
  <w16cid:commentId w16cid:paraId="1BD7F513" w16cid:durableId="21BDE895"/>
  <w16cid:commentId w16cid:paraId="4EBAB359" w16cid:durableId="21BD83F7"/>
  <w16cid:commentId w16cid:paraId="121CE8C4" w16cid:durableId="21BDDD19"/>
  <w16cid:commentId w16cid:paraId="6AD975BE" w16cid:durableId="21BD83F8"/>
  <w16cid:commentId w16cid:paraId="1879739A" w16cid:durableId="21BD83F9"/>
  <w16cid:commentId w16cid:paraId="6B0B1645" w16cid:durableId="21BD83FA"/>
  <w16cid:commentId w16cid:paraId="4FF9823F" w16cid:durableId="21BD83FB"/>
  <w16cid:commentId w16cid:paraId="3557C531" w16cid:durableId="21BE372B"/>
  <w16cid:commentId w16cid:paraId="205AFDFF" w16cid:durableId="21BD8400"/>
  <w16cid:commentId w16cid:paraId="5DCEEF49" w16cid:durableId="21BD8401"/>
  <w16cid:commentId w16cid:paraId="60E494C6" w16cid:durableId="21BD83FC"/>
  <w16cid:commentId w16cid:paraId="09610F1B" w16cid:durableId="21BD83FD"/>
  <w16cid:commentId w16cid:paraId="7EB1B6EB" w16cid:durableId="21BD83FE"/>
  <w16cid:commentId w16cid:paraId="56E7CE5E" w16cid:durableId="21BD8403"/>
  <w16cid:commentId w16cid:paraId="0D1B2859" w16cid:durableId="21BF1270"/>
  <w16cid:commentId w16cid:paraId="48D1B2FE" w16cid:durableId="21BD8404"/>
  <w16cid:commentId w16cid:paraId="2F62A403" w16cid:durableId="21BD8405"/>
  <w16cid:commentId w16cid:paraId="6F9CA522" w16cid:durableId="21BD8407"/>
  <w16cid:commentId w16cid:paraId="6563140A" w16cid:durableId="21BD8408"/>
  <w16cid:commentId w16cid:paraId="5C5EF042" w16cid:durableId="21C0D7E4"/>
  <w16cid:commentId w16cid:paraId="38D104D7" w16cid:durableId="21BD840C"/>
  <w16cid:commentId w16cid:paraId="5A9C0FEE" w16cid:durableId="21BD840D"/>
  <w16cid:commentId w16cid:paraId="7C6B128E" w16cid:durableId="21BD840E"/>
  <w16cid:commentId w16cid:paraId="116CCAF2" w16cid:durableId="21BD840F"/>
  <w16cid:commentId w16cid:paraId="1FF0486F" w16cid:durableId="21BD8410"/>
  <w16cid:commentId w16cid:paraId="6AFAF092" w16cid:durableId="21BD8411"/>
  <w16cid:commentId w16cid:paraId="0057C3EC" w16cid:durableId="21BD8412"/>
  <w16cid:commentId w16cid:paraId="3FFF7AB2" w16cid:durableId="21BD8413"/>
  <w16cid:commentId w16cid:paraId="388FF1E2" w16cid:durableId="21BD8414"/>
  <w16cid:commentId w16cid:paraId="56A62413" w16cid:durableId="21BD83C9"/>
  <w16cid:commentId w16cid:paraId="4D76438A" w16cid:durableId="21BD83CC"/>
  <w16cid:commentId w16cid:paraId="4D09DEAC" w16cid:durableId="21BD83CD"/>
  <w16cid:commentId w16cid:paraId="0EB048A6" w16cid:durableId="21BD83CE"/>
  <w16cid:commentId w16cid:paraId="1BDFCBD1" w16cid:durableId="21BD83CF"/>
  <w16cid:commentId w16cid:paraId="739ADDA6" w16cid:durableId="21BD83D0"/>
  <w16cid:commentId w16cid:paraId="17362983" w16cid:durableId="21BD83D1"/>
  <w16cid:commentId w16cid:paraId="13E331FA" w16cid:durableId="21BD83D2"/>
  <w16cid:commentId w16cid:paraId="07B261FD" w16cid:durableId="21BD83D3"/>
  <w16cid:commentId w16cid:paraId="6165D883" w16cid:durableId="21BD83D4"/>
  <w16cid:commentId w16cid:paraId="18B39393" w16cid:durableId="21BD83E2"/>
  <w16cid:commentId w16cid:paraId="3A3B3A02" w16cid:durableId="21BD83E5"/>
  <w16cid:commentId w16cid:paraId="5DCB9201" w16cid:durableId="21BD83E8"/>
  <w16cid:commentId w16cid:paraId="65AD1118" w16cid:durableId="21BD83E9"/>
  <w16cid:commentId w16cid:paraId="3B75B2AA" w16cid:durableId="21BD83EA"/>
  <w16cid:commentId w16cid:paraId="493934D4" w16cid:durableId="21BD83EC"/>
  <w16cid:commentId w16cid:paraId="32AC87E0" w16cid:durableId="21BD83ED"/>
  <w16cid:commentId w16cid:paraId="1FE57491" w16cid:durableId="21BD83EE"/>
  <w16cid:commentId w16cid:paraId="40B5B07F" w16cid:durableId="21BD83EF"/>
  <w16cid:commentId w16cid:paraId="78CB2751" w16cid:durableId="21BD83F2"/>
  <w16cid:commentId w16cid:paraId="24B0348E" w16cid:durableId="21BD83F3"/>
  <w16cid:commentId w16cid:paraId="16DCF53E" w16cid:durableId="21BD83F4"/>
  <w16cid:commentId w16cid:paraId="3AEFC296" w16cid:durableId="21BD83FF"/>
  <w16cid:commentId w16cid:paraId="1B08DA3F" w16cid:durableId="21BD8402"/>
  <w16cid:commentId w16cid:paraId="520B82CA" w16cid:durableId="21BD8409"/>
  <w16cid:commentId w16cid:paraId="0D9EAB24" w16cid:durableId="21BF1346"/>
  <w16cid:commentId w16cid:paraId="35C30BBC" w16cid:durableId="21BD840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4E31C8" w14:textId="77777777" w:rsidR="00A200FB" w:rsidRDefault="00A200FB">
      <w:pPr>
        <w:spacing w:after="0"/>
      </w:pPr>
      <w:r>
        <w:separator/>
      </w:r>
    </w:p>
  </w:endnote>
  <w:endnote w:type="continuationSeparator" w:id="0">
    <w:p w14:paraId="3DD0BAD0" w14:textId="77777777" w:rsidR="00A200FB" w:rsidRDefault="00A200F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LMRoman10-Regular">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Oswald">
    <w:altName w:val="Arial Narrow"/>
    <w:panose1 w:val="00000000000000000000"/>
    <w:charset w:val="00"/>
    <w:family w:val="swiss"/>
    <w:notTrueType/>
    <w:pitch w:val="default"/>
    <w:sig w:usb0="00000003" w:usb1="00000000" w:usb2="00000000" w:usb3="00000000" w:csb0="00000001" w:csb1="00000000"/>
  </w:font>
  <w:font w:name="OpenSans">
    <w:altName w:val="Calibri"/>
    <w:panose1 w:val="00000000000000000000"/>
    <w:charset w:val="00"/>
    <w:family w:val="auto"/>
    <w:notTrueType/>
    <w:pitch w:val="default"/>
    <w:sig w:usb0="00000003" w:usb1="00000000" w:usb2="00000000" w:usb3="00000000" w:csb0="00000001" w:csb1="00000000"/>
  </w:font>
  <w:font w:name="OpenSans-Italic">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12728950"/>
      <w:docPartObj>
        <w:docPartGallery w:val="Page Numbers (Bottom of Page)"/>
        <w:docPartUnique/>
      </w:docPartObj>
    </w:sdtPr>
    <w:sdtEndPr>
      <w:rPr>
        <w:noProof/>
      </w:rPr>
    </w:sdtEndPr>
    <w:sdtContent>
      <w:p w14:paraId="1E6A7C63" w14:textId="12366CB4" w:rsidR="00A200FB" w:rsidRDefault="00A200FB">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1B5B8097" w14:textId="77777777" w:rsidR="00A200FB" w:rsidRDefault="00A200F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8281653"/>
      <w:docPartObj>
        <w:docPartGallery w:val="Page Numbers (Bottom of Page)"/>
        <w:docPartUnique/>
      </w:docPartObj>
    </w:sdtPr>
    <w:sdtEndPr>
      <w:rPr>
        <w:noProof/>
      </w:rPr>
    </w:sdtEndPr>
    <w:sdtContent>
      <w:p w14:paraId="79AF0596" w14:textId="34575F09" w:rsidR="00A200FB" w:rsidRDefault="00A200FB">
        <w:pPr>
          <w:pStyle w:val="Footer"/>
          <w:jc w:val="center"/>
        </w:pPr>
        <w:r>
          <w:fldChar w:fldCharType="begin"/>
        </w:r>
        <w:r>
          <w:instrText xml:space="preserve"> PAGE   \* MERGEFORMAT </w:instrText>
        </w:r>
        <w:r>
          <w:fldChar w:fldCharType="separate"/>
        </w:r>
        <w:r>
          <w:rPr>
            <w:noProof/>
          </w:rPr>
          <w:t>v</w:t>
        </w:r>
        <w:r>
          <w:rPr>
            <w:noProof/>
          </w:rPr>
          <w:fldChar w:fldCharType="end"/>
        </w:r>
      </w:p>
    </w:sdtContent>
  </w:sdt>
  <w:p w14:paraId="2F559C90" w14:textId="77777777" w:rsidR="00A200FB" w:rsidRDefault="00A200F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0817413"/>
      <w:docPartObj>
        <w:docPartGallery w:val="Page Numbers (Bottom of Page)"/>
        <w:docPartUnique/>
      </w:docPartObj>
    </w:sdtPr>
    <w:sdtEndPr>
      <w:rPr>
        <w:noProof/>
      </w:rPr>
    </w:sdtEndPr>
    <w:sdtContent>
      <w:p w14:paraId="15F9B43E" w14:textId="1F202F9C" w:rsidR="00A200FB" w:rsidRDefault="00A200FB">
        <w:pPr>
          <w:pStyle w:val="Footer"/>
          <w:jc w:val="center"/>
        </w:pPr>
        <w:r>
          <w:fldChar w:fldCharType="begin"/>
        </w:r>
        <w:r>
          <w:instrText xml:space="preserve"> PAGE   \* MERGEFORMAT </w:instrText>
        </w:r>
        <w:r>
          <w:fldChar w:fldCharType="separate"/>
        </w:r>
        <w:r>
          <w:rPr>
            <w:noProof/>
          </w:rPr>
          <w:t>112</w:t>
        </w:r>
        <w:r>
          <w:rPr>
            <w:noProof/>
          </w:rPr>
          <w:fldChar w:fldCharType="end"/>
        </w:r>
      </w:p>
    </w:sdtContent>
  </w:sdt>
  <w:p w14:paraId="0E10C104" w14:textId="77777777" w:rsidR="00A200FB" w:rsidRDefault="00A200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8D2FD3" w14:textId="77777777" w:rsidR="00A200FB" w:rsidRDefault="00A200FB">
      <w:r>
        <w:separator/>
      </w:r>
    </w:p>
  </w:footnote>
  <w:footnote w:type="continuationSeparator" w:id="0">
    <w:p w14:paraId="1D5C2A2C" w14:textId="77777777" w:rsidR="00A200FB" w:rsidRDefault="00A200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B7001EB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206E8E7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68006188"/>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FE686BD0"/>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71CD7A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07D8536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C75456D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0A2218E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274608F6"/>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335E2A3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C9880A3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70CD2DE"/>
    <w:multiLevelType w:val="multilevel"/>
    <w:tmpl w:val="8B6E78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2C1AE401"/>
    <w:multiLevelType w:val="multilevel"/>
    <w:tmpl w:val="81E48F4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3" w15:restartNumberingAfterBreak="0">
    <w:nsid w:val="542B4B0F"/>
    <w:multiLevelType w:val="hybridMultilevel"/>
    <w:tmpl w:val="F516E9A4"/>
    <w:lvl w:ilvl="0" w:tplc="EC60E028">
      <w:start w:val="9"/>
      <w:numFmt w:val="bullet"/>
      <w:lvlText w:val="-"/>
      <w:lvlJc w:val="left"/>
      <w:pPr>
        <w:ind w:left="720" w:hanging="360"/>
      </w:pPr>
      <w:rPr>
        <w:rFonts w:ascii="Cambria" w:eastAsiaTheme="minorHAnsi" w:hAnsi="Cambr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77FA0E7B"/>
    <w:multiLevelType w:val="hybridMultilevel"/>
    <w:tmpl w:val="D5E65AAA"/>
    <w:lvl w:ilvl="0" w:tplc="9A66C80A">
      <w:numFmt w:val="bullet"/>
      <w:lvlText w:val="-"/>
      <w:lvlJc w:val="left"/>
      <w:pPr>
        <w:ind w:left="720" w:hanging="360"/>
      </w:pPr>
      <w:rPr>
        <w:rFonts w:ascii="Cambria" w:eastAsiaTheme="minorHAnsi" w:hAnsi="Cambr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1"/>
  </w:num>
  <w:num w:numId="2">
    <w:abstractNumId w:val="11"/>
  </w:num>
  <w:num w:numId="3">
    <w:abstractNumId w:val="0"/>
  </w:num>
  <w:num w:numId="4">
    <w:abstractNumId w:val="0"/>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5">
    <w:abstractNumId w:val="13"/>
  </w:num>
  <w:num w:numId="16">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chael Hammond">
    <w15:presenceInfo w15:providerId="None" w15:userId="Michael Hammond"/>
  </w15:person>
  <w15:person w15:author="Christopher Kavazos">
    <w15:presenceInfo w15:providerId="Windows Live" w15:userId="7007e72b0a1ac2a2"/>
  </w15:person>
  <w15:person w15:author="Natasha Del Borrello">
    <w15:presenceInfo w15:providerId="AD" w15:userId="S-1-5-21-3707323128-2635616194-1489384558-17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00CAD"/>
    <w:rsid w:val="00001463"/>
    <w:rsid w:val="0000421F"/>
    <w:rsid w:val="00005480"/>
    <w:rsid w:val="000077A6"/>
    <w:rsid w:val="00010FF7"/>
    <w:rsid w:val="00011C8B"/>
    <w:rsid w:val="00011FCB"/>
    <w:rsid w:val="00013E4C"/>
    <w:rsid w:val="00016946"/>
    <w:rsid w:val="00020D59"/>
    <w:rsid w:val="00021B1C"/>
    <w:rsid w:val="00023E16"/>
    <w:rsid w:val="00024184"/>
    <w:rsid w:val="00024E96"/>
    <w:rsid w:val="00026E5C"/>
    <w:rsid w:val="00027B7F"/>
    <w:rsid w:val="00035D97"/>
    <w:rsid w:val="00036CBF"/>
    <w:rsid w:val="00042ECD"/>
    <w:rsid w:val="00046E22"/>
    <w:rsid w:val="00047D59"/>
    <w:rsid w:val="00050E70"/>
    <w:rsid w:val="000514BC"/>
    <w:rsid w:val="000520C9"/>
    <w:rsid w:val="000640E1"/>
    <w:rsid w:val="00064497"/>
    <w:rsid w:val="000671D0"/>
    <w:rsid w:val="00072A4C"/>
    <w:rsid w:val="00076038"/>
    <w:rsid w:val="00082D83"/>
    <w:rsid w:val="00083567"/>
    <w:rsid w:val="00084F56"/>
    <w:rsid w:val="0009266B"/>
    <w:rsid w:val="00092BDE"/>
    <w:rsid w:val="00092FD6"/>
    <w:rsid w:val="000944F1"/>
    <w:rsid w:val="000966A6"/>
    <w:rsid w:val="000A1AAA"/>
    <w:rsid w:val="000A3A69"/>
    <w:rsid w:val="000B057C"/>
    <w:rsid w:val="000B28D1"/>
    <w:rsid w:val="000B3842"/>
    <w:rsid w:val="000B5A1B"/>
    <w:rsid w:val="000B732B"/>
    <w:rsid w:val="000C3D1E"/>
    <w:rsid w:val="000D3BD8"/>
    <w:rsid w:val="000D657C"/>
    <w:rsid w:val="000D6675"/>
    <w:rsid w:val="000E7669"/>
    <w:rsid w:val="000E7BEF"/>
    <w:rsid w:val="000F0231"/>
    <w:rsid w:val="000F73DE"/>
    <w:rsid w:val="000F79C6"/>
    <w:rsid w:val="000F7F16"/>
    <w:rsid w:val="00102C29"/>
    <w:rsid w:val="00103649"/>
    <w:rsid w:val="00103A69"/>
    <w:rsid w:val="001049DF"/>
    <w:rsid w:val="0010541B"/>
    <w:rsid w:val="0011003C"/>
    <w:rsid w:val="00110F74"/>
    <w:rsid w:val="00114A62"/>
    <w:rsid w:val="00114EAD"/>
    <w:rsid w:val="0011789D"/>
    <w:rsid w:val="001230EE"/>
    <w:rsid w:val="0012555B"/>
    <w:rsid w:val="001255AA"/>
    <w:rsid w:val="0013379B"/>
    <w:rsid w:val="00137450"/>
    <w:rsid w:val="00142703"/>
    <w:rsid w:val="00143C4B"/>
    <w:rsid w:val="001474B4"/>
    <w:rsid w:val="001504FD"/>
    <w:rsid w:val="001551D5"/>
    <w:rsid w:val="00156FE4"/>
    <w:rsid w:val="00160FA5"/>
    <w:rsid w:val="0016550F"/>
    <w:rsid w:val="00165588"/>
    <w:rsid w:val="00165F07"/>
    <w:rsid w:val="00172432"/>
    <w:rsid w:val="00174039"/>
    <w:rsid w:val="001743B4"/>
    <w:rsid w:val="00175DEE"/>
    <w:rsid w:val="0018522B"/>
    <w:rsid w:val="00185904"/>
    <w:rsid w:val="00187CD4"/>
    <w:rsid w:val="00187EBF"/>
    <w:rsid w:val="00194B3C"/>
    <w:rsid w:val="001A59BA"/>
    <w:rsid w:val="001A7494"/>
    <w:rsid w:val="001B03DC"/>
    <w:rsid w:val="001B3840"/>
    <w:rsid w:val="001B3AFA"/>
    <w:rsid w:val="001B7F32"/>
    <w:rsid w:val="001C402F"/>
    <w:rsid w:val="001C7C7C"/>
    <w:rsid w:val="001D584F"/>
    <w:rsid w:val="001E3BAE"/>
    <w:rsid w:val="001E6A01"/>
    <w:rsid w:val="0020168A"/>
    <w:rsid w:val="00203ECF"/>
    <w:rsid w:val="00205308"/>
    <w:rsid w:val="00205BA8"/>
    <w:rsid w:val="002077BB"/>
    <w:rsid w:val="00212C2D"/>
    <w:rsid w:val="002130E8"/>
    <w:rsid w:val="00215B5A"/>
    <w:rsid w:val="00225C5A"/>
    <w:rsid w:val="002268A3"/>
    <w:rsid w:val="002301E4"/>
    <w:rsid w:val="002307D4"/>
    <w:rsid w:val="00236F91"/>
    <w:rsid w:val="00241DC0"/>
    <w:rsid w:val="00243E11"/>
    <w:rsid w:val="002448A0"/>
    <w:rsid w:val="0025044F"/>
    <w:rsid w:val="00250F73"/>
    <w:rsid w:val="00252524"/>
    <w:rsid w:val="00255154"/>
    <w:rsid w:val="0026057A"/>
    <w:rsid w:val="002611DF"/>
    <w:rsid w:val="002678A9"/>
    <w:rsid w:val="00271A89"/>
    <w:rsid w:val="00277CE3"/>
    <w:rsid w:val="00285288"/>
    <w:rsid w:val="0029098A"/>
    <w:rsid w:val="002926D9"/>
    <w:rsid w:val="0029441A"/>
    <w:rsid w:val="002952F1"/>
    <w:rsid w:val="00295F2C"/>
    <w:rsid w:val="00297939"/>
    <w:rsid w:val="002A1D02"/>
    <w:rsid w:val="002A2B10"/>
    <w:rsid w:val="002A4589"/>
    <w:rsid w:val="002A5056"/>
    <w:rsid w:val="002A6B96"/>
    <w:rsid w:val="002B26A4"/>
    <w:rsid w:val="002B483B"/>
    <w:rsid w:val="002C070C"/>
    <w:rsid w:val="002C1A28"/>
    <w:rsid w:val="002C2831"/>
    <w:rsid w:val="002C3529"/>
    <w:rsid w:val="002C5DE1"/>
    <w:rsid w:val="002C6201"/>
    <w:rsid w:val="002C73E7"/>
    <w:rsid w:val="002D3A49"/>
    <w:rsid w:val="002D50BA"/>
    <w:rsid w:val="002E1E8D"/>
    <w:rsid w:val="002E33A5"/>
    <w:rsid w:val="002E48C9"/>
    <w:rsid w:val="002E6585"/>
    <w:rsid w:val="002F3052"/>
    <w:rsid w:val="002F4210"/>
    <w:rsid w:val="002F435A"/>
    <w:rsid w:val="00300E54"/>
    <w:rsid w:val="003010B8"/>
    <w:rsid w:val="003034CA"/>
    <w:rsid w:val="003044BD"/>
    <w:rsid w:val="00305F47"/>
    <w:rsid w:val="003074DA"/>
    <w:rsid w:val="00311968"/>
    <w:rsid w:val="0031459F"/>
    <w:rsid w:val="00314945"/>
    <w:rsid w:val="00320499"/>
    <w:rsid w:val="0032231A"/>
    <w:rsid w:val="00326731"/>
    <w:rsid w:val="00331515"/>
    <w:rsid w:val="0033386E"/>
    <w:rsid w:val="0033498A"/>
    <w:rsid w:val="00337696"/>
    <w:rsid w:val="003414D3"/>
    <w:rsid w:val="00344A98"/>
    <w:rsid w:val="003538BF"/>
    <w:rsid w:val="0035428C"/>
    <w:rsid w:val="003573F7"/>
    <w:rsid w:val="003579D1"/>
    <w:rsid w:val="0036189F"/>
    <w:rsid w:val="00376A55"/>
    <w:rsid w:val="00383A80"/>
    <w:rsid w:val="003879B5"/>
    <w:rsid w:val="00391429"/>
    <w:rsid w:val="003964D9"/>
    <w:rsid w:val="003A0736"/>
    <w:rsid w:val="003A1B90"/>
    <w:rsid w:val="003A1FA1"/>
    <w:rsid w:val="003A4C2E"/>
    <w:rsid w:val="003A6EE6"/>
    <w:rsid w:val="003B09F5"/>
    <w:rsid w:val="003B1508"/>
    <w:rsid w:val="003B2221"/>
    <w:rsid w:val="003B3322"/>
    <w:rsid w:val="003B5E76"/>
    <w:rsid w:val="003B6957"/>
    <w:rsid w:val="003B7ABF"/>
    <w:rsid w:val="003C37C8"/>
    <w:rsid w:val="003C442D"/>
    <w:rsid w:val="003C5BBA"/>
    <w:rsid w:val="003C6389"/>
    <w:rsid w:val="003C668E"/>
    <w:rsid w:val="003D55CA"/>
    <w:rsid w:val="003D6676"/>
    <w:rsid w:val="003D73F0"/>
    <w:rsid w:val="003E22E5"/>
    <w:rsid w:val="003E3795"/>
    <w:rsid w:val="003E45F6"/>
    <w:rsid w:val="003E7448"/>
    <w:rsid w:val="003F6174"/>
    <w:rsid w:val="00405310"/>
    <w:rsid w:val="00411827"/>
    <w:rsid w:val="0041346D"/>
    <w:rsid w:val="004145D8"/>
    <w:rsid w:val="00415139"/>
    <w:rsid w:val="00415EF0"/>
    <w:rsid w:val="004256F8"/>
    <w:rsid w:val="004344CA"/>
    <w:rsid w:val="00437343"/>
    <w:rsid w:val="00437BDA"/>
    <w:rsid w:val="00442BE6"/>
    <w:rsid w:val="00446042"/>
    <w:rsid w:val="00450028"/>
    <w:rsid w:val="0045133C"/>
    <w:rsid w:val="004553A2"/>
    <w:rsid w:val="004554D1"/>
    <w:rsid w:val="00460857"/>
    <w:rsid w:val="00460FC9"/>
    <w:rsid w:val="004619D7"/>
    <w:rsid w:val="00464BED"/>
    <w:rsid w:val="0046705A"/>
    <w:rsid w:val="0047337A"/>
    <w:rsid w:val="0047359E"/>
    <w:rsid w:val="00480A84"/>
    <w:rsid w:val="004847B1"/>
    <w:rsid w:val="00487D2C"/>
    <w:rsid w:val="00493106"/>
    <w:rsid w:val="00493D65"/>
    <w:rsid w:val="004961E6"/>
    <w:rsid w:val="00496E2D"/>
    <w:rsid w:val="00496F5E"/>
    <w:rsid w:val="00497650"/>
    <w:rsid w:val="004A501A"/>
    <w:rsid w:val="004B0E9C"/>
    <w:rsid w:val="004D2313"/>
    <w:rsid w:val="004D3FF4"/>
    <w:rsid w:val="004E0406"/>
    <w:rsid w:val="004E29B3"/>
    <w:rsid w:val="004E378F"/>
    <w:rsid w:val="004F0645"/>
    <w:rsid w:val="004F1D6C"/>
    <w:rsid w:val="004F46ED"/>
    <w:rsid w:val="004F5C78"/>
    <w:rsid w:val="00501CF7"/>
    <w:rsid w:val="00502299"/>
    <w:rsid w:val="00505792"/>
    <w:rsid w:val="00506625"/>
    <w:rsid w:val="005223D9"/>
    <w:rsid w:val="005234D0"/>
    <w:rsid w:val="00531666"/>
    <w:rsid w:val="005348C8"/>
    <w:rsid w:val="0053653A"/>
    <w:rsid w:val="005366C3"/>
    <w:rsid w:val="00536CAD"/>
    <w:rsid w:val="005370AC"/>
    <w:rsid w:val="00547023"/>
    <w:rsid w:val="00551096"/>
    <w:rsid w:val="005515FC"/>
    <w:rsid w:val="005542F6"/>
    <w:rsid w:val="005544E8"/>
    <w:rsid w:val="0056020C"/>
    <w:rsid w:val="005718D4"/>
    <w:rsid w:val="00572E5B"/>
    <w:rsid w:val="00577045"/>
    <w:rsid w:val="00577099"/>
    <w:rsid w:val="0058433F"/>
    <w:rsid w:val="005846DB"/>
    <w:rsid w:val="005847E0"/>
    <w:rsid w:val="00585210"/>
    <w:rsid w:val="005861C8"/>
    <w:rsid w:val="005863C8"/>
    <w:rsid w:val="005907C3"/>
    <w:rsid w:val="00590956"/>
    <w:rsid w:val="00590D07"/>
    <w:rsid w:val="00590E78"/>
    <w:rsid w:val="00593790"/>
    <w:rsid w:val="005959EF"/>
    <w:rsid w:val="005976F1"/>
    <w:rsid w:val="005A6A65"/>
    <w:rsid w:val="005B20CF"/>
    <w:rsid w:val="005B3521"/>
    <w:rsid w:val="005B3701"/>
    <w:rsid w:val="005B6677"/>
    <w:rsid w:val="005B7F24"/>
    <w:rsid w:val="005C26CA"/>
    <w:rsid w:val="005C5E09"/>
    <w:rsid w:val="005D04FE"/>
    <w:rsid w:val="005D0F16"/>
    <w:rsid w:val="005D3DFC"/>
    <w:rsid w:val="005D6919"/>
    <w:rsid w:val="005E118D"/>
    <w:rsid w:val="005E13D0"/>
    <w:rsid w:val="005E16E6"/>
    <w:rsid w:val="005E1D36"/>
    <w:rsid w:val="005E446E"/>
    <w:rsid w:val="005E499B"/>
    <w:rsid w:val="005E4CC0"/>
    <w:rsid w:val="005E513B"/>
    <w:rsid w:val="005E5F8A"/>
    <w:rsid w:val="005E6B38"/>
    <w:rsid w:val="005E71ED"/>
    <w:rsid w:val="005E7A6F"/>
    <w:rsid w:val="005F3D10"/>
    <w:rsid w:val="005F5504"/>
    <w:rsid w:val="005F58AE"/>
    <w:rsid w:val="0060102C"/>
    <w:rsid w:val="006021BB"/>
    <w:rsid w:val="006029F2"/>
    <w:rsid w:val="0060730F"/>
    <w:rsid w:val="00607338"/>
    <w:rsid w:val="00607DBC"/>
    <w:rsid w:val="006110AD"/>
    <w:rsid w:val="00611FEC"/>
    <w:rsid w:val="006124C4"/>
    <w:rsid w:val="00616517"/>
    <w:rsid w:val="00617B77"/>
    <w:rsid w:val="00621010"/>
    <w:rsid w:val="00621D09"/>
    <w:rsid w:val="00622958"/>
    <w:rsid w:val="00624317"/>
    <w:rsid w:val="00627166"/>
    <w:rsid w:val="00634780"/>
    <w:rsid w:val="00640A9B"/>
    <w:rsid w:val="00640E62"/>
    <w:rsid w:val="00643367"/>
    <w:rsid w:val="00645F42"/>
    <w:rsid w:val="00650B64"/>
    <w:rsid w:val="00653742"/>
    <w:rsid w:val="0065471D"/>
    <w:rsid w:val="00656833"/>
    <w:rsid w:val="00656BCC"/>
    <w:rsid w:val="00656FDF"/>
    <w:rsid w:val="00657E45"/>
    <w:rsid w:val="006651CA"/>
    <w:rsid w:val="006660FB"/>
    <w:rsid w:val="00674C3E"/>
    <w:rsid w:val="00674E00"/>
    <w:rsid w:val="00675EAE"/>
    <w:rsid w:val="006828CD"/>
    <w:rsid w:val="00693B7C"/>
    <w:rsid w:val="00694E58"/>
    <w:rsid w:val="006953BE"/>
    <w:rsid w:val="00697861"/>
    <w:rsid w:val="006A06F1"/>
    <w:rsid w:val="006A0D9A"/>
    <w:rsid w:val="006A2BFF"/>
    <w:rsid w:val="006A53B2"/>
    <w:rsid w:val="006A58E8"/>
    <w:rsid w:val="006A76DF"/>
    <w:rsid w:val="006B119A"/>
    <w:rsid w:val="006B1631"/>
    <w:rsid w:val="006B335C"/>
    <w:rsid w:val="006B3B96"/>
    <w:rsid w:val="006B70D6"/>
    <w:rsid w:val="006C0FCD"/>
    <w:rsid w:val="006C386E"/>
    <w:rsid w:val="006C465E"/>
    <w:rsid w:val="006C6981"/>
    <w:rsid w:val="006D19D5"/>
    <w:rsid w:val="006D293B"/>
    <w:rsid w:val="006D3BCE"/>
    <w:rsid w:val="006D452C"/>
    <w:rsid w:val="006D6117"/>
    <w:rsid w:val="006E1707"/>
    <w:rsid w:val="006E1BB1"/>
    <w:rsid w:val="006E7227"/>
    <w:rsid w:val="006E724A"/>
    <w:rsid w:val="006E7FFA"/>
    <w:rsid w:val="006F0AF2"/>
    <w:rsid w:val="006F21CD"/>
    <w:rsid w:val="006F391E"/>
    <w:rsid w:val="006F3E30"/>
    <w:rsid w:val="006F56F8"/>
    <w:rsid w:val="00701F60"/>
    <w:rsid w:val="00702EED"/>
    <w:rsid w:val="00704D5B"/>
    <w:rsid w:val="00711C2A"/>
    <w:rsid w:val="0071584D"/>
    <w:rsid w:val="00716AB9"/>
    <w:rsid w:val="007177D1"/>
    <w:rsid w:val="00717E41"/>
    <w:rsid w:val="00721131"/>
    <w:rsid w:val="00722CBA"/>
    <w:rsid w:val="00725A14"/>
    <w:rsid w:val="007277BA"/>
    <w:rsid w:val="007306E4"/>
    <w:rsid w:val="00741FF1"/>
    <w:rsid w:val="0074296D"/>
    <w:rsid w:val="00742C7A"/>
    <w:rsid w:val="00744EE5"/>
    <w:rsid w:val="00751B91"/>
    <w:rsid w:val="00752045"/>
    <w:rsid w:val="00752BA0"/>
    <w:rsid w:val="0075312A"/>
    <w:rsid w:val="007607F9"/>
    <w:rsid w:val="00765125"/>
    <w:rsid w:val="00765D82"/>
    <w:rsid w:val="00766910"/>
    <w:rsid w:val="00766FA4"/>
    <w:rsid w:val="00770FCB"/>
    <w:rsid w:val="00775D86"/>
    <w:rsid w:val="00781E33"/>
    <w:rsid w:val="0078411A"/>
    <w:rsid w:val="00784D58"/>
    <w:rsid w:val="00785529"/>
    <w:rsid w:val="0078714A"/>
    <w:rsid w:val="007955CA"/>
    <w:rsid w:val="00797981"/>
    <w:rsid w:val="007A1260"/>
    <w:rsid w:val="007A2B91"/>
    <w:rsid w:val="007A36F2"/>
    <w:rsid w:val="007A4ED9"/>
    <w:rsid w:val="007A684E"/>
    <w:rsid w:val="007B058C"/>
    <w:rsid w:val="007C2274"/>
    <w:rsid w:val="007C73FB"/>
    <w:rsid w:val="007D0E4C"/>
    <w:rsid w:val="007D1810"/>
    <w:rsid w:val="007D3B9E"/>
    <w:rsid w:val="007D4B69"/>
    <w:rsid w:val="007D4B6A"/>
    <w:rsid w:val="007D5757"/>
    <w:rsid w:val="007E3153"/>
    <w:rsid w:val="007E5928"/>
    <w:rsid w:val="007F49A7"/>
    <w:rsid w:val="007F5BD4"/>
    <w:rsid w:val="007F7C6C"/>
    <w:rsid w:val="008054F1"/>
    <w:rsid w:val="00811A6E"/>
    <w:rsid w:val="00813612"/>
    <w:rsid w:val="00815416"/>
    <w:rsid w:val="0081558C"/>
    <w:rsid w:val="00824231"/>
    <w:rsid w:val="00824964"/>
    <w:rsid w:val="00832088"/>
    <w:rsid w:val="0083271D"/>
    <w:rsid w:val="00832C23"/>
    <w:rsid w:val="00833AF7"/>
    <w:rsid w:val="00834328"/>
    <w:rsid w:val="00835650"/>
    <w:rsid w:val="00841162"/>
    <w:rsid w:val="00841F7F"/>
    <w:rsid w:val="008440DC"/>
    <w:rsid w:val="00844606"/>
    <w:rsid w:val="00847A2E"/>
    <w:rsid w:val="008524CE"/>
    <w:rsid w:val="00856B64"/>
    <w:rsid w:val="00857999"/>
    <w:rsid w:val="0088178A"/>
    <w:rsid w:val="0089356A"/>
    <w:rsid w:val="008954A1"/>
    <w:rsid w:val="008A1AA4"/>
    <w:rsid w:val="008A2BF5"/>
    <w:rsid w:val="008A49C4"/>
    <w:rsid w:val="008A7481"/>
    <w:rsid w:val="008A7ECB"/>
    <w:rsid w:val="008B0AB4"/>
    <w:rsid w:val="008B1DD4"/>
    <w:rsid w:val="008B736B"/>
    <w:rsid w:val="008C0DEE"/>
    <w:rsid w:val="008C75A4"/>
    <w:rsid w:val="008D15F7"/>
    <w:rsid w:val="008D4839"/>
    <w:rsid w:val="008D67BE"/>
    <w:rsid w:val="008D6863"/>
    <w:rsid w:val="008E597C"/>
    <w:rsid w:val="008E5E04"/>
    <w:rsid w:val="008F0397"/>
    <w:rsid w:val="008F50A2"/>
    <w:rsid w:val="008F771A"/>
    <w:rsid w:val="008F797F"/>
    <w:rsid w:val="0090206E"/>
    <w:rsid w:val="00903054"/>
    <w:rsid w:val="00904C08"/>
    <w:rsid w:val="0090510E"/>
    <w:rsid w:val="00905D92"/>
    <w:rsid w:val="009065AF"/>
    <w:rsid w:val="00913087"/>
    <w:rsid w:val="00914BB6"/>
    <w:rsid w:val="00925890"/>
    <w:rsid w:val="00930F45"/>
    <w:rsid w:val="00935754"/>
    <w:rsid w:val="00937678"/>
    <w:rsid w:val="0094211B"/>
    <w:rsid w:val="00945104"/>
    <w:rsid w:val="00954E4F"/>
    <w:rsid w:val="00957A15"/>
    <w:rsid w:val="00960F98"/>
    <w:rsid w:val="00961A07"/>
    <w:rsid w:val="009705A4"/>
    <w:rsid w:val="00970B5F"/>
    <w:rsid w:val="00972EF0"/>
    <w:rsid w:val="0097711D"/>
    <w:rsid w:val="00982843"/>
    <w:rsid w:val="00984D81"/>
    <w:rsid w:val="00987C79"/>
    <w:rsid w:val="00990BDD"/>
    <w:rsid w:val="00990CA7"/>
    <w:rsid w:val="00991D47"/>
    <w:rsid w:val="0099553B"/>
    <w:rsid w:val="009A07B3"/>
    <w:rsid w:val="009A1F27"/>
    <w:rsid w:val="009A33A7"/>
    <w:rsid w:val="009A369F"/>
    <w:rsid w:val="009A3F59"/>
    <w:rsid w:val="009A7B4F"/>
    <w:rsid w:val="009B6C2B"/>
    <w:rsid w:val="009B710F"/>
    <w:rsid w:val="009C1DFF"/>
    <w:rsid w:val="009C45C5"/>
    <w:rsid w:val="009E0C47"/>
    <w:rsid w:val="009E351D"/>
    <w:rsid w:val="009E575A"/>
    <w:rsid w:val="009F0F69"/>
    <w:rsid w:val="009F3FDA"/>
    <w:rsid w:val="009F5D04"/>
    <w:rsid w:val="009F7CF1"/>
    <w:rsid w:val="00A008E3"/>
    <w:rsid w:val="00A03DB6"/>
    <w:rsid w:val="00A04E66"/>
    <w:rsid w:val="00A05414"/>
    <w:rsid w:val="00A1158C"/>
    <w:rsid w:val="00A11ACC"/>
    <w:rsid w:val="00A15EAD"/>
    <w:rsid w:val="00A17A56"/>
    <w:rsid w:val="00A200FB"/>
    <w:rsid w:val="00A20FA4"/>
    <w:rsid w:val="00A22BD0"/>
    <w:rsid w:val="00A35827"/>
    <w:rsid w:val="00A35F19"/>
    <w:rsid w:val="00A4367F"/>
    <w:rsid w:val="00A45DC1"/>
    <w:rsid w:val="00A50AA3"/>
    <w:rsid w:val="00A517F5"/>
    <w:rsid w:val="00A5314A"/>
    <w:rsid w:val="00A5318A"/>
    <w:rsid w:val="00A53695"/>
    <w:rsid w:val="00A5516F"/>
    <w:rsid w:val="00A578F8"/>
    <w:rsid w:val="00A61DAC"/>
    <w:rsid w:val="00A637B0"/>
    <w:rsid w:val="00A74D95"/>
    <w:rsid w:val="00A826F6"/>
    <w:rsid w:val="00A86044"/>
    <w:rsid w:val="00A879E3"/>
    <w:rsid w:val="00A93A8E"/>
    <w:rsid w:val="00A97807"/>
    <w:rsid w:val="00AA4684"/>
    <w:rsid w:val="00AA583F"/>
    <w:rsid w:val="00AA5FC7"/>
    <w:rsid w:val="00AB2494"/>
    <w:rsid w:val="00AB2ACC"/>
    <w:rsid w:val="00AB7380"/>
    <w:rsid w:val="00AE163F"/>
    <w:rsid w:val="00AE2278"/>
    <w:rsid w:val="00AE3627"/>
    <w:rsid w:val="00AE3AF0"/>
    <w:rsid w:val="00AE4006"/>
    <w:rsid w:val="00AF0AC1"/>
    <w:rsid w:val="00AF2901"/>
    <w:rsid w:val="00AF59FA"/>
    <w:rsid w:val="00B0014B"/>
    <w:rsid w:val="00B02519"/>
    <w:rsid w:val="00B03619"/>
    <w:rsid w:val="00B131E8"/>
    <w:rsid w:val="00B1341C"/>
    <w:rsid w:val="00B15874"/>
    <w:rsid w:val="00B15E82"/>
    <w:rsid w:val="00B17D48"/>
    <w:rsid w:val="00B20941"/>
    <w:rsid w:val="00B21B61"/>
    <w:rsid w:val="00B22EC8"/>
    <w:rsid w:val="00B23D47"/>
    <w:rsid w:val="00B2551B"/>
    <w:rsid w:val="00B423A8"/>
    <w:rsid w:val="00B457CE"/>
    <w:rsid w:val="00B51F16"/>
    <w:rsid w:val="00B605D9"/>
    <w:rsid w:val="00B6119B"/>
    <w:rsid w:val="00B63EBE"/>
    <w:rsid w:val="00B64D66"/>
    <w:rsid w:val="00B7038B"/>
    <w:rsid w:val="00B75121"/>
    <w:rsid w:val="00B75F5F"/>
    <w:rsid w:val="00B866EF"/>
    <w:rsid w:val="00B86B75"/>
    <w:rsid w:val="00B87A46"/>
    <w:rsid w:val="00B913B5"/>
    <w:rsid w:val="00B915C3"/>
    <w:rsid w:val="00B92CC6"/>
    <w:rsid w:val="00B95DD2"/>
    <w:rsid w:val="00B969D4"/>
    <w:rsid w:val="00B971CD"/>
    <w:rsid w:val="00BA23A4"/>
    <w:rsid w:val="00BA6253"/>
    <w:rsid w:val="00BB05A2"/>
    <w:rsid w:val="00BB1D9F"/>
    <w:rsid w:val="00BB5F36"/>
    <w:rsid w:val="00BB6037"/>
    <w:rsid w:val="00BB666C"/>
    <w:rsid w:val="00BC0ACC"/>
    <w:rsid w:val="00BC0C4D"/>
    <w:rsid w:val="00BC48D5"/>
    <w:rsid w:val="00BC6671"/>
    <w:rsid w:val="00BC6943"/>
    <w:rsid w:val="00BC70BD"/>
    <w:rsid w:val="00BD0360"/>
    <w:rsid w:val="00BD4E36"/>
    <w:rsid w:val="00BE0B7D"/>
    <w:rsid w:val="00BE26E4"/>
    <w:rsid w:val="00BE35E9"/>
    <w:rsid w:val="00BE58D1"/>
    <w:rsid w:val="00BE59F5"/>
    <w:rsid w:val="00BF096D"/>
    <w:rsid w:val="00BF0D01"/>
    <w:rsid w:val="00BF176D"/>
    <w:rsid w:val="00BF1E47"/>
    <w:rsid w:val="00BF22C7"/>
    <w:rsid w:val="00BF56FE"/>
    <w:rsid w:val="00C04041"/>
    <w:rsid w:val="00C057AF"/>
    <w:rsid w:val="00C1596D"/>
    <w:rsid w:val="00C16D12"/>
    <w:rsid w:val="00C25E3E"/>
    <w:rsid w:val="00C266CA"/>
    <w:rsid w:val="00C26F52"/>
    <w:rsid w:val="00C31318"/>
    <w:rsid w:val="00C326E8"/>
    <w:rsid w:val="00C34F5F"/>
    <w:rsid w:val="00C36279"/>
    <w:rsid w:val="00C4085E"/>
    <w:rsid w:val="00C436FA"/>
    <w:rsid w:val="00C45B50"/>
    <w:rsid w:val="00C4655A"/>
    <w:rsid w:val="00C531E6"/>
    <w:rsid w:val="00C65960"/>
    <w:rsid w:val="00C70C00"/>
    <w:rsid w:val="00C74F20"/>
    <w:rsid w:val="00C76FCB"/>
    <w:rsid w:val="00C81B61"/>
    <w:rsid w:val="00C83096"/>
    <w:rsid w:val="00C84249"/>
    <w:rsid w:val="00C90EBE"/>
    <w:rsid w:val="00C91B33"/>
    <w:rsid w:val="00C91FCE"/>
    <w:rsid w:val="00C92A7C"/>
    <w:rsid w:val="00C96425"/>
    <w:rsid w:val="00CA1F60"/>
    <w:rsid w:val="00CA5E39"/>
    <w:rsid w:val="00CB33E4"/>
    <w:rsid w:val="00CB4B0F"/>
    <w:rsid w:val="00CB6976"/>
    <w:rsid w:val="00CC7D25"/>
    <w:rsid w:val="00CD1E25"/>
    <w:rsid w:val="00CD2C42"/>
    <w:rsid w:val="00CD47DB"/>
    <w:rsid w:val="00CD6B02"/>
    <w:rsid w:val="00CF2388"/>
    <w:rsid w:val="00CF34EC"/>
    <w:rsid w:val="00CF4C8F"/>
    <w:rsid w:val="00D022FA"/>
    <w:rsid w:val="00D055D0"/>
    <w:rsid w:val="00D05E92"/>
    <w:rsid w:val="00D065D1"/>
    <w:rsid w:val="00D07235"/>
    <w:rsid w:val="00D22E63"/>
    <w:rsid w:val="00D23B19"/>
    <w:rsid w:val="00D24A22"/>
    <w:rsid w:val="00D2607E"/>
    <w:rsid w:val="00D27047"/>
    <w:rsid w:val="00D36741"/>
    <w:rsid w:val="00D403F2"/>
    <w:rsid w:val="00D43C15"/>
    <w:rsid w:val="00D46F6E"/>
    <w:rsid w:val="00D47729"/>
    <w:rsid w:val="00D53535"/>
    <w:rsid w:val="00D54E8F"/>
    <w:rsid w:val="00D57F93"/>
    <w:rsid w:val="00D60066"/>
    <w:rsid w:val="00D618E7"/>
    <w:rsid w:val="00D621E7"/>
    <w:rsid w:val="00D63BE4"/>
    <w:rsid w:val="00D66973"/>
    <w:rsid w:val="00D67818"/>
    <w:rsid w:val="00D678F4"/>
    <w:rsid w:val="00D73653"/>
    <w:rsid w:val="00D75615"/>
    <w:rsid w:val="00D85601"/>
    <w:rsid w:val="00D85834"/>
    <w:rsid w:val="00DA2C62"/>
    <w:rsid w:val="00DA3785"/>
    <w:rsid w:val="00DA58F9"/>
    <w:rsid w:val="00DC07BB"/>
    <w:rsid w:val="00DC16F0"/>
    <w:rsid w:val="00DC1C88"/>
    <w:rsid w:val="00DC379C"/>
    <w:rsid w:val="00DC5EDD"/>
    <w:rsid w:val="00DC6AF5"/>
    <w:rsid w:val="00DD1629"/>
    <w:rsid w:val="00DD20E2"/>
    <w:rsid w:val="00DD2311"/>
    <w:rsid w:val="00DD451D"/>
    <w:rsid w:val="00DD491D"/>
    <w:rsid w:val="00DD753B"/>
    <w:rsid w:val="00DD7D18"/>
    <w:rsid w:val="00DE24E4"/>
    <w:rsid w:val="00DF1386"/>
    <w:rsid w:val="00DF2969"/>
    <w:rsid w:val="00DF5B55"/>
    <w:rsid w:val="00DF70D1"/>
    <w:rsid w:val="00E0136A"/>
    <w:rsid w:val="00E05952"/>
    <w:rsid w:val="00E161BA"/>
    <w:rsid w:val="00E165C6"/>
    <w:rsid w:val="00E16B51"/>
    <w:rsid w:val="00E17F2D"/>
    <w:rsid w:val="00E20EBA"/>
    <w:rsid w:val="00E23E8B"/>
    <w:rsid w:val="00E26E6E"/>
    <w:rsid w:val="00E314D4"/>
    <w:rsid w:val="00E315A3"/>
    <w:rsid w:val="00E35CB2"/>
    <w:rsid w:val="00E3659C"/>
    <w:rsid w:val="00E37B27"/>
    <w:rsid w:val="00E44391"/>
    <w:rsid w:val="00E447E0"/>
    <w:rsid w:val="00E5180C"/>
    <w:rsid w:val="00E52289"/>
    <w:rsid w:val="00E5241E"/>
    <w:rsid w:val="00E5466B"/>
    <w:rsid w:val="00E57C40"/>
    <w:rsid w:val="00E60085"/>
    <w:rsid w:val="00E60A97"/>
    <w:rsid w:val="00E610A6"/>
    <w:rsid w:val="00E61558"/>
    <w:rsid w:val="00E61FA1"/>
    <w:rsid w:val="00E62F0C"/>
    <w:rsid w:val="00E71296"/>
    <w:rsid w:val="00E7192A"/>
    <w:rsid w:val="00E73D03"/>
    <w:rsid w:val="00E74722"/>
    <w:rsid w:val="00E74E23"/>
    <w:rsid w:val="00E8455C"/>
    <w:rsid w:val="00E9097E"/>
    <w:rsid w:val="00E9141B"/>
    <w:rsid w:val="00EA0241"/>
    <w:rsid w:val="00EB00DE"/>
    <w:rsid w:val="00EB6393"/>
    <w:rsid w:val="00EC0E6F"/>
    <w:rsid w:val="00ED06F0"/>
    <w:rsid w:val="00ED2E14"/>
    <w:rsid w:val="00ED34A5"/>
    <w:rsid w:val="00EE1800"/>
    <w:rsid w:val="00EF05FC"/>
    <w:rsid w:val="00EF0606"/>
    <w:rsid w:val="00EF0C55"/>
    <w:rsid w:val="00EF46E0"/>
    <w:rsid w:val="00EF532E"/>
    <w:rsid w:val="00EF7576"/>
    <w:rsid w:val="00F028A3"/>
    <w:rsid w:val="00F050BC"/>
    <w:rsid w:val="00F0739B"/>
    <w:rsid w:val="00F07DB5"/>
    <w:rsid w:val="00F119C7"/>
    <w:rsid w:val="00F30885"/>
    <w:rsid w:val="00F31DF9"/>
    <w:rsid w:val="00F31F08"/>
    <w:rsid w:val="00F37E49"/>
    <w:rsid w:val="00F37E57"/>
    <w:rsid w:val="00F40074"/>
    <w:rsid w:val="00F4479D"/>
    <w:rsid w:val="00F47E62"/>
    <w:rsid w:val="00F55A9C"/>
    <w:rsid w:val="00F56359"/>
    <w:rsid w:val="00F6213E"/>
    <w:rsid w:val="00F62BCF"/>
    <w:rsid w:val="00F64471"/>
    <w:rsid w:val="00F6789A"/>
    <w:rsid w:val="00F7146D"/>
    <w:rsid w:val="00F76DE8"/>
    <w:rsid w:val="00F77003"/>
    <w:rsid w:val="00F8141B"/>
    <w:rsid w:val="00F842EA"/>
    <w:rsid w:val="00F85F0C"/>
    <w:rsid w:val="00F87EBE"/>
    <w:rsid w:val="00F90108"/>
    <w:rsid w:val="00F9084B"/>
    <w:rsid w:val="00F92DE9"/>
    <w:rsid w:val="00F94D07"/>
    <w:rsid w:val="00F953FF"/>
    <w:rsid w:val="00FA17DA"/>
    <w:rsid w:val="00FA1B9F"/>
    <w:rsid w:val="00FA23FD"/>
    <w:rsid w:val="00FA424B"/>
    <w:rsid w:val="00FA604C"/>
    <w:rsid w:val="00FA7B03"/>
    <w:rsid w:val="00FB199A"/>
    <w:rsid w:val="00FB22FA"/>
    <w:rsid w:val="00FB4D96"/>
    <w:rsid w:val="00FC060F"/>
    <w:rsid w:val="00FC1E2D"/>
    <w:rsid w:val="00FC2E86"/>
    <w:rsid w:val="00FC4C98"/>
    <w:rsid w:val="00FD4003"/>
    <w:rsid w:val="00FE22B9"/>
    <w:rsid w:val="00FE5D1C"/>
    <w:rsid w:val="00FF054D"/>
    <w:rsid w:val="00FF125C"/>
    <w:rsid w:val="00FF34C3"/>
    <w:rsid w:val="00FF4442"/>
    <w:rsid w:val="00FF53DB"/>
    <w:rsid w:val="00FF739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271E08"/>
  <w15:docId w15:val="{4E9E9B63-DDC0-4A78-93DB-47B4F34A18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BB5F36"/>
    <w:pPr>
      <w:keepNext/>
      <w:keepLines/>
      <w:spacing w:before="480" w:after="0"/>
      <w:outlineLvl w:val="0"/>
    </w:pPr>
    <w:rPr>
      <w:rFonts w:ascii="Times New Roman" w:eastAsiaTheme="majorEastAsia" w:hAnsi="Times New Roman" w:cstheme="majorBidi"/>
      <w:b/>
      <w:bCs/>
      <w:sz w:val="32"/>
      <w:szCs w:val="32"/>
    </w:rPr>
  </w:style>
  <w:style w:type="paragraph" w:styleId="Heading2">
    <w:name w:val="heading 2"/>
    <w:basedOn w:val="Normal"/>
    <w:next w:val="BodyText"/>
    <w:uiPriority w:val="9"/>
    <w:unhideWhenUsed/>
    <w:qFormat/>
    <w:rsid w:val="00BB5F36"/>
    <w:pPr>
      <w:keepNext/>
      <w:keepLines/>
      <w:spacing w:before="200" w:after="0"/>
      <w:outlineLvl w:val="1"/>
    </w:pPr>
    <w:rPr>
      <w:rFonts w:ascii="Times New Roman" w:eastAsiaTheme="majorEastAsia" w:hAnsi="Times New Roman" w:cstheme="majorBidi"/>
      <w:b/>
      <w:bCs/>
      <w:sz w:val="32"/>
      <w:szCs w:val="32"/>
    </w:rPr>
  </w:style>
  <w:style w:type="paragraph" w:styleId="Heading3">
    <w:name w:val="heading 3"/>
    <w:basedOn w:val="Normal"/>
    <w:next w:val="BodyText"/>
    <w:uiPriority w:val="9"/>
    <w:unhideWhenUsed/>
    <w:qFormat/>
    <w:rsid w:val="00BB5F36"/>
    <w:pPr>
      <w:keepNext/>
      <w:keepLines/>
      <w:spacing w:before="200" w:after="0"/>
      <w:outlineLvl w:val="2"/>
    </w:pPr>
    <w:rPr>
      <w:rFonts w:ascii="Times New Roman" w:eastAsiaTheme="majorEastAsia" w:hAnsi="Times New Roman" w:cstheme="majorBidi"/>
      <w:b/>
      <w:bCs/>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2C2831"/>
    <w:pPr>
      <w:spacing w:before="180" w:after="180"/>
      <w:jc w:val="both"/>
    </w:pPr>
    <w:rPr>
      <w:rFonts w:ascii="Times New Roman" w:hAnsi="Times New Roman"/>
      <w:sz w:val="22"/>
    </w:rPr>
  </w:style>
  <w:style w:type="paragraph" w:customStyle="1" w:styleId="FirstParagraph">
    <w:name w:val="First Paragraph"/>
    <w:basedOn w:val="BodyText"/>
    <w:next w:val="BodyText"/>
    <w:qFormat/>
    <w:rsid w:val="004E0406"/>
  </w:style>
  <w:style w:type="paragraph" w:customStyle="1" w:styleId="Compact">
    <w:name w:val="Compact"/>
    <w:basedOn w:val="BodyText"/>
    <w:qFormat/>
    <w:pPr>
      <w:spacing w:before="36" w:after="36"/>
    </w:pPr>
  </w:style>
  <w:style w:type="paragraph" w:styleId="Title">
    <w:name w:val="Title"/>
    <w:basedOn w:val="Normal"/>
    <w:next w:val="BodyText"/>
    <w:qFormat/>
    <w:rsid w:val="007A684E"/>
    <w:pPr>
      <w:keepNext/>
      <w:keepLines/>
      <w:spacing w:before="480" w:after="240"/>
      <w:jc w:val="center"/>
    </w:pPr>
    <w:rPr>
      <w:rFonts w:ascii="Times New Roman" w:eastAsiaTheme="majorEastAsia" w:hAnsi="Times New Roman"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unhideWhenUsed/>
    <w:qFormat/>
    <w:rsid w:val="00FA23FD"/>
    <w:pPr>
      <w:spacing w:after="0"/>
    </w:pPr>
    <w:rPr>
      <w:sz w:val="20"/>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qFormat/>
    <w:rsid w:val="00577045"/>
    <w:pPr>
      <w:spacing w:after="0"/>
      <w:jc w:val="both"/>
    </w:pPr>
    <w:rPr>
      <w:sz w:val="22"/>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577045"/>
    <w:rPr>
      <w:sz w:val="22"/>
    </w:rPr>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sz w:val="22"/>
      <w:vertAlign w:val="superscript"/>
    </w:rPr>
  </w:style>
  <w:style w:type="character" w:styleId="Hyperlink">
    <w:name w:val="Hyperlink"/>
    <w:basedOn w:val="CaptionChar"/>
    <w:uiPriority w:val="99"/>
    <w:rPr>
      <w:color w:val="4F81BD" w:themeColor="accent1"/>
      <w:sz w:val="22"/>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2C5DE1"/>
    <w:pPr>
      <w:spacing w:after="100"/>
    </w:pPr>
  </w:style>
  <w:style w:type="paragraph" w:styleId="TOC2">
    <w:name w:val="toc 2"/>
    <w:basedOn w:val="Normal"/>
    <w:next w:val="Normal"/>
    <w:autoRedefine/>
    <w:uiPriority w:val="39"/>
    <w:unhideWhenUsed/>
    <w:rsid w:val="002C5DE1"/>
    <w:pPr>
      <w:spacing w:after="100"/>
      <w:ind w:left="240"/>
    </w:pPr>
  </w:style>
  <w:style w:type="paragraph" w:styleId="TOC3">
    <w:name w:val="toc 3"/>
    <w:basedOn w:val="Normal"/>
    <w:next w:val="Normal"/>
    <w:autoRedefine/>
    <w:uiPriority w:val="39"/>
    <w:unhideWhenUsed/>
    <w:rsid w:val="002C5DE1"/>
    <w:pPr>
      <w:spacing w:after="100"/>
      <w:ind w:left="480"/>
    </w:pPr>
  </w:style>
  <w:style w:type="paragraph" w:styleId="TOC4">
    <w:name w:val="toc 4"/>
    <w:basedOn w:val="Normal"/>
    <w:next w:val="Normal"/>
    <w:autoRedefine/>
    <w:uiPriority w:val="39"/>
    <w:unhideWhenUsed/>
    <w:rsid w:val="002C5DE1"/>
    <w:pPr>
      <w:spacing w:after="100" w:line="259" w:lineRule="auto"/>
      <w:ind w:left="660"/>
    </w:pPr>
    <w:rPr>
      <w:rFonts w:eastAsiaTheme="minorEastAsia"/>
      <w:sz w:val="22"/>
      <w:szCs w:val="22"/>
      <w:lang w:val="en-AU" w:eastAsia="en-AU"/>
    </w:rPr>
  </w:style>
  <w:style w:type="paragraph" w:styleId="TOC5">
    <w:name w:val="toc 5"/>
    <w:basedOn w:val="Normal"/>
    <w:next w:val="Normal"/>
    <w:autoRedefine/>
    <w:uiPriority w:val="39"/>
    <w:unhideWhenUsed/>
    <w:rsid w:val="002C5DE1"/>
    <w:pPr>
      <w:spacing w:after="100" w:line="259" w:lineRule="auto"/>
      <w:ind w:left="880"/>
    </w:pPr>
    <w:rPr>
      <w:rFonts w:eastAsiaTheme="minorEastAsia"/>
      <w:sz w:val="22"/>
      <w:szCs w:val="22"/>
      <w:lang w:val="en-AU" w:eastAsia="en-AU"/>
    </w:rPr>
  </w:style>
  <w:style w:type="paragraph" w:styleId="TOC6">
    <w:name w:val="toc 6"/>
    <w:basedOn w:val="Normal"/>
    <w:next w:val="Normal"/>
    <w:autoRedefine/>
    <w:uiPriority w:val="39"/>
    <w:unhideWhenUsed/>
    <w:rsid w:val="002C5DE1"/>
    <w:pPr>
      <w:spacing w:after="100" w:line="259" w:lineRule="auto"/>
      <w:ind w:left="1100"/>
    </w:pPr>
    <w:rPr>
      <w:rFonts w:eastAsiaTheme="minorEastAsia"/>
      <w:sz w:val="22"/>
      <w:szCs w:val="22"/>
      <w:lang w:val="en-AU" w:eastAsia="en-AU"/>
    </w:rPr>
  </w:style>
  <w:style w:type="paragraph" w:styleId="TOC7">
    <w:name w:val="toc 7"/>
    <w:basedOn w:val="Normal"/>
    <w:next w:val="Normal"/>
    <w:autoRedefine/>
    <w:uiPriority w:val="39"/>
    <w:unhideWhenUsed/>
    <w:rsid w:val="002C5DE1"/>
    <w:pPr>
      <w:spacing w:after="100" w:line="259" w:lineRule="auto"/>
      <w:ind w:left="1320"/>
    </w:pPr>
    <w:rPr>
      <w:rFonts w:eastAsiaTheme="minorEastAsia"/>
      <w:sz w:val="22"/>
      <w:szCs w:val="22"/>
      <w:lang w:val="en-AU" w:eastAsia="en-AU"/>
    </w:rPr>
  </w:style>
  <w:style w:type="paragraph" w:styleId="TOC8">
    <w:name w:val="toc 8"/>
    <w:basedOn w:val="Normal"/>
    <w:next w:val="Normal"/>
    <w:autoRedefine/>
    <w:uiPriority w:val="39"/>
    <w:unhideWhenUsed/>
    <w:rsid w:val="002C5DE1"/>
    <w:pPr>
      <w:spacing w:after="100" w:line="259" w:lineRule="auto"/>
      <w:ind w:left="1540"/>
    </w:pPr>
    <w:rPr>
      <w:rFonts w:eastAsiaTheme="minorEastAsia"/>
      <w:sz w:val="22"/>
      <w:szCs w:val="22"/>
      <w:lang w:val="en-AU" w:eastAsia="en-AU"/>
    </w:rPr>
  </w:style>
  <w:style w:type="paragraph" w:styleId="TOC9">
    <w:name w:val="toc 9"/>
    <w:basedOn w:val="Normal"/>
    <w:next w:val="Normal"/>
    <w:autoRedefine/>
    <w:uiPriority w:val="39"/>
    <w:unhideWhenUsed/>
    <w:rsid w:val="002C5DE1"/>
    <w:pPr>
      <w:spacing w:after="100" w:line="259" w:lineRule="auto"/>
      <w:ind w:left="1760"/>
    </w:pPr>
    <w:rPr>
      <w:rFonts w:eastAsiaTheme="minorEastAsia"/>
      <w:sz w:val="22"/>
      <w:szCs w:val="22"/>
      <w:lang w:val="en-AU" w:eastAsia="en-AU"/>
    </w:rPr>
  </w:style>
  <w:style w:type="character" w:customStyle="1" w:styleId="UnresolvedMention1">
    <w:name w:val="Unresolved Mention1"/>
    <w:basedOn w:val="DefaultParagraphFont"/>
    <w:uiPriority w:val="99"/>
    <w:semiHidden/>
    <w:unhideWhenUsed/>
    <w:rsid w:val="002C5DE1"/>
    <w:rPr>
      <w:color w:val="605E5C"/>
      <w:shd w:val="clear" w:color="auto" w:fill="E1DFDD"/>
    </w:rPr>
  </w:style>
  <w:style w:type="table" w:styleId="TableGrid">
    <w:name w:val="Table Grid"/>
    <w:basedOn w:val="TableNormal"/>
    <w:rsid w:val="0018522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rsid w:val="00DA2C62"/>
    <w:rPr>
      <w:rFonts w:ascii="Times New Roman" w:hAnsi="Times New Roman"/>
      <w:sz w:val="22"/>
    </w:rPr>
  </w:style>
  <w:style w:type="paragraph" w:styleId="BalloonText">
    <w:name w:val="Balloon Text"/>
    <w:basedOn w:val="Normal"/>
    <w:link w:val="BalloonTextChar"/>
    <w:semiHidden/>
    <w:unhideWhenUsed/>
    <w:rsid w:val="00FF53DB"/>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FF53DB"/>
    <w:rPr>
      <w:rFonts w:ascii="Segoe UI" w:hAnsi="Segoe UI" w:cs="Segoe UI"/>
      <w:sz w:val="18"/>
      <w:szCs w:val="18"/>
    </w:rPr>
  </w:style>
  <w:style w:type="character" w:styleId="CommentReference">
    <w:name w:val="annotation reference"/>
    <w:basedOn w:val="DefaultParagraphFont"/>
    <w:semiHidden/>
    <w:unhideWhenUsed/>
    <w:rsid w:val="003D6676"/>
    <w:rPr>
      <w:sz w:val="16"/>
      <w:szCs w:val="16"/>
    </w:rPr>
  </w:style>
  <w:style w:type="paragraph" w:styleId="CommentText">
    <w:name w:val="annotation text"/>
    <w:basedOn w:val="Normal"/>
    <w:link w:val="CommentTextChar"/>
    <w:semiHidden/>
    <w:unhideWhenUsed/>
    <w:rsid w:val="003D6676"/>
    <w:rPr>
      <w:sz w:val="20"/>
      <w:szCs w:val="20"/>
    </w:rPr>
  </w:style>
  <w:style w:type="character" w:customStyle="1" w:styleId="CommentTextChar">
    <w:name w:val="Comment Text Char"/>
    <w:basedOn w:val="DefaultParagraphFont"/>
    <w:link w:val="CommentText"/>
    <w:semiHidden/>
    <w:rsid w:val="003D6676"/>
    <w:rPr>
      <w:sz w:val="20"/>
      <w:szCs w:val="20"/>
    </w:rPr>
  </w:style>
  <w:style w:type="paragraph" w:styleId="CommentSubject">
    <w:name w:val="annotation subject"/>
    <w:basedOn w:val="CommentText"/>
    <w:next w:val="CommentText"/>
    <w:link w:val="CommentSubjectChar"/>
    <w:semiHidden/>
    <w:unhideWhenUsed/>
    <w:rsid w:val="003D6676"/>
    <w:rPr>
      <w:b/>
      <w:bCs/>
    </w:rPr>
  </w:style>
  <w:style w:type="character" w:customStyle="1" w:styleId="CommentSubjectChar">
    <w:name w:val="Comment Subject Char"/>
    <w:basedOn w:val="CommentTextChar"/>
    <w:link w:val="CommentSubject"/>
    <w:semiHidden/>
    <w:rsid w:val="003D6676"/>
    <w:rPr>
      <w:b/>
      <w:bCs/>
      <w:sz w:val="20"/>
      <w:szCs w:val="20"/>
    </w:rPr>
  </w:style>
  <w:style w:type="paragraph" w:styleId="Header">
    <w:name w:val="header"/>
    <w:basedOn w:val="Normal"/>
    <w:link w:val="HeaderChar"/>
    <w:unhideWhenUsed/>
    <w:rsid w:val="000520C9"/>
    <w:pPr>
      <w:tabs>
        <w:tab w:val="center" w:pos="4513"/>
        <w:tab w:val="right" w:pos="9026"/>
      </w:tabs>
      <w:spacing w:after="0"/>
    </w:pPr>
  </w:style>
  <w:style w:type="character" w:customStyle="1" w:styleId="HeaderChar">
    <w:name w:val="Header Char"/>
    <w:basedOn w:val="DefaultParagraphFont"/>
    <w:link w:val="Header"/>
    <w:rsid w:val="000520C9"/>
  </w:style>
  <w:style w:type="paragraph" w:styleId="Footer">
    <w:name w:val="footer"/>
    <w:basedOn w:val="Normal"/>
    <w:link w:val="FooterChar"/>
    <w:uiPriority w:val="99"/>
    <w:unhideWhenUsed/>
    <w:rsid w:val="000520C9"/>
    <w:pPr>
      <w:tabs>
        <w:tab w:val="center" w:pos="4513"/>
        <w:tab w:val="right" w:pos="9026"/>
      </w:tabs>
      <w:spacing w:after="0"/>
    </w:pPr>
  </w:style>
  <w:style w:type="character" w:customStyle="1" w:styleId="FooterChar">
    <w:name w:val="Footer Char"/>
    <w:basedOn w:val="DefaultParagraphFont"/>
    <w:link w:val="Footer"/>
    <w:uiPriority w:val="99"/>
    <w:rsid w:val="000520C9"/>
  </w:style>
  <w:style w:type="character" w:customStyle="1" w:styleId="UnresolvedMention2">
    <w:name w:val="Unresolved Mention2"/>
    <w:basedOn w:val="DefaultParagraphFont"/>
    <w:uiPriority w:val="99"/>
    <w:semiHidden/>
    <w:unhideWhenUsed/>
    <w:rsid w:val="00E3659C"/>
    <w:rPr>
      <w:color w:val="605E5C"/>
      <w:shd w:val="clear" w:color="auto" w:fill="E1DFDD"/>
    </w:rPr>
  </w:style>
  <w:style w:type="character" w:styleId="UnresolvedMention">
    <w:name w:val="Unresolved Mention"/>
    <w:basedOn w:val="DefaultParagraphFont"/>
    <w:uiPriority w:val="99"/>
    <w:semiHidden/>
    <w:unhideWhenUsed/>
    <w:rsid w:val="00B255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yperlink" Target="https://doi.org/10.1111/2041-210X.12514" TargetMode="Externa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yperlink" Target="https://doi.org/10.1111/j.1467-9868.2010.00749.x" TargetMode="External"/><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84"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microsoft.com/office/2011/relationships/commentsExtended" Target="commentsExtended.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yperlink" Target="https://doi.org/10.1016/j.foreco.2018.04.032" TargetMode="External"/><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doi.org/10.1007/s00442-001-0855-7" TargetMode="External"/><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footer" Target="footer1.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theme" Target="theme/theme1.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hyperlink" Target="http://www.water.wa.gov.au/maps-and-data/monitoring/water-information-reporting"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doi.org/10.1175/JCLI3700.1" TargetMode="External"/><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6.png"/><Relationship Id="rId41" Type="http://schemas.openxmlformats.org/officeDocument/2006/relationships/hyperlink" Target="https://doi.org/10.1007/s10750-008-9692-6" TargetMode="Externa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comments" Target="comments.xml"/><Relationship Id="rId31" Type="http://schemas.openxmlformats.org/officeDocument/2006/relationships/image" Target="media/image17.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C2FFDF-B5E7-4966-A130-DE91237757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1348</TotalTime>
  <Pages>132</Pages>
  <Words>30843</Words>
  <Characters>175809</Characters>
  <Application>Microsoft Office Word</Application>
  <DocSecurity>0</DocSecurity>
  <Lines>1465</Lines>
  <Paragraphs>412</Paragraphs>
  <ScaleCrop>false</ScaleCrop>
  <HeadingPairs>
    <vt:vector size="2" baseType="variant">
      <vt:variant>
        <vt:lpstr>Title</vt:lpstr>
      </vt:variant>
      <vt:variant>
        <vt:i4>1</vt:i4>
      </vt:variant>
    </vt:vector>
  </HeadingPairs>
  <TitlesOfParts>
    <vt:vector size="1" baseType="lpstr">
      <vt:lpstr>Review of 2030 Proposed Revised Water Thresholds - Gnangara Mound</vt:lpstr>
    </vt:vector>
  </TitlesOfParts>
  <Company/>
  <LinksUpToDate>false</LinksUpToDate>
  <CharactersWithSpaces>206240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Review of 2030 Proposed Revised Water Thresholds - Gnangara Mound</dc:title>
  <dc:creator>Christopher Kavazos, Grant Buller, Pierre Horwitz, Ray Froend</dc:creator>
  <cp:keywords/>
  <cp:lastModifiedBy>Christopher Kavazos</cp:lastModifiedBy>
  <cp:revision>444</cp:revision>
  <dcterms:created xsi:type="dcterms:W3CDTF">2019-12-19T08:13:00Z</dcterms:created>
  <dcterms:modified xsi:type="dcterms:W3CDTF">2020-01-09T10:41:00Z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http://www.zotero.org/styles/fems-microbiology-ecology</vt:lpwstr>
  </property>
  <property fmtid="{D5CDD505-2E9C-101B-9397-08002B2CF9AE}" pid="11" name="Mendeley Recent Style Name 4_1">
    <vt:lpwstr>FEMS Microbiology Ecology</vt:lpwstr>
  </property>
  <property fmtid="{D5CDD505-2E9C-101B-9397-08002B2CF9AE}" pid="12" name="Mendeley Recent Style Id 5_1">
    <vt:lpwstr>http://www.zotero.org/styles/global-and-planetary-change</vt:lpwstr>
  </property>
  <property fmtid="{D5CDD505-2E9C-101B-9397-08002B2CF9AE}" pid="13" name="Mendeley Recent Style Name 5_1">
    <vt:lpwstr>Global and Planetary Change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http://www.zotero.org/styles/science-of-the-total-environment</vt:lpwstr>
  </property>
  <property fmtid="{D5CDD505-2E9C-101B-9397-08002B2CF9AE}" pid="21" name="Mendeley Recent Style Name 9_1">
    <vt:lpwstr>Science of the Total Environment</vt:lpwstr>
  </property>
</Properties>
</file>