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71E08" w14:textId="0F35F906" w:rsidR="001D584F" w:rsidRPr="007A684E" w:rsidRDefault="005D6919" w:rsidP="007A684E">
      <w:pPr>
        <w:pStyle w:val="Title"/>
      </w:pPr>
      <w:r w:rsidRPr="007A684E">
        <w:t xml:space="preserve">Review of 2030 Proposed Revised Water Thresholds - Gnangara </w:t>
      </w:r>
      <w:r w:rsidR="007A684E" w:rsidRPr="007A684E">
        <w:t>Groundwater System</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35F26096" w:rsidR="001D584F" w:rsidRPr="003B09F5" w:rsidRDefault="00605A84">
      <w:pPr>
        <w:pStyle w:val="Date"/>
        <w:rPr>
          <w:rFonts w:ascii="Times New Roman" w:hAnsi="Times New Roman" w:cs="Times New Roman"/>
        </w:rPr>
      </w:pPr>
      <w:r>
        <w:rPr>
          <w:rFonts w:ascii="Times New Roman" w:hAnsi="Times New Roman" w:cs="Times New Roman"/>
        </w:rPr>
        <w:t>1</w:t>
      </w:r>
      <w:r w:rsidR="00011E40">
        <w:rPr>
          <w:rFonts w:ascii="Times New Roman" w:hAnsi="Times New Roman" w:cs="Times New Roman"/>
        </w:rPr>
        <w:t>9</w:t>
      </w:r>
      <w:r>
        <w:rPr>
          <w:rFonts w:ascii="Times New Roman" w:hAnsi="Times New Roman" w:cs="Times New Roman"/>
        </w:rPr>
        <w:t xml:space="preserve"> </w:t>
      </w:r>
      <w:r w:rsidR="007918CC">
        <w:rPr>
          <w:rFonts w:ascii="Times New Roman" w:hAnsi="Times New Roman" w:cs="Times New Roman"/>
        </w:rPr>
        <w:t>February</w:t>
      </w:r>
      <w:r w:rsidR="005D6919" w:rsidRPr="003B09F5">
        <w:rPr>
          <w:rFonts w:ascii="Times New Roman" w:hAnsi="Times New Roman" w:cs="Times New Roman"/>
        </w:rPr>
        <w:t xml:space="preserve"> 20</w:t>
      </w:r>
      <w:r w:rsidR="0029098A">
        <w:rPr>
          <w:rFonts w:ascii="Times New Roman" w:hAnsi="Times New Roman" w:cs="Times New Roman"/>
        </w:rPr>
        <w:t>20</w:t>
      </w:r>
    </w:p>
    <w:p w14:paraId="7BF01C04" w14:textId="77777777" w:rsidR="009A07B3" w:rsidRDefault="009A07B3" w:rsidP="008E597C">
      <w:pPr>
        <w:pStyle w:val="Heading1"/>
        <w:rPr>
          <w:rFonts w:cs="Times New Roman"/>
        </w:rPr>
        <w:sectPr w:rsidR="009A07B3" w:rsidSect="00605A84">
          <w:footerReference w:type="default" r:id="rId8"/>
          <w:pgSz w:w="11906" w:h="16838" w:code="9"/>
          <w:pgMar w:top="1440" w:right="1440" w:bottom="1440" w:left="1440" w:header="720" w:footer="720" w:gutter="0"/>
          <w:pgNumType w:fmt="lowerRoman" w:start="1"/>
          <w:cols w:space="720"/>
        </w:sectPr>
      </w:pPr>
      <w:bookmarkStart w:id="0" w:name="executive-summary"/>
    </w:p>
    <w:p w14:paraId="5E9CA2DC" w14:textId="4C7CD4D9" w:rsidR="000966A6" w:rsidRDefault="005D6919" w:rsidP="008E597C">
      <w:pPr>
        <w:pStyle w:val="Heading1"/>
        <w:rPr>
          <w:rFonts w:cs="Times New Roman"/>
        </w:rPr>
      </w:pPr>
      <w:bookmarkStart w:id="1" w:name="_Toc33196517"/>
      <w:r w:rsidRPr="003B09F5">
        <w:rPr>
          <w:rFonts w:cs="Times New Roman"/>
        </w:rPr>
        <w:lastRenderedPageBreak/>
        <w:t>Executive Summary</w:t>
      </w:r>
      <w:bookmarkEnd w:id="0"/>
      <w:bookmarkEnd w:id="1"/>
    </w:p>
    <w:p w14:paraId="7E1E4BA8" w14:textId="106D15B2" w:rsidR="008E597C" w:rsidRDefault="00DF62E2" w:rsidP="008E597C">
      <w:pPr>
        <w:pStyle w:val="BodyText"/>
      </w:pPr>
      <w:r>
        <w:t xml:space="preserve">This report presents a detailed analysis into the ecological </w:t>
      </w:r>
      <w:r w:rsidR="00012B05">
        <w:t xml:space="preserve">effects of proposed revisions of Ministerial </w:t>
      </w:r>
      <w:r w:rsidR="001E4EA3">
        <w:t xml:space="preserve">Statement 819 </w:t>
      </w:r>
      <w:r w:rsidR="00012B05">
        <w:t>minimum thresholds in water level</w:t>
      </w:r>
      <w:r w:rsidR="001E4EA3">
        <w:t xml:space="preserve"> criter</w:t>
      </w:r>
      <w:r w:rsidR="00572221">
        <w:t>ia</w:t>
      </w:r>
      <w:r w:rsidR="006F7107">
        <w:t>. These criteria</w:t>
      </w:r>
      <w:r w:rsidR="00572221">
        <w:t xml:space="preserve"> must be met by the Department of Water and Environmental </w:t>
      </w:r>
      <w:r w:rsidR="00B14A11">
        <w:t xml:space="preserve">Regulation </w:t>
      </w:r>
      <w:r w:rsidR="00A36338">
        <w:t xml:space="preserve">(DWER) </w:t>
      </w:r>
      <w:r w:rsidR="00B14A11">
        <w:t>at wetlands covered</w:t>
      </w:r>
      <w:r w:rsidR="00A0012D">
        <w:t xml:space="preserve"> by the Gnangara groundwater allocation plan.</w:t>
      </w:r>
      <w:r w:rsidR="004C38FE">
        <w:t xml:space="preserve"> A </w:t>
      </w:r>
      <w:r w:rsidR="006A208A">
        <w:t>reduction of groundwater abstraction of up to 44 GL/</w:t>
      </w:r>
      <w:proofErr w:type="spellStart"/>
      <w:r w:rsidR="006A208A">
        <w:t>yr</w:t>
      </w:r>
      <w:proofErr w:type="spellEnd"/>
      <w:r w:rsidR="009B0F56">
        <w:t xml:space="preserve"> in 2028 is currently being proposed by </w:t>
      </w:r>
      <w:r w:rsidR="00A36338">
        <w:t xml:space="preserve">DWER. However, combined with declining rainfall in the region, it is unlikely many sites will meet the </w:t>
      </w:r>
      <w:r w:rsidR="00364458">
        <w:t xml:space="preserve">Ministerial water criteria. Hence, revised </w:t>
      </w:r>
      <w:r w:rsidR="0087160B">
        <w:t>thresholds have</w:t>
      </w:r>
      <w:r w:rsidR="00062212">
        <w:t xml:space="preserve"> been proposed and we describe the effect of these </w:t>
      </w:r>
      <w:r w:rsidR="004D4D9C">
        <w:t xml:space="preserve">proposed thresholds on the values and managerial objectives </w:t>
      </w:r>
      <w:r w:rsidR="00A35DE4">
        <w:t>of twelve</w:t>
      </w:r>
      <w:r w:rsidR="00284208">
        <w:t xml:space="preserve"> wetland site and five terrestrial sites </w:t>
      </w:r>
      <w:r w:rsidR="0087160B">
        <w:t xml:space="preserve">on the Gnangara Groundwater System. Where water levels are likely to </w:t>
      </w:r>
      <w:r w:rsidR="00626C04">
        <w:t>increase</w:t>
      </w:r>
      <w:r w:rsidR="0087160B">
        <w:t>, proposed maximum thresholds are given</w:t>
      </w:r>
      <w:r w:rsidR="00E36950">
        <w:t xml:space="preserve">. Finally, </w:t>
      </w:r>
      <w:r w:rsidR="00626C04">
        <w:t>the</w:t>
      </w:r>
      <w:r w:rsidR="00E36950">
        <w:t xml:space="preserve"> management objectives for Lake Gwelup </w:t>
      </w:r>
      <w:r w:rsidR="001B1AFC">
        <w:t xml:space="preserve">are reviewed with the aim of providing DWER with </w:t>
      </w:r>
      <w:r w:rsidR="00626C04">
        <w:t>minimum and maximum thresholds that will maintain the ecological integrity of the wetland.</w:t>
      </w:r>
    </w:p>
    <w:p w14:paraId="7C70989B" w14:textId="47E12788" w:rsidR="00626C04" w:rsidRDefault="00C0797C" w:rsidP="008E597C">
      <w:pPr>
        <w:pStyle w:val="BodyText"/>
      </w:pPr>
      <w:r>
        <w:t>Water levels are proje</w:t>
      </w:r>
      <w:r w:rsidR="00387C30">
        <w:t>cted to continue being non-compliant at eight wetlands</w:t>
      </w:r>
      <w:r w:rsidR="007411FC">
        <w:t xml:space="preserve"> and five terrestrial sites</w:t>
      </w:r>
      <w:r w:rsidR="00A03277">
        <w:t>. Although in most cases the projected water levels are</w:t>
      </w:r>
      <w:r w:rsidR="00F137AF">
        <w:t xml:space="preserve"> an improvement over </w:t>
      </w:r>
      <w:r w:rsidR="005F3AB0">
        <w:t xml:space="preserve">the </w:t>
      </w:r>
      <w:r w:rsidR="00F137AF">
        <w:t xml:space="preserve">current (2019) </w:t>
      </w:r>
      <w:r w:rsidR="00794D93">
        <w:t xml:space="preserve">situation, </w:t>
      </w:r>
      <w:r w:rsidR="00062D57">
        <w:t xml:space="preserve">minimum thresholds have been </w:t>
      </w:r>
      <w:r w:rsidR="007254A6">
        <w:t>revised to lower levels to ensure compliance</w:t>
      </w:r>
      <w:r w:rsidR="00F54EB9">
        <w:t xml:space="preserve"> at these </w:t>
      </w:r>
      <w:r w:rsidR="007411FC">
        <w:t>sites based on what is achievable from projected 2030 water levels</w:t>
      </w:r>
      <w:r w:rsidR="007254A6">
        <w:t>.</w:t>
      </w:r>
      <w:r w:rsidR="00F54EB9">
        <w:t xml:space="preserve"> </w:t>
      </w:r>
      <w:r w:rsidR="00DA062D">
        <w:t>Lake McNess and Lake Yonderup are currently experienc</w:t>
      </w:r>
      <w:r w:rsidR="007411FC">
        <w:t>ing</w:t>
      </w:r>
      <w:r w:rsidR="00DA062D">
        <w:t xml:space="preserve"> dramatic shifts in ecological processes that are being driven by changes in hydrological regimes. </w:t>
      </w:r>
      <w:r w:rsidR="008E5CCC">
        <w:t>The pro</w:t>
      </w:r>
      <w:r w:rsidR="00610473">
        <w:t xml:space="preserve">jected 2030 water levels are </w:t>
      </w:r>
      <w:r w:rsidR="00C00A9E">
        <w:t>not going to return these lakes to their normal hydrological regime an</w:t>
      </w:r>
      <w:r w:rsidR="005D42B7">
        <w:t xml:space="preserve">d nutrient enrichment will continue being a </w:t>
      </w:r>
      <w:r w:rsidR="00F80AC6">
        <w:t>problem</w:t>
      </w:r>
      <w:r w:rsidR="009F15D5">
        <w:t xml:space="preserve">. </w:t>
      </w:r>
      <w:r w:rsidR="005D2985">
        <w:t xml:space="preserve">Other wetlands, such as Lake Nowergup and Pipidinny Swamp will continue to </w:t>
      </w:r>
      <w:r w:rsidR="00CF3A4A">
        <w:t xml:space="preserve">provide diminished habitat for water birds. </w:t>
      </w:r>
      <w:r w:rsidR="00BB7FC2">
        <w:t>Other sites, such as Lexia 186 and Melaleuca Parks 173 and 78</w:t>
      </w:r>
      <w:r w:rsidR="00351E2B">
        <w:t xml:space="preserve">, are likely to </w:t>
      </w:r>
      <w:r w:rsidR="00465873">
        <w:t>contain increasingly stressed</w:t>
      </w:r>
      <w:r w:rsidR="00351E2B">
        <w:t xml:space="preserve"> wetland vegetation </w:t>
      </w:r>
      <w:r w:rsidR="00465873">
        <w:t xml:space="preserve">as </w:t>
      </w:r>
      <w:r w:rsidR="00351E2B">
        <w:t xml:space="preserve">the ecological water </w:t>
      </w:r>
      <w:r w:rsidR="000368F2">
        <w:t>requirements</w:t>
      </w:r>
      <w:r w:rsidR="00351E2B">
        <w:t xml:space="preserve"> for some species </w:t>
      </w:r>
      <w:r w:rsidR="000368F2">
        <w:t>are not met.</w:t>
      </w:r>
      <w:r w:rsidR="007254A6">
        <w:t xml:space="preserve"> </w:t>
      </w:r>
      <w:r w:rsidR="000368F2">
        <w:t>These sites may experience terrestrialisation of vegetation at upper elevations.</w:t>
      </w:r>
      <w:r w:rsidR="00846EC1">
        <w:t xml:space="preserve"> Similar shifts are described for the </w:t>
      </w:r>
      <w:r w:rsidR="00FC56FF">
        <w:t>five terrestrial sites examined here, albeit the effects of terrestrialisation are almost certain and perhaps already well underway.</w:t>
      </w:r>
    </w:p>
    <w:p w14:paraId="346022BF" w14:textId="5216A0FD" w:rsidR="00FC56FF" w:rsidRDefault="00FD4F07" w:rsidP="008E597C">
      <w:pPr>
        <w:pStyle w:val="BodyText"/>
      </w:pPr>
      <w:r>
        <w:t xml:space="preserve">On the other hand, </w:t>
      </w:r>
      <w:r w:rsidR="001E424D">
        <w:t xml:space="preserve">Lake </w:t>
      </w:r>
      <w:r w:rsidR="009E30F9">
        <w:t>Goollelal, Lake Joondalup, Lake Mariginiup and Lake Jandabup</w:t>
      </w:r>
      <w:r w:rsidR="000414F2">
        <w:t xml:space="preserve"> are projected </w:t>
      </w:r>
      <w:r w:rsidR="009A41DA">
        <w:t>to have water levels significantly greater than 2013 levels, hence minimum thresholds are being proposed to increase</w:t>
      </w:r>
      <w:r w:rsidR="00537B2B">
        <w:t xml:space="preserve">. For these wetlands, maximum thresholds are also proposed to ensure that fringing vegetation is maintained at these sites. </w:t>
      </w:r>
      <w:r w:rsidR="00E60063">
        <w:t xml:space="preserve">The most dramatic changes are expected for Lake Mariginiup, which is proposed to </w:t>
      </w:r>
      <w:r w:rsidR="008E23EE">
        <w:t xml:space="preserve">reach surface water levels higher than what has been recorded at the lake. </w:t>
      </w:r>
      <w:r w:rsidR="00DF59BD">
        <w:t>These higher water levels pose a risk for fringing vegetation</w:t>
      </w:r>
      <w:r w:rsidR="00DC7D59">
        <w:t xml:space="preserve"> as water levels are expected to surpass the hydrological ranges of</w:t>
      </w:r>
      <w:r w:rsidR="003A69DB">
        <w:t xml:space="preserve"> </w:t>
      </w:r>
      <w:r w:rsidR="003A69DB">
        <w:rPr>
          <w:i/>
          <w:iCs/>
        </w:rPr>
        <w:t xml:space="preserve">B. </w:t>
      </w:r>
      <w:proofErr w:type="spellStart"/>
      <w:r w:rsidR="003A69DB">
        <w:rPr>
          <w:i/>
          <w:iCs/>
        </w:rPr>
        <w:t>articualta</w:t>
      </w:r>
      <w:proofErr w:type="spellEnd"/>
      <w:r w:rsidR="003A69DB">
        <w:t xml:space="preserve"> and </w:t>
      </w:r>
      <w:r w:rsidR="003A69DB">
        <w:rPr>
          <w:i/>
          <w:iCs/>
        </w:rPr>
        <w:t xml:space="preserve">E. </w:t>
      </w:r>
      <w:proofErr w:type="spellStart"/>
      <w:r w:rsidR="003A69DB">
        <w:rPr>
          <w:i/>
          <w:iCs/>
        </w:rPr>
        <w:t>rudis</w:t>
      </w:r>
      <w:proofErr w:type="spellEnd"/>
      <w:r w:rsidR="003A69DB">
        <w:t xml:space="preserve">. We therefore also propose a </w:t>
      </w:r>
      <w:r w:rsidR="004A2A39">
        <w:t xml:space="preserve">revised minimum threshold that will </w:t>
      </w:r>
      <w:r w:rsidR="00493AA2">
        <w:t>enable the current fringing vegetation to persis</w:t>
      </w:r>
      <w:r w:rsidR="00D4615F">
        <w:t>t.</w:t>
      </w:r>
    </w:p>
    <w:p w14:paraId="492ADB35" w14:textId="00FC5DC7" w:rsidR="00ED1A19" w:rsidRPr="003A69DB" w:rsidRDefault="00ED1A19" w:rsidP="00067118">
      <w:pPr>
        <w:pStyle w:val="BodyText"/>
        <w:tabs>
          <w:tab w:val="left" w:pos="5625"/>
        </w:tabs>
      </w:pPr>
      <w:r>
        <w:t>Finally, minimum and maximum thresholds are proposed here t</w:t>
      </w:r>
      <w:r w:rsidR="00885FA8">
        <w:t>hat will achieve the proposed management objectives of Lake Gwelup</w:t>
      </w:r>
      <w:r w:rsidR="00563624">
        <w:t>. We propose a minimum threshold of 5.4 mAHD and a maximum threshold of 7.6 mAHD at the staff gauge 6162504. These thresholds will ensure permanent water exists in the lake</w:t>
      </w:r>
      <w:r w:rsidR="005D4FCB">
        <w:t xml:space="preserve"> and thus protecting the site as a drought refuge for water birds. These thresh</w:t>
      </w:r>
      <w:r w:rsidR="00D1041B">
        <w:t xml:space="preserve">olds also ensure that the ecological </w:t>
      </w:r>
      <w:r w:rsidR="00067118">
        <w:t>water</w:t>
      </w:r>
      <w:r w:rsidR="00D1041B">
        <w:t xml:space="preserve"> </w:t>
      </w:r>
      <w:r w:rsidR="00067118">
        <w:t>requirements</w:t>
      </w:r>
      <w:r w:rsidR="00D1041B">
        <w:t xml:space="preserve"> for surrounding vegetation are met</w:t>
      </w:r>
      <w:r w:rsidR="00316036">
        <w:t xml:space="preserve"> which will ensure the </w:t>
      </w:r>
      <w:r w:rsidR="00067118">
        <w:t>lake provides</w:t>
      </w:r>
      <w:r w:rsidR="00670D9B">
        <w:t xml:space="preserve"> habitat for a diverse range of </w:t>
      </w:r>
      <w:r w:rsidR="00067118">
        <w:t>aquatic</w:t>
      </w:r>
      <w:r w:rsidR="00670D9B">
        <w:t xml:space="preserve"> </w:t>
      </w:r>
      <w:r w:rsidR="00067118">
        <w:t>macroinvertebrates</w:t>
      </w:r>
      <w:r w:rsidR="00670D9B">
        <w:t xml:space="preserve"> that</w:t>
      </w:r>
      <w:r w:rsidR="00135B75">
        <w:t xml:space="preserve"> benefit from the habitats</w:t>
      </w:r>
      <w:r w:rsidR="00067118">
        <w:t xml:space="preserve"> provided by fringing vegetation.</w:t>
      </w:r>
    </w:p>
    <w:p w14:paraId="6A859DEC" w14:textId="77777777" w:rsidR="000368F2" w:rsidRDefault="000368F2" w:rsidP="008E597C">
      <w:pPr>
        <w:pStyle w:val="BodyText"/>
      </w:pPr>
    </w:p>
    <w:p w14:paraId="383AF2BC" w14:textId="6B49773F" w:rsidR="00626C04" w:rsidRDefault="00626C04" w:rsidP="008E597C">
      <w:pPr>
        <w:pStyle w:val="BodyText"/>
        <w:sectPr w:rsidR="00626C04" w:rsidSect="00605A84">
          <w:pgSz w:w="11906" w:h="16838" w:code="9"/>
          <w:pgMar w:top="1440" w:right="1440" w:bottom="1440" w:left="1440" w:header="720" w:footer="720" w:gutter="0"/>
          <w:pgNumType w:fmt="lowerRoman" w:start="1"/>
          <w:cols w:space="720"/>
        </w:sectPr>
      </w:pPr>
    </w:p>
    <w:p w14:paraId="0F75EF5F" w14:textId="1999B17E" w:rsidR="008E597C" w:rsidRPr="008E597C" w:rsidRDefault="008E597C" w:rsidP="008E597C">
      <w:pPr>
        <w:pStyle w:val="BodyText"/>
      </w:pP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7C3CA540" w14:textId="7FDCF269" w:rsidR="00266BE9" w:rsidRDefault="002C5DE1">
          <w:pPr>
            <w:pStyle w:val="TOC1"/>
            <w:tabs>
              <w:tab w:val="right" w:leader="dot" w:pos="9016"/>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33196517" w:history="1">
            <w:r w:rsidR="00266BE9" w:rsidRPr="00177471">
              <w:rPr>
                <w:rStyle w:val="Hyperlink"/>
                <w:rFonts w:cs="Times New Roman"/>
                <w:noProof/>
              </w:rPr>
              <w:t>Executive Summary</w:t>
            </w:r>
            <w:r w:rsidR="00266BE9">
              <w:rPr>
                <w:noProof/>
                <w:webHidden/>
              </w:rPr>
              <w:tab/>
            </w:r>
            <w:r w:rsidR="00266BE9">
              <w:rPr>
                <w:noProof/>
                <w:webHidden/>
              </w:rPr>
              <w:fldChar w:fldCharType="begin"/>
            </w:r>
            <w:r w:rsidR="00266BE9">
              <w:rPr>
                <w:noProof/>
                <w:webHidden/>
              </w:rPr>
              <w:instrText xml:space="preserve"> PAGEREF _Toc33196517 \h </w:instrText>
            </w:r>
            <w:r w:rsidR="00266BE9">
              <w:rPr>
                <w:noProof/>
                <w:webHidden/>
              </w:rPr>
            </w:r>
            <w:r w:rsidR="00266BE9">
              <w:rPr>
                <w:noProof/>
                <w:webHidden/>
              </w:rPr>
              <w:fldChar w:fldCharType="separate"/>
            </w:r>
            <w:r w:rsidR="00266BE9">
              <w:rPr>
                <w:noProof/>
                <w:webHidden/>
              </w:rPr>
              <w:t>i</w:t>
            </w:r>
            <w:r w:rsidR="00266BE9">
              <w:rPr>
                <w:noProof/>
                <w:webHidden/>
              </w:rPr>
              <w:fldChar w:fldCharType="end"/>
            </w:r>
          </w:hyperlink>
        </w:p>
        <w:p w14:paraId="3D9C78B8" w14:textId="13C93DF2" w:rsidR="00266BE9" w:rsidRDefault="00266BE9">
          <w:pPr>
            <w:pStyle w:val="TOC1"/>
            <w:tabs>
              <w:tab w:val="right" w:leader="dot" w:pos="9016"/>
            </w:tabs>
            <w:rPr>
              <w:rFonts w:eastAsiaTheme="minorEastAsia"/>
              <w:noProof/>
              <w:sz w:val="22"/>
              <w:szCs w:val="22"/>
              <w:lang w:val="en-AU" w:eastAsia="en-AU"/>
            </w:rPr>
          </w:pPr>
          <w:hyperlink w:anchor="_Toc33196518" w:history="1">
            <w:r w:rsidRPr="00177471">
              <w:rPr>
                <w:rStyle w:val="Hyperlink"/>
                <w:rFonts w:cs="Times New Roman"/>
                <w:noProof/>
              </w:rPr>
              <w:t>Introduction</w:t>
            </w:r>
            <w:r>
              <w:rPr>
                <w:noProof/>
                <w:webHidden/>
              </w:rPr>
              <w:tab/>
            </w:r>
            <w:r>
              <w:rPr>
                <w:noProof/>
                <w:webHidden/>
              </w:rPr>
              <w:fldChar w:fldCharType="begin"/>
            </w:r>
            <w:r>
              <w:rPr>
                <w:noProof/>
                <w:webHidden/>
              </w:rPr>
              <w:instrText xml:space="preserve"> PAGEREF _Toc33196518 \h </w:instrText>
            </w:r>
            <w:r>
              <w:rPr>
                <w:noProof/>
                <w:webHidden/>
              </w:rPr>
            </w:r>
            <w:r>
              <w:rPr>
                <w:noProof/>
                <w:webHidden/>
              </w:rPr>
              <w:fldChar w:fldCharType="separate"/>
            </w:r>
            <w:r>
              <w:rPr>
                <w:noProof/>
                <w:webHidden/>
              </w:rPr>
              <w:t>1</w:t>
            </w:r>
            <w:r>
              <w:rPr>
                <w:noProof/>
                <w:webHidden/>
              </w:rPr>
              <w:fldChar w:fldCharType="end"/>
            </w:r>
          </w:hyperlink>
        </w:p>
        <w:p w14:paraId="36CFF70C" w14:textId="55A9620A" w:rsidR="00266BE9" w:rsidRDefault="00266BE9">
          <w:pPr>
            <w:pStyle w:val="TOC2"/>
            <w:tabs>
              <w:tab w:val="right" w:leader="dot" w:pos="9016"/>
            </w:tabs>
            <w:rPr>
              <w:rFonts w:eastAsiaTheme="minorEastAsia"/>
              <w:noProof/>
              <w:sz w:val="22"/>
              <w:szCs w:val="22"/>
              <w:lang w:val="en-AU" w:eastAsia="en-AU"/>
            </w:rPr>
          </w:pPr>
          <w:hyperlink w:anchor="_Toc33196519" w:history="1">
            <w:r w:rsidRPr="00177471">
              <w:rPr>
                <w:rStyle w:val="Hyperlink"/>
                <w:rFonts w:cs="Times New Roman"/>
                <w:noProof/>
              </w:rPr>
              <w:t>Scope of report</w:t>
            </w:r>
            <w:r>
              <w:rPr>
                <w:noProof/>
                <w:webHidden/>
              </w:rPr>
              <w:tab/>
            </w:r>
            <w:r>
              <w:rPr>
                <w:noProof/>
                <w:webHidden/>
              </w:rPr>
              <w:fldChar w:fldCharType="begin"/>
            </w:r>
            <w:r>
              <w:rPr>
                <w:noProof/>
                <w:webHidden/>
              </w:rPr>
              <w:instrText xml:space="preserve"> PAGEREF _Toc33196519 \h </w:instrText>
            </w:r>
            <w:r>
              <w:rPr>
                <w:noProof/>
                <w:webHidden/>
              </w:rPr>
            </w:r>
            <w:r>
              <w:rPr>
                <w:noProof/>
                <w:webHidden/>
              </w:rPr>
              <w:fldChar w:fldCharType="separate"/>
            </w:r>
            <w:r>
              <w:rPr>
                <w:noProof/>
                <w:webHidden/>
              </w:rPr>
              <w:t>2</w:t>
            </w:r>
            <w:r>
              <w:rPr>
                <w:noProof/>
                <w:webHidden/>
              </w:rPr>
              <w:fldChar w:fldCharType="end"/>
            </w:r>
          </w:hyperlink>
        </w:p>
        <w:p w14:paraId="634556C8" w14:textId="62908F29" w:rsidR="00266BE9" w:rsidRDefault="00266BE9">
          <w:pPr>
            <w:pStyle w:val="TOC2"/>
            <w:tabs>
              <w:tab w:val="right" w:leader="dot" w:pos="9016"/>
            </w:tabs>
            <w:rPr>
              <w:rFonts w:eastAsiaTheme="minorEastAsia"/>
              <w:noProof/>
              <w:sz w:val="22"/>
              <w:szCs w:val="22"/>
              <w:lang w:val="en-AU" w:eastAsia="en-AU"/>
            </w:rPr>
          </w:pPr>
          <w:hyperlink w:anchor="_Toc33196520" w:history="1">
            <w:r w:rsidRPr="00177471">
              <w:rPr>
                <w:rStyle w:val="Hyperlink"/>
                <w:rFonts w:cs="Times New Roman"/>
                <w:noProof/>
              </w:rPr>
              <w:t>Structure of report</w:t>
            </w:r>
            <w:r>
              <w:rPr>
                <w:noProof/>
                <w:webHidden/>
              </w:rPr>
              <w:tab/>
            </w:r>
            <w:r>
              <w:rPr>
                <w:noProof/>
                <w:webHidden/>
              </w:rPr>
              <w:fldChar w:fldCharType="begin"/>
            </w:r>
            <w:r>
              <w:rPr>
                <w:noProof/>
                <w:webHidden/>
              </w:rPr>
              <w:instrText xml:space="preserve"> PAGEREF _Toc33196520 \h </w:instrText>
            </w:r>
            <w:r>
              <w:rPr>
                <w:noProof/>
                <w:webHidden/>
              </w:rPr>
            </w:r>
            <w:r>
              <w:rPr>
                <w:noProof/>
                <w:webHidden/>
              </w:rPr>
              <w:fldChar w:fldCharType="separate"/>
            </w:r>
            <w:r>
              <w:rPr>
                <w:noProof/>
                <w:webHidden/>
              </w:rPr>
              <w:t>3</w:t>
            </w:r>
            <w:r>
              <w:rPr>
                <w:noProof/>
                <w:webHidden/>
              </w:rPr>
              <w:fldChar w:fldCharType="end"/>
            </w:r>
          </w:hyperlink>
        </w:p>
        <w:p w14:paraId="761F252C" w14:textId="5E405E20" w:rsidR="00266BE9" w:rsidRDefault="00266BE9">
          <w:pPr>
            <w:pStyle w:val="TOC1"/>
            <w:tabs>
              <w:tab w:val="right" w:leader="dot" w:pos="9016"/>
            </w:tabs>
            <w:rPr>
              <w:rFonts w:eastAsiaTheme="minorEastAsia"/>
              <w:noProof/>
              <w:sz w:val="22"/>
              <w:szCs w:val="22"/>
              <w:lang w:val="en-AU" w:eastAsia="en-AU"/>
            </w:rPr>
          </w:pPr>
          <w:hyperlink w:anchor="_Toc33196521" w:history="1">
            <w:r w:rsidRPr="00177471">
              <w:rPr>
                <w:rStyle w:val="Hyperlink"/>
                <w:rFonts w:cs="Times New Roman"/>
                <w:noProof/>
              </w:rPr>
              <w:t>Methodology</w:t>
            </w:r>
            <w:r>
              <w:rPr>
                <w:noProof/>
                <w:webHidden/>
              </w:rPr>
              <w:tab/>
            </w:r>
            <w:r>
              <w:rPr>
                <w:noProof/>
                <w:webHidden/>
              </w:rPr>
              <w:fldChar w:fldCharType="begin"/>
            </w:r>
            <w:r>
              <w:rPr>
                <w:noProof/>
                <w:webHidden/>
              </w:rPr>
              <w:instrText xml:space="preserve"> PAGEREF _Toc33196521 \h </w:instrText>
            </w:r>
            <w:r>
              <w:rPr>
                <w:noProof/>
                <w:webHidden/>
              </w:rPr>
            </w:r>
            <w:r>
              <w:rPr>
                <w:noProof/>
                <w:webHidden/>
              </w:rPr>
              <w:fldChar w:fldCharType="separate"/>
            </w:r>
            <w:r>
              <w:rPr>
                <w:noProof/>
                <w:webHidden/>
              </w:rPr>
              <w:t>6</w:t>
            </w:r>
            <w:r>
              <w:rPr>
                <w:noProof/>
                <w:webHidden/>
              </w:rPr>
              <w:fldChar w:fldCharType="end"/>
            </w:r>
          </w:hyperlink>
        </w:p>
        <w:p w14:paraId="23E2061E" w14:textId="3CDC9125" w:rsidR="00266BE9" w:rsidRDefault="00266BE9">
          <w:pPr>
            <w:pStyle w:val="TOC2"/>
            <w:tabs>
              <w:tab w:val="right" w:leader="dot" w:pos="9016"/>
            </w:tabs>
            <w:rPr>
              <w:rFonts w:eastAsiaTheme="minorEastAsia"/>
              <w:noProof/>
              <w:sz w:val="22"/>
              <w:szCs w:val="22"/>
              <w:lang w:val="en-AU" w:eastAsia="en-AU"/>
            </w:rPr>
          </w:pPr>
          <w:hyperlink w:anchor="_Toc33196522" w:history="1">
            <w:r w:rsidRPr="00177471">
              <w:rPr>
                <w:rStyle w:val="Hyperlink"/>
                <w:rFonts w:cs="Times New Roman"/>
                <w:noProof/>
              </w:rPr>
              <w:t>Vegetation monitoring</w:t>
            </w:r>
            <w:r>
              <w:rPr>
                <w:noProof/>
                <w:webHidden/>
              </w:rPr>
              <w:tab/>
            </w:r>
            <w:r>
              <w:rPr>
                <w:noProof/>
                <w:webHidden/>
              </w:rPr>
              <w:fldChar w:fldCharType="begin"/>
            </w:r>
            <w:r>
              <w:rPr>
                <w:noProof/>
                <w:webHidden/>
              </w:rPr>
              <w:instrText xml:space="preserve"> PAGEREF _Toc33196522 \h </w:instrText>
            </w:r>
            <w:r>
              <w:rPr>
                <w:noProof/>
                <w:webHidden/>
              </w:rPr>
            </w:r>
            <w:r>
              <w:rPr>
                <w:noProof/>
                <w:webHidden/>
              </w:rPr>
              <w:fldChar w:fldCharType="separate"/>
            </w:r>
            <w:r>
              <w:rPr>
                <w:noProof/>
                <w:webHidden/>
              </w:rPr>
              <w:t>8</w:t>
            </w:r>
            <w:r>
              <w:rPr>
                <w:noProof/>
                <w:webHidden/>
              </w:rPr>
              <w:fldChar w:fldCharType="end"/>
            </w:r>
          </w:hyperlink>
        </w:p>
        <w:p w14:paraId="31116D90" w14:textId="5A3423CC" w:rsidR="00266BE9" w:rsidRDefault="00266BE9">
          <w:pPr>
            <w:pStyle w:val="TOC2"/>
            <w:tabs>
              <w:tab w:val="right" w:leader="dot" w:pos="9016"/>
            </w:tabs>
            <w:rPr>
              <w:rFonts w:eastAsiaTheme="minorEastAsia"/>
              <w:noProof/>
              <w:sz w:val="22"/>
              <w:szCs w:val="22"/>
              <w:lang w:val="en-AU" w:eastAsia="en-AU"/>
            </w:rPr>
          </w:pPr>
          <w:hyperlink w:anchor="_Toc33196523" w:history="1">
            <w:r w:rsidRPr="00177471">
              <w:rPr>
                <w:rStyle w:val="Hyperlink"/>
                <w:rFonts w:cs="Times New Roman"/>
                <w:noProof/>
              </w:rPr>
              <w:t>Aquatic invertebrate monitoring</w:t>
            </w:r>
            <w:r>
              <w:rPr>
                <w:noProof/>
                <w:webHidden/>
              </w:rPr>
              <w:tab/>
            </w:r>
            <w:r>
              <w:rPr>
                <w:noProof/>
                <w:webHidden/>
              </w:rPr>
              <w:fldChar w:fldCharType="begin"/>
            </w:r>
            <w:r>
              <w:rPr>
                <w:noProof/>
                <w:webHidden/>
              </w:rPr>
              <w:instrText xml:space="preserve"> PAGEREF _Toc33196523 \h </w:instrText>
            </w:r>
            <w:r>
              <w:rPr>
                <w:noProof/>
                <w:webHidden/>
              </w:rPr>
            </w:r>
            <w:r>
              <w:rPr>
                <w:noProof/>
                <w:webHidden/>
              </w:rPr>
              <w:fldChar w:fldCharType="separate"/>
            </w:r>
            <w:r>
              <w:rPr>
                <w:noProof/>
                <w:webHidden/>
              </w:rPr>
              <w:t>9</w:t>
            </w:r>
            <w:r>
              <w:rPr>
                <w:noProof/>
                <w:webHidden/>
              </w:rPr>
              <w:fldChar w:fldCharType="end"/>
            </w:r>
          </w:hyperlink>
        </w:p>
        <w:p w14:paraId="04A4FDCA" w14:textId="1271B1C3" w:rsidR="00266BE9" w:rsidRDefault="00266BE9">
          <w:pPr>
            <w:pStyle w:val="TOC2"/>
            <w:tabs>
              <w:tab w:val="right" w:leader="dot" w:pos="9016"/>
            </w:tabs>
            <w:rPr>
              <w:rFonts w:eastAsiaTheme="minorEastAsia"/>
              <w:noProof/>
              <w:sz w:val="22"/>
              <w:szCs w:val="22"/>
              <w:lang w:val="en-AU" w:eastAsia="en-AU"/>
            </w:rPr>
          </w:pPr>
          <w:hyperlink w:anchor="_Toc33196524" w:history="1">
            <w:r w:rsidRPr="00177471">
              <w:rPr>
                <w:rStyle w:val="Hyperlink"/>
                <w:rFonts w:cs="Times New Roman"/>
                <w:noProof/>
              </w:rPr>
              <w:t>Water quality monitoring</w:t>
            </w:r>
            <w:r>
              <w:rPr>
                <w:noProof/>
                <w:webHidden/>
              </w:rPr>
              <w:tab/>
            </w:r>
            <w:r>
              <w:rPr>
                <w:noProof/>
                <w:webHidden/>
              </w:rPr>
              <w:fldChar w:fldCharType="begin"/>
            </w:r>
            <w:r>
              <w:rPr>
                <w:noProof/>
                <w:webHidden/>
              </w:rPr>
              <w:instrText xml:space="preserve"> PAGEREF _Toc33196524 \h </w:instrText>
            </w:r>
            <w:r>
              <w:rPr>
                <w:noProof/>
                <w:webHidden/>
              </w:rPr>
            </w:r>
            <w:r>
              <w:rPr>
                <w:noProof/>
                <w:webHidden/>
              </w:rPr>
              <w:fldChar w:fldCharType="separate"/>
            </w:r>
            <w:r>
              <w:rPr>
                <w:noProof/>
                <w:webHidden/>
              </w:rPr>
              <w:t>9</w:t>
            </w:r>
            <w:r>
              <w:rPr>
                <w:noProof/>
                <w:webHidden/>
              </w:rPr>
              <w:fldChar w:fldCharType="end"/>
            </w:r>
          </w:hyperlink>
        </w:p>
        <w:p w14:paraId="48A8E501" w14:textId="2AC909D2" w:rsidR="00266BE9" w:rsidRDefault="00266BE9">
          <w:pPr>
            <w:pStyle w:val="TOC2"/>
            <w:tabs>
              <w:tab w:val="right" w:leader="dot" w:pos="9016"/>
            </w:tabs>
            <w:rPr>
              <w:rFonts w:eastAsiaTheme="minorEastAsia"/>
              <w:noProof/>
              <w:sz w:val="22"/>
              <w:szCs w:val="22"/>
              <w:lang w:val="en-AU" w:eastAsia="en-AU"/>
            </w:rPr>
          </w:pPr>
          <w:hyperlink w:anchor="_Toc33196525" w:history="1">
            <w:r w:rsidRPr="00177471">
              <w:rPr>
                <w:rStyle w:val="Hyperlink"/>
                <w:noProof/>
              </w:rPr>
              <w:t>Statistical analyses</w:t>
            </w:r>
            <w:r>
              <w:rPr>
                <w:noProof/>
                <w:webHidden/>
              </w:rPr>
              <w:tab/>
            </w:r>
            <w:r>
              <w:rPr>
                <w:noProof/>
                <w:webHidden/>
              </w:rPr>
              <w:fldChar w:fldCharType="begin"/>
            </w:r>
            <w:r>
              <w:rPr>
                <w:noProof/>
                <w:webHidden/>
              </w:rPr>
              <w:instrText xml:space="preserve"> PAGEREF _Toc33196525 \h </w:instrText>
            </w:r>
            <w:r>
              <w:rPr>
                <w:noProof/>
                <w:webHidden/>
              </w:rPr>
            </w:r>
            <w:r>
              <w:rPr>
                <w:noProof/>
                <w:webHidden/>
              </w:rPr>
              <w:fldChar w:fldCharType="separate"/>
            </w:r>
            <w:r>
              <w:rPr>
                <w:noProof/>
                <w:webHidden/>
              </w:rPr>
              <w:t>9</w:t>
            </w:r>
            <w:r>
              <w:rPr>
                <w:noProof/>
                <w:webHidden/>
              </w:rPr>
              <w:fldChar w:fldCharType="end"/>
            </w:r>
          </w:hyperlink>
        </w:p>
        <w:p w14:paraId="1266412A" w14:textId="45E3F80B" w:rsidR="00266BE9" w:rsidRDefault="00266BE9">
          <w:pPr>
            <w:pStyle w:val="TOC1"/>
            <w:tabs>
              <w:tab w:val="right" w:leader="dot" w:pos="9016"/>
            </w:tabs>
            <w:rPr>
              <w:rFonts w:eastAsiaTheme="minorEastAsia"/>
              <w:noProof/>
              <w:sz w:val="22"/>
              <w:szCs w:val="22"/>
              <w:lang w:val="en-AU" w:eastAsia="en-AU"/>
            </w:rPr>
          </w:pPr>
          <w:hyperlink w:anchor="_Toc33196526" w:history="1">
            <w:r w:rsidRPr="00177471">
              <w:rPr>
                <w:rStyle w:val="Hyperlink"/>
                <w:rFonts w:cs="Times New Roman"/>
                <w:noProof/>
              </w:rPr>
              <w:t>Tasks 1-3: Assessment of 2030 proposed minimum thresholds</w:t>
            </w:r>
            <w:r>
              <w:rPr>
                <w:noProof/>
                <w:webHidden/>
              </w:rPr>
              <w:tab/>
            </w:r>
            <w:r>
              <w:rPr>
                <w:noProof/>
                <w:webHidden/>
              </w:rPr>
              <w:fldChar w:fldCharType="begin"/>
            </w:r>
            <w:r>
              <w:rPr>
                <w:noProof/>
                <w:webHidden/>
              </w:rPr>
              <w:instrText xml:space="preserve"> PAGEREF _Toc33196526 \h </w:instrText>
            </w:r>
            <w:r>
              <w:rPr>
                <w:noProof/>
                <w:webHidden/>
              </w:rPr>
            </w:r>
            <w:r>
              <w:rPr>
                <w:noProof/>
                <w:webHidden/>
              </w:rPr>
              <w:fldChar w:fldCharType="separate"/>
            </w:r>
            <w:r>
              <w:rPr>
                <w:noProof/>
                <w:webHidden/>
              </w:rPr>
              <w:t>11</w:t>
            </w:r>
            <w:r>
              <w:rPr>
                <w:noProof/>
                <w:webHidden/>
              </w:rPr>
              <w:fldChar w:fldCharType="end"/>
            </w:r>
          </w:hyperlink>
        </w:p>
        <w:p w14:paraId="77DEAE03" w14:textId="30865E69" w:rsidR="00266BE9" w:rsidRDefault="00266BE9">
          <w:pPr>
            <w:pStyle w:val="TOC2"/>
            <w:tabs>
              <w:tab w:val="right" w:leader="dot" w:pos="9016"/>
            </w:tabs>
            <w:rPr>
              <w:rFonts w:eastAsiaTheme="minorEastAsia"/>
              <w:noProof/>
              <w:sz w:val="22"/>
              <w:szCs w:val="22"/>
              <w:lang w:val="en-AU" w:eastAsia="en-AU"/>
            </w:rPr>
          </w:pPr>
          <w:hyperlink w:anchor="_Toc33196527" w:history="1">
            <w:r w:rsidRPr="00177471">
              <w:rPr>
                <w:rStyle w:val="Hyperlink"/>
                <w:rFonts w:cs="Times New Roman"/>
                <w:noProof/>
              </w:rPr>
              <w:t>Lake Goollelal</w:t>
            </w:r>
            <w:r>
              <w:rPr>
                <w:noProof/>
                <w:webHidden/>
              </w:rPr>
              <w:tab/>
            </w:r>
            <w:r>
              <w:rPr>
                <w:noProof/>
                <w:webHidden/>
              </w:rPr>
              <w:fldChar w:fldCharType="begin"/>
            </w:r>
            <w:r>
              <w:rPr>
                <w:noProof/>
                <w:webHidden/>
              </w:rPr>
              <w:instrText xml:space="preserve"> PAGEREF _Toc33196527 \h </w:instrText>
            </w:r>
            <w:r>
              <w:rPr>
                <w:noProof/>
                <w:webHidden/>
              </w:rPr>
            </w:r>
            <w:r>
              <w:rPr>
                <w:noProof/>
                <w:webHidden/>
              </w:rPr>
              <w:fldChar w:fldCharType="separate"/>
            </w:r>
            <w:r>
              <w:rPr>
                <w:noProof/>
                <w:webHidden/>
              </w:rPr>
              <w:t>16</w:t>
            </w:r>
            <w:r>
              <w:rPr>
                <w:noProof/>
                <w:webHidden/>
              </w:rPr>
              <w:fldChar w:fldCharType="end"/>
            </w:r>
          </w:hyperlink>
        </w:p>
        <w:p w14:paraId="34C6AD6A" w14:textId="53B4882B" w:rsidR="00266BE9" w:rsidRDefault="00266BE9">
          <w:pPr>
            <w:pStyle w:val="TOC3"/>
            <w:tabs>
              <w:tab w:val="right" w:leader="dot" w:pos="9016"/>
            </w:tabs>
            <w:rPr>
              <w:rFonts w:eastAsiaTheme="minorEastAsia"/>
              <w:noProof/>
              <w:sz w:val="22"/>
              <w:szCs w:val="22"/>
              <w:lang w:val="en-AU" w:eastAsia="en-AU"/>
            </w:rPr>
          </w:pPr>
          <w:hyperlink w:anchor="_Toc33196528" w:history="1">
            <w:r w:rsidRPr="00177471">
              <w:rPr>
                <w:rStyle w:val="Hyperlink"/>
                <w:rFonts w:cs="Times New Roman"/>
                <w:noProof/>
              </w:rPr>
              <w:t>Current hydrological regime</w:t>
            </w:r>
            <w:r>
              <w:rPr>
                <w:noProof/>
                <w:webHidden/>
              </w:rPr>
              <w:tab/>
            </w:r>
            <w:r>
              <w:rPr>
                <w:noProof/>
                <w:webHidden/>
              </w:rPr>
              <w:fldChar w:fldCharType="begin"/>
            </w:r>
            <w:r>
              <w:rPr>
                <w:noProof/>
                <w:webHidden/>
              </w:rPr>
              <w:instrText xml:space="preserve"> PAGEREF _Toc33196528 \h </w:instrText>
            </w:r>
            <w:r>
              <w:rPr>
                <w:noProof/>
                <w:webHidden/>
              </w:rPr>
            </w:r>
            <w:r>
              <w:rPr>
                <w:noProof/>
                <w:webHidden/>
              </w:rPr>
              <w:fldChar w:fldCharType="separate"/>
            </w:r>
            <w:r>
              <w:rPr>
                <w:noProof/>
                <w:webHidden/>
              </w:rPr>
              <w:t>16</w:t>
            </w:r>
            <w:r>
              <w:rPr>
                <w:noProof/>
                <w:webHidden/>
              </w:rPr>
              <w:fldChar w:fldCharType="end"/>
            </w:r>
          </w:hyperlink>
        </w:p>
        <w:p w14:paraId="44F78CF4" w14:textId="4774FAC6" w:rsidR="00266BE9" w:rsidRDefault="00266BE9">
          <w:pPr>
            <w:pStyle w:val="TOC3"/>
            <w:tabs>
              <w:tab w:val="right" w:leader="dot" w:pos="9016"/>
            </w:tabs>
            <w:rPr>
              <w:rFonts w:eastAsiaTheme="minorEastAsia"/>
              <w:noProof/>
              <w:sz w:val="22"/>
              <w:szCs w:val="22"/>
              <w:lang w:val="en-AU" w:eastAsia="en-AU"/>
            </w:rPr>
          </w:pPr>
          <w:hyperlink w:anchor="_Toc33196529"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_Toc33196529 \h </w:instrText>
            </w:r>
            <w:r>
              <w:rPr>
                <w:noProof/>
                <w:webHidden/>
              </w:rPr>
            </w:r>
            <w:r>
              <w:rPr>
                <w:noProof/>
                <w:webHidden/>
              </w:rPr>
              <w:fldChar w:fldCharType="separate"/>
            </w:r>
            <w:r>
              <w:rPr>
                <w:noProof/>
                <w:webHidden/>
              </w:rPr>
              <w:t>17</w:t>
            </w:r>
            <w:r>
              <w:rPr>
                <w:noProof/>
                <w:webHidden/>
              </w:rPr>
              <w:fldChar w:fldCharType="end"/>
            </w:r>
          </w:hyperlink>
        </w:p>
        <w:p w14:paraId="67E7577C" w14:textId="200C0849" w:rsidR="00266BE9" w:rsidRDefault="00266BE9">
          <w:pPr>
            <w:pStyle w:val="TOC2"/>
            <w:tabs>
              <w:tab w:val="right" w:leader="dot" w:pos="9016"/>
            </w:tabs>
            <w:rPr>
              <w:rFonts w:eastAsiaTheme="minorEastAsia"/>
              <w:noProof/>
              <w:sz w:val="22"/>
              <w:szCs w:val="22"/>
              <w:lang w:val="en-AU" w:eastAsia="en-AU"/>
            </w:rPr>
          </w:pPr>
          <w:hyperlink w:anchor="_Toc33196530" w:history="1">
            <w:r w:rsidRPr="00177471">
              <w:rPr>
                <w:rStyle w:val="Hyperlink"/>
                <w:rFonts w:cs="Times New Roman"/>
                <w:noProof/>
              </w:rPr>
              <w:t>Loch McNess</w:t>
            </w:r>
            <w:r>
              <w:rPr>
                <w:noProof/>
                <w:webHidden/>
              </w:rPr>
              <w:tab/>
            </w:r>
            <w:r>
              <w:rPr>
                <w:noProof/>
                <w:webHidden/>
              </w:rPr>
              <w:fldChar w:fldCharType="begin"/>
            </w:r>
            <w:r>
              <w:rPr>
                <w:noProof/>
                <w:webHidden/>
              </w:rPr>
              <w:instrText xml:space="preserve"> PAGEREF _Toc33196530 \h </w:instrText>
            </w:r>
            <w:r>
              <w:rPr>
                <w:noProof/>
                <w:webHidden/>
              </w:rPr>
            </w:r>
            <w:r>
              <w:rPr>
                <w:noProof/>
                <w:webHidden/>
              </w:rPr>
              <w:fldChar w:fldCharType="separate"/>
            </w:r>
            <w:r>
              <w:rPr>
                <w:noProof/>
                <w:webHidden/>
              </w:rPr>
              <w:t>21</w:t>
            </w:r>
            <w:r>
              <w:rPr>
                <w:noProof/>
                <w:webHidden/>
              </w:rPr>
              <w:fldChar w:fldCharType="end"/>
            </w:r>
          </w:hyperlink>
        </w:p>
        <w:p w14:paraId="31143100" w14:textId="09333C97" w:rsidR="00266BE9" w:rsidRDefault="00266BE9">
          <w:pPr>
            <w:pStyle w:val="TOC3"/>
            <w:tabs>
              <w:tab w:val="right" w:leader="dot" w:pos="9016"/>
            </w:tabs>
            <w:rPr>
              <w:rFonts w:eastAsiaTheme="minorEastAsia"/>
              <w:noProof/>
              <w:sz w:val="22"/>
              <w:szCs w:val="22"/>
              <w:lang w:val="en-AU" w:eastAsia="en-AU"/>
            </w:rPr>
          </w:pPr>
          <w:hyperlink w:anchor="_Toc33196531"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_Toc33196531 \h </w:instrText>
            </w:r>
            <w:r>
              <w:rPr>
                <w:noProof/>
                <w:webHidden/>
              </w:rPr>
            </w:r>
            <w:r>
              <w:rPr>
                <w:noProof/>
                <w:webHidden/>
              </w:rPr>
              <w:fldChar w:fldCharType="separate"/>
            </w:r>
            <w:r>
              <w:rPr>
                <w:noProof/>
                <w:webHidden/>
              </w:rPr>
              <w:t>21</w:t>
            </w:r>
            <w:r>
              <w:rPr>
                <w:noProof/>
                <w:webHidden/>
              </w:rPr>
              <w:fldChar w:fldCharType="end"/>
            </w:r>
          </w:hyperlink>
        </w:p>
        <w:p w14:paraId="6EA897A0" w14:textId="07C7FBEE" w:rsidR="00266BE9" w:rsidRDefault="00266BE9">
          <w:pPr>
            <w:pStyle w:val="TOC3"/>
            <w:tabs>
              <w:tab w:val="right" w:leader="dot" w:pos="9016"/>
            </w:tabs>
            <w:rPr>
              <w:rFonts w:eastAsiaTheme="minorEastAsia"/>
              <w:noProof/>
              <w:sz w:val="22"/>
              <w:szCs w:val="22"/>
              <w:lang w:val="en-AU" w:eastAsia="en-AU"/>
            </w:rPr>
          </w:pPr>
          <w:hyperlink w:anchor="_Toc33196532"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_Toc33196532 \h </w:instrText>
            </w:r>
            <w:r>
              <w:rPr>
                <w:noProof/>
                <w:webHidden/>
              </w:rPr>
            </w:r>
            <w:r>
              <w:rPr>
                <w:noProof/>
                <w:webHidden/>
              </w:rPr>
              <w:fldChar w:fldCharType="separate"/>
            </w:r>
            <w:r>
              <w:rPr>
                <w:noProof/>
                <w:webHidden/>
              </w:rPr>
              <w:t>22</w:t>
            </w:r>
            <w:r>
              <w:rPr>
                <w:noProof/>
                <w:webHidden/>
              </w:rPr>
              <w:fldChar w:fldCharType="end"/>
            </w:r>
          </w:hyperlink>
        </w:p>
        <w:p w14:paraId="54CDD208" w14:textId="785130AE" w:rsidR="00266BE9" w:rsidRDefault="00266BE9">
          <w:pPr>
            <w:pStyle w:val="TOC2"/>
            <w:tabs>
              <w:tab w:val="right" w:leader="dot" w:pos="9016"/>
            </w:tabs>
            <w:rPr>
              <w:rFonts w:eastAsiaTheme="minorEastAsia"/>
              <w:noProof/>
              <w:sz w:val="22"/>
              <w:szCs w:val="22"/>
              <w:lang w:val="en-AU" w:eastAsia="en-AU"/>
            </w:rPr>
          </w:pPr>
          <w:hyperlink w:anchor="_Toc33196533" w:history="1">
            <w:r w:rsidRPr="00177471">
              <w:rPr>
                <w:rStyle w:val="Hyperlink"/>
                <w:rFonts w:cs="Times New Roman"/>
                <w:noProof/>
              </w:rPr>
              <w:t>Lake Yonderup</w:t>
            </w:r>
            <w:r>
              <w:rPr>
                <w:noProof/>
                <w:webHidden/>
              </w:rPr>
              <w:tab/>
            </w:r>
            <w:r>
              <w:rPr>
                <w:noProof/>
                <w:webHidden/>
              </w:rPr>
              <w:fldChar w:fldCharType="begin"/>
            </w:r>
            <w:r>
              <w:rPr>
                <w:noProof/>
                <w:webHidden/>
              </w:rPr>
              <w:instrText xml:space="preserve"> PAGEREF _Toc33196533 \h </w:instrText>
            </w:r>
            <w:r>
              <w:rPr>
                <w:noProof/>
                <w:webHidden/>
              </w:rPr>
            </w:r>
            <w:r>
              <w:rPr>
                <w:noProof/>
                <w:webHidden/>
              </w:rPr>
              <w:fldChar w:fldCharType="separate"/>
            </w:r>
            <w:r>
              <w:rPr>
                <w:noProof/>
                <w:webHidden/>
              </w:rPr>
              <w:t>27</w:t>
            </w:r>
            <w:r>
              <w:rPr>
                <w:noProof/>
                <w:webHidden/>
              </w:rPr>
              <w:fldChar w:fldCharType="end"/>
            </w:r>
          </w:hyperlink>
        </w:p>
        <w:p w14:paraId="76FF4EF3" w14:textId="0035071A" w:rsidR="00266BE9" w:rsidRDefault="00266BE9">
          <w:pPr>
            <w:pStyle w:val="TOC3"/>
            <w:tabs>
              <w:tab w:val="right" w:leader="dot" w:pos="9016"/>
            </w:tabs>
            <w:rPr>
              <w:rFonts w:eastAsiaTheme="minorEastAsia"/>
              <w:noProof/>
              <w:sz w:val="22"/>
              <w:szCs w:val="22"/>
              <w:lang w:val="en-AU" w:eastAsia="en-AU"/>
            </w:rPr>
          </w:pPr>
          <w:hyperlink w:anchor="_Toc33196534"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_Toc33196534 \h </w:instrText>
            </w:r>
            <w:r>
              <w:rPr>
                <w:noProof/>
                <w:webHidden/>
              </w:rPr>
            </w:r>
            <w:r>
              <w:rPr>
                <w:noProof/>
                <w:webHidden/>
              </w:rPr>
              <w:fldChar w:fldCharType="separate"/>
            </w:r>
            <w:r>
              <w:rPr>
                <w:noProof/>
                <w:webHidden/>
              </w:rPr>
              <w:t>27</w:t>
            </w:r>
            <w:r>
              <w:rPr>
                <w:noProof/>
                <w:webHidden/>
              </w:rPr>
              <w:fldChar w:fldCharType="end"/>
            </w:r>
          </w:hyperlink>
        </w:p>
        <w:p w14:paraId="3B84BC82" w14:textId="3337DEA1" w:rsidR="00266BE9" w:rsidRDefault="00266BE9">
          <w:pPr>
            <w:pStyle w:val="TOC3"/>
            <w:tabs>
              <w:tab w:val="right" w:leader="dot" w:pos="9016"/>
            </w:tabs>
            <w:rPr>
              <w:rFonts w:eastAsiaTheme="minorEastAsia"/>
              <w:noProof/>
              <w:sz w:val="22"/>
              <w:szCs w:val="22"/>
              <w:lang w:val="en-AU" w:eastAsia="en-AU"/>
            </w:rPr>
          </w:pPr>
          <w:hyperlink w:anchor="_Toc33196535"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_Toc33196535 \h </w:instrText>
            </w:r>
            <w:r>
              <w:rPr>
                <w:noProof/>
                <w:webHidden/>
              </w:rPr>
            </w:r>
            <w:r>
              <w:rPr>
                <w:noProof/>
                <w:webHidden/>
              </w:rPr>
              <w:fldChar w:fldCharType="separate"/>
            </w:r>
            <w:r>
              <w:rPr>
                <w:noProof/>
                <w:webHidden/>
              </w:rPr>
              <w:t>28</w:t>
            </w:r>
            <w:r>
              <w:rPr>
                <w:noProof/>
                <w:webHidden/>
              </w:rPr>
              <w:fldChar w:fldCharType="end"/>
            </w:r>
          </w:hyperlink>
        </w:p>
        <w:p w14:paraId="6E40A75B" w14:textId="5344A0A2" w:rsidR="00266BE9" w:rsidRDefault="00266BE9">
          <w:pPr>
            <w:pStyle w:val="TOC2"/>
            <w:tabs>
              <w:tab w:val="right" w:leader="dot" w:pos="9016"/>
            </w:tabs>
            <w:rPr>
              <w:rFonts w:eastAsiaTheme="minorEastAsia"/>
              <w:noProof/>
              <w:sz w:val="22"/>
              <w:szCs w:val="22"/>
              <w:lang w:val="en-AU" w:eastAsia="en-AU"/>
            </w:rPr>
          </w:pPr>
          <w:hyperlink w:anchor="_Toc33196536" w:history="1">
            <w:r w:rsidRPr="00177471">
              <w:rPr>
                <w:rStyle w:val="Hyperlink"/>
                <w:rFonts w:cs="Times New Roman"/>
                <w:noProof/>
              </w:rPr>
              <w:t>Lake Joondalup</w:t>
            </w:r>
            <w:r>
              <w:rPr>
                <w:noProof/>
                <w:webHidden/>
              </w:rPr>
              <w:tab/>
            </w:r>
            <w:r>
              <w:rPr>
                <w:noProof/>
                <w:webHidden/>
              </w:rPr>
              <w:fldChar w:fldCharType="begin"/>
            </w:r>
            <w:r>
              <w:rPr>
                <w:noProof/>
                <w:webHidden/>
              </w:rPr>
              <w:instrText xml:space="preserve"> PAGEREF _Toc33196536 \h </w:instrText>
            </w:r>
            <w:r>
              <w:rPr>
                <w:noProof/>
                <w:webHidden/>
              </w:rPr>
            </w:r>
            <w:r>
              <w:rPr>
                <w:noProof/>
                <w:webHidden/>
              </w:rPr>
              <w:fldChar w:fldCharType="separate"/>
            </w:r>
            <w:r>
              <w:rPr>
                <w:noProof/>
                <w:webHidden/>
              </w:rPr>
              <w:t>32</w:t>
            </w:r>
            <w:r>
              <w:rPr>
                <w:noProof/>
                <w:webHidden/>
              </w:rPr>
              <w:fldChar w:fldCharType="end"/>
            </w:r>
          </w:hyperlink>
        </w:p>
        <w:p w14:paraId="41614FFC" w14:textId="2566CFAE" w:rsidR="00266BE9" w:rsidRDefault="00266BE9">
          <w:pPr>
            <w:pStyle w:val="TOC3"/>
            <w:tabs>
              <w:tab w:val="right" w:leader="dot" w:pos="9016"/>
            </w:tabs>
            <w:rPr>
              <w:rFonts w:eastAsiaTheme="minorEastAsia"/>
              <w:noProof/>
              <w:sz w:val="22"/>
              <w:szCs w:val="22"/>
              <w:lang w:val="en-AU" w:eastAsia="en-AU"/>
            </w:rPr>
          </w:pPr>
          <w:hyperlink w:anchor="_Toc33196537"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_Toc33196537 \h </w:instrText>
            </w:r>
            <w:r>
              <w:rPr>
                <w:noProof/>
                <w:webHidden/>
              </w:rPr>
            </w:r>
            <w:r>
              <w:rPr>
                <w:noProof/>
                <w:webHidden/>
              </w:rPr>
              <w:fldChar w:fldCharType="separate"/>
            </w:r>
            <w:r>
              <w:rPr>
                <w:noProof/>
                <w:webHidden/>
              </w:rPr>
              <w:t>32</w:t>
            </w:r>
            <w:r>
              <w:rPr>
                <w:noProof/>
                <w:webHidden/>
              </w:rPr>
              <w:fldChar w:fldCharType="end"/>
            </w:r>
          </w:hyperlink>
        </w:p>
        <w:p w14:paraId="4D464F30" w14:textId="3FF68671" w:rsidR="00266BE9" w:rsidRDefault="00266BE9">
          <w:pPr>
            <w:pStyle w:val="TOC3"/>
            <w:tabs>
              <w:tab w:val="right" w:leader="dot" w:pos="9016"/>
            </w:tabs>
            <w:rPr>
              <w:rFonts w:eastAsiaTheme="minorEastAsia"/>
              <w:noProof/>
              <w:sz w:val="22"/>
              <w:szCs w:val="22"/>
              <w:lang w:val="en-AU" w:eastAsia="en-AU"/>
            </w:rPr>
          </w:pPr>
          <w:hyperlink w:anchor="_Toc33196538"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_Toc33196538 \h </w:instrText>
            </w:r>
            <w:r>
              <w:rPr>
                <w:noProof/>
                <w:webHidden/>
              </w:rPr>
            </w:r>
            <w:r>
              <w:rPr>
                <w:noProof/>
                <w:webHidden/>
              </w:rPr>
              <w:fldChar w:fldCharType="separate"/>
            </w:r>
            <w:r>
              <w:rPr>
                <w:noProof/>
                <w:webHidden/>
              </w:rPr>
              <w:t>33</w:t>
            </w:r>
            <w:r>
              <w:rPr>
                <w:noProof/>
                <w:webHidden/>
              </w:rPr>
              <w:fldChar w:fldCharType="end"/>
            </w:r>
          </w:hyperlink>
        </w:p>
        <w:p w14:paraId="1D58B9B5" w14:textId="6027EE9E" w:rsidR="00266BE9" w:rsidRDefault="00266BE9">
          <w:pPr>
            <w:pStyle w:val="TOC2"/>
            <w:tabs>
              <w:tab w:val="right" w:leader="dot" w:pos="9016"/>
            </w:tabs>
            <w:rPr>
              <w:rFonts w:eastAsiaTheme="minorEastAsia"/>
              <w:noProof/>
              <w:sz w:val="22"/>
              <w:szCs w:val="22"/>
              <w:lang w:val="en-AU" w:eastAsia="en-AU"/>
            </w:rPr>
          </w:pPr>
          <w:hyperlink w:anchor="_Toc33196539" w:history="1">
            <w:r w:rsidRPr="00177471">
              <w:rPr>
                <w:rStyle w:val="Hyperlink"/>
                <w:rFonts w:cs="Times New Roman"/>
                <w:noProof/>
              </w:rPr>
              <w:t>Lake Mariginiup</w:t>
            </w:r>
            <w:r>
              <w:rPr>
                <w:noProof/>
                <w:webHidden/>
              </w:rPr>
              <w:tab/>
            </w:r>
            <w:r>
              <w:rPr>
                <w:noProof/>
                <w:webHidden/>
              </w:rPr>
              <w:fldChar w:fldCharType="begin"/>
            </w:r>
            <w:r>
              <w:rPr>
                <w:noProof/>
                <w:webHidden/>
              </w:rPr>
              <w:instrText xml:space="preserve"> PAGEREF _Toc33196539 \h </w:instrText>
            </w:r>
            <w:r>
              <w:rPr>
                <w:noProof/>
                <w:webHidden/>
              </w:rPr>
            </w:r>
            <w:r>
              <w:rPr>
                <w:noProof/>
                <w:webHidden/>
              </w:rPr>
              <w:fldChar w:fldCharType="separate"/>
            </w:r>
            <w:r>
              <w:rPr>
                <w:noProof/>
                <w:webHidden/>
              </w:rPr>
              <w:t>36</w:t>
            </w:r>
            <w:r>
              <w:rPr>
                <w:noProof/>
                <w:webHidden/>
              </w:rPr>
              <w:fldChar w:fldCharType="end"/>
            </w:r>
          </w:hyperlink>
        </w:p>
        <w:p w14:paraId="6FD9235A" w14:textId="7D74659C" w:rsidR="00266BE9" w:rsidRDefault="00266BE9">
          <w:pPr>
            <w:pStyle w:val="TOC3"/>
            <w:tabs>
              <w:tab w:val="right" w:leader="dot" w:pos="9016"/>
            </w:tabs>
            <w:rPr>
              <w:rFonts w:eastAsiaTheme="minorEastAsia"/>
              <w:noProof/>
              <w:sz w:val="22"/>
              <w:szCs w:val="22"/>
              <w:lang w:val="en-AU" w:eastAsia="en-AU"/>
            </w:rPr>
          </w:pPr>
          <w:hyperlink w:anchor="_Toc33196540"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_Toc33196540 \h </w:instrText>
            </w:r>
            <w:r>
              <w:rPr>
                <w:noProof/>
                <w:webHidden/>
              </w:rPr>
            </w:r>
            <w:r>
              <w:rPr>
                <w:noProof/>
                <w:webHidden/>
              </w:rPr>
              <w:fldChar w:fldCharType="separate"/>
            </w:r>
            <w:r>
              <w:rPr>
                <w:noProof/>
                <w:webHidden/>
              </w:rPr>
              <w:t>36</w:t>
            </w:r>
            <w:r>
              <w:rPr>
                <w:noProof/>
                <w:webHidden/>
              </w:rPr>
              <w:fldChar w:fldCharType="end"/>
            </w:r>
          </w:hyperlink>
        </w:p>
        <w:p w14:paraId="782E2249" w14:textId="04F986D9" w:rsidR="00266BE9" w:rsidRDefault="00266BE9">
          <w:pPr>
            <w:pStyle w:val="TOC3"/>
            <w:tabs>
              <w:tab w:val="right" w:leader="dot" w:pos="9016"/>
            </w:tabs>
            <w:rPr>
              <w:rFonts w:eastAsiaTheme="minorEastAsia"/>
              <w:noProof/>
              <w:sz w:val="22"/>
              <w:szCs w:val="22"/>
              <w:lang w:val="en-AU" w:eastAsia="en-AU"/>
            </w:rPr>
          </w:pPr>
          <w:hyperlink w:anchor="_Toc33196541"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_Toc33196541 \h </w:instrText>
            </w:r>
            <w:r>
              <w:rPr>
                <w:noProof/>
                <w:webHidden/>
              </w:rPr>
            </w:r>
            <w:r>
              <w:rPr>
                <w:noProof/>
                <w:webHidden/>
              </w:rPr>
              <w:fldChar w:fldCharType="separate"/>
            </w:r>
            <w:r>
              <w:rPr>
                <w:noProof/>
                <w:webHidden/>
              </w:rPr>
              <w:t>37</w:t>
            </w:r>
            <w:r>
              <w:rPr>
                <w:noProof/>
                <w:webHidden/>
              </w:rPr>
              <w:fldChar w:fldCharType="end"/>
            </w:r>
          </w:hyperlink>
        </w:p>
        <w:p w14:paraId="1CE64E9F" w14:textId="1DFDF284" w:rsidR="00266BE9" w:rsidRDefault="00266BE9">
          <w:pPr>
            <w:pStyle w:val="TOC2"/>
            <w:tabs>
              <w:tab w:val="right" w:leader="dot" w:pos="9016"/>
            </w:tabs>
            <w:rPr>
              <w:rFonts w:eastAsiaTheme="minorEastAsia"/>
              <w:noProof/>
              <w:sz w:val="22"/>
              <w:szCs w:val="22"/>
              <w:lang w:val="en-AU" w:eastAsia="en-AU"/>
            </w:rPr>
          </w:pPr>
          <w:hyperlink w:anchor="_Toc33196542" w:history="1">
            <w:r w:rsidRPr="00177471">
              <w:rPr>
                <w:rStyle w:val="Hyperlink"/>
                <w:rFonts w:cs="Times New Roman"/>
                <w:noProof/>
              </w:rPr>
              <w:t>Lake Jandabup</w:t>
            </w:r>
            <w:r>
              <w:rPr>
                <w:noProof/>
                <w:webHidden/>
              </w:rPr>
              <w:tab/>
            </w:r>
            <w:r>
              <w:rPr>
                <w:noProof/>
                <w:webHidden/>
              </w:rPr>
              <w:fldChar w:fldCharType="begin"/>
            </w:r>
            <w:r>
              <w:rPr>
                <w:noProof/>
                <w:webHidden/>
              </w:rPr>
              <w:instrText xml:space="preserve"> PAGEREF _Toc33196542 \h </w:instrText>
            </w:r>
            <w:r>
              <w:rPr>
                <w:noProof/>
                <w:webHidden/>
              </w:rPr>
            </w:r>
            <w:r>
              <w:rPr>
                <w:noProof/>
                <w:webHidden/>
              </w:rPr>
              <w:fldChar w:fldCharType="separate"/>
            </w:r>
            <w:r>
              <w:rPr>
                <w:noProof/>
                <w:webHidden/>
              </w:rPr>
              <w:t>41</w:t>
            </w:r>
            <w:r>
              <w:rPr>
                <w:noProof/>
                <w:webHidden/>
              </w:rPr>
              <w:fldChar w:fldCharType="end"/>
            </w:r>
          </w:hyperlink>
        </w:p>
        <w:p w14:paraId="4A62E63B" w14:textId="29BC50C8" w:rsidR="00266BE9" w:rsidRDefault="00266BE9">
          <w:pPr>
            <w:pStyle w:val="TOC3"/>
            <w:tabs>
              <w:tab w:val="right" w:leader="dot" w:pos="9016"/>
            </w:tabs>
            <w:rPr>
              <w:rFonts w:eastAsiaTheme="minorEastAsia"/>
              <w:noProof/>
              <w:sz w:val="22"/>
              <w:szCs w:val="22"/>
              <w:lang w:val="en-AU" w:eastAsia="en-AU"/>
            </w:rPr>
          </w:pPr>
          <w:hyperlink w:anchor="_Toc33196543"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_Toc33196543 \h </w:instrText>
            </w:r>
            <w:r>
              <w:rPr>
                <w:noProof/>
                <w:webHidden/>
              </w:rPr>
            </w:r>
            <w:r>
              <w:rPr>
                <w:noProof/>
                <w:webHidden/>
              </w:rPr>
              <w:fldChar w:fldCharType="separate"/>
            </w:r>
            <w:r>
              <w:rPr>
                <w:noProof/>
                <w:webHidden/>
              </w:rPr>
              <w:t>41</w:t>
            </w:r>
            <w:r>
              <w:rPr>
                <w:noProof/>
                <w:webHidden/>
              </w:rPr>
              <w:fldChar w:fldCharType="end"/>
            </w:r>
          </w:hyperlink>
        </w:p>
        <w:p w14:paraId="4F272F50" w14:textId="63117945" w:rsidR="00266BE9" w:rsidRDefault="00266BE9">
          <w:pPr>
            <w:pStyle w:val="TOC3"/>
            <w:tabs>
              <w:tab w:val="right" w:leader="dot" w:pos="9016"/>
            </w:tabs>
            <w:rPr>
              <w:rFonts w:eastAsiaTheme="minorEastAsia"/>
              <w:noProof/>
              <w:sz w:val="22"/>
              <w:szCs w:val="22"/>
              <w:lang w:val="en-AU" w:eastAsia="en-AU"/>
            </w:rPr>
          </w:pPr>
          <w:hyperlink w:anchor="_Toc33196544" w:history="1">
            <w:r w:rsidRPr="00177471">
              <w:rPr>
                <w:rStyle w:val="Hyperlink"/>
                <w:noProof/>
              </w:rPr>
              <w:t>Implications of revised threshold</w:t>
            </w:r>
            <w:r>
              <w:rPr>
                <w:noProof/>
                <w:webHidden/>
              </w:rPr>
              <w:tab/>
            </w:r>
            <w:r>
              <w:rPr>
                <w:noProof/>
                <w:webHidden/>
              </w:rPr>
              <w:fldChar w:fldCharType="begin"/>
            </w:r>
            <w:r>
              <w:rPr>
                <w:noProof/>
                <w:webHidden/>
              </w:rPr>
              <w:instrText xml:space="preserve"> PAGEREF _Toc33196544 \h </w:instrText>
            </w:r>
            <w:r>
              <w:rPr>
                <w:noProof/>
                <w:webHidden/>
              </w:rPr>
            </w:r>
            <w:r>
              <w:rPr>
                <w:noProof/>
                <w:webHidden/>
              </w:rPr>
              <w:fldChar w:fldCharType="separate"/>
            </w:r>
            <w:r>
              <w:rPr>
                <w:noProof/>
                <w:webHidden/>
              </w:rPr>
              <w:t>42</w:t>
            </w:r>
            <w:r>
              <w:rPr>
                <w:noProof/>
                <w:webHidden/>
              </w:rPr>
              <w:fldChar w:fldCharType="end"/>
            </w:r>
          </w:hyperlink>
        </w:p>
        <w:p w14:paraId="2D4EEDA6" w14:textId="51C2925C" w:rsidR="00266BE9" w:rsidRDefault="00266BE9">
          <w:pPr>
            <w:pStyle w:val="TOC2"/>
            <w:tabs>
              <w:tab w:val="right" w:leader="dot" w:pos="9016"/>
            </w:tabs>
            <w:rPr>
              <w:rFonts w:eastAsiaTheme="minorEastAsia"/>
              <w:noProof/>
              <w:sz w:val="22"/>
              <w:szCs w:val="22"/>
              <w:lang w:val="en-AU" w:eastAsia="en-AU"/>
            </w:rPr>
          </w:pPr>
          <w:hyperlink w:anchor="_Toc33196545" w:history="1">
            <w:r w:rsidRPr="00177471">
              <w:rPr>
                <w:rStyle w:val="Hyperlink"/>
                <w:noProof/>
              </w:rPr>
              <w:t>Lake Nowergup</w:t>
            </w:r>
            <w:r>
              <w:rPr>
                <w:noProof/>
                <w:webHidden/>
              </w:rPr>
              <w:tab/>
            </w:r>
            <w:r>
              <w:rPr>
                <w:noProof/>
                <w:webHidden/>
              </w:rPr>
              <w:fldChar w:fldCharType="begin"/>
            </w:r>
            <w:r>
              <w:rPr>
                <w:noProof/>
                <w:webHidden/>
              </w:rPr>
              <w:instrText xml:space="preserve"> PAGEREF _Toc33196545 \h </w:instrText>
            </w:r>
            <w:r>
              <w:rPr>
                <w:noProof/>
                <w:webHidden/>
              </w:rPr>
            </w:r>
            <w:r>
              <w:rPr>
                <w:noProof/>
                <w:webHidden/>
              </w:rPr>
              <w:fldChar w:fldCharType="separate"/>
            </w:r>
            <w:r>
              <w:rPr>
                <w:noProof/>
                <w:webHidden/>
              </w:rPr>
              <w:t>46</w:t>
            </w:r>
            <w:r>
              <w:rPr>
                <w:noProof/>
                <w:webHidden/>
              </w:rPr>
              <w:fldChar w:fldCharType="end"/>
            </w:r>
          </w:hyperlink>
        </w:p>
        <w:p w14:paraId="47FFCE20" w14:textId="1F8D8AC7" w:rsidR="00266BE9" w:rsidRDefault="00266BE9">
          <w:pPr>
            <w:pStyle w:val="TOC3"/>
            <w:tabs>
              <w:tab w:val="right" w:leader="dot" w:pos="9016"/>
            </w:tabs>
            <w:rPr>
              <w:rFonts w:eastAsiaTheme="minorEastAsia"/>
              <w:noProof/>
              <w:sz w:val="22"/>
              <w:szCs w:val="22"/>
              <w:lang w:val="en-AU" w:eastAsia="en-AU"/>
            </w:rPr>
          </w:pPr>
          <w:hyperlink w:anchor="_Toc33196546"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_Toc33196546 \h </w:instrText>
            </w:r>
            <w:r>
              <w:rPr>
                <w:noProof/>
                <w:webHidden/>
              </w:rPr>
            </w:r>
            <w:r>
              <w:rPr>
                <w:noProof/>
                <w:webHidden/>
              </w:rPr>
              <w:fldChar w:fldCharType="separate"/>
            </w:r>
            <w:r>
              <w:rPr>
                <w:noProof/>
                <w:webHidden/>
              </w:rPr>
              <w:t>46</w:t>
            </w:r>
            <w:r>
              <w:rPr>
                <w:noProof/>
                <w:webHidden/>
              </w:rPr>
              <w:fldChar w:fldCharType="end"/>
            </w:r>
          </w:hyperlink>
        </w:p>
        <w:p w14:paraId="3B936CC7" w14:textId="59618744" w:rsidR="00266BE9" w:rsidRDefault="00266BE9">
          <w:pPr>
            <w:pStyle w:val="TOC3"/>
            <w:tabs>
              <w:tab w:val="right" w:leader="dot" w:pos="9016"/>
            </w:tabs>
            <w:rPr>
              <w:rFonts w:eastAsiaTheme="minorEastAsia"/>
              <w:noProof/>
              <w:sz w:val="22"/>
              <w:szCs w:val="22"/>
              <w:lang w:val="en-AU" w:eastAsia="en-AU"/>
            </w:rPr>
          </w:pPr>
          <w:hyperlink w:anchor="_Toc33196547"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_Toc33196547 \h </w:instrText>
            </w:r>
            <w:r>
              <w:rPr>
                <w:noProof/>
                <w:webHidden/>
              </w:rPr>
            </w:r>
            <w:r>
              <w:rPr>
                <w:noProof/>
                <w:webHidden/>
              </w:rPr>
              <w:fldChar w:fldCharType="separate"/>
            </w:r>
            <w:r>
              <w:rPr>
                <w:noProof/>
                <w:webHidden/>
              </w:rPr>
              <w:t>47</w:t>
            </w:r>
            <w:r>
              <w:rPr>
                <w:noProof/>
                <w:webHidden/>
              </w:rPr>
              <w:fldChar w:fldCharType="end"/>
            </w:r>
          </w:hyperlink>
        </w:p>
        <w:p w14:paraId="21C0EF41" w14:textId="522579ED" w:rsidR="00266BE9" w:rsidRDefault="00266BE9">
          <w:pPr>
            <w:pStyle w:val="TOC2"/>
            <w:tabs>
              <w:tab w:val="right" w:leader="dot" w:pos="9016"/>
            </w:tabs>
            <w:rPr>
              <w:rFonts w:eastAsiaTheme="minorEastAsia"/>
              <w:noProof/>
              <w:sz w:val="22"/>
              <w:szCs w:val="22"/>
              <w:lang w:val="en-AU" w:eastAsia="en-AU"/>
            </w:rPr>
          </w:pPr>
          <w:hyperlink w:anchor="_Toc33196548" w:history="1">
            <w:r w:rsidRPr="00177471">
              <w:rPr>
                <w:rStyle w:val="Hyperlink"/>
                <w:rFonts w:cs="Times New Roman"/>
                <w:noProof/>
              </w:rPr>
              <w:t>Lake Wilgarup</w:t>
            </w:r>
            <w:r>
              <w:rPr>
                <w:noProof/>
                <w:webHidden/>
              </w:rPr>
              <w:tab/>
            </w:r>
            <w:r>
              <w:rPr>
                <w:noProof/>
                <w:webHidden/>
              </w:rPr>
              <w:fldChar w:fldCharType="begin"/>
            </w:r>
            <w:r>
              <w:rPr>
                <w:noProof/>
                <w:webHidden/>
              </w:rPr>
              <w:instrText xml:space="preserve"> PAGEREF _Toc33196548 \h </w:instrText>
            </w:r>
            <w:r>
              <w:rPr>
                <w:noProof/>
                <w:webHidden/>
              </w:rPr>
            </w:r>
            <w:r>
              <w:rPr>
                <w:noProof/>
                <w:webHidden/>
              </w:rPr>
              <w:fldChar w:fldCharType="separate"/>
            </w:r>
            <w:r>
              <w:rPr>
                <w:noProof/>
                <w:webHidden/>
              </w:rPr>
              <w:t>51</w:t>
            </w:r>
            <w:r>
              <w:rPr>
                <w:noProof/>
                <w:webHidden/>
              </w:rPr>
              <w:fldChar w:fldCharType="end"/>
            </w:r>
          </w:hyperlink>
        </w:p>
        <w:p w14:paraId="01A745BE" w14:textId="3AC7EC09" w:rsidR="00266BE9" w:rsidRDefault="00266BE9">
          <w:pPr>
            <w:pStyle w:val="TOC3"/>
            <w:tabs>
              <w:tab w:val="right" w:leader="dot" w:pos="9016"/>
            </w:tabs>
            <w:rPr>
              <w:rFonts w:eastAsiaTheme="minorEastAsia"/>
              <w:noProof/>
              <w:sz w:val="22"/>
              <w:szCs w:val="22"/>
              <w:lang w:val="en-AU" w:eastAsia="en-AU"/>
            </w:rPr>
          </w:pPr>
          <w:hyperlink w:anchor="_Toc33196549"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_Toc33196549 \h </w:instrText>
            </w:r>
            <w:r>
              <w:rPr>
                <w:noProof/>
                <w:webHidden/>
              </w:rPr>
            </w:r>
            <w:r>
              <w:rPr>
                <w:noProof/>
                <w:webHidden/>
              </w:rPr>
              <w:fldChar w:fldCharType="separate"/>
            </w:r>
            <w:r>
              <w:rPr>
                <w:noProof/>
                <w:webHidden/>
              </w:rPr>
              <w:t>51</w:t>
            </w:r>
            <w:r>
              <w:rPr>
                <w:noProof/>
                <w:webHidden/>
              </w:rPr>
              <w:fldChar w:fldCharType="end"/>
            </w:r>
          </w:hyperlink>
        </w:p>
        <w:p w14:paraId="092B3530" w14:textId="4D12E3BD" w:rsidR="00266BE9" w:rsidRDefault="00266BE9">
          <w:pPr>
            <w:pStyle w:val="TOC3"/>
            <w:tabs>
              <w:tab w:val="right" w:leader="dot" w:pos="9016"/>
            </w:tabs>
            <w:rPr>
              <w:rFonts w:eastAsiaTheme="minorEastAsia"/>
              <w:noProof/>
              <w:sz w:val="22"/>
              <w:szCs w:val="22"/>
              <w:lang w:val="en-AU" w:eastAsia="en-AU"/>
            </w:rPr>
          </w:pPr>
          <w:hyperlink w:anchor="_Toc33196550" w:history="1">
            <w:r w:rsidRPr="00177471">
              <w:rPr>
                <w:rStyle w:val="Hyperlink"/>
                <w:noProof/>
              </w:rPr>
              <w:t>Implications of revised threshold</w:t>
            </w:r>
            <w:r>
              <w:rPr>
                <w:noProof/>
                <w:webHidden/>
              </w:rPr>
              <w:tab/>
            </w:r>
            <w:r>
              <w:rPr>
                <w:noProof/>
                <w:webHidden/>
              </w:rPr>
              <w:fldChar w:fldCharType="begin"/>
            </w:r>
            <w:r>
              <w:rPr>
                <w:noProof/>
                <w:webHidden/>
              </w:rPr>
              <w:instrText xml:space="preserve"> PAGEREF _Toc33196550 \h </w:instrText>
            </w:r>
            <w:r>
              <w:rPr>
                <w:noProof/>
                <w:webHidden/>
              </w:rPr>
            </w:r>
            <w:r>
              <w:rPr>
                <w:noProof/>
                <w:webHidden/>
              </w:rPr>
              <w:fldChar w:fldCharType="separate"/>
            </w:r>
            <w:r>
              <w:rPr>
                <w:noProof/>
                <w:webHidden/>
              </w:rPr>
              <w:t>52</w:t>
            </w:r>
            <w:r>
              <w:rPr>
                <w:noProof/>
                <w:webHidden/>
              </w:rPr>
              <w:fldChar w:fldCharType="end"/>
            </w:r>
          </w:hyperlink>
        </w:p>
        <w:p w14:paraId="59A41787" w14:textId="7C2C4401" w:rsidR="00266BE9" w:rsidRDefault="00266BE9">
          <w:pPr>
            <w:pStyle w:val="TOC2"/>
            <w:tabs>
              <w:tab w:val="right" w:leader="dot" w:pos="9016"/>
            </w:tabs>
            <w:rPr>
              <w:rFonts w:eastAsiaTheme="minorEastAsia"/>
              <w:noProof/>
              <w:sz w:val="22"/>
              <w:szCs w:val="22"/>
              <w:lang w:val="en-AU" w:eastAsia="en-AU"/>
            </w:rPr>
          </w:pPr>
          <w:hyperlink w:anchor="_Toc33196551" w:history="1">
            <w:r w:rsidRPr="00177471">
              <w:rPr>
                <w:rStyle w:val="Hyperlink"/>
                <w:rFonts w:cs="Times New Roman"/>
                <w:noProof/>
              </w:rPr>
              <w:t>Pipidinny Swamp</w:t>
            </w:r>
            <w:r>
              <w:rPr>
                <w:noProof/>
                <w:webHidden/>
              </w:rPr>
              <w:tab/>
            </w:r>
            <w:r>
              <w:rPr>
                <w:noProof/>
                <w:webHidden/>
              </w:rPr>
              <w:fldChar w:fldCharType="begin"/>
            </w:r>
            <w:r>
              <w:rPr>
                <w:noProof/>
                <w:webHidden/>
              </w:rPr>
              <w:instrText xml:space="preserve"> PAGEREF _Toc33196551 \h </w:instrText>
            </w:r>
            <w:r>
              <w:rPr>
                <w:noProof/>
                <w:webHidden/>
              </w:rPr>
            </w:r>
            <w:r>
              <w:rPr>
                <w:noProof/>
                <w:webHidden/>
              </w:rPr>
              <w:fldChar w:fldCharType="separate"/>
            </w:r>
            <w:r>
              <w:rPr>
                <w:noProof/>
                <w:webHidden/>
              </w:rPr>
              <w:t>55</w:t>
            </w:r>
            <w:r>
              <w:rPr>
                <w:noProof/>
                <w:webHidden/>
              </w:rPr>
              <w:fldChar w:fldCharType="end"/>
            </w:r>
          </w:hyperlink>
        </w:p>
        <w:p w14:paraId="07277804" w14:textId="2F841486" w:rsidR="00266BE9" w:rsidRDefault="00266BE9">
          <w:pPr>
            <w:pStyle w:val="TOC3"/>
            <w:tabs>
              <w:tab w:val="right" w:leader="dot" w:pos="9016"/>
            </w:tabs>
            <w:rPr>
              <w:rFonts w:eastAsiaTheme="minorEastAsia"/>
              <w:noProof/>
              <w:sz w:val="22"/>
              <w:szCs w:val="22"/>
              <w:lang w:val="en-AU" w:eastAsia="en-AU"/>
            </w:rPr>
          </w:pPr>
          <w:hyperlink w:anchor="_Toc33196552"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_Toc33196552 \h </w:instrText>
            </w:r>
            <w:r>
              <w:rPr>
                <w:noProof/>
                <w:webHidden/>
              </w:rPr>
            </w:r>
            <w:r>
              <w:rPr>
                <w:noProof/>
                <w:webHidden/>
              </w:rPr>
              <w:fldChar w:fldCharType="separate"/>
            </w:r>
            <w:r>
              <w:rPr>
                <w:noProof/>
                <w:webHidden/>
              </w:rPr>
              <w:t>55</w:t>
            </w:r>
            <w:r>
              <w:rPr>
                <w:noProof/>
                <w:webHidden/>
              </w:rPr>
              <w:fldChar w:fldCharType="end"/>
            </w:r>
          </w:hyperlink>
        </w:p>
        <w:p w14:paraId="1033E4B5" w14:textId="7991D41A" w:rsidR="00266BE9" w:rsidRDefault="00266BE9">
          <w:pPr>
            <w:pStyle w:val="TOC3"/>
            <w:tabs>
              <w:tab w:val="right" w:leader="dot" w:pos="9016"/>
            </w:tabs>
            <w:rPr>
              <w:rFonts w:eastAsiaTheme="minorEastAsia"/>
              <w:noProof/>
              <w:sz w:val="22"/>
              <w:szCs w:val="22"/>
              <w:lang w:val="en-AU" w:eastAsia="en-AU"/>
            </w:rPr>
          </w:pPr>
          <w:hyperlink w:anchor="_Toc33196553"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_Toc33196553 \h </w:instrText>
            </w:r>
            <w:r>
              <w:rPr>
                <w:noProof/>
                <w:webHidden/>
              </w:rPr>
            </w:r>
            <w:r>
              <w:rPr>
                <w:noProof/>
                <w:webHidden/>
              </w:rPr>
              <w:fldChar w:fldCharType="separate"/>
            </w:r>
            <w:r>
              <w:rPr>
                <w:noProof/>
                <w:webHidden/>
              </w:rPr>
              <w:t>56</w:t>
            </w:r>
            <w:r>
              <w:rPr>
                <w:noProof/>
                <w:webHidden/>
              </w:rPr>
              <w:fldChar w:fldCharType="end"/>
            </w:r>
          </w:hyperlink>
        </w:p>
        <w:p w14:paraId="31D9B086" w14:textId="32D105AC" w:rsidR="00266BE9" w:rsidRDefault="00266BE9">
          <w:pPr>
            <w:pStyle w:val="TOC2"/>
            <w:tabs>
              <w:tab w:val="right" w:leader="dot" w:pos="9016"/>
            </w:tabs>
            <w:rPr>
              <w:rFonts w:eastAsiaTheme="minorEastAsia"/>
              <w:noProof/>
              <w:sz w:val="22"/>
              <w:szCs w:val="22"/>
              <w:lang w:val="en-AU" w:eastAsia="en-AU"/>
            </w:rPr>
          </w:pPr>
          <w:hyperlink w:anchor="_Toc33196554" w:history="1">
            <w:r w:rsidRPr="00177471">
              <w:rPr>
                <w:rStyle w:val="Hyperlink"/>
                <w:rFonts w:cs="Times New Roman"/>
                <w:noProof/>
              </w:rPr>
              <w:t>Lexia 186</w:t>
            </w:r>
            <w:r>
              <w:rPr>
                <w:noProof/>
                <w:webHidden/>
              </w:rPr>
              <w:tab/>
            </w:r>
            <w:r>
              <w:rPr>
                <w:noProof/>
                <w:webHidden/>
              </w:rPr>
              <w:fldChar w:fldCharType="begin"/>
            </w:r>
            <w:r>
              <w:rPr>
                <w:noProof/>
                <w:webHidden/>
              </w:rPr>
              <w:instrText xml:space="preserve"> PAGEREF _Toc33196554 \h </w:instrText>
            </w:r>
            <w:r>
              <w:rPr>
                <w:noProof/>
                <w:webHidden/>
              </w:rPr>
            </w:r>
            <w:r>
              <w:rPr>
                <w:noProof/>
                <w:webHidden/>
              </w:rPr>
              <w:fldChar w:fldCharType="separate"/>
            </w:r>
            <w:r>
              <w:rPr>
                <w:noProof/>
                <w:webHidden/>
              </w:rPr>
              <w:t>58</w:t>
            </w:r>
            <w:r>
              <w:rPr>
                <w:noProof/>
                <w:webHidden/>
              </w:rPr>
              <w:fldChar w:fldCharType="end"/>
            </w:r>
          </w:hyperlink>
        </w:p>
        <w:p w14:paraId="0755C413" w14:textId="562AC98C" w:rsidR="00266BE9" w:rsidRDefault="00266BE9">
          <w:pPr>
            <w:pStyle w:val="TOC3"/>
            <w:tabs>
              <w:tab w:val="right" w:leader="dot" w:pos="9016"/>
            </w:tabs>
            <w:rPr>
              <w:rFonts w:eastAsiaTheme="minorEastAsia"/>
              <w:noProof/>
              <w:sz w:val="22"/>
              <w:szCs w:val="22"/>
              <w:lang w:val="en-AU" w:eastAsia="en-AU"/>
            </w:rPr>
          </w:pPr>
          <w:hyperlink w:anchor="_Toc33196555"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_Toc33196555 \h </w:instrText>
            </w:r>
            <w:r>
              <w:rPr>
                <w:noProof/>
                <w:webHidden/>
              </w:rPr>
            </w:r>
            <w:r>
              <w:rPr>
                <w:noProof/>
                <w:webHidden/>
              </w:rPr>
              <w:fldChar w:fldCharType="separate"/>
            </w:r>
            <w:r>
              <w:rPr>
                <w:noProof/>
                <w:webHidden/>
              </w:rPr>
              <w:t>58</w:t>
            </w:r>
            <w:r>
              <w:rPr>
                <w:noProof/>
                <w:webHidden/>
              </w:rPr>
              <w:fldChar w:fldCharType="end"/>
            </w:r>
          </w:hyperlink>
        </w:p>
        <w:p w14:paraId="004FB3A5" w14:textId="4CDD402F" w:rsidR="00266BE9" w:rsidRDefault="00266BE9">
          <w:pPr>
            <w:pStyle w:val="TOC3"/>
            <w:tabs>
              <w:tab w:val="right" w:leader="dot" w:pos="9016"/>
            </w:tabs>
            <w:rPr>
              <w:rFonts w:eastAsiaTheme="minorEastAsia"/>
              <w:noProof/>
              <w:sz w:val="22"/>
              <w:szCs w:val="22"/>
              <w:lang w:val="en-AU" w:eastAsia="en-AU"/>
            </w:rPr>
          </w:pPr>
          <w:hyperlink w:anchor="_Toc33196556"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_Toc33196556 \h </w:instrText>
            </w:r>
            <w:r>
              <w:rPr>
                <w:noProof/>
                <w:webHidden/>
              </w:rPr>
            </w:r>
            <w:r>
              <w:rPr>
                <w:noProof/>
                <w:webHidden/>
              </w:rPr>
              <w:fldChar w:fldCharType="separate"/>
            </w:r>
            <w:r>
              <w:rPr>
                <w:noProof/>
                <w:webHidden/>
              </w:rPr>
              <w:t>59</w:t>
            </w:r>
            <w:r>
              <w:rPr>
                <w:noProof/>
                <w:webHidden/>
              </w:rPr>
              <w:fldChar w:fldCharType="end"/>
            </w:r>
          </w:hyperlink>
        </w:p>
        <w:p w14:paraId="0CAB70E6" w14:textId="57FFB863" w:rsidR="00266BE9" w:rsidRDefault="00266BE9">
          <w:pPr>
            <w:pStyle w:val="TOC2"/>
            <w:tabs>
              <w:tab w:val="right" w:leader="dot" w:pos="9016"/>
            </w:tabs>
            <w:rPr>
              <w:rFonts w:eastAsiaTheme="minorEastAsia"/>
              <w:noProof/>
              <w:sz w:val="22"/>
              <w:szCs w:val="22"/>
              <w:lang w:val="en-AU" w:eastAsia="en-AU"/>
            </w:rPr>
          </w:pPr>
          <w:hyperlink w:anchor="_Toc33196557" w:history="1">
            <w:r w:rsidRPr="00177471">
              <w:rPr>
                <w:rStyle w:val="Hyperlink"/>
                <w:rFonts w:cs="Times New Roman"/>
                <w:noProof/>
              </w:rPr>
              <w:t>Melaleuca Park 173</w:t>
            </w:r>
            <w:r>
              <w:rPr>
                <w:noProof/>
                <w:webHidden/>
              </w:rPr>
              <w:tab/>
            </w:r>
            <w:r>
              <w:rPr>
                <w:noProof/>
                <w:webHidden/>
              </w:rPr>
              <w:fldChar w:fldCharType="begin"/>
            </w:r>
            <w:r>
              <w:rPr>
                <w:noProof/>
                <w:webHidden/>
              </w:rPr>
              <w:instrText xml:space="preserve"> PAGEREF _Toc33196557 \h </w:instrText>
            </w:r>
            <w:r>
              <w:rPr>
                <w:noProof/>
                <w:webHidden/>
              </w:rPr>
            </w:r>
            <w:r>
              <w:rPr>
                <w:noProof/>
                <w:webHidden/>
              </w:rPr>
              <w:fldChar w:fldCharType="separate"/>
            </w:r>
            <w:r>
              <w:rPr>
                <w:noProof/>
                <w:webHidden/>
              </w:rPr>
              <w:t>62</w:t>
            </w:r>
            <w:r>
              <w:rPr>
                <w:noProof/>
                <w:webHidden/>
              </w:rPr>
              <w:fldChar w:fldCharType="end"/>
            </w:r>
          </w:hyperlink>
        </w:p>
        <w:p w14:paraId="2816E4A0" w14:textId="0F91D887" w:rsidR="00266BE9" w:rsidRDefault="00266BE9">
          <w:pPr>
            <w:pStyle w:val="TOC3"/>
            <w:tabs>
              <w:tab w:val="right" w:leader="dot" w:pos="9016"/>
            </w:tabs>
            <w:rPr>
              <w:rFonts w:eastAsiaTheme="minorEastAsia"/>
              <w:noProof/>
              <w:sz w:val="22"/>
              <w:szCs w:val="22"/>
              <w:lang w:val="en-AU" w:eastAsia="en-AU"/>
            </w:rPr>
          </w:pPr>
          <w:hyperlink w:anchor="_Toc33196558"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_Toc33196558 \h </w:instrText>
            </w:r>
            <w:r>
              <w:rPr>
                <w:noProof/>
                <w:webHidden/>
              </w:rPr>
            </w:r>
            <w:r>
              <w:rPr>
                <w:noProof/>
                <w:webHidden/>
              </w:rPr>
              <w:fldChar w:fldCharType="separate"/>
            </w:r>
            <w:r>
              <w:rPr>
                <w:noProof/>
                <w:webHidden/>
              </w:rPr>
              <w:t>62</w:t>
            </w:r>
            <w:r>
              <w:rPr>
                <w:noProof/>
                <w:webHidden/>
              </w:rPr>
              <w:fldChar w:fldCharType="end"/>
            </w:r>
          </w:hyperlink>
        </w:p>
        <w:p w14:paraId="114D9168" w14:textId="1D7B0EA0" w:rsidR="00266BE9" w:rsidRDefault="00266BE9">
          <w:pPr>
            <w:pStyle w:val="TOC3"/>
            <w:tabs>
              <w:tab w:val="right" w:leader="dot" w:pos="9016"/>
            </w:tabs>
            <w:rPr>
              <w:rFonts w:eastAsiaTheme="minorEastAsia"/>
              <w:noProof/>
              <w:sz w:val="22"/>
              <w:szCs w:val="22"/>
              <w:lang w:val="en-AU" w:eastAsia="en-AU"/>
            </w:rPr>
          </w:pPr>
          <w:hyperlink w:anchor="_Toc33196559"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_Toc33196559 \h </w:instrText>
            </w:r>
            <w:r>
              <w:rPr>
                <w:noProof/>
                <w:webHidden/>
              </w:rPr>
            </w:r>
            <w:r>
              <w:rPr>
                <w:noProof/>
                <w:webHidden/>
              </w:rPr>
              <w:fldChar w:fldCharType="separate"/>
            </w:r>
            <w:r>
              <w:rPr>
                <w:noProof/>
                <w:webHidden/>
              </w:rPr>
              <w:t>63</w:t>
            </w:r>
            <w:r>
              <w:rPr>
                <w:noProof/>
                <w:webHidden/>
              </w:rPr>
              <w:fldChar w:fldCharType="end"/>
            </w:r>
          </w:hyperlink>
        </w:p>
        <w:p w14:paraId="67CFEB5A" w14:textId="70BE94B2" w:rsidR="00266BE9" w:rsidRDefault="00266BE9">
          <w:pPr>
            <w:pStyle w:val="TOC2"/>
            <w:tabs>
              <w:tab w:val="right" w:leader="dot" w:pos="9016"/>
            </w:tabs>
            <w:rPr>
              <w:rFonts w:eastAsiaTheme="minorEastAsia"/>
              <w:noProof/>
              <w:sz w:val="22"/>
              <w:szCs w:val="22"/>
              <w:lang w:val="en-AU" w:eastAsia="en-AU"/>
            </w:rPr>
          </w:pPr>
          <w:hyperlink w:anchor="_Toc33196560" w:history="1">
            <w:r w:rsidRPr="00177471">
              <w:rPr>
                <w:rStyle w:val="Hyperlink"/>
                <w:rFonts w:cs="Times New Roman"/>
                <w:noProof/>
              </w:rPr>
              <w:t>Melaleuca Park 78</w:t>
            </w:r>
            <w:r>
              <w:rPr>
                <w:noProof/>
                <w:webHidden/>
              </w:rPr>
              <w:tab/>
            </w:r>
            <w:r>
              <w:rPr>
                <w:noProof/>
                <w:webHidden/>
              </w:rPr>
              <w:fldChar w:fldCharType="begin"/>
            </w:r>
            <w:r>
              <w:rPr>
                <w:noProof/>
                <w:webHidden/>
              </w:rPr>
              <w:instrText xml:space="preserve"> PAGEREF _Toc33196560 \h </w:instrText>
            </w:r>
            <w:r>
              <w:rPr>
                <w:noProof/>
                <w:webHidden/>
              </w:rPr>
            </w:r>
            <w:r>
              <w:rPr>
                <w:noProof/>
                <w:webHidden/>
              </w:rPr>
              <w:fldChar w:fldCharType="separate"/>
            </w:r>
            <w:r>
              <w:rPr>
                <w:noProof/>
                <w:webHidden/>
              </w:rPr>
              <w:t>66</w:t>
            </w:r>
            <w:r>
              <w:rPr>
                <w:noProof/>
                <w:webHidden/>
              </w:rPr>
              <w:fldChar w:fldCharType="end"/>
            </w:r>
          </w:hyperlink>
        </w:p>
        <w:p w14:paraId="2E84D677" w14:textId="78BAE3B9" w:rsidR="00266BE9" w:rsidRDefault="00266BE9">
          <w:pPr>
            <w:pStyle w:val="TOC3"/>
            <w:tabs>
              <w:tab w:val="right" w:leader="dot" w:pos="9016"/>
            </w:tabs>
            <w:rPr>
              <w:rFonts w:eastAsiaTheme="minorEastAsia"/>
              <w:noProof/>
              <w:sz w:val="22"/>
              <w:szCs w:val="22"/>
              <w:lang w:val="en-AU" w:eastAsia="en-AU"/>
            </w:rPr>
          </w:pPr>
          <w:hyperlink w:anchor="_Toc33196561"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_Toc33196561 \h </w:instrText>
            </w:r>
            <w:r>
              <w:rPr>
                <w:noProof/>
                <w:webHidden/>
              </w:rPr>
            </w:r>
            <w:r>
              <w:rPr>
                <w:noProof/>
                <w:webHidden/>
              </w:rPr>
              <w:fldChar w:fldCharType="separate"/>
            </w:r>
            <w:r>
              <w:rPr>
                <w:noProof/>
                <w:webHidden/>
              </w:rPr>
              <w:t>66</w:t>
            </w:r>
            <w:r>
              <w:rPr>
                <w:noProof/>
                <w:webHidden/>
              </w:rPr>
              <w:fldChar w:fldCharType="end"/>
            </w:r>
          </w:hyperlink>
        </w:p>
        <w:p w14:paraId="392471A4" w14:textId="62B6FDFE" w:rsidR="00266BE9" w:rsidRDefault="00266BE9">
          <w:pPr>
            <w:pStyle w:val="TOC3"/>
            <w:tabs>
              <w:tab w:val="right" w:leader="dot" w:pos="9016"/>
            </w:tabs>
            <w:rPr>
              <w:rFonts w:eastAsiaTheme="minorEastAsia"/>
              <w:noProof/>
              <w:sz w:val="22"/>
              <w:szCs w:val="22"/>
              <w:lang w:val="en-AU" w:eastAsia="en-AU"/>
            </w:rPr>
          </w:pPr>
          <w:hyperlink w:anchor="_Toc33196562"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_Toc33196562 \h </w:instrText>
            </w:r>
            <w:r>
              <w:rPr>
                <w:noProof/>
                <w:webHidden/>
              </w:rPr>
            </w:r>
            <w:r>
              <w:rPr>
                <w:noProof/>
                <w:webHidden/>
              </w:rPr>
              <w:fldChar w:fldCharType="separate"/>
            </w:r>
            <w:r>
              <w:rPr>
                <w:noProof/>
                <w:webHidden/>
              </w:rPr>
              <w:t>67</w:t>
            </w:r>
            <w:r>
              <w:rPr>
                <w:noProof/>
                <w:webHidden/>
              </w:rPr>
              <w:fldChar w:fldCharType="end"/>
            </w:r>
          </w:hyperlink>
        </w:p>
        <w:p w14:paraId="46287552" w14:textId="14822547" w:rsidR="00266BE9" w:rsidRDefault="00266BE9">
          <w:pPr>
            <w:pStyle w:val="TOC2"/>
            <w:tabs>
              <w:tab w:val="right" w:leader="dot" w:pos="9016"/>
            </w:tabs>
            <w:rPr>
              <w:rFonts w:eastAsiaTheme="minorEastAsia"/>
              <w:noProof/>
              <w:sz w:val="22"/>
              <w:szCs w:val="22"/>
              <w:lang w:val="en-AU" w:eastAsia="en-AU"/>
            </w:rPr>
          </w:pPr>
          <w:hyperlink w:anchor="_Toc33196563" w:history="1">
            <w:r w:rsidRPr="00177471">
              <w:rPr>
                <w:rStyle w:val="Hyperlink"/>
                <w:rFonts w:cs="Times New Roman"/>
                <w:noProof/>
              </w:rPr>
              <w:t>MM59B - Whiteman Park East</w:t>
            </w:r>
            <w:r>
              <w:rPr>
                <w:noProof/>
                <w:webHidden/>
              </w:rPr>
              <w:tab/>
            </w:r>
            <w:r>
              <w:rPr>
                <w:noProof/>
                <w:webHidden/>
              </w:rPr>
              <w:fldChar w:fldCharType="begin"/>
            </w:r>
            <w:r>
              <w:rPr>
                <w:noProof/>
                <w:webHidden/>
              </w:rPr>
              <w:instrText xml:space="preserve"> PAGEREF _Toc33196563 \h </w:instrText>
            </w:r>
            <w:r>
              <w:rPr>
                <w:noProof/>
                <w:webHidden/>
              </w:rPr>
            </w:r>
            <w:r>
              <w:rPr>
                <w:noProof/>
                <w:webHidden/>
              </w:rPr>
              <w:fldChar w:fldCharType="separate"/>
            </w:r>
            <w:r>
              <w:rPr>
                <w:noProof/>
                <w:webHidden/>
              </w:rPr>
              <w:t>69</w:t>
            </w:r>
            <w:r>
              <w:rPr>
                <w:noProof/>
                <w:webHidden/>
              </w:rPr>
              <w:fldChar w:fldCharType="end"/>
            </w:r>
          </w:hyperlink>
        </w:p>
        <w:p w14:paraId="1929B557" w14:textId="1EE25DED" w:rsidR="00266BE9" w:rsidRDefault="00266BE9">
          <w:pPr>
            <w:pStyle w:val="TOC3"/>
            <w:tabs>
              <w:tab w:val="right" w:leader="dot" w:pos="9016"/>
            </w:tabs>
            <w:rPr>
              <w:rFonts w:eastAsiaTheme="minorEastAsia"/>
              <w:noProof/>
              <w:sz w:val="22"/>
              <w:szCs w:val="22"/>
              <w:lang w:val="en-AU" w:eastAsia="en-AU"/>
            </w:rPr>
          </w:pPr>
          <w:hyperlink w:anchor="_Toc33196564"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_Toc33196564 \h </w:instrText>
            </w:r>
            <w:r>
              <w:rPr>
                <w:noProof/>
                <w:webHidden/>
              </w:rPr>
            </w:r>
            <w:r>
              <w:rPr>
                <w:noProof/>
                <w:webHidden/>
              </w:rPr>
              <w:fldChar w:fldCharType="separate"/>
            </w:r>
            <w:r>
              <w:rPr>
                <w:noProof/>
                <w:webHidden/>
              </w:rPr>
              <w:t>69</w:t>
            </w:r>
            <w:r>
              <w:rPr>
                <w:noProof/>
                <w:webHidden/>
              </w:rPr>
              <w:fldChar w:fldCharType="end"/>
            </w:r>
          </w:hyperlink>
        </w:p>
        <w:p w14:paraId="701E8951" w14:textId="73CD77BB" w:rsidR="00266BE9" w:rsidRDefault="00266BE9">
          <w:pPr>
            <w:pStyle w:val="TOC3"/>
            <w:tabs>
              <w:tab w:val="right" w:leader="dot" w:pos="9016"/>
            </w:tabs>
            <w:rPr>
              <w:rFonts w:eastAsiaTheme="minorEastAsia"/>
              <w:noProof/>
              <w:sz w:val="22"/>
              <w:szCs w:val="22"/>
              <w:lang w:val="en-AU" w:eastAsia="en-AU"/>
            </w:rPr>
          </w:pPr>
          <w:hyperlink w:anchor="_Toc33196565"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_Toc33196565 \h </w:instrText>
            </w:r>
            <w:r>
              <w:rPr>
                <w:noProof/>
                <w:webHidden/>
              </w:rPr>
            </w:r>
            <w:r>
              <w:rPr>
                <w:noProof/>
                <w:webHidden/>
              </w:rPr>
              <w:fldChar w:fldCharType="separate"/>
            </w:r>
            <w:r>
              <w:rPr>
                <w:noProof/>
                <w:webHidden/>
              </w:rPr>
              <w:t>70</w:t>
            </w:r>
            <w:r>
              <w:rPr>
                <w:noProof/>
                <w:webHidden/>
              </w:rPr>
              <w:fldChar w:fldCharType="end"/>
            </w:r>
          </w:hyperlink>
        </w:p>
        <w:p w14:paraId="5E86E9E6" w14:textId="19ABF210" w:rsidR="00266BE9" w:rsidRDefault="00266BE9">
          <w:pPr>
            <w:pStyle w:val="TOC2"/>
            <w:tabs>
              <w:tab w:val="right" w:leader="dot" w:pos="9016"/>
            </w:tabs>
            <w:rPr>
              <w:rFonts w:eastAsiaTheme="minorEastAsia"/>
              <w:noProof/>
              <w:sz w:val="22"/>
              <w:szCs w:val="22"/>
              <w:lang w:val="en-AU" w:eastAsia="en-AU"/>
            </w:rPr>
          </w:pPr>
          <w:hyperlink w:anchor="_Toc33196566" w:history="1">
            <w:r w:rsidRPr="00177471">
              <w:rPr>
                <w:rStyle w:val="Hyperlink"/>
                <w:rFonts w:cs="Times New Roman"/>
                <w:noProof/>
              </w:rPr>
              <w:t>PM9 - Pinjar North</w:t>
            </w:r>
            <w:r>
              <w:rPr>
                <w:noProof/>
                <w:webHidden/>
              </w:rPr>
              <w:tab/>
            </w:r>
            <w:r>
              <w:rPr>
                <w:noProof/>
                <w:webHidden/>
              </w:rPr>
              <w:fldChar w:fldCharType="begin"/>
            </w:r>
            <w:r>
              <w:rPr>
                <w:noProof/>
                <w:webHidden/>
              </w:rPr>
              <w:instrText xml:space="preserve"> PAGEREF _Toc33196566 \h </w:instrText>
            </w:r>
            <w:r>
              <w:rPr>
                <w:noProof/>
                <w:webHidden/>
              </w:rPr>
            </w:r>
            <w:r>
              <w:rPr>
                <w:noProof/>
                <w:webHidden/>
              </w:rPr>
              <w:fldChar w:fldCharType="separate"/>
            </w:r>
            <w:r>
              <w:rPr>
                <w:noProof/>
                <w:webHidden/>
              </w:rPr>
              <w:t>72</w:t>
            </w:r>
            <w:r>
              <w:rPr>
                <w:noProof/>
                <w:webHidden/>
              </w:rPr>
              <w:fldChar w:fldCharType="end"/>
            </w:r>
          </w:hyperlink>
        </w:p>
        <w:p w14:paraId="78C817F5" w14:textId="70FB0239" w:rsidR="00266BE9" w:rsidRDefault="00266BE9">
          <w:pPr>
            <w:pStyle w:val="TOC3"/>
            <w:tabs>
              <w:tab w:val="right" w:leader="dot" w:pos="9016"/>
            </w:tabs>
            <w:rPr>
              <w:rFonts w:eastAsiaTheme="minorEastAsia"/>
              <w:noProof/>
              <w:sz w:val="22"/>
              <w:szCs w:val="22"/>
              <w:lang w:val="en-AU" w:eastAsia="en-AU"/>
            </w:rPr>
          </w:pPr>
          <w:hyperlink w:anchor="_Toc33196567"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_Toc33196567 \h </w:instrText>
            </w:r>
            <w:r>
              <w:rPr>
                <w:noProof/>
                <w:webHidden/>
              </w:rPr>
            </w:r>
            <w:r>
              <w:rPr>
                <w:noProof/>
                <w:webHidden/>
              </w:rPr>
              <w:fldChar w:fldCharType="separate"/>
            </w:r>
            <w:r>
              <w:rPr>
                <w:noProof/>
                <w:webHidden/>
              </w:rPr>
              <w:t>72</w:t>
            </w:r>
            <w:r>
              <w:rPr>
                <w:noProof/>
                <w:webHidden/>
              </w:rPr>
              <w:fldChar w:fldCharType="end"/>
            </w:r>
          </w:hyperlink>
        </w:p>
        <w:p w14:paraId="2F4C186D" w14:textId="0BB50088" w:rsidR="00266BE9" w:rsidRDefault="00266BE9">
          <w:pPr>
            <w:pStyle w:val="TOC3"/>
            <w:tabs>
              <w:tab w:val="right" w:leader="dot" w:pos="9016"/>
            </w:tabs>
            <w:rPr>
              <w:rFonts w:eastAsiaTheme="minorEastAsia"/>
              <w:noProof/>
              <w:sz w:val="22"/>
              <w:szCs w:val="22"/>
              <w:lang w:val="en-AU" w:eastAsia="en-AU"/>
            </w:rPr>
          </w:pPr>
          <w:hyperlink w:anchor="_Toc33196568"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_Toc33196568 \h </w:instrText>
            </w:r>
            <w:r>
              <w:rPr>
                <w:noProof/>
                <w:webHidden/>
              </w:rPr>
            </w:r>
            <w:r>
              <w:rPr>
                <w:noProof/>
                <w:webHidden/>
              </w:rPr>
              <w:fldChar w:fldCharType="separate"/>
            </w:r>
            <w:r>
              <w:rPr>
                <w:noProof/>
                <w:webHidden/>
              </w:rPr>
              <w:t>73</w:t>
            </w:r>
            <w:r>
              <w:rPr>
                <w:noProof/>
                <w:webHidden/>
              </w:rPr>
              <w:fldChar w:fldCharType="end"/>
            </w:r>
          </w:hyperlink>
        </w:p>
        <w:p w14:paraId="1551E258" w14:textId="624ABBDC" w:rsidR="00266BE9" w:rsidRDefault="00266BE9">
          <w:pPr>
            <w:pStyle w:val="TOC2"/>
            <w:tabs>
              <w:tab w:val="right" w:leader="dot" w:pos="9016"/>
            </w:tabs>
            <w:rPr>
              <w:rFonts w:eastAsiaTheme="minorEastAsia"/>
              <w:noProof/>
              <w:sz w:val="22"/>
              <w:szCs w:val="22"/>
              <w:lang w:val="en-AU" w:eastAsia="en-AU"/>
            </w:rPr>
          </w:pPr>
          <w:hyperlink w:anchor="_Toc33196569" w:history="1">
            <w:r w:rsidRPr="00177471">
              <w:rPr>
                <w:rStyle w:val="Hyperlink"/>
                <w:rFonts w:cs="Times New Roman"/>
                <w:noProof/>
              </w:rPr>
              <w:t>WM1 - Pinjar</w:t>
            </w:r>
            <w:r>
              <w:rPr>
                <w:noProof/>
                <w:webHidden/>
              </w:rPr>
              <w:tab/>
            </w:r>
            <w:r>
              <w:rPr>
                <w:noProof/>
                <w:webHidden/>
              </w:rPr>
              <w:fldChar w:fldCharType="begin"/>
            </w:r>
            <w:r>
              <w:rPr>
                <w:noProof/>
                <w:webHidden/>
              </w:rPr>
              <w:instrText xml:space="preserve"> PAGEREF _Toc33196569 \h </w:instrText>
            </w:r>
            <w:r>
              <w:rPr>
                <w:noProof/>
                <w:webHidden/>
              </w:rPr>
            </w:r>
            <w:r>
              <w:rPr>
                <w:noProof/>
                <w:webHidden/>
              </w:rPr>
              <w:fldChar w:fldCharType="separate"/>
            </w:r>
            <w:r>
              <w:rPr>
                <w:noProof/>
                <w:webHidden/>
              </w:rPr>
              <w:t>74</w:t>
            </w:r>
            <w:r>
              <w:rPr>
                <w:noProof/>
                <w:webHidden/>
              </w:rPr>
              <w:fldChar w:fldCharType="end"/>
            </w:r>
          </w:hyperlink>
        </w:p>
        <w:p w14:paraId="01650E28" w14:textId="6F71A184" w:rsidR="00266BE9" w:rsidRDefault="00266BE9">
          <w:pPr>
            <w:pStyle w:val="TOC3"/>
            <w:tabs>
              <w:tab w:val="right" w:leader="dot" w:pos="9016"/>
            </w:tabs>
            <w:rPr>
              <w:rFonts w:eastAsiaTheme="minorEastAsia"/>
              <w:noProof/>
              <w:sz w:val="22"/>
              <w:szCs w:val="22"/>
              <w:lang w:val="en-AU" w:eastAsia="en-AU"/>
            </w:rPr>
          </w:pPr>
          <w:hyperlink w:anchor="_Toc33196570"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_Toc33196570 \h </w:instrText>
            </w:r>
            <w:r>
              <w:rPr>
                <w:noProof/>
                <w:webHidden/>
              </w:rPr>
            </w:r>
            <w:r>
              <w:rPr>
                <w:noProof/>
                <w:webHidden/>
              </w:rPr>
              <w:fldChar w:fldCharType="separate"/>
            </w:r>
            <w:r>
              <w:rPr>
                <w:noProof/>
                <w:webHidden/>
              </w:rPr>
              <w:t>74</w:t>
            </w:r>
            <w:r>
              <w:rPr>
                <w:noProof/>
                <w:webHidden/>
              </w:rPr>
              <w:fldChar w:fldCharType="end"/>
            </w:r>
          </w:hyperlink>
        </w:p>
        <w:p w14:paraId="1CDCD340" w14:textId="06C75962" w:rsidR="00266BE9" w:rsidRDefault="00266BE9">
          <w:pPr>
            <w:pStyle w:val="TOC3"/>
            <w:tabs>
              <w:tab w:val="right" w:leader="dot" w:pos="9016"/>
            </w:tabs>
            <w:rPr>
              <w:rFonts w:eastAsiaTheme="minorEastAsia"/>
              <w:noProof/>
              <w:sz w:val="22"/>
              <w:szCs w:val="22"/>
              <w:lang w:val="en-AU" w:eastAsia="en-AU"/>
            </w:rPr>
          </w:pPr>
          <w:hyperlink w:anchor="_Toc33196571"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_Toc33196571 \h </w:instrText>
            </w:r>
            <w:r>
              <w:rPr>
                <w:noProof/>
                <w:webHidden/>
              </w:rPr>
            </w:r>
            <w:r>
              <w:rPr>
                <w:noProof/>
                <w:webHidden/>
              </w:rPr>
              <w:fldChar w:fldCharType="separate"/>
            </w:r>
            <w:r>
              <w:rPr>
                <w:noProof/>
                <w:webHidden/>
              </w:rPr>
              <w:t>75</w:t>
            </w:r>
            <w:r>
              <w:rPr>
                <w:noProof/>
                <w:webHidden/>
              </w:rPr>
              <w:fldChar w:fldCharType="end"/>
            </w:r>
          </w:hyperlink>
        </w:p>
        <w:p w14:paraId="5EA0F300" w14:textId="5CC875AA" w:rsidR="00266BE9" w:rsidRDefault="00266BE9">
          <w:pPr>
            <w:pStyle w:val="TOC2"/>
            <w:tabs>
              <w:tab w:val="right" w:leader="dot" w:pos="9016"/>
            </w:tabs>
            <w:rPr>
              <w:rFonts w:eastAsiaTheme="minorEastAsia"/>
              <w:noProof/>
              <w:sz w:val="22"/>
              <w:szCs w:val="22"/>
              <w:lang w:val="en-AU" w:eastAsia="en-AU"/>
            </w:rPr>
          </w:pPr>
          <w:hyperlink w:anchor="_Toc33196572" w:history="1">
            <w:r w:rsidRPr="00177471">
              <w:rPr>
                <w:rStyle w:val="Hyperlink"/>
                <w:rFonts w:cs="Times New Roman"/>
                <w:noProof/>
              </w:rPr>
              <w:t>WM2 - Melaleuca Park North</w:t>
            </w:r>
            <w:r>
              <w:rPr>
                <w:noProof/>
                <w:webHidden/>
              </w:rPr>
              <w:tab/>
            </w:r>
            <w:r>
              <w:rPr>
                <w:noProof/>
                <w:webHidden/>
              </w:rPr>
              <w:fldChar w:fldCharType="begin"/>
            </w:r>
            <w:r>
              <w:rPr>
                <w:noProof/>
                <w:webHidden/>
              </w:rPr>
              <w:instrText xml:space="preserve"> PAGEREF _Toc33196572 \h </w:instrText>
            </w:r>
            <w:r>
              <w:rPr>
                <w:noProof/>
                <w:webHidden/>
              </w:rPr>
            </w:r>
            <w:r>
              <w:rPr>
                <w:noProof/>
                <w:webHidden/>
              </w:rPr>
              <w:fldChar w:fldCharType="separate"/>
            </w:r>
            <w:r>
              <w:rPr>
                <w:noProof/>
                <w:webHidden/>
              </w:rPr>
              <w:t>77</w:t>
            </w:r>
            <w:r>
              <w:rPr>
                <w:noProof/>
                <w:webHidden/>
              </w:rPr>
              <w:fldChar w:fldCharType="end"/>
            </w:r>
          </w:hyperlink>
        </w:p>
        <w:p w14:paraId="5F97278B" w14:textId="5F521A18" w:rsidR="00266BE9" w:rsidRDefault="00266BE9">
          <w:pPr>
            <w:pStyle w:val="TOC3"/>
            <w:tabs>
              <w:tab w:val="right" w:leader="dot" w:pos="9016"/>
            </w:tabs>
            <w:rPr>
              <w:rFonts w:eastAsiaTheme="minorEastAsia"/>
              <w:noProof/>
              <w:sz w:val="22"/>
              <w:szCs w:val="22"/>
              <w:lang w:val="en-AU" w:eastAsia="en-AU"/>
            </w:rPr>
          </w:pPr>
          <w:hyperlink w:anchor="_Toc33196573"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_Toc33196573 \h </w:instrText>
            </w:r>
            <w:r>
              <w:rPr>
                <w:noProof/>
                <w:webHidden/>
              </w:rPr>
            </w:r>
            <w:r>
              <w:rPr>
                <w:noProof/>
                <w:webHidden/>
              </w:rPr>
              <w:fldChar w:fldCharType="separate"/>
            </w:r>
            <w:r>
              <w:rPr>
                <w:noProof/>
                <w:webHidden/>
              </w:rPr>
              <w:t>77</w:t>
            </w:r>
            <w:r>
              <w:rPr>
                <w:noProof/>
                <w:webHidden/>
              </w:rPr>
              <w:fldChar w:fldCharType="end"/>
            </w:r>
          </w:hyperlink>
        </w:p>
        <w:p w14:paraId="44D4EE3D" w14:textId="32A62143" w:rsidR="00266BE9" w:rsidRDefault="00266BE9">
          <w:pPr>
            <w:pStyle w:val="TOC3"/>
            <w:tabs>
              <w:tab w:val="right" w:leader="dot" w:pos="9016"/>
            </w:tabs>
            <w:rPr>
              <w:rFonts w:eastAsiaTheme="minorEastAsia"/>
              <w:noProof/>
              <w:sz w:val="22"/>
              <w:szCs w:val="22"/>
              <w:lang w:val="en-AU" w:eastAsia="en-AU"/>
            </w:rPr>
          </w:pPr>
          <w:hyperlink w:anchor="_Toc33196574"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_Toc33196574 \h </w:instrText>
            </w:r>
            <w:r>
              <w:rPr>
                <w:noProof/>
                <w:webHidden/>
              </w:rPr>
            </w:r>
            <w:r>
              <w:rPr>
                <w:noProof/>
                <w:webHidden/>
              </w:rPr>
              <w:fldChar w:fldCharType="separate"/>
            </w:r>
            <w:r>
              <w:rPr>
                <w:noProof/>
                <w:webHidden/>
              </w:rPr>
              <w:t>78</w:t>
            </w:r>
            <w:r>
              <w:rPr>
                <w:noProof/>
                <w:webHidden/>
              </w:rPr>
              <w:fldChar w:fldCharType="end"/>
            </w:r>
          </w:hyperlink>
        </w:p>
        <w:p w14:paraId="37C485D5" w14:textId="518BE317" w:rsidR="00266BE9" w:rsidRDefault="00266BE9">
          <w:pPr>
            <w:pStyle w:val="TOC2"/>
            <w:tabs>
              <w:tab w:val="right" w:leader="dot" w:pos="9016"/>
            </w:tabs>
            <w:rPr>
              <w:rFonts w:eastAsiaTheme="minorEastAsia"/>
              <w:noProof/>
              <w:sz w:val="22"/>
              <w:szCs w:val="22"/>
              <w:lang w:val="en-AU" w:eastAsia="en-AU"/>
            </w:rPr>
          </w:pPr>
          <w:hyperlink w:anchor="_Toc33196575" w:history="1">
            <w:r w:rsidRPr="00177471">
              <w:rPr>
                <w:rStyle w:val="Hyperlink"/>
                <w:rFonts w:cs="Times New Roman"/>
                <w:noProof/>
              </w:rPr>
              <w:t>WM8 - Melaleuca Park</w:t>
            </w:r>
            <w:r>
              <w:rPr>
                <w:noProof/>
                <w:webHidden/>
              </w:rPr>
              <w:tab/>
            </w:r>
            <w:r>
              <w:rPr>
                <w:noProof/>
                <w:webHidden/>
              </w:rPr>
              <w:fldChar w:fldCharType="begin"/>
            </w:r>
            <w:r>
              <w:rPr>
                <w:noProof/>
                <w:webHidden/>
              </w:rPr>
              <w:instrText xml:space="preserve"> PAGEREF _Toc33196575 \h </w:instrText>
            </w:r>
            <w:r>
              <w:rPr>
                <w:noProof/>
                <w:webHidden/>
              </w:rPr>
            </w:r>
            <w:r>
              <w:rPr>
                <w:noProof/>
                <w:webHidden/>
              </w:rPr>
              <w:fldChar w:fldCharType="separate"/>
            </w:r>
            <w:r>
              <w:rPr>
                <w:noProof/>
                <w:webHidden/>
              </w:rPr>
              <w:t>80</w:t>
            </w:r>
            <w:r>
              <w:rPr>
                <w:noProof/>
                <w:webHidden/>
              </w:rPr>
              <w:fldChar w:fldCharType="end"/>
            </w:r>
          </w:hyperlink>
        </w:p>
        <w:p w14:paraId="094F16E5" w14:textId="5204F4A5" w:rsidR="00266BE9" w:rsidRDefault="00266BE9">
          <w:pPr>
            <w:pStyle w:val="TOC3"/>
            <w:tabs>
              <w:tab w:val="right" w:leader="dot" w:pos="9016"/>
            </w:tabs>
            <w:rPr>
              <w:rFonts w:eastAsiaTheme="minorEastAsia"/>
              <w:noProof/>
              <w:sz w:val="22"/>
              <w:szCs w:val="22"/>
              <w:lang w:val="en-AU" w:eastAsia="en-AU"/>
            </w:rPr>
          </w:pPr>
          <w:hyperlink w:anchor="_Toc33196576"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_Toc33196576 \h </w:instrText>
            </w:r>
            <w:r>
              <w:rPr>
                <w:noProof/>
                <w:webHidden/>
              </w:rPr>
            </w:r>
            <w:r>
              <w:rPr>
                <w:noProof/>
                <w:webHidden/>
              </w:rPr>
              <w:fldChar w:fldCharType="separate"/>
            </w:r>
            <w:r>
              <w:rPr>
                <w:noProof/>
                <w:webHidden/>
              </w:rPr>
              <w:t>80</w:t>
            </w:r>
            <w:r>
              <w:rPr>
                <w:noProof/>
                <w:webHidden/>
              </w:rPr>
              <w:fldChar w:fldCharType="end"/>
            </w:r>
          </w:hyperlink>
        </w:p>
        <w:p w14:paraId="3A2E12DA" w14:textId="2F75B6AE" w:rsidR="00266BE9" w:rsidRDefault="00266BE9">
          <w:pPr>
            <w:pStyle w:val="TOC3"/>
            <w:tabs>
              <w:tab w:val="right" w:leader="dot" w:pos="9016"/>
            </w:tabs>
            <w:rPr>
              <w:rFonts w:eastAsiaTheme="minorEastAsia"/>
              <w:noProof/>
              <w:sz w:val="22"/>
              <w:szCs w:val="22"/>
              <w:lang w:val="en-AU" w:eastAsia="en-AU"/>
            </w:rPr>
          </w:pPr>
          <w:hyperlink w:anchor="_Toc33196577" w:history="1">
            <w:r w:rsidRPr="00177471">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_Toc33196577 \h </w:instrText>
            </w:r>
            <w:r>
              <w:rPr>
                <w:noProof/>
                <w:webHidden/>
              </w:rPr>
            </w:r>
            <w:r>
              <w:rPr>
                <w:noProof/>
                <w:webHidden/>
              </w:rPr>
              <w:fldChar w:fldCharType="separate"/>
            </w:r>
            <w:r>
              <w:rPr>
                <w:noProof/>
                <w:webHidden/>
              </w:rPr>
              <w:t>81</w:t>
            </w:r>
            <w:r>
              <w:rPr>
                <w:noProof/>
                <w:webHidden/>
              </w:rPr>
              <w:fldChar w:fldCharType="end"/>
            </w:r>
          </w:hyperlink>
        </w:p>
        <w:p w14:paraId="14960FDD" w14:textId="3E587B1F" w:rsidR="00266BE9" w:rsidRDefault="00266BE9">
          <w:pPr>
            <w:pStyle w:val="TOC1"/>
            <w:tabs>
              <w:tab w:val="right" w:leader="dot" w:pos="9016"/>
            </w:tabs>
            <w:rPr>
              <w:rFonts w:eastAsiaTheme="minorEastAsia"/>
              <w:noProof/>
              <w:sz w:val="22"/>
              <w:szCs w:val="22"/>
              <w:lang w:val="en-AU" w:eastAsia="en-AU"/>
            </w:rPr>
          </w:pPr>
          <w:hyperlink w:anchor="_Toc33196578" w:history="1">
            <w:r w:rsidRPr="00177471">
              <w:rPr>
                <w:rStyle w:val="Hyperlink"/>
                <w:rFonts w:cs="Times New Roman"/>
                <w:noProof/>
              </w:rPr>
              <w:t>Task 4: East Wanneroo maximum threshold revisions</w:t>
            </w:r>
            <w:r>
              <w:rPr>
                <w:noProof/>
                <w:webHidden/>
              </w:rPr>
              <w:tab/>
            </w:r>
            <w:r>
              <w:rPr>
                <w:noProof/>
                <w:webHidden/>
              </w:rPr>
              <w:fldChar w:fldCharType="begin"/>
            </w:r>
            <w:r>
              <w:rPr>
                <w:noProof/>
                <w:webHidden/>
              </w:rPr>
              <w:instrText xml:space="preserve"> PAGEREF _Toc33196578 \h </w:instrText>
            </w:r>
            <w:r>
              <w:rPr>
                <w:noProof/>
                <w:webHidden/>
              </w:rPr>
            </w:r>
            <w:r>
              <w:rPr>
                <w:noProof/>
                <w:webHidden/>
              </w:rPr>
              <w:fldChar w:fldCharType="separate"/>
            </w:r>
            <w:r>
              <w:rPr>
                <w:noProof/>
                <w:webHidden/>
              </w:rPr>
              <w:t>83</w:t>
            </w:r>
            <w:r>
              <w:rPr>
                <w:noProof/>
                <w:webHidden/>
              </w:rPr>
              <w:fldChar w:fldCharType="end"/>
            </w:r>
          </w:hyperlink>
        </w:p>
        <w:p w14:paraId="5BEB3C84" w14:textId="29B2013D" w:rsidR="00266BE9" w:rsidRDefault="00266BE9">
          <w:pPr>
            <w:pStyle w:val="TOC1"/>
            <w:tabs>
              <w:tab w:val="right" w:leader="dot" w:pos="9016"/>
            </w:tabs>
            <w:rPr>
              <w:rFonts w:eastAsiaTheme="minorEastAsia"/>
              <w:noProof/>
              <w:sz w:val="22"/>
              <w:szCs w:val="22"/>
              <w:lang w:val="en-AU" w:eastAsia="en-AU"/>
            </w:rPr>
          </w:pPr>
          <w:hyperlink w:anchor="_Toc33196579" w:history="1">
            <w:r w:rsidRPr="00177471">
              <w:rPr>
                <w:rStyle w:val="Hyperlink"/>
                <w:rFonts w:cs="Times New Roman"/>
                <w:noProof/>
              </w:rPr>
              <w:t>Task 5: Review of Lake Gwelup management</w:t>
            </w:r>
            <w:r>
              <w:rPr>
                <w:noProof/>
                <w:webHidden/>
              </w:rPr>
              <w:tab/>
            </w:r>
            <w:r>
              <w:rPr>
                <w:noProof/>
                <w:webHidden/>
              </w:rPr>
              <w:fldChar w:fldCharType="begin"/>
            </w:r>
            <w:r>
              <w:rPr>
                <w:noProof/>
                <w:webHidden/>
              </w:rPr>
              <w:instrText xml:space="preserve"> PAGEREF _Toc33196579 \h </w:instrText>
            </w:r>
            <w:r>
              <w:rPr>
                <w:noProof/>
                <w:webHidden/>
              </w:rPr>
            </w:r>
            <w:r>
              <w:rPr>
                <w:noProof/>
                <w:webHidden/>
              </w:rPr>
              <w:fldChar w:fldCharType="separate"/>
            </w:r>
            <w:r>
              <w:rPr>
                <w:noProof/>
                <w:webHidden/>
              </w:rPr>
              <w:t>84</w:t>
            </w:r>
            <w:r>
              <w:rPr>
                <w:noProof/>
                <w:webHidden/>
              </w:rPr>
              <w:fldChar w:fldCharType="end"/>
            </w:r>
          </w:hyperlink>
        </w:p>
        <w:p w14:paraId="6A7D8CBC" w14:textId="1786D5EF" w:rsidR="00266BE9" w:rsidRDefault="00266BE9">
          <w:pPr>
            <w:pStyle w:val="TOC2"/>
            <w:tabs>
              <w:tab w:val="right" w:leader="dot" w:pos="9016"/>
            </w:tabs>
            <w:rPr>
              <w:rFonts w:eastAsiaTheme="minorEastAsia"/>
              <w:noProof/>
              <w:sz w:val="22"/>
              <w:szCs w:val="22"/>
              <w:lang w:val="en-AU" w:eastAsia="en-AU"/>
            </w:rPr>
          </w:pPr>
          <w:hyperlink w:anchor="_Toc33196580" w:history="1">
            <w:r w:rsidRPr="00177471">
              <w:rPr>
                <w:rStyle w:val="Hyperlink"/>
                <w:rFonts w:cs="Times New Roman"/>
                <w:noProof/>
              </w:rPr>
              <w:t>Hydrology</w:t>
            </w:r>
            <w:r>
              <w:rPr>
                <w:noProof/>
                <w:webHidden/>
              </w:rPr>
              <w:tab/>
            </w:r>
            <w:r>
              <w:rPr>
                <w:noProof/>
                <w:webHidden/>
              </w:rPr>
              <w:fldChar w:fldCharType="begin"/>
            </w:r>
            <w:r>
              <w:rPr>
                <w:noProof/>
                <w:webHidden/>
              </w:rPr>
              <w:instrText xml:space="preserve"> PAGEREF _Toc33196580 \h </w:instrText>
            </w:r>
            <w:r>
              <w:rPr>
                <w:noProof/>
                <w:webHidden/>
              </w:rPr>
            </w:r>
            <w:r>
              <w:rPr>
                <w:noProof/>
                <w:webHidden/>
              </w:rPr>
              <w:fldChar w:fldCharType="separate"/>
            </w:r>
            <w:r>
              <w:rPr>
                <w:noProof/>
                <w:webHidden/>
              </w:rPr>
              <w:t>84</w:t>
            </w:r>
            <w:r>
              <w:rPr>
                <w:noProof/>
                <w:webHidden/>
              </w:rPr>
              <w:fldChar w:fldCharType="end"/>
            </w:r>
          </w:hyperlink>
        </w:p>
        <w:p w14:paraId="6D8D0101" w14:textId="01D1F7F4" w:rsidR="00266BE9" w:rsidRDefault="00266BE9">
          <w:pPr>
            <w:pStyle w:val="TOC2"/>
            <w:tabs>
              <w:tab w:val="right" w:leader="dot" w:pos="9016"/>
            </w:tabs>
            <w:rPr>
              <w:rFonts w:eastAsiaTheme="minorEastAsia"/>
              <w:noProof/>
              <w:sz w:val="22"/>
              <w:szCs w:val="22"/>
              <w:lang w:val="en-AU" w:eastAsia="en-AU"/>
            </w:rPr>
          </w:pPr>
          <w:hyperlink w:anchor="_Toc33196581" w:history="1">
            <w:r w:rsidRPr="00177471">
              <w:rPr>
                <w:rStyle w:val="Hyperlink"/>
                <w:rFonts w:cs="Times New Roman"/>
                <w:noProof/>
              </w:rPr>
              <w:t>Proposed thresholds</w:t>
            </w:r>
            <w:r>
              <w:rPr>
                <w:noProof/>
                <w:webHidden/>
              </w:rPr>
              <w:tab/>
            </w:r>
            <w:r>
              <w:rPr>
                <w:noProof/>
                <w:webHidden/>
              </w:rPr>
              <w:fldChar w:fldCharType="begin"/>
            </w:r>
            <w:r>
              <w:rPr>
                <w:noProof/>
                <w:webHidden/>
              </w:rPr>
              <w:instrText xml:space="preserve"> PAGEREF _Toc33196581 \h </w:instrText>
            </w:r>
            <w:r>
              <w:rPr>
                <w:noProof/>
                <w:webHidden/>
              </w:rPr>
            </w:r>
            <w:r>
              <w:rPr>
                <w:noProof/>
                <w:webHidden/>
              </w:rPr>
              <w:fldChar w:fldCharType="separate"/>
            </w:r>
            <w:r>
              <w:rPr>
                <w:noProof/>
                <w:webHidden/>
              </w:rPr>
              <w:t>85</w:t>
            </w:r>
            <w:r>
              <w:rPr>
                <w:noProof/>
                <w:webHidden/>
              </w:rPr>
              <w:fldChar w:fldCharType="end"/>
            </w:r>
          </w:hyperlink>
        </w:p>
        <w:p w14:paraId="556C751A" w14:textId="533AA813" w:rsidR="00266BE9" w:rsidRDefault="00266BE9">
          <w:pPr>
            <w:pStyle w:val="TOC1"/>
            <w:tabs>
              <w:tab w:val="right" w:leader="dot" w:pos="9016"/>
            </w:tabs>
            <w:rPr>
              <w:rFonts w:eastAsiaTheme="minorEastAsia"/>
              <w:noProof/>
              <w:sz w:val="22"/>
              <w:szCs w:val="22"/>
              <w:lang w:val="en-AU" w:eastAsia="en-AU"/>
            </w:rPr>
          </w:pPr>
          <w:hyperlink w:anchor="_Toc33196582" w:history="1">
            <w:r w:rsidRPr="00177471">
              <w:rPr>
                <w:rStyle w:val="Hyperlink"/>
                <w:rFonts w:cs="Times New Roman"/>
                <w:noProof/>
              </w:rPr>
              <w:t>References</w:t>
            </w:r>
            <w:r>
              <w:rPr>
                <w:noProof/>
                <w:webHidden/>
              </w:rPr>
              <w:tab/>
            </w:r>
            <w:r>
              <w:rPr>
                <w:noProof/>
                <w:webHidden/>
              </w:rPr>
              <w:fldChar w:fldCharType="begin"/>
            </w:r>
            <w:r>
              <w:rPr>
                <w:noProof/>
                <w:webHidden/>
              </w:rPr>
              <w:instrText xml:space="preserve"> PAGEREF _Toc33196582 \h </w:instrText>
            </w:r>
            <w:r>
              <w:rPr>
                <w:noProof/>
                <w:webHidden/>
              </w:rPr>
            </w:r>
            <w:r>
              <w:rPr>
                <w:noProof/>
                <w:webHidden/>
              </w:rPr>
              <w:fldChar w:fldCharType="separate"/>
            </w:r>
            <w:r>
              <w:rPr>
                <w:noProof/>
                <w:webHidden/>
              </w:rPr>
              <w:t>88</w:t>
            </w:r>
            <w:r>
              <w:rPr>
                <w:noProof/>
                <w:webHidden/>
              </w:rPr>
              <w:fldChar w:fldCharType="end"/>
            </w:r>
          </w:hyperlink>
        </w:p>
        <w:p w14:paraId="3CD55C75" w14:textId="684C7A84" w:rsidR="00266BE9" w:rsidRDefault="00266BE9">
          <w:pPr>
            <w:pStyle w:val="TOC1"/>
            <w:tabs>
              <w:tab w:val="right" w:leader="dot" w:pos="9016"/>
            </w:tabs>
            <w:rPr>
              <w:rFonts w:eastAsiaTheme="minorEastAsia"/>
              <w:noProof/>
              <w:sz w:val="22"/>
              <w:szCs w:val="22"/>
              <w:lang w:val="en-AU" w:eastAsia="en-AU"/>
            </w:rPr>
          </w:pPr>
          <w:hyperlink w:anchor="_Toc33196583" w:history="1">
            <w:r w:rsidRPr="00177471">
              <w:rPr>
                <w:rStyle w:val="Hyperlink"/>
                <w:noProof/>
              </w:rPr>
              <w:t>Appendices</w:t>
            </w:r>
            <w:r>
              <w:rPr>
                <w:noProof/>
                <w:webHidden/>
              </w:rPr>
              <w:tab/>
            </w:r>
            <w:r>
              <w:rPr>
                <w:noProof/>
                <w:webHidden/>
              </w:rPr>
              <w:fldChar w:fldCharType="begin"/>
            </w:r>
            <w:r>
              <w:rPr>
                <w:noProof/>
                <w:webHidden/>
              </w:rPr>
              <w:instrText xml:space="preserve"> PAGEREF _Toc33196583 \h </w:instrText>
            </w:r>
            <w:r>
              <w:rPr>
                <w:noProof/>
                <w:webHidden/>
              </w:rPr>
            </w:r>
            <w:r>
              <w:rPr>
                <w:noProof/>
                <w:webHidden/>
              </w:rPr>
              <w:fldChar w:fldCharType="separate"/>
            </w:r>
            <w:r>
              <w:rPr>
                <w:noProof/>
                <w:webHidden/>
              </w:rPr>
              <w:t>91</w:t>
            </w:r>
            <w:r>
              <w:rPr>
                <w:noProof/>
                <w:webHidden/>
              </w:rPr>
              <w:fldChar w:fldCharType="end"/>
            </w:r>
          </w:hyperlink>
        </w:p>
        <w:p w14:paraId="6048D190" w14:textId="1DD9D18F" w:rsidR="00266BE9" w:rsidRDefault="00266BE9">
          <w:pPr>
            <w:pStyle w:val="TOC2"/>
            <w:tabs>
              <w:tab w:val="right" w:leader="dot" w:pos="9016"/>
            </w:tabs>
            <w:rPr>
              <w:rFonts w:eastAsiaTheme="minorEastAsia"/>
              <w:noProof/>
              <w:sz w:val="22"/>
              <w:szCs w:val="22"/>
              <w:lang w:val="en-AU" w:eastAsia="en-AU"/>
            </w:rPr>
          </w:pPr>
          <w:hyperlink w:anchor="_Toc33196584" w:history="1">
            <w:r w:rsidRPr="00177471">
              <w:rPr>
                <w:rStyle w:val="Hyperlink"/>
                <w:rFonts w:cs="Times New Roman"/>
                <w:noProof/>
              </w:rPr>
              <w:t>Appendix 1: Trends across wetlands on the Gnangara Groundwater System</w:t>
            </w:r>
            <w:r>
              <w:rPr>
                <w:noProof/>
                <w:webHidden/>
              </w:rPr>
              <w:tab/>
            </w:r>
            <w:r>
              <w:rPr>
                <w:noProof/>
                <w:webHidden/>
              </w:rPr>
              <w:fldChar w:fldCharType="begin"/>
            </w:r>
            <w:r>
              <w:rPr>
                <w:noProof/>
                <w:webHidden/>
              </w:rPr>
              <w:instrText xml:space="preserve"> PAGEREF _Toc33196584 \h </w:instrText>
            </w:r>
            <w:r>
              <w:rPr>
                <w:noProof/>
                <w:webHidden/>
              </w:rPr>
            </w:r>
            <w:r>
              <w:rPr>
                <w:noProof/>
                <w:webHidden/>
              </w:rPr>
              <w:fldChar w:fldCharType="separate"/>
            </w:r>
            <w:r>
              <w:rPr>
                <w:noProof/>
                <w:webHidden/>
              </w:rPr>
              <w:t>91</w:t>
            </w:r>
            <w:r>
              <w:rPr>
                <w:noProof/>
                <w:webHidden/>
              </w:rPr>
              <w:fldChar w:fldCharType="end"/>
            </w:r>
          </w:hyperlink>
        </w:p>
        <w:p w14:paraId="649C7214" w14:textId="00B27808" w:rsidR="00266BE9" w:rsidRDefault="00266BE9">
          <w:pPr>
            <w:pStyle w:val="TOC2"/>
            <w:tabs>
              <w:tab w:val="right" w:leader="dot" w:pos="9016"/>
            </w:tabs>
            <w:rPr>
              <w:rFonts w:eastAsiaTheme="minorEastAsia"/>
              <w:noProof/>
              <w:sz w:val="22"/>
              <w:szCs w:val="22"/>
              <w:lang w:val="en-AU" w:eastAsia="en-AU"/>
            </w:rPr>
          </w:pPr>
          <w:hyperlink w:anchor="_Toc33196585" w:history="1">
            <w:r w:rsidRPr="00177471">
              <w:rPr>
                <w:rStyle w:val="Hyperlink"/>
                <w:noProof/>
              </w:rPr>
              <w:t>Appendix 2: Data analysis for each wetland</w:t>
            </w:r>
            <w:r>
              <w:rPr>
                <w:noProof/>
                <w:webHidden/>
              </w:rPr>
              <w:tab/>
            </w:r>
            <w:r>
              <w:rPr>
                <w:noProof/>
                <w:webHidden/>
              </w:rPr>
              <w:fldChar w:fldCharType="begin"/>
            </w:r>
            <w:r>
              <w:rPr>
                <w:noProof/>
                <w:webHidden/>
              </w:rPr>
              <w:instrText xml:space="preserve"> PAGEREF _Toc33196585 \h </w:instrText>
            </w:r>
            <w:r>
              <w:rPr>
                <w:noProof/>
                <w:webHidden/>
              </w:rPr>
            </w:r>
            <w:r>
              <w:rPr>
                <w:noProof/>
                <w:webHidden/>
              </w:rPr>
              <w:fldChar w:fldCharType="separate"/>
            </w:r>
            <w:r>
              <w:rPr>
                <w:noProof/>
                <w:webHidden/>
              </w:rPr>
              <w:t>94</w:t>
            </w:r>
            <w:r>
              <w:rPr>
                <w:noProof/>
                <w:webHidden/>
              </w:rPr>
              <w:fldChar w:fldCharType="end"/>
            </w:r>
          </w:hyperlink>
        </w:p>
        <w:p w14:paraId="60D15144" w14:textId="098837B9" w:rsidR="00266BE9" w:rsidRDefault="00266BE9">
          <w:pPr>
            <w:pStyle w:val="TOC3"/>
            <w:tabs>
              <w:tab w:val="right" w:leader="dot" w:pos="9016"/>
            </w:tabs>
            <w:rPr>
              <w:rFonts w:eastAsiaTheme="minorEastAsia"/>
              <w:noProof/>
              <w:sz w:val="22"/>
              <w:szCs w:val="22"/>
              <w:lang w:val="en-AU" w:eastAsia="en-AU"/>
            </w:rPr>
          </w:pPr>
          <w:hyperlink w:anchor="_Toc33196586" w:history="1">
            <w:r w:rsidRPr="00177471">
              <w:rPr>
                <w:rStyle w:val="Hyperlink"/>
                <w:noProof/>
              </w:rPr>
              <w:t>Lake Goollelal</w:t>
            </w:r>
            <w:r>
              <w:rPr>
                <w:noProof/>
                <w:webHidden/>
              </w:rPr>
              <w:tab/>
            </w:r>
            <w:r>
              <w:rPr>
                <w:noProof/>
                <w:webHidden/>
              </w:rPr>
              <w:fldChar w:fldCharType="begin"/>
            </w:r>
            <w:r>
              <w:rPr>
                <w:noProof/>
                <w:webHidden/>
              </w:rPr>
              <w:instrText xml:space="preserve"> PAGEREF _Toc33196586 \h </w:instrText>
            </w:r>
            <w:r>
              <w:rPr>
                <w:noProof/>
                <w:webHidden/>
              </w:rPr>
            </w:r>
            <w:r>
              <w:rPr>
                <w:noProof/>
                <w:webHidden/>
              </w:rPr>
              <w:fldChar w:fldCharType="separate"/>
            </w:r>
            <w:r>
              <w:rPr>
                <w:noProof/>
                <w:webHidden/>
              </w:rPr>
              <w:t>94</w:t>
            </w:r>
            <w:r>
              <w:rPr>
                <w:noProof/>
                <w:webHidden/>
              </w:rPr>
              <w:fldChar w:fldCharType="end"/>
            </w:r>
          </w:hyperlink>
        </w:p>
        <w:p w14:paraId="59277C09" w14:textId="777A14C7" w:rsidR="00266BE9" w:rsidRDefault="00266BE9">
          <w:pPr>
            <w:pStyle w:val="TOC3"/>
            <w:tabs>
              <w:tab w:val="right" w:leader="dot" w:pos="9016"/>
            </w:tabs>
            <w:rPr>
              <w:rFonts w:eastAsiaTheme="minorEastAsia"/>
              <w:noProof/>
              <w:sz w:val="22"/>
              <w:szCs w:val="22"/>
              <w:lang w:val="en-AU" w:eastAsia="en-AU"/>
            </w:rPr>
          </w:pPr>
          <w:hyperlink w:anchor="_Toc33196587" w:history="1">
            <w:r w:rsidRPr="00177471">
              <w:rPr>
                <w:rStyle w:val="Hyperlink"/>
                <w:noProof/>
              </w:rPr>
              <w:t>Loch McNess</w:t>
            </w:r>
            <w:r>
              <w:rPr>
                <w:noProof/>
                <w:webHidden/>
              </w:rPr>
              <w:tab/>
            </w:r>
            <w:r>
              <w:rPr>
                <w:noProof/>
                <w:webHidden/>
              </w:rPr>
              <w:fldChar w:fldCharType="begin"/>
            </w:r>
            <w:r>
              <w:rPr>
                <w:noProof/>
                <w:webHidden/>
              </w:rPr>
              <w:instrText xml:space="preserve"> PAGEREF _Toc33196587 \h </w:instrText>
            </w:r>
            <w:r>
              <w:rPr>
                <w:noProof/>
                <w:webHidden/>
              </w:rPr>
            </w:r>
            <w:r>
              <w:rPr>
                <w:noProof/>
                <w:webHidden/>
              </w:rPr>
              <w:fldChar w:fldCharType="separate"/>
            </w:r>
            <w:r>
              <w:rPr>
                <w:noProof/>
                <w:webHidden/>
              </w:rPr>
              <w:t>100</w:t>
            </w:r>
            <w:r>
              <w:rPr>
                <w:noProof/>
                <w:webHidden/>
              </w:rPr>
              <w:fldChar w:fldCharType="end"/>
            </w:r>
          </w:hyperlink>
        </w:p>
        <w:p w14:paraId="5ACE5968" w14:textId="0F81BFEA" w:rsidR="00266BE9" w:rsidRDefault="00266BE9">
          <w:pPr>
            <w:pStyle w:val="TOC3"/>
            <w:tabs>
              <w:tab w:val="right" w:leader="dot" w:pos="9016"/>
            </w:tabs>
            <w:rPr>
              <w:rFonts w:eastAsiaTheme="minorEastAsia"/>
              <w:noProof/>
              <w:sz w:val="22"/>
              <w:szCs w:val="22"/>
              <w:lang w:val="en-AU" w:eastAsia="en-AU"/>
            </w:rPr>
          </w:pPr>
          <w:hyperlink w:anchor="_Toc33196588" w:history="1">
            <w:r w:rsidRPr="00177471">
              <w:rPr>
                <w:rStyle w:val="Hyperlink"/>
                <w:noProof/>
              </w:rPr>
              <w:t>Lake Yonderup</w:t>
            </w:r>
            <w:r>
              <w:rPr>
                <w:noProof/>
                <w:webHidden/>
              </w:rPr>
              <w:tab/>
            </w:r>
            <w:r>
              <w:rPr>
                <w:noProof/>
                <w:webHidden/>
              </w:rPr>
              <w:fldChar w:fldCharType="begin"/>
            </w:r>
            <w:r>
              <w:rPr>
                <w:noProof/>
                <w:webHidden/>
              </w:rPr>
              <w:instrText xml:space="preserve"> PAGEREF _Toc33196588 \h </w:instrText>
            </w:r>
            <w:r>
              <w:rPr>
                <w:noProof/>
                <w:webHidden/>
              </w:rPr>
            </w:r>
            <w:r>
              <w:rPr>
                <w:noProof/>
                <w:webHidden/>
              </w:rPr>
              <w:fldChar w:fldCharType="separate"/>
            </w:r>
            <w:r>
              <w:rPr>
                <w:noProof/>
                <w:webHidden/>
              </w:rPr>
              <w:t>105</w:t>
            </w:r>
            <w:r>
              <w:rPr>
                <w:noProof/>
                <w:webHidden/>
              </w:rPr>
              <w:fldChar w:fldCharType="end"/>
            </w:r>
          </w:hyperlink>
        </w:p>
        <w:p w14:paraId="3948D973" w14:textId="6616CDCB" w:rsidR="00266BE9" w:rsidRDefault="00266BE9">
          <w:pPr>
            <w:pStyle w:val="TOC3"/>
            <w:tabs>
              <w:tab w:val="right" w:leader="dot" w:pos="9016"/>
            </w:tabs>
            <w:rPr>
              <w:rFonts w:eastAsiaTheme="minorEastAsia"/>
              <w:noProof/>
              <w:sz w:val="22"/>
              <w:szCs w:val="22"/>
              <w:lang w:val="en-AU" w:eastAsia="en-AU"/>
            </w:rPr>
          </w:pPr>
          <w:hyperlink w:anchor="_Toc33196589" w:history="1">
            <w:r w:rsidRPr="00177471">
              <w:rPr>
                <w:rStyle w:val="Hyperlink"/>
                <w:noProof/>
              </w:rPr>
              <w:t>Lake Joondalup</w:t>
            </w:r>
            <w:r>
              <w:rPr>
                <w:noProof/>
                <w:webHidden/>
              </w:rPr>
              <w:tab/>
            </w:r>
            <w:r>
              <w:rPr>
                <w:noProof/>
                <w:webHidden/>
              </w:rPr>
              <w:fldChar w:fldCharType="begin"/>
            </w:r>
            <w:r>
              <w:rPr>
                <w:noProof/>
                <w:webHidden/>
              </w:rPr>
              <w:instrText xml:space="preserve"> PAGEREF _Toc33196589 \h </w:instrText>
            </w:r>
            <w:r>
              <w:rPr>
                <w:noProof/>
                <w:webHidden/>
              </w:rPr>
            </w:r>
            <w:r>
              <w:rPr>
                <w:noProof/>
                <w:webHidden/>
              </w:rPr>
              <w:fldChar w:fldCharType="separate"/>
            </w:r>
            <w:r>
              <w:rPr>
                <w:noProof/>
                <w:webHidden/>
              </w:rPr>
              <w:t>112</w:t>
            </w:r>
            <w:r>
              <w:rPr>
                <w:noProof/>
                <w:webHidden/>
              </w:rPr>
              <w:fldChar w:fldCharType="end"/>
            </w:r>
          </w:hyperlink>
        </w:p>
        <w:p w14:paraId="3ACAF57B" w14:textId="4CB31644" w:rsidR="00266BE9" w:rsidRDefault="00266BE9">
          <w:pPr>
            <w:pStyle w:val="TOC3"/>
            <w:tabs>
              <w:tab w:val="right" w:leader="dot" w:pos="9016"/>
            </w:tabs>
            <w:rPr>
              <w:rFonts w:eastAsiaTheme="minorEastAsia"/>
              <w:noProof/>
              <w:sz w:val="22"/>
              <w:szCs w:val="22"/>
              <w:lang w:val="en-AU" w:eastAsia="en-AU"/>
            </w:rPr>
          </w:pPr>
          <w:hyperlink w:anchor="_Toc33196590" w:history="1">
            <w:r w:rsidRPr="00177471">
              <w:rPr>
                <w:rStyle w:val="Hyperlink"/>
                <w:noProof/>
              </w:rPr>
              <w:t>Lake Mariginiup</w:t>
            </w:r>
            <w:r>
              <w:rPr>
                <w:noProof/>
                <w:webHidden/>
              </w:rPr>
              <w:tab/>
            </w:r>
            <w:r>
              <w:rPr>
                <w:noProof/>
                <w:webHidden/>
              </w:rPr>
              <w:fldChar w:fldCharType="begin"/>
            </w:r>
            <w:r>
              <w:rPr>
                <w:noProof/>
                <w:webHidden/>
              </w:rPr>
              <w:instrText xml:space="preserve"> PAGEREF _Toc33196590 \h </w:instrText>
            </w:r>
            <w:r>
              <w:rPr>
                <w:noProof/>
                <w:webHidden/>
              </w:rPr>
            </w:r>
            <w:r>
              <w:rPr>
                <w:noProof/>
                <w:webHidden/>
              </w:rPr>
              <w:fldChar w:fldCharType="separate"/>
            </w:r>
            <w:r>
              <w:rPr>
                <w:noProof/>
                <w:webHidden/>
              </w:rPr>
              <w:t>117</w:t>
            </w:r>
            <w:r>
              <w:rPr>
                <w:noProof/>
                <w:webHidden/>
              </w:rPr>
              <w:fldChar w:fldCharType="end"/>
            </w:r>
          </w:hyperlink>
        </w:p>
        <w:p w14:paraId="17384E52" w14:textId="0642AB16" w:rsidR="00266BE9" w:rsidRDefault="00266BE9">
          <w:pPr>
            <w:pStyle w:val="TOC3"/>
            <w:tabs>
              <w:tab w:val="right" w:leader="dot" w:pos="9016"/>
            </w:tabs>
            <w:rPr>
              <w:rFonts w:eastAsiaTheme="minorEastAsia"/>
              <w:noProof/>
              <w:sz w:val="22"/>
              <w:szCs w:val="22"/>
              <w:lang w:val="en-AU" w:eastAsia="en-AU"/>
            </w:rPr>
          </w:pPr>
          <w:hyperlink w:anchor="_Toc33196591" w:history="1">
            <w:r w:rsidRPr="00177471">
              <w:rPr>
                <w:rStyle w:val="Hyperlink"/>
                <w:noProof/>
              </w:rPr>
              <w:t>Lake Jandabup</w:t>
            </w:r>
            <w:r>
              <w:rPr>
                <w:noProof/>
                <w:webHidden/>
              </w:rPr>
              <w:tab/>
            </w:r>
            <w:r>
              <w:rPr>
                <w:noProof/>
                <w:webHidden/>
              </w:rPr>
              <w:fldChar w:fldCharType="begin"/>
            </w:r>
            <w:r>
              <w:rPr>
                <w:noProof/>
                <w:webHidden/>
              </w:rPr>
              <w:instrText xml:space="preserve"> PAGEREF _Toc33196591 \h </w:instrText>
            </w:r>
            <w:r>
              <w:rPr>
                <w:noProof/>
                <w:webHidden/>
              </w:rPr>
            </w:r>
            <w:r>
              <w:rPr>
                <w:noProof/>
                <w:webHidden/>
              </w:rPr>
              <w:fldChar w:fldCharType="separate"/>
            </w:r>
            <w:r>
              <w:rPr>
                <w:noProof/>
                <w:webHidden/>
              </w:rPr>
              <w:t>124</w:t>
            </w:r>
            <w:r>
              <w:rPr>
                <w:noProof/>
                <w:webHidden/>
              </w:rPr>
              <w:fldChar w:fldCharType="end"/>
            </w:r>
          </w:hyperlink>
        </w:p>
        <w:p w14:paraId="66216313" w14:textId="26ECD028" w:rsidR="00266BE9" w:rsidRDefault="00266BE9">
          <w:pPr>
            <w:pStyle w:val="TOC3"/>
            <w:tabs>
              <w:tab w:val="right" w:leader="dot" w:pos="9016"/>
            </w:tabs>
            <w:rPr>
              <w:rFonts w:eastAsiaTheme="minorEastAsia"/>
              <w:noProof/>
              <w:sz w:val="22"/>
              <w:szCs w:val="22"/>
              <w:lang w:val="en-AU" w:eastAsia="en-AU"/>
            </w:rPr>
          </w:pPr>
          <w:hyperlink w:anchor="_Toc33196592" w:history="1">
            <w:r w:rsidRPr="00177471">
              <w:rPr>
                <w:rStyle w:val="Hyperlink"/>
                <w:noProof/>
              </w:rPr>
              <w:t>Lake Nowergup</w:t>
            </w:r>
            <w:r>
              <w:rPr>
                <w:noProof/>
                <w:webHidden/>
              </w:rPr>
              <w:tab/>
            </w:r>
            <w:r>
              <w:rPr>
                <w:noProof/>
                <w:webHidden/>
              </w:rPr>
              <w:fldChar w:fldCharType="begin"/>
            </w:r>
            <w:r>
              <w:rPr>
                <w:noProof/>
                <w:webHidden/>
              </w:rPr>
              <w:instrText xml:space="preserve"> PAGEREF _Toc33196592 \h </w:instrText>
            </w:r>
            <w:r>
              <w:rPr>
                <w:noProof/>
                <w:webHidden/>
              </w:rPr>
            </w:r>
            <w:r>
              <w:rPr>
                <w:noProof/>
                <w:webHidden/>
              </w:rPr>
              <w:fldChar w:fldCharType="separate"/>
            </w:r>
            <w:r>
              <w:rPr>
                <w:noProof/>
                <w:webHidden/>
              </w:rPr>
              <w:t>129</w:t>
            </w:r>
            <w:r>
              <w:rPr>
                <w:noProof/>
                <w:webHidden/>
              </w:rPr>
              <w:fldChar w:fldCharType="end"/>
            </w:r>
          </w:hyperlink>
        </w:p>
        <w:p w14:paraId="29E2AE17" w14:textId="4B2DD434" w:rsidR="00266BE9" w:rsidRDefault="00266BE9">
          <w:pPr>
            <w:pStyle w:val="TOC3"/>
            <w:tabs>
              <w:tab w:val="right" w:leader="dot" w:pos="9016"/>
            </w:tabs>
            <w:rPr>
              <w:rFonts w:eastAsiaTheme="minorEastAsia"/>
              <w:noProof/>
              <w:sz w:val="22"/>
              <w:szCs w:val="22"/>
              <w:lang w:val="en-AU" w:eastAsia="en-AU"/>
            </w:rPr>
          </w:pPr>
          <w:hyperlink w:anchor="_Toc33196593" w:history="1">
            <w:r w:rsidRPr="00177471">
              <w:rPr>
                <w:rStyle w:val="Hyperlink"/>
                <w:noProof/>
              </w:rPr>
              <w:t>Lake Wilgarup</w:t>
            </w:r>
            <w:r>
              <w:rPr>
                <w:noProof/>
                <w:webHidden/>
              </w:rPr>
              <w:tab/>
            </w:r>
            <w:r>
              <w:rPr>
                <w:noProof/>
                <w:webHidden/>
              </w:rPr>
              <w:fldChar w:fldCharType="begin"/>
            </w:r>
            <w:r>
              <w:rPr>
                <w:noProof/>
                <w:webHidden/>
              </w:rPr>
              <w:instrText xml:space="preserve"> PAGEREF _Toc33196593 \h </w:instrText>
            </w:r>
            <w:r>
              <w:rPr>
                <w:noProof/>
                <w:webHidden/>
              </w:rPr>
            </w:r>
            <w:r>
              <w:rPr>
                <w:noProof/>
                <w:webHidden/>
              </w:rPr>
              <w:fldChar w:fldCharType="separate"/>
            </w:r>
            <w:r>
              <w:rPr>
                <w:noProof/>
                <w:webHidden/>
              </w:rPr>
              <w:t>136</w:t>
            </w:r>
            <w:r>
              <w:rPr>
                <w:noProof/>
                <w:webHidden/>
              </w:rPr>
              <w:fldChar w:fldCharType="end"/>
            </w:r>
          </w:hyperlink>
        </w:p>
        <w:p w14:paraId="783D6831" w14:textId="4D725D10" w:rsidR="00266BE9" w:rsidRDefault="00266BE9">
          <w:pPr>
            <w:pStyle w:val="TOC3"/>
            <w:tabs>
              <w:tab w:val="right" w:leader="dot" w:pos="9016"/>
            </w:tabs>
            <w:rPr>
              <w:rFonts w:eastAsiaTheme="minorEastAsia"/>
              <w:noProof/>
              <w:sz w:val="22"/>
              <w:szCs w:val="22"/>
              <w:lang w:val="en-AU" w:eastAsia="en-AU"/>
            </w:rPr>
          </w:pPr>
          <w:hyperlink w:anchor="_Toc33196594" w:history="1">
            <w:r w:rsidRPr="00177471">
              <w:rPr>
                <w:rStyle w:val="Hyperlink"/>
                <w:noProof/>
              </w:rPr>
              <w:t>Pipidinny Swamp</w:t>
            </w:r>
            <w:r>
              <w:rPr>
                <w:noProof/>
                <w:webHidden/>
              </w:rPr>
              <w:tab/>
            </w:r>
            <w:r>
              <w:rPr>
                <w:noProof/>
                <w:webHidden/>
              </w:rPr>
              <w:fldChar w:fldCharType="begin"/>
            </w:r>
            <w:r>
              <w:rPr>
                <w:noProof/>
                <w:webHidden/>
              </w:rPr>
              <w:instrText xml:space="preserve"> PAGEREF _Toc33196594 \h </w:instrText>
            </w:r>
            <w:r>
              <w:rPr>
                <w:noProof/>
                <w:webHidden/>
              </w:rPr>
            </w:r>
            <w:r>
              <w:rPr>
                <w:noProof/>
                <w:webHidden/>
              </w:rPr>
              <w:fldChar w:fldCharType="separate"/>
            </w:r>
            <w:r>
              <w:rPr>
                <w:noProof/>
                <w:webHidden/>
              </w:rPr>
              <w:t>138</w:t>
            </w:r>
            <w:r>
              <w:rPr>
                <w:noProof/>
                <w:webHidden/>
              </w:rPr>
              <w:fldChar w:fldCharType="end"/>
            </w:r>
          </w:hyperlink>
        </w:p>
        <w:p w14:paraId="66D316B6" w14:textId="765801B4" w:rsidR="00266BE9" w:rsidRDefault="00266BE9">
          <w:pPr>
            <w:pStyle w:val="TOC3"/>
            <w:tabs>
              <w:tab w:val="right" w:leader="dot" w:pos="9016"/>
            </w:tabs>
            <w:rPr>
              <w:rFonts w:eastAsiaTheme="minorEastAsia"/>
              <w:noProof/>
              <w:sz w:val="22"/>
              <w:szCs w:val="22"/>
              <w:lang w:val="en-AU" w:eastAsia="en-AU"/>
            </w:rPr>
          </w:pPr>
          <w:hyperlink w:anchor="_Toc33196595" w:history="1">
            <w:r w:rsidRPr="00177471">
              <w:rPr>
                <w:rStyle w:val="Hyperlink"/>
                <w:noProof/>
              </w:rPr>
              <w:t>Lexia 186</w:t>
            </w:r>
            <w:r>
              <w:rPr>
                <w:noProof/>
                <w:webHidden/>
              </w:rPr>
              <w:tab/>
            </w:r>
            <w:r>
              <w:rPr>
                <w:noProof/>
                <w:webHidden/>
              </w:rPr>
              <w:fldChar w:fldCharType="begin"/>
            </w:r>
            <w:r>
              <w:rPr>
                <w:noProof/>
                <w:webHidden/>
              </w:rPr>
              <w:instrText xml:space="preserve"> PAGEREF _Toc33196595 \h </w:instrText>
            </w:r>
            <w:r>
              <w:rPr>
                <w:noProof/>
                <w:webHidden/>
              </w:rPr>
            </w:r>
            <w:r>
              <w:rPr>
                <w:noProof/>
                <w:webHidden/>
              </w:rPr>
              <w:fldChar w:fldCharType="separate"/>
            </w:r>
            <w:r>
              <w:rPr>
                <w:noProof/>
                <w:webHidden/>
              </w:rPr>
              <w:t>140</w:t>
            </w:r>
            <w:r>
              <w:rPr>
                <w:noProof/>
                <w:webHidden/>
              </w:rPr>
              <w:fldChar w:fldCharType="end"/>
            </w:r>
          </w:hyperlink>
        </w:p>
        <w:p w14:paraId="4B1B2825" w14:textId="3F85F950" w:rsidR="00266BE9" w:rsidRDefault="00266BE9">
          <w:pPr>
            <w:pStyle w:val="TOC3"/>
            <w:tabs>
              <w:tab w:val="right" w:leader="dot" w:pos="9016"/>
            </w:tabs>
            <w:rPr>
              <w:rFonts w:eastAsiaTheme="minorEastAsia"/>
              <w:noProof/>
              <w:sz w:val="22"/>
              <w:szCs w:val="22"/>
              <w:lang w:val="en-AU" w:eastAsia="en-AU"/>
            </w:rPr>
          </w:pPr>
          <w:hyperlink w:anchor="_Toc33196596" w:history="1">
            <w:r w:rsidRPr="00177471">
              <w:rPr>
                <w:rStyle w:val="Hyperlink"/>
                <w:noProof/>
              </w:rPr>
              <w:t>Melaleuca Park 173</w:t>
            </w:r>
            <w:r>
              <w:rPr>
                <w:noProof/>
                <w:webHidden/>
              </w:rPr>
              <w:tab/>
            </w:r>
            <w:r>
              <w:rPr>
                <w:noProof/>
                <w:webHidden/>
              </w:rPr>
              <w:fldChar w:fldCharType="begin"/>
            </w:r>
            <w:r>
              <w:rPr>
                <w:noProof/>
                <w:webHidden/>
              </w:rPr>
              <w:instrText xml:space="preserve"> PAGEREF _Toc33196596 \h </w:instrText>
            </w:r>
            <w:r>
              <w:rPr>
                <w:noProof/>
                <w:webHidden/>
              </w:rPr>
            </w:r>
            <w:r>
              <w:rPr>
                <w:noProof/>
                <w:webHidden/>
              </w:rPr>
              <w:fldChar w:fldCharType="separate"/>
            </w:r>
            <w:r>
              <w:rPr>
                <w:noProof/>
                <w:webHidden/>
              </w:rPr>
              <w:t>141</w:t>
            </w:r>
            <w:r>
              <w:rPr>
                <w:noProof/>
                <w:webHidden/>
              </w:rPr>
              <w:fldChar w:fldCharType="end"/>
            </w:r>
          </w:hyperlink>
        </w:p>
        <w:p w14:paraId="6BE00016" w14:textId="2F77DE0C" w:rsidR="00266BE9" w:rsidRDefault="00266BE9">
          <w:pPr>
            <w:pStyle w:val="TOC3"/>
            <w:tabs>
              <w:tab w:val="right" w:leader="dot" w:pos="9016"/>
            </w:tabs>
            <w:rPr>
              <w:rFonts w:eastAsiaTheme="minorEastAsia"/>
              <w:noProof/>
              <w:sz w:val="22"/>
              <w:szCs w:val="22"/>
              <w:lang w:val="en-AU" w:eastAsia="en-AU"/>
            </w:rPr>
          </w:pPr>
          <w:hyperlink w:anchor="_Toc33196597" w:history="1">
            <w:r w:rsidRPr="00177471">
              <w:rPr>
                <w:rStyle w:val="Hyperlink"/>
                <w:noProof/>
              </w:rPr>
              <w:t>Melaleuca Park 78</w:t>
            </w:r>
            <w:r>
              <w:rPr>
                <w:noProof/>
                <w:webHidden/>
              </w:rPr>
              <w:tab/>
            </w:r>
            <w:r>
              <w:rPr>
                <w:noProof/>
                <w:webHidden/>
              </w:rPr>
              <w:fldChar w:fldCharType="begin"/>
            </w:r>
            <w:r>
              <w:rPr>
                <w:noProof/>
                <w:webHidden/>
              </w:rPr>
              <w:instrText xml:space="preserve"> PAGEREF _Toc33196597 \h </w:instrText>
            </w:r>
            <w:r>
              <w:rPr>
                <w:noProof/>
                <w:webHidden/>
              </w:rPr>
            </w:r>
            <w:r>
              <w:rPr>
                <w:noProof/>
                <w:webHidden/>
              </w:rPr>
              <w:fldChar w:fldCharType="separate"/>
            </w:r>
            <w:r>
              <w:rPr>
                <w:noProof/>
                <w:webHidden/>
              </w:rPr>
              <w:t>147</w:t>
            </w:r>
            <w:r>
              <w:rPr>
                <w:noProof/>
                <w:webHidden/>
              </w:rPr>
              <w:fldChar w:fldCharType="end"/>
            </w:r>
          </w:hyperlink>
        </w:p>
        <w:p w14:paraId="46E84956" w14:textId="0B70345F"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575E9CD9" w14:textId="77777777" w:rsidR="008E597C" w:rsidRDefault="008E597C">
      <w:pPr>
        <w:pStyle w:val="Heading1"/>
        <w:rPr>
          <w:rFonts w:cs="Times New Roman"/>
        </w:rPr>
        <w:sectPr w:rsidR="008E597C" w:rsidSect="00605A84">
          <w:footerReference w:type="default" r:id="rId9"/>
          <w:pgSz w:w="11906" w:h="16838" w:code="9"/>
          <w:pgMar w:top="1440" w:right="1440" w:bottom="1440" w:left="1440" w:header="720" w:footer="720" w:gutter="0"/>
          <w:pgNumType w:fmt="lowerRoman"/>
          <w:cols w:space="720"/>
        </w:sectPr>
      </w:pPr>
      <w:bookmarkStart w:id="2" w:name="introduction"/>
    </w:p>
    <w:p w14:paraId="26271E0C" w14:textId="5245A222" w:rsidR="001D584F" w:rsidRDefault="005D6919">
      <w:pPr>
        <w:pStyle w:val="Heading1"/>
        <w:rPr>
          <w:ins w:id="3" w:author="Christopher Kavazos" w:date="2020-02-19T10:07:00Z"/>
          <w:rFonts w:cs="Times New Roman"/>
        </w:rPr>
      </w:pPr>
      <w:bookmarkStart w:id="4" w:name="_Toc33196518"/>
      <w:commentRangeStart w:id="5"/>
      <w:r w:rsidRPr="003B09F5">
        <w:rPr>
          <w:rFonts w:cs="Times New Roman"/>
        </w:rPr>
        <w:lastRenderedPageBreak/>
        <w:t>Introduction</w:t>
      </w:r>
      <w:bookmarkEnd w:id="2"/>
      <w:commentRangeEnd w:id="5"/>
      <w:r w:rsidR="006A06F1">
        <w:rPr>
          <w:rStyle w:val="CommentReference"/>
          <w:rFonts w:asciiTheme="minorHAnsi" w:eastAsiaTheme="minorHAnsi" w:hAnsiTheme="minorHAnsi" w:cstheme="minorBidi"/>
          <w:b w:val="0"/>
          <w:bCs w:val="0"/>
        </w:rPr>
        <w:commentReference w:id="5"/>
      </w:r>
      <w:bookmarkEnd w:id="4"/>
    </w:p>
    <w:p w14:paraId="0E0ED6D2" w14:textId="365FFEC8" w:rsidR="007E7578" w:rsidRDefault="007E7578" w:rsidP="007E7578">
      <w:pPr>
        <w:pStyle w:val="BodyText"/>
      </w:pPr>
      <w:r w:rsidRPr="003B09F5">
        <w:t>The Gnangara Groundwater System is located on the Swan Coastal Plain in south-western Australia. The system covers an area of 220</w:t>
      </w:r>
      <w:r>
        <w:t>,</w:t>
      </w:r>
      <w:r w:rsidRPr="003B09F5">
        <w:t>000 ha, extending from the Swan River in the south to the Moore River and Gingin Brook in the north and from the Darling Scarp in the east to the Indian Ocean in the west (</w:t>
      </w:r>
      <w:r>
        <w:fldChar w:fldCharType="begin"/>
      </w:r>
      <w:r>
        <w:instrText xml:space="preserve"> REF _Ref25909922 \h  \* MERGEFORMAT </w:instrText>
      </w:r>
      <w:r>
        <w:fldChar w:fldCharType="separate"/>
      </w:r>
      <w:r w:rsidR="00266BE9" w:rsidRPr="00266BE9">
        <w:t xml:space="preserve">Figure </w:t>
      </w:r>
      <w:r w:rsidR="00266BE9" w:rsidRPr="00266BE9">
        <w:rPr>
          <w:noProof/>
        </w:rPr>
        <w:t>1</w:t>
      </w:r>
      <w:r>
        <w:fldChar w:fldCharType="end"/>
      </w:r>
      <w:r w:rsidRPr="003B09F5">
        <w:t xml:space="preserve">). The system consists of three major aquifers: The Superficial aquifer, Leederville aquifer and the Yarragadee aquifer. The Gnangara </w:t>
      </w:r>
      <w:r>
        <w:t>Groundwater System</w:t>
      </w:r>
      <w:r w:rsidRPr="003B09F5">
        <w:t xml:space="preserve">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t xml:space="preserve">). </w:t>
      </w:r>
      <w:commentRangeStart w:id="6"/>
      <w:commentRangeStart w:id="7"/>
      <w:r w:rsidRPr="003B09F5">
        <w:t>The underlying aquifer</w:t>
      </w:r>
      <w:r>
        <w:t>s</w:t>
      </w:r>
      <w:r w:rsidRPr="003B09F5">
        <w:t xml:space="preserve"> suppl</w:t>
      </w:r>
      <w:r>
        <w:t>y</w:t>
      </w:r>
      <w:r w:rsidRPr="003B09F5">
        <w:t xml:space="preserve"> Perth with up to 60 % of its drinking water supply. </w:t>
      </w:r>
      <w:commentRangeEnd w:id="6"/>
      <w:r>
        <w:rPr>
          <w:rStyle w:val="CommentReference"/>
          <w:rFonts w:asciiTheme="minorHAnsi" w:hAnsiTheme="minorHAnsi"/>
        </w:rPr>
        <w:commentReference w:id="6"/>
      </w:r>
      <w:commentRangeEnd w:id="7"/>
    </w:p>
    <w:p w14:paraId="6A53E378" w14:textId="77777777" w:rsidR="007E7578" w:rsidRDefault="007E7578" w:rsidP="007E7578">
      <w:pPr>
        <w:pStyle w:val="BodyText"/>
      </w:pPr>
      <w:r>
        <w:rPr>
          <w:rStyle w:val="CommentReference"/>
          <w:rFonts w:asciiTheme="minorHAnsi" w:hAnsiTheme="minorHAnsi"/>
        </w:rPr>
        <w:commentReference w:id="7"/>
      </w:r>
      <w:r>
        <w:t xml:space="preserve">The Gnangara Groundwater System supports a series of groundwater dependent ecosystems, including wetlands in the form of permanently inundated lakes and rivers, seasonally inundated </w:t>
      </w:r>
      <w:proofErr w:type="spellStart"/>
      <w:r>
        <w:t>sumplands</w:t>
      </w:r>
      <w:proofErr w:type="spellEnd"/>
      <w:r>
        <w:t xml:space="preserve"> and brooks and seasonally waterlogged </w:t>
      </w:r>
      <w:proofErr w:type="spellStart"/>
      <w:r>
        <w:t>damplands</w:t>
      </w:r>
      <w:proofErr w:type="spellEnd"/>
      <w:r>
        <w:t xml:space="preserve"> (</w:t>
      </w:r>
      <w:proofErr w:type="spellStart"/>
      <w:r>
        <w:t>Semeniuk</w:t>
      </w:r>
      <w:proofErr w:type="spellEnd"/>
      <w:r>
        <w:t xml:space="preserve"> 1987). These groundwater dependent ecosystems provide important habitat for a multitude of vegetation and aquatic fauna. Environmental gradients caused by variation in hydrological regimes provides a complex mosaic of vegetation across the Gnangara Groundwater System and within the wetlands themselves. The range of hydrological regimes that define these groundwater dependent ecosystems provides a mosaic of important habitat for aquatic fauna, including endemic fishes, turtles, mammals and waterbirds that reside throughout the Swan Coastal Plain. Groundwater dependent ecosystems are therefore an integral component of the ecological value of the Gnangara Groundwater System and have unquestionable value as remnants of a once more widespread coastal wetland system (Horwitz et al. 2009b).</w:t>
      </w:r>
    </w:p>
    <w:p w14:paraId="2F4A60BD" w14:textId="014938FB" w:rsidR="007E7578" w:rsidRDefault="007E7578" w:rsidP="007E7578">
      <w:pPr>
        <w:pStyle w:val="BodyText"/>
      </w:pPr>
      <w:r>
        <w:t xml:space="preserve">The biophysical characteristics and the ecological health of groundwater dependent ecosystems overlying the Gnangara Groundwater System are directly related to the hydrological regime of the shallow superficial aquifers and, to a lesser extent, the deeper confined aquifers. </w:t>
      </w:r>
      <w:r w:rsidRPr="003B09F5">
        <w:t xml:space="preserve">The </w:t>
      </w:r>
      <w:r>
        <w:t>shallow superficial aquifers respond to the seasonal climatic patterns of the region, which</w:t>
      </w:r>
      <w:r w:rsidRPr="003B09F5">
        <w:t xml:space="preserve"> experiences a Mediterranean-type climate with hot dry summers and cooler wet winters. June to August represent the wettest months of the year and December to March usually have little rainfall (</w:t>
      </w:r>
      <w:r>
        <w:fldChar w:fldCharType="begin"/>
      </w:r>
      <w:r>
        <w:instrText xml:space="preserve"> REF _Ref25909956 \h  \* MERGEFORMAT </w:instrText>
      </w:r>
      <w:r>
        <w:fldChar w:fldCharType="separate"/>
      </w:r>
      <w:r w:rsidR="00266BE9" w:rsidRPr="00266BE9">
        <w:t xml:space="preserve">Figure </w:t>
      </w:r>
      <w:r w:rsidR="00266BE9" w:rsidRPr="00266BE9">
        <w:rPr>
          <w:noProof/>
        </w:rPr>
        <w:t>2</w:t>
      </w:r>
      <w:r>
        <w:fldChar w:fldCharType="end"/>
      </w:r>
      <w:r>
        <w:t xml:space="preserve"> </w:t>
      </w:r>
      <w:r w:rsidRPr="003B09F5">
        <w:t>Right)</w:t>
      </w:r>
      <w:r>
        <w:t>, hence groundwaters in the system generally rise during winter to a spring peak and decline in summer to an autumn minimum</w:t>
      </w:r>
      <w:r w:rsidRPr="003B09F5">
        <w:t>.</w:t>
      </w:r>
      <w:r>
        <w:t xml:space="preserve"> Vegetation and wetland associated fauna of these groundwater dependent ecosystems is largely determined by a given wetland’s hydrological regime.</w:t>
      </w:r>
    </w:p>
    <w:p w14:paraId="536E0CF3" w14:textId="33B0823B" w:rsidR="007E7578" w:rsidRPr="000C3462" w:rsidRDefault="007E7578" w:rsidP="007E7578">
      <w:pPr>
        <w:pStyle w:val="BodyText"/>
        <w:rPr>
          <w:rFonts w:eastAsia="Cambria"/>
        </w:rPr>
      </w:pPr>
      <w:r w:rsidRPr="000C3462">
        <w:rPr>
          <w:rFonts w:eastAsia="Cambria"/>
        </w:rPr>
        <w:t xml:space="preserve">Recharge of the Gnangara Groundwater System has been declining due to disruptions in the water balance caused by declining rainfall and abstraction. Major users of groundwater from the Gnangara groundwater resources include public water supply, private self-supply (such as for horticulture, irrigation of public open space and domestic gardens), native vegetation, pine forest plantations and wetlands (Salama et al., </w:t>
      </w:r>
      <w:hyperlink w:anchor="ref-Salama1991">
        <w:r w:rsidRPr="000C3462">
          <w:rPr>
            <w:rFonts w:eastAsia="Cambria"/>
          </w:rPr>
          <w:t>1991</w:t>
        </w:r>
      </w:hyperlink>
      <w:r w:rsidRPr="000C3462">
        <w:rPr>
          <w:rFonts w:eastAsia="Cambria"/>
        </w:rPr>
        <w:t xml:space="preserve">). Clearing of native vegetation for pine plantations potentially reduces the recharge of groundwater as pines (planted at high densities) transpire more than the native plants they replace, and they are also able to directly access deeper levels of the water table. Groundwater recharge has been hampered by declining rainfall in the south west region of Australia; it is estimated that since the 1970s rainfall has been declining by approximately 12mm/year (England et al., </w:t>
      </w:r>
      <w:hyperlink w:anchor="ref-England2006">
        <w:r w:rsidRPr="000C3462">
          <w:rPr>
            <w:rFonts w:eastAsia="Cambria"/>
          </w:rPr>
          <w:t>2006</w:t>
        </w:r>
      </w:hyperlink>
      <w:r w:rsidRPr="000C3462">
        <w:rPr>
          <w:rFonts w:eastAsia="Cambria"/>
        </w:rPr>
        <w:t>), with up to 64 % less runoff occurring in the region in 2003 compared to 1974 (</w:t>
      </w:r>
      <w:proofErr w:type="spellStart"/>
      <w:r w:rsidRPr="000C3462">
        <w:rPr>
          <w:rFonts w:eastAsia="Cambria"/>
        </w:rPr>
        <w:t>Yesertener</w:t>
      </w:r>
      <w:proofErr w:type="spellEnd"/>
      <w:r w:rsidRPr="000C3462">
        <w:rPr>
          <w:rFonts w:eastAsia="Cambria"/>
        </w:rPr>
        <w:t xml:space="preserve">, </w:t>
      </w:r>
      <w:hyperlink w:anchor="ref-Yesertener2008">
        <w:r w:rsidRPr="000C3462">
          <w:rPr>
            <w:rFonts w:eastAsia="Cambria"/>
          </w:rPr>
          <w:t>2007</w:t>
        </w:r>
      </w:hyperlink>
      <w:r w:rsidRPr="000C3462">
        <w:rPr>
          <w:rFonts w:eastAsia="Cambria"/>
        </w:rPr>
        <w:t>). Since the mid-1990s, rainfall has generally been below the long-term average (</w:t>
      </w:r>
      <w:r w:rsidRPr="000C3462">
        <w:rPr>
          <w:rFonts w:eastAsia="Cambria"/>
        </w:rPr>
        <w:fldChar w:fldCharType="begin"/>
      </w:r>
      <w:r w:rsidRPr="000C3462">
        <w:rPr>
          <w:rFonts w:eastAsia="Cambria"/>
        </w:rPr>
        <w:instrText xml:space="preserve"> REF _Ref25909956 \h </w:instrText>
      </w:r>
      <w:r>
        <w:rPr>
          <w:rFonts w:eastAsia="Cambria"/>
        </w:rPr>
        <w:instrText xml:space="preserve"> \* MERGEFORMAT </w:instrText>
      </w:r>
      <w:r w:rsidRPr="000C3462">
        <w:rPr>
          <w:rFonts w:eastAsia="Cambria"/>
        </w:rPr>
      </w:r>
      <w:r w:rsidRPr="000C3462">
        <w:rPr>
          <w:rFonts w:eastAsia="Cambria"/>
        </w:rPr>
        <w:fldChar w:fldCharType="separate"/>
      </w:r>
      <w:r w:rsidR="00266BE9" w:rsidRPr="00266BE9">
        <w:rPr>
          <w:rFonts w:eastAsia="Cambria"/>
        </w:rPr>
        <w:t xml:space="preserve">Figure </w:t>
      </w:r>
      <w:r w:rsidR="00266BE9" w:rsidRPr="00266BE9">
        <w:rPr>
          <w:rFonts w:eastAsia="Cambria"/>
          <w:noProof/>
        </w:rPr>
        <w:t>2</w:t>
      </w:r>
      <w:r w:rsidRPr="000C3462">
        <w:rPr>
          <w:rFonts w:eastAsia="Cambria"/>
        </w:rPr>
        <w:fldChar w:fldCharType="end"/>
      </w:r>
      <w:r w:rsidRPr="000C3462">
        <w:rPr>
          <w:rFonts w:eastAsia="Cambria"/>
        </w:rPr>
        <w:t xml:space="preserve"> Left). The combined effects of groundwater abstraction, changes in vegetation and declining annual rainfall have contributed to long term declines in groundwater of the Gnangara Groundwater System</w:t>
      </w:r>
      <w:r>
        <w:rPr>
          <w:rFonts w:eastAsia="Cambria"/>
        </w:rPr>
        <w:t xml:space="preserve"> </w:t>
      </w:r>
      <w:r w:rsidRPr="000C3462">
        <w:rPr>
          <w:rFonts w:eastAsia="Cambria"/>
        </w:rPr>
        <w:t>(</w:t>
      </w:r>
      <w:proofErr w:type="spellStart"/>
      <w:r w:rsidRPr="000C3462">
        <w:rPr>
          <w:rFonts w:eastAsia="Cambria"/>
        </w:rPr>
        <w:t>Yesertener</w:t>
      </w:r>
      <w:proofErr w:type="spellEnd"/>
      <w:r w:rsidRPr="000C3462">
        <w:rPr>
          <w:rFonts w:eastAsia="Cambria"/>
        </w:rPr>
        <w:t xml:space="preserve">, </w:t>
      </w:r>
      <w:hyperlink w:anchor="ref-Yesertener2008">
        <w:r w:rsidRPr="000C3462">
          <w:rPr>
            <w:rFonts w:eastAsia="Cambria"/>
          </w:rPr>
          <w:t>2007</w:t>
        </w:r>
      </w:hyperlink>
      <w:r w:rsidRPr="000C3462">
        <w:rPr>
          <w:rFonts w:eastAsia="Cambria"/>
        </w:rPr>
        <w:t xml:space="preserve">) </w:t>
      </w:r>
      <w:r>
        <w:rPr>
          <w:rFonts w:eastAsia="Cambria"/>
        </w:rPr>
        <w:t xml:space="preserve">and associated declined health of many groundwater dependent ecosystems (Buller et al., 2019, Judd &amp; Horwitz, 2019). </w:t>
      </w:r>
    </w:p>
    <w:p w14:paraId="3FF39B65" w14:textId="07688C9A" w:rsidR="007E7578" w:rsidRDefault="007E7578" w:rsidP="007E7578">
      <w:pPr>
        <w:pStyle w:val="BodyText"/>
      </w:pPr>
      <w:r w:rsidRPr="003B09F5">
        <w:t xml:space="preserve">Drawdown of groundwater </w:t>
      </w:r>
      <w:r>
        <w:t>a</w:t>
      </w:r>
      <w:r w:rsidRPr="003B09F5">
        <w:t xml:space="preserve">ffects the mortality and health of plant communities that depend on groundwater access (Groom et al., </w:t>
      </w:r>
      <w:hyperlink w:anchor="ref-Groom2000">
        <w:r w:rsidRPr="003B09F5">
          <w:rPr>
            <w:rStyle w:val="Hyperlink"/>
            <w:rFonts w:cs="Times New Roman"/>
            <w:color w:val="auto"/>
          </w:rPr>
          <w:t>2000</w:t>
        </w:r>
      </w:hyperlink>
      <w:r w:rsidRPr="003B09F5">
        <w:t xml:space="preserve">; </w:t>
      </w:r>
      <w:proofErr w:type="spellStart"/>
      <w:r w:rsidRPr="003B09F5">
        <w:t>Muler</w:t>
      </w:r>
      <w:proofErr w:type="spellEnd"/>
      <w:r w:rsidRPr="003B09F5">
        <w:t xml:space="preserve"> et al., </w:t>
      </w:r>
      <w:hyperlink w:anchor="ref-Muler2018">
        <w:r w:rsidRPr="003B09F5">
          <w:rPr>
            <w:rStyle w:val="Hyperlink"/>
            <w:rFonts w:cs="Times New Roman"/>
            <w:color w:val="auto"/>
          </w:rPr>
          <w:t>2018</w:t>
        </w:r>
      </w:hyperlink>
      <w:r w:rsidRPr="003B09F5">
        <w:t xml:space="preserve">; </w:t>
      </w:r>
      <w:proofErr w:type="spellStart"/>
      <w:r w:rsidRPr="003B09F5">
        <w:t>Zencich</w:t>
      </w:r>
      <w:proofErr w:type="spellEnd"/>
      <w:r w:rsidRPr="003B09F5">
        <w:t xml:space="preserve"> et al., </w:t>
      </w:r>
      <w:hyperlink w:anchor="ref-Zencich2002">
        <w:r w:rsidRPr="003B09F5">
          <w:rPr>
            <w:rStyle w:val="Hyperlink"/>
            <w:rFonts w:cs="Times New Roman"/>
            <w:color w:val="auto"/>
          </w:rPr>
          <w:t>2002</w:t>
        </w:r>
      </w:hyperlink>
      <w:r w:rsidRPr="003B09F5">
        <w:t xml:space="preserve">) and the composition of aquatic invertebrate communities that inhabit the surface waters of wetlands </w:t>
      </w:r>
      <w:r>
        <w:t>of</w:t>
      </w:r>
      <w:r w:rsidRPr="003B09F5">
        <w:t xml:space="preserve"> the Gnangara Groundwater System (Horwitz et al., </w:t>
      </w:r>
      <w:hyperlink w:anchor="ref-Horwitz2008">
        <w:r w:rsidRPr="003B09F5">
          <w:rPr>
            <w:rStyle w:val="Hyperlink"/>
            <w:rFonts w:cs="Times New Roman"/>
            <w:color w:val="auto"/>
          </w:rPr>
          <w:t>2008</w:t>
        </w:r>
      </w:hyperlink>
      <w:r w:rsidRPr="003B09F5">
        <w:t xml:space="preserve">, </w:t>
      </w:r>
      <w:hyperlink w:anchor="ref-Horwitz2009">
        <w:r w:rsidRPr="003B09F5">
          <w:rPr>
            <w:rStyle w:val="Hyperlink"/>
            <w:rFonts w:cs="Times New Roman"/>
            <w:color w:val="auto"/>
          </w:rPr>
          <w:t>2009</w:t>
        </w:r>
      </w:hyperlink>
      <w:r>
        <w:rPr>
          <w:rStyle w:val="Hyperlink"/>
          <w:rFonts w:cs="Times New Roman"/>
        </w:rPr>
        <w:t>b</w:t>
      </w:r>
      <w:r w:rsidRPr="003B09F5">
        <w:t>).</w:t>
      </w:r>
      <w:r>
        <w:t xml:space="preserve"> Changes in hydrological regimes directly affect the </w:t>
      </w:r>
      <w:r>
        <w:lastRenderedPageBreak/>
        <w:t xml:space="preserve">distribution, health and composition of fringing wetland vegetation by altering the depth to groundwater, depth of surface water and length of inundation periods (Froend, </w:t>
      </w:r>
      <w:proofErr w:type="spellStart"/>
      <w:r>
        <w:t>Loomes</w:t>
      </w:r>
      <w:proofErr w:type="spellEnd"/>
      <w:r>
        <w:t xml:space="preserve"> &amp; Rogan, 2005). When water requirements are no longer being met for fringing vegetation species, the </w:t>
      </w:r>
      <w:proofErr w:type="spellStart"/>
      <w:r>
        <w:t>vigour</w:t>
      </w:r>
      <w:proofErr w:type="spellEnd"/>
      <w:r>
        <w:t xml:space="preserve"> of individuals within a population declines, eventually causing altered species distributions or complete loss of a population from a wetland. Often the loss of native species due to drying increases the likelihood of invasion by exotic species or in extreme cases, terrestrialisation through the establishment of xeric species. </w:t>
      </w:r>
    </w:p>
    <w:p w14:paraId="7F9D58B7" w14:textId="77777777" w:rsidR="007E7578" w:rsidRDefault="007E7578" w:rsidP="007E7578">
      <w:pPr>
        <w:pStyle w:val="BodyText"/>
      </w:pPr>
      <w:r>
        <w:t>Fauna associated with groundwater dependent systems tend to have specific life history stages that require surface water. Therefore, the spatial and temporal distributions of such fauna are determined primarily on where there is surface water and when does it occur (Horwitz et al. 2009b). Alteration of these regimes effects the persistence of these organisms and, in some cases, may enhance the survival and reproduction of others (Horwitz et al. 2009b). Organisms requiring permanent water, such as fish, are at most risk under a scenario of declining water levels as loss of permanent surface water in a lake will almost certainly cause the local extinction of those species. Most aquatic insects, on the other hand, can travel between wetlands as adults for reproduction and require surface water for only short periods.</w:t>
      </w:r>
    </w:p>
    <w:p w14:paraId="52615B51" w14:textId="77777777" w:rsidR="007E7578" w:rsidRPr="003B09F5" w:rsidRDefault="007E7578" w:rsidP="007E7578">
      <w:pPr>
        <w:pStyle w:val="BodyText"/>
      </w:pPr>
      <w:r>
        <w:t>Finally, the physicochemical integrity of groundwater dependent ecosystems can be compromised as groundwater and surface water levels decline. The seasonal exposure of sediments leads to drying and the beginning of acidification processes that effect the pH and water chemistry of surface waters (Horwitz et al. 2009b). The loss of mesic species can also add further organic matter to already organically rich peats which, when dry, are at risk of combustion. Generally, repeated fire disturbance to these sediments facilitates terrestrialisation of these wetlands through loss of peat sediments. Terrestrialisation ultimately leads to the permanent loss of the ecological values we associate with groundwater dependent ecosystems.</w:t>
      </w:r>
    </w:p>
    <w:p w14:paraId="5469CD3D" w14:textId="2C44E218" w:rsidR="007E7578" w:rsidRPr="007E7578" w:rsidDel="007E7578" w:rsidRDefault="007E7578" w:rsidP="007E7578">
      <w:pPr>
        <w:pStyle w:val="BodyText"/>
        <w:rPr>
          <w:del w:id="8" w:author="Christopher Kavazos" w:date="2020-02-19T10:07:00Z"/>
        </w:rPr>
      </w:pPr>
    </w:p>
    <w:p w14:paraId="48E10E61" w14:textId="7FA5B5B2" w:rsidR="00D25935" w:rsidRPr="003B09F5" w:rsidDel="00D21F7A" w:rsidRDefault="006A2762" w:rsidP="00D25935">
      <w:pPr>
        <w:pStyle w:val="BodyText"/>
        <w:rPr>
          <w:del w:id="9" w:author="Christopher Kavazos" w:date="2020-02-18T16:53:00Z"/>
          <w:rFonts w:cs="Times New Roman"/>
        </w:rPr>
      </w:pPr>
      <w:del w:id="10" w:author="Christopher Kavazos" w:date="2020-02-18T16:53:00Z">
        <w:r w:rsidDel="00D21F7A">
          <w:rPr>
            <w:rFonts w:cs="Times New Roman"/>
          </w:rPr>
          <w:delText xml:space="preserve">The </w:delText>
        </w:r>
        <w:r w:rsidR="00F7357E" w:rsidDel="00D21F7A">
          <w:rPr>
            <w:rFonts w:cs="Times New Roman"/>
          </w:rPr>
          <w:delText xml:space="preserve">Gnangara Groundwater System </w:delText>
        </w:r>
        <w:r w:rsidR="00BE0F91" w:rsidDel="00D21F7A">
          <w:rPr>
            <w:rFonts w:cs="Times New Roman"/>
          </w:rPr>
          <w:delText>supports</w:delText>
        </w:r>
        <w:r w:rsidR="008144E8" w:rsidDel="00D21F7A">
          <w:rPr>
            <w:rFonts w:cs="Times New Roman"/>
          </w:rPr>
          <w:delText xml:space="preserve"> a series of</w:delText>
        </w:r>
        <w:r w:rsidR="00BE0F91" w:rsidDel="00D21F7A">
          <w:rPr>
            <w:rFonts w:cs="Times New Roman"/>
          </w:rPr>
          <w:delText xml:space="preserve"> groundwater dependent </w:delText>
        </w:r>
        <w:r w:rsidR="00A86F95" w:rsidDel="00D21F7A">
          <w:rPr>
            <w:rFonts w:cs="Times New Roman"/>
          </w:rPr>
          <w:delText>ecosystems</w:delText>
        </w:r>
        <w:r w:rsidR="00B94C30" w:rsidDel="00D21F7A">
          <w:rPr>
            <w:rFonts w:cs="Times New Roman"/>
          </w:rPr>
          <w:delText xml:space="preserve"> in the form of </w:delText>
        </w:r>
        <w:r w:rsidR="006F66E9" w:rsidDel="00D21F7A">
          <w:rPr>
            <w:rFonts w:cs="Times New Roman"/>
          </w:rPr>
          <w:delText>permanently inundated lakes</w:delText>
        </w:r>
        <w:r w:rsidR="001A72E6" w:rsidDel="00D21F7A">
          <w:rPr>
            <w:rFonts w:cs="Times New Roman"/>
          </w:rPr>
          <w:delText xml:space="preserve"> and </w:delText>
        </w:r>
        <w:r w:rsidR="006F66E9" w:rsidDel="00D21F7A">
          <w:rPr>
            <w:rFonts w:cs="Times New Roman"/>
          </w:rPr>
          <w:delText>rivers, seasonally inundated sumplands</w:delText>
        </w:r>
        <w:r w:rsidR="00ED2852" w:rsidDel="00D21F7A">
          <w:rPr>
            <w:rFonts w:cs="Times New Roman"/>
          </w:rPr>
          <w:delText xml:space="preserve"> and</w:delText>
        </w:r>
        <w:r w:rsidR="001D42C3" w:rsidDel="00D21F7A">
          <w:rPr>
            <w:rFonts w:cs="Times New Roman"/>
          </w:rPr>
          <w:delText xml:space="preserve"> brooks and seasonally waterlogged damplands </w:delText>
        </w:r>
        <w:r w:rsidR="00727ACE" w:rsidDel="00D21F7A">
          <w:rPr>
            <w:rFonts w:cs="Times New Roman"/>
          </w:rPr>
          <w:delText xml:space="preserve">(Semeniuk 1987). </w:delText>
        </w:r>
        <w:r w:rsidR="002226DF" w:rsidDel="00D21F7A">
          <w:rPr>
            <w:rFonts w:cs="Times New Roman"/>
          </w:rPr>
          <w:delText>The biophysical characteristics</w:delText>
        </w:r>
        <w:r w:rsidR="00ED2852" w:rsidDel="00D21F7A">
          <w:rPr>
            <w:rFonts w:cs="Times New Roman"/>
          </w:rPr>
          <w:delText xml:space="preserve"> of the groundwater dependent ecosystems throughout the Swan Coastal Plain are </w:delText>
        </w:r>
        <w:r w:rsidR="002F75ED" w:rsidDel="00D21F7A">
          <w:rPr>
            <w:rFonts w:cs="Times New Roman"/>
          </w:rPr>
          <w:delText>largely dependent on the</w:delText>
        </w:r>
        <w:r w:rsidR="00FA45E5" w:rsidDel="00D21F7A">
          <w:rPr>
            <w:rFonts w:cs="Times New Roman"/>
          </w:rPr>
          <w:delText>ir</w:delText>
        </w:r>
        <w:r w:rsidR="002F75ED" w:rsidDel="00D21F7A">
          <w:rPr>
            <w:rFonts w:cs="Times New Roman"/>
          </w:rPr>
          <w:delText xml:space="preserve"> hydrological regime</w:delText>
        </w:r>
        <w:r w:rsidR="00FA45E5" w:rsidDel="00D21F7A">
          <w:rPr>
            <w:rFonts w:cs="Times New Roman"/>
          </w:rPr>
          <w:delText xml:space="preserve">. </w:delText>
        </w:r>
        <w:r w:rsidR="00D25935" w:rsidRPr="003B09F5" w:rsidDel="00D21F7A">
          <w:rPr>
            <w:rFonts w:cs="Times New Roman"/>
          </w:rPr>
          <w:delText xml:space="preserve">The </w:delText>
        </w:r>
        <w:r w:rsidR="002A11D2" w:rsidDel="00D21F7A">
          <w:rPr>
            <w:rFonts w:cs="Times New Roman"/>
          </w:rPr>
          <w:delText xml:space="preserve">shallow </w:delText>
        </w:r>
        <w:r w:rsidR="005A17A5" w:rsidDel="00D21F7A">
          <w:rPr>
            <w:rFonts w:cs="Times New Roman"/>
          </w:rPr>
          <w:delText xml:space="preserve">superficial </w:delText>
        </w:r>
        <w:r w:rsidR="002A11D2" w:rsidDel="00D21F7A">
          <w:rPr>
            <w:rFonts w:cs="Times New Roman"/>
          </w:rPr>
          <w:delText>aquifers respon</w:delText>
        </w:r>
        <w:r w:rsidR="00936E22" w:rsidDel="00D21F7A">
          <w:rPr>
            <w:rFonts w:cs="Times New Roman"/>
          </w:rPr>
          <w:delText xml:space="preserve">d to the seasonal climatic </w:delText>
        </w:r>
        <w:r w:rsidR="005804E8" w:rsidDel="00D21F7A">
          <w:rPr>
            <w:rFonts w:cs="Times New Roman"/>
          </w:rPr>
          <w:delText>patterns of the region, which</w:delText>
        </w:r>
        <w:r w:rsidR="002A11D2" w:rsidRPr="003B09F5" w:rsidDel="00D21F7A">
          <w:rPr>
            <w:rFonts w:cs="Times New Roman"/>
          </w:rPr>
          <w:delText xml:space="preserve"> </w:delText>
        </w:r>
        <w:r w:rsidR="00D25935" w:rsidRPr="003B09F5" w:rsidDel="00D21F7A">
          <w:rPr>
            <w:rFonts w:cs="Times New Roman"/>
          </w:rPr>
          <w:delText xml:space="preserve">experiences a Mediterranean-type climate with hot dry summers and cooler wet winters. </w:delText>
        </w:r>
        <w:r w:rsidR="00397356" w:rsidDel="00D21F7A">
          <w:rPr>
            <w:rFonts w:cs="Times New Roman"/>
          </w:rPr>
          <w:delText>G</w:delText>
        </w:r>
        <w:r w:rsidR="00DB43CB" w:rsidDel="00D21F7A">
          <w:rPr>
            <w:rFonts w:cs="Times New Roman"/>
          </w:rPr>
          <w:delText>roundwater levels</w:delText>
        </w:r>
        <w:r w:rsidR="00EC43AE" w:rsidDel="00D21F7A">
          <w:rPr>
            <w:rFonts w:cs="Times New Roman"/>
          </w:rPr>
          <w:delText xml:space="preserve"> of the Gnangara Groundwater System </w:delText>
        </w:r>
        <w:r w:rsidR="00C25203" w:rsidDel="00D21F7A">
          <w:rPr>
            <w:rFonts w:cs="Times New Roman"/>
          </w:rPr>
          <w:delText xml:space="preserve">respond to </w:delText>
        </w:r>
        <w:r w:rsidR="00302FAB" w:rsidDel="00D21F7A">
          <w:rPr>
            <w:rFonts w:cs="Times New Roman"/>
          </w:rPr>
          <w:delText xml:space="preserve">this </w:delText>
        </w:r>
        <w:r w:rsidR="00C25203" w:rsidDel="00D21F7A">
          <w:rPr>
            <w:rFonts w:cs="Times New Roman"/>
          </w:rPr>
          <w:delText>seasonal rainfall</w:delText>
        </w:r>
        <w:r w:rsidR="00DF4CCA" w:rsidDel="00D21F7A">
          <w:rPr>
            <w:rFonts w:cs="Times New Roman"/>
          </w:rPr>
          <w:delText xml:space="preserve"> pattern. </w:delText>
        </w:r>
        <w:r w:rsidR="00D25935" w:rsidRPr="003B09F5" w:rsidDel="00D21F7A">
          <w:rPr>
            <w:rFonts w:cs="Times New Roman"/>
          </w:rPr>
          <w:delText>June to August represent the wettest months of the year and December to March usually have little rainfall (</w:delText>
        </w:r>
        <w:r w:rsidR="00D25935" w:rsidDel="00D21F7A">
          <w:rPr>
            <w:rFonts w:cs="Times New Roman"/>
          </w:rPr>
          <w:fldChar w:fldCharType="begin"/>
        </w:r>
        <w:r w:rsidR="00D25935" w:rsidDel="00D21F7A">
          <w:rPr>
            <w:rFonts w:cs="Times New Roman"/>
          </w:rPr>
          <w:delInstrText xml:space="preserve"> REF _Ref25909956 \h </w:delInstrText>
        </w:r>
        <w:r w:rsidR="00D25935" w:rsidDel="00D21F7A">
          <w:rPr>
            <w:rFonts w:cs="Times New Roman"/>
          </w:rPr>
        </w:r>
        <w:r w:rsidR="00D25935" w:rsidDel="00D21F7A">
          <w:rPr>
            <w:rFonts w:cs="Times New Roman"/>
          </w:rPr>
          <w:fldChar w:fldCharType="separate"/>
        </w:r>
        <w:r w:rsidR="00D25935" w:rsidRPr="003B09F5" w:rsidDel="00D21F7A">
          <w:rPr>
            <w:rFonts w:cs="Times New Roman"/>
          </w:rPr>
          <w:delText xml:space="preserve">Figure </w:delText>
        </w:r>
        <w:r w:rsidR="00D25935" w:rsidDel="00D21F7A">
          <w:rPr>
            <w:rFonts w:cs="Times New Roman"/>
            <w:noProof/>
          </w:rPr>
          <w:delText>2</w:delText>
        </w:r>
        <w:r w:rsidR="00D25935" w:rsidDel="00D21F7A">
          <w:rPr>
            <w:rFonts w:cs="Times New Roman"/>
          </w:rPr>
          <w:fldChar w:fldCharType="end"/>
        </w:r>
        <w:r w:rsidR="00D25935" w:rsidDel="00D21F7A">
          <w:rPr>
            <w:rFonts w:cs="Times New Roman"/>
          </w:rPr>
          <w:delText xml:space="preserve"> </w:delText>
        </w:r>
        <w:r w:rsidR="00D25935" w:rsidRPr="003B09F5" w:rsidDel="00D21F7A">
          <w:rPr>
            <w:rFonts w:cs="Times New Roman"/>
          </w:rPr>
          <w:delText>Right)</w:delText>
        </w:r>
        <w:r w:rsidR="00397356" w:rsidDel="00D21F7A">
          <w:rPr>
            <w:rFonts w:cs="Times New Roman"/>
          </w:rPr>
          <w:delText xml:space="preserve">, hence </w:delText>
        </w:r>
        <w:r w:rsidR="002B4D27" w:rsidDel="00D21F7A">
          <w:rPr>
            <w:rFonts w:cs="Times New Roman"/>
          </w:rPr>
          <w:delText xml:space="preserve">groundwaters </w:delText>
        </w:r>
        <w:r w:rsidR="00787165" w:rsidDel="00D21F7A">
          <w:rPr>
            <w:rFonts w:cs="Times New Roman"/>
          </w:rPr>
          <w:delText xml:space="preserve">generally </w:delText>
        </w:r>
        <w:r w:rsidR="002B4D27" w:rsidDel="00D21F7A">
          <w:rPr>
            <w:rFonts w:cs="Times New Roman"/>
          </w:rPr>
          <w:delText xml:space="preserve">rise during winter to </w:delText>
        </w:r>
        <w:r w:rsidR="00787165" w:rsidDel="00D21F7A">
          <w:rPr>
            <w:rFonts w:cs="Times New Roman"/>
          </w:rPr>
          <w:delText>a spring peak and decline in summer to an autumn minimum</w:delText>
        </w:r>
        <w:r w:rsidR="00D25935" w:rsidRPr="003B09F5" w:rsidDel="00D21F7A">
          <w:rPr>
            <w:rFonts w:cs="Times New Roman"/>
          </w:rPr>
          <w:delText>.</w:delText>
        </w:r>
        <w:r w:rsidR="00481044" w:rsidDel="00D21F7A">
          <w:rPr>
            <w:rFonts w:cs="Times New Roman"/>
          </w:rPr>
          <w:delText xml:space="preserve"> Vegetation and </w:delText>
        </w:r>
        <w:r w:rsidR="00C04D7C" w:rsidDel="00D21F7A">
          <w:rPr>
            <w:rFonts w:cs="Times New Roman"/>
          </w:rPr>
          <w:delText>wetland associated fauna are dependent upon this grou</w:delText>
        </w:r>
        <w:r w:rsidR="004F740E" w:rsidDel="00D21F7A">
          <w:rPr>
            <w:rFonts w:cs="Times New Roman"/>
          </w:rPr>
          <w:delText xml:space="preserve">ndwater and the composition of a community at a given site is determined by </w:delText>
        </w:r>
        <w:r w:rsidR="007E5E3A" w:rsidDel="00D21F7A">
          <w:rPr>
            <w:rFonts w:cs="Times New Roman"/>
          </w:rPr>
          <w:delText>a given wetland’s hydrologica</w:delText>
        </w:r>
        <w:r w:rsidR="00F9094A" w:rsidDel="00D21F7A">
          <w:rPr>
            <w:rFonts w:cs="Times New Roman"/>
          </w:rPr>
          <w:delText>l</w:delText>
        </w:r>
        <w:r w:rsidR="007E5E3A" w:rsidDel="00D21F7A">
          <w:rPr>
            <w:rFonts w:cs="Times New Roman"/>
          </w:rPr>
          <w:delText xml:space="preserve"> regime</w:delText>
        </w:r>
        <w:r w:rsidR="00F9094A" w:rsidDel="00D21F7A">
          <w:rPr>
            <w:rFonts w:cs="Times New Roman"/>
          </w:rPr>
          <w:delText xml:space="preserve"> and geomorphology.</w:delText>
        </w:r>
      </w:del>
    </w:p>
    <w:p w14:paraId="26271E0D" w14:textId="04DA93E1" w:rsidR="001D584F" w:rsidRPr="003B09F5" w:rsidDel="00D21F7A" w:rsidRDefault="008B6CB8">
      <w:pPr>
        <w:pStyle w:val="FirstParagraph"/>
        <w:rPr>
          <w:del w:id="11" w:author="Christopher Kavazos" w:date="2020-02-18T16:53:00Z"/>
          <w:rFonts w:cs="Times New Roman"/>
        </w:rPr>
      </w:pPr>
      <w:del w:id="12" w:author="Christopher Kavazos" w:date="2020-02-18T16:53:00Z">
        <w:r w:rsidRPr="003B09F5" w:rsidDel="00D21F7A">
          <w:rPr>
            <w:rFonts w:cs="Times New Roman"/>
          </w:rPr>
          <w:delText>Th</w:delText>
        </w:r>
        <w:r w:rsidR="00311822" w:rsidDel="00D21F7A">
          <w:rPr>
            <w:rFonts w:cs="Times New Roman"/>
          </w:rPr>
          <w:delText>roughout the Gnangara Groundwater System, the s</w:delText>
        </w:r>
        <w:r w:rsidRPr="003B09F5" w:rsidDel="00D21F7A">
          <w:rPr>
            <w:rFonts w:cs="Times New Roman"/>
          </w:rPr>
          <w:delText>uperficial aquifer consists mainly of sand, silt and clay sediments</w:delText>
        </w:r>
        <w:r w:rsidR="00F5743B" w:rsidDel="00D21F7A">
          <w:rPr>
            <w:rFonts w:cs="Times New Roman"/>
          </w:rPr>
          <w:delText xml:space="preserve"> that are</w:delText>
        </w:r>
        <w:r w:rsidRPr="003B09F5" w:rsidDel="00D21F7A">
          <w:rPr>
            <w:rFonts w:cs="Times New Roman"/>
          </w:rPr>
          <w:delText xml:space="preserve"> up to 100 m thick</w:delText>
        </w:r>
        <w:r w:rsidR="00F5743B" w:rsidDel="00D21F7A">
          <w:rPr>
            <w:rFonts w:cs="Times New Roman"/>
          </w:rPr>
          <w:delText>. D</w:delText>
        </w:r>
        <w:r w:rsidRPr="003B09F5" w:rsidDel="00D21F7A">
          <w:rPr>
            <w:rFonts w:cs="Times New Roman"/>
          </w:rPr>
          <w:delText xml:space="preserve">ifferent soil types </w:delText>
        </w:r>
        <w:r w:rsidR="00F5743B" w:rsidDel="00D21F7A">
          <w:rPr>
            <w:rFonts w:cs="Times New Roman"/>
          </w:rPr>
          <w:delText xml:space="preserve">are </w:delText>
        </w:r>
        <w:r w:rsidRPr="003B09F5" w:rsidDel="00D21F7A">
          <w:rPr>
            <w:rFonts w:cs="Times New Roman"/>
          </w:rPr>
          <w:delText>distributed parallel to the coastline</w:delText>
        </w:r>
        <w:r w:rsidR="00F5743B" w:rsidDel="00D21F7A">
          <w:rPr>
            <w:rFonts w:cs="Times New Roman"/>
          </w:rPr>
          <w:delText xml:space="preserve"> and </w:delText>
        </w:r>
        <w:r w:rsidR="00236970" w:rsidDel="00D21F7A">
          <w:rPr>
            <w:rFonts w:cs="Times New Roman"/>
          </w:rPr>
          <w:delText>change in geol</w:delText>
        </w:r>
        <w:r w:rsidR="00874162" w:rsidDel="00D21F7A">
          <w:rPr>
            <w:rFonts w:cs="Times New Roman"/>
          </w:rPr>
          <w:delText>ogically</w:delText>
        </w:r>
        <w:r w:rsidR="00F5743B" w:rsidDel="00D21F7A">
          <w:rPr>
            <w:rFonts w:cs="Times New Roman"/>
          </w:rPr>
          <w:delText xml:space="preserve"> from the east to the west</w:delText>
        </w:r>
        <w:r w:rsidRPr="003B09F5" w:rsidDel="00D21F7A">
          <w:rPr>
            <w:rFonts w:cs="Times New Roman"/>
          </w:rPr>
          <w:delText xml:space="preserve">. These soils consist of Guildford Clay in the east, the Bassendean Dune System and Spearwood Dune Systems in the middle and the Quindalup Dune System along the west coast (McArthur and Bettenay, </w:delText>
        </w:r>
        <w:r w:rsidDel="00D21F7A">
          <w:fldChar w:fldCharType="begin"/>
        </w:r>
        <w:r w:rsidDel="00D21F7A">
          <w:delInstrText xml:space="preserve"> HYPERLINK \l "ref-McArthur1960" \h </w:delInstrText>
        </w:r>
        <w:r w:rsidDel="00D21F7A">
          <w:fldChar w:fldCharType="separate"/>
        </w:r>
        <w:r w:rsidRPr="003B09F5" w:rsidDel="00D21F7A">
          <w:rPr>
            <w:rStyle w:val="Hyperlink"/>
            <w:rFonts w:cs="Times New Roman"/>
            <w:color w:val="auto"/>
          </w:rPr>
          <w:delText>1960</w:delText>
        </w:r>
        <w:r w:rsidDel="00D21F7A">
          <w:rPr>
            <w:rStyle w:val="Hyperlink"/>
            <w:rFonts w:cs="Times New Roman"/>
            <w:color w:val="auto"/>
          </w:rPr>
          <w:fldChar w:fldCharType="end"/>
        </w:r>
        <w:r w:rsidRPr="003B09F5" w:rsidDel="00D21F7A">
          <w:rPr>
            <w:rFonts w:cs="Times New Roman"/>
          </w:rPr>
          <w:delText>)</w:delText>
        </w:r>
        <w:r w:rsidDel="00D21F7A">
          <w:rPr>
            <w:rFonts w:cs="Times New Roman"/>
          </w:rPr>
          <w:delText>.</w:delText>
        </w:r>
        <w:r w:rsidR="002B24AE" w:rsidDel="00D21F7A">
          <w:rPr>
            <w:rFonts w:cs="Times New Roman"/>
          </w:rPr>
          <w:delText xml:space="preserve"> </w:delText>
        </w:r>
        <w:r w:rsidR="003A1D70" w:rsidDel="00D21F7A">
          <w:rPr>
            <w:rFonts w:cs="Times New Roman"/>
          </w:rPr>
          <w:delText>Together</w:delText>
        </w:r>
        <w:r w:rsidR="00A436A2" w:rsidDel="00D21F7A">
          <w:rPr>
            <w:rFonts w:cs="Times New Roman"/>
          </w:rPr>
          <w:delText xml:space="preserve"> with </w:delText>
        </w:r>
        <w:r w:rsidR="008B56FE" w:rsidDel="00D21F7A">
          <w:rPr>
            <w:rFonts w:cs="Times New Roman"/>
          </w:rPr>
          <w:delText xml:space="preserve">the hydrological regime, </w:delText>
        </w:r>
        <w:r w:rsidR="00D409D5" w:rsidDel="00D21F7A">
          <w:rPr>
            <w:rFonts w:cs="Times New Roman"/>
          </w:rPr>
          <w:delText xml:space="preserve">groundwater dependent ecosystems are </w:delText>
        </w:r>
        <w:r w:rsidR="00713E25" w:rsidDel="00D21F7A">
          <w:rPr>
            <w:rFonts w:cs="Times New Roman"/>
          </w:rPr>
          <w:delText>also strongly determined by</w:delText>
        </w:r>
        <w:r w:rsidR="00F417CE" w:rsidDel="00D21F7A">
          <w:rPr>
            <w:rFonts w:cs="Times New Roman"/>
          </w:rPr>
          <w:delText xml:space="preserve"> their geomorphological</w:delText>
        </w:r>
        <w:r w:rsidR="00E923FC" w:rsidDel="00D21F7A">
          <w:rPr>
            <w:rFonts w:cs="Times New Roman"/>
          </w:rPr>
          <w:delText xml:space="preserve"> context.</w:delText>
        </w:r>
        <w:r w:rsidR="00837EB8" w:rsidDel="00D21F7A">
          <w:rPr>
            <w:rFonts w:cs="Times New Roman"/>
          </w:rPr>
          <w:delText xml:space="preserve"> </w:delText>
        </w:r>
        <w:r w:rsidR="00CB6B88" w:rsidDel="00D21F7A">
          <w:rPr>
            <w:rFonts w:cs="Times New Roman"/>
          </w:rPr>
          <w:delText>T</w:delText>
        </w:r>
        <w:r w:rsidR="00837EB8" w:rsidDel="00D21F7A">
          <w:rPr>
            <w:rFonts w:cs="Times New Roman"/>
          </w:rPr>
          <w:delText xml:space="preserve">herefore, </w:delText>
        </w:r>
        <w:r w:rsidR="005D6919" w:rsidRPr="003B09F5" w:rsidDel="00D21F7A">
          <w:rPr>
            <w:rFonts w:cs="Times New Roman"/>
          </w:rPr>
          <w:delText xml:space="preserve">the distribution of </w:delText>
        </w:r>
        <w:r w:rsidR="00AE6873" w:rsidDel="00D21F7A">
          <w:rPr>
            <w:rFonts w:cs="Times New Roman"/>
          </w:rPr>
          <w:delText xml:space="preserve">groundwater dependent </w:delText>
        </w:r>
        <w:r w:rsidR="005D6919" w:rsidRPr="003B09F5" w:rsidDel="00D21F7A">
          <w:rPr>
            <w:rFonts w:cs="Times New Roman"/>
          </w:rPr>
          <w:delText xml:space="preserve">vegetation and aquatic </w:delText>
        </w:r>
        <w:r w:rsidR="00AE6873" w:rsidDel="00D21F7A">
          <w:rPr>
            <w:rFonts w:cs="Times New Roman"/>
          </w:rPr>
          <w:delText>fauna</w:delText>
        </w:r>
        <w:r w:rsidR="00AE6873" w:rsidRPr="003B09F5" w:rsidDel="00D21F7A">
          <w:rPr>
            <w:rFonts w:cs="Times New Roman"/>
          </w:rPr>
          <w:delText xml:space="preserve"> </w:delText>
        </w:r>
        <w:r w:rsidR="00952823" w:rsidDel="00D21F7A">
          <w:rPr>
            <w:rFonts w:cs="Times New Roman"/>
          </w:rPr>
          <w:delText xml:space="preserve">is </w:delText>
        </w:r>
        <w:r w:rsidR="003A1D70" w:rsidDel="00D21F7A">
          <w:rPr>
            <w:rFonts w:cs="Times New Roman"/>
          </w:rPr>
          <w:delText>strongly</w:delText>
        </w:r>
        <w:r w:rsidR="003A1D70" w:rsidRPr="003B09F5" w:rsidDel="00D21F7A">
          <w:rPr>
            <w:rFonts w:cs="Times New Roman"/>
          </w:rPr>
          <w:delText xml:space="preserve"> </w:delText>
        </w:r>
        <w:r w:rsidR="003A1D70" w:rsidDel="00D21F7A">
          <w:rPr>
            <w:rFonts w:cs="Times New Roman"/>
          </w:rPr>
          <w:delText>influenced</w:delText>
        </w:r>
        <w:r w:rsidR="003A1D70" w:rsidRPr="003B09F5" w:rsidDel="00D21F7A">
          <w:rPr>
            <w:rFonts w:cs="Times New Roman"/>
          </w:rPr>
          <w:delText xml:space="preserve"> </w:delText>
        </w:r>
        <w:r w:rsidR="005D6919" w:rsidRPr="003B09F5" w:rsidDel="00D21F7A">
          <w:rPr>
            <w:rFonts w:cs="Times New Roman"/>
          </w:rPr>
          <w:delText>by the underlying soil type,</w:delText>
        </w:r>
        <w:r w:rsidR="003A1D70" w:rsidDel="00D21F7A">
          <w:rPr>
            <w:rFonts w:cs="Times New Roman"/>
          </w:rPr>
          <w:delText xml:space="preserve"> geomorphology and</w:delText>
        </w:r>
        <w:r w:rsidR="005D6919" w:rsidRPr="003B09F5" w:rsidDel="00D21F7A">
          <w:rPr>
            <w:rFonts w:cs="Times New Roman"/>
          </w:rPr>
          <w:delText xml:space="preserve"> depth to groundwater (Heddle et al., </w:delText>
        </w:r>
        <w:r w:rsidR="0084188A" w:rsidDel="00D21F7A">
          <w:fldChar w:fldCharType="begin"/>
        </w:r>
        <w:r w:rsidR="0084188A" w:rsidDel="00D21F7A">
          <w:delInstrText xml:space="preserve"> HYPERLINK \l "ref-Heddle1980" \h </w:delInstrText>
        </w:r>
        <w:r w:rsidR="0084188A" w:rsidDel="00D21F7A">
          <w:fldChar w:fldCharType="separate"/>
        </w:r>
        <w:r w:rsidR="005D6919" w:rsidRPr="003B09F5" w:rsidDel="00D21F7A">
          <w:rPr>
            <w:rStyle w:val="Hyperlink"/>
            <w:rFonts w:cs="Times New Roman"/>
            <w:color w:val="auto"/>
          </w:rPr>
          <w:delText>1980</w:delText>
        </w:r>
        <w:r w:rsidR="0084188A" w:rsidDel="00D21F7A">
          <w:rPr>
            <w:rStyle w:val="Hyperlink"/>
            <w:rFonts w:cs="Times New Roman"/>
            <w:color w:val="auto"/>
          </w:rPr>
          <w:fldChar w:fldCharType="end"/>
        </w:r>
        <w:r w:rsidR="005D6919" w:rsidRPr="003B09F5" w:rsidDel="00D21F7A">
          <w:rPr>
            <w:rFonts w:cs="Times New Roman"/>
          </w:rPr>
          <w:delText>).</w:delText>
        </w:r>
        <w:r w:rsidR="00951EA4" w:rsidDel="00D21F7A">
          <w:rPr>
            <w:rFonts w:cs="Times New Roman"/>
          </w:rPr>
          <w:delText xml:space="preserve"> </w:delText>
        </w:r>
        <w:r w:rsidR="000D4118" w:rsidDel="00D21F7A">
          <w:rPr>
            <w:rFonts w:cs="Times New Roman"/>
          </w:rPr>
          <w:delText xml:space="preserve">This report covers </w:delText>
        </w:r>
        <w:r w:rsidR="00475B76" w:rsidDel="00D21F7A">
          <w:rPr>
            <w:rFonts w:cs="Times New Roman"/>
          </w:rPr>
          <w:delText>the ecology of wetlands primarily belonging to the Bassendean and Spearwood Dunes systems</w:delText>
        </w:r>
        <w:r w:rsidR="003E58AD" w:rsidDel="00D21F7A">
          <w:rPr>
            <w:rFonts w:cs="Times New Roman"/>
          </w:rPr>
          <w:delText xml:space="preserve"> as well as</w:delText>
        </w:r>
        <w:r w:rsidR="00475B76" w:rsidDel="00D21F7A">
          <w:rPr>
            <w:rFonts w:cs="Times New Roman"/>
          </w:rPr>
          <w:delText xml:space="preserve"> the </w:delText>
        </w:r>
        <w:r w:rsidR="003E58AD" w:rsidDel="00D21F7A">
          <w:rPr>
            <w:rFonts w:cs="Times New Roman"/>
          </w:rPr>
          <w:delText>interface separating these two systems</w:delText>
        </w:r>
        <w:r w:rsidR="00680BC8" w:rsidDel="00D21F7A">
          <w:rPr>
            <w:rFonts w:cs="Times New Roman"/>
          </w:rPr>
          <w:delText xml:space="preserve"> </w:delText>
        </w:r>
        <w:r w:rsidR="00CC319B" w:rsidDel="00D21F7A">
          <w:rPr>
            <w:rFonts w:cs="Times New Roman"/>
          </w:rPr>
          <w:delText>(</w:delText>
        </w:r>
        <w:r w:rsidR="00680BC8" w:rsidDel="00D21F7A">
          <w:rPr>
            <w:rFonts w:cs="Times New Roman"/>
          </w:rPr>
          <w:delText xml:space="preserve">East Wanneroo Interdunal). </w:delText>
        </w:r>
        <w:r w:rsidR="00397362" w:rsidDel="00D21F7A">
          <w:rPr>
            <w:rFonts w:cs="Times New Roman"/>
          </w:rPr>
          <w:delText>The Bassendean Dunal wetlands</w:delText>
        </w:r>
        <w:r w:rsidR="008C1911" w:rsidDel="00D21F7A">
          <w:rPr>
            <w:rFonts w:cs="Times New Roman"/>
          </w:rPr>
          <w:delText xml:space="preserve"> </w:delText>
        </w:r>
        <w:r w:rsidR="00A81DC2" w:rsidDel="00D21F7A">
          <w:rPr>
            <w:rFonts w:cs="Times New Roman"/>
          </w:rPr>
          <w:delText>a</w:delText>
        </w:r>
        <w:r w:rsidR="00F27C9F" w:rsidDel="00D21F7A">
          <w:rPr>
            <w:rFonts w:cs="Times New Roman"/>
          </w:rPr>
          <w:delText>re predominantly</w:delText>
        </w:r>
        <w:r w:rsidR="00A81DC2" w:rsidDel="00D21F7A">
          <w:rPr>
            <w:rFonts w:cs="Times New Roman"/>
          </w:rPr>
          <w:delText xml:space="preserve"> found</w:delText>
        </w:r>
        <w:r w:rsidR="0064292E" w:rsidDel="00D21F7A">
          <w:rPr>
            <w:rFonts w:cs="Times New Roman"/>
          </w:rPr>
          <w:delText xml:space="preserve"> </w:delText>
        </w:r>
        <w:r w:rsidR="00DC049F" w:rsidDel="00D21F7A">
          <w:rPr>
            <w:rFonts w:cs="Times New Roman"/>
          </w:rPr>
          <w:delText>i</w:delText>
        </w:r>
        <w:r w:rsidR="007E3572" w:rsidDel="00D21F7A">
          <w:rPr>
            <w:rFonts w:cs="Times New Roman"/>
          </w:rPr>
          <w:delText>n</w:delText>
        </w:r>
        <w:r w:rsidR="00DC049F" w:rsidDel="00D21F7A">
          <w:rPr>
            <w:rFonts w:cs="Times New Roman"/>
          </w:rPr>
          <w:delText xml:space="preserve"> the interdunal swales</w:delText>
        </w:r>
        <w:r w:rsidR="007E3572" w:rsidDel="00D21F7A">
          <w:rPr>
            <w:rFonts w:cs="Times New Roman"/>
          </w:rPr>
          <w:delText xml:space="preserve"> of Pleistocene</w:delText>
        </w:r>
        <w:r w:rsidR="00CF2E75" w:rsidDel="00D21F7A">
          <w:rPr>
            <w:rFonts w:cs="Times New Roman"/>
          </w:rPr>
          <w:delText xml:space="preserve"> sands</w:delText>
        </w:r>
        <w:r w:rsidR="008C1911" w:rsidDel="00D21F7A">
          <w:rPr>
            <w:rFonts w:cs="Times New Roman"/>
          </w:rPr>
          <w:delText xml:space="preserve"> </w:delText>
        </w:r>
        <w:r w:rsidR="00A81DC2" w:rsidDel="00D21F7A">
          <w:rPr>
            <w:rFonts w:cs="Times New Roman"/>
          </w:rPr>
          <w:delText xml:space="preserve">that </w:delText>
        </w:r>
        <w:r w:rsidR="005770AA" w:rsidDel="00D21F7A">
          <w:rPr>
            <w:rFonts w:cs="Times New Roman"/>
          </w:rPr>
          <w:delText>are mostly hydrologically</w:delText>
        </w:r>
        <w:r w:rsidR="00A81DC2" w:rsidDel="00D21F7A">
          <w:rPr>
            <w:rFonts w:cs="Times New Roman"/>
          </w:rPr>
          <w:delText xml:space="preserve"> connected to the groundwater</w:delText>
        </w:r>
        <w:r w:rsidR="009065F4" w:rsidDel="00D21F7A">
          <w:rPr>
            <w:rFonts w:cs="Times New Roman"/>
          </w:rPr>
          <w:delText xml:space="preserve">. </w:delText>
        </w:r>
        <w:r w:rsidR="00293A3C" w:rsidDel="00D21F7A">
          <w:rPr>
            <w:rFonts w:cs="Times New Roman"/>
          </w:rPr>
          <w:delText xml:space="preserve">These wetlands </w:delText>
        </w:r>
        <w:r w:rsidR="00571582" w:rsidDel="00D21F7A">
          <w:rPr>
            <w:rFonts w:cs="Times New Roman"/>
          </w:rPr>
          <w:delText xml:space="preserve">usually vary on a theme of circular </w:delText>
        </w:r>
        <w:r w:rsidR="00CC2D1A" w:rsidDel="00D21F7A">
          <w:rPr>
            <w:rFonts w:cs="Times New Roman"/>
          </w:rPr>
          <w:delText>basin shapes</w:delText>
        </w:r>
        <w:r w:rsidR="00D31561" w:rsidDel="00D21F7A">
          <w:rPr>
            <w:rFonts w:cs="Times New Roman"/>
          </w:rPr>
          <w:delText xml:space="preserve"> with clea</w:delText>
        </w:r>
        <w:r w:rsidR="00346EB5" w:rsidDel="00D21F7A">
          <w:rPr>
            <w:rFonts w:cs="Times New Roman"/>
          </w:rPr>
          <w:delText>r alkaline waters</w:delText>
        </w:r>
        <w:r w:rsidR="00CC2D1A" w:rsidDel="00D21F7A">
          <w:rPr>
            <w:rFonts w:cs="Times New Roman"/>
          </w:rPr>
          <w:delText xml:space="preserve">. To the west, on the younger Spearwood Dunes, </w:delText>
        </w:r>
        <w:r w:rsidR="007B18E0" w:rsidDel="00D21F7A">
          <w:rPr>
            <w:rFonts w:cs="Times New Roman"/>
          </w:rPr>
          <w:delText>is found a</w:delText>
        </w:r>
        <w:r w:rsidR="00623DFF" w:rsidDel="00D21F7A">
          <w:rPr>
            <w:rFonts w:cs="Times New Roman"/>
          </w:rPr>
          <w:delText xml:space="preserve"> linear chain of elongated wetlands, </w:delText>
        </w:r>
        <w:r w:rsidR="00B77A35" w:rsidDel="00D21F7A">
          <w:rPr>
            <w:rFonts w:cs="Times New Roman"/>
          </w:rPr>
          <w:delText>often</w:delText>
        </w:r>
        <w:r w:rsidR="00623DFF" w:rsidDel="00D21F7A">
          <w:rPr>
            <w:rFonts w:cs="Times New Roman"/>
          </w:rPr>
          <w:delText xml:space="preserve"> with conspicuous limestone</w:delText>
        </w:r>
        <w:r w:rsidR="0099486A" w:rsidDel="00D21F7A">
          <w:rPr>
            <w:rFonts w:cs="Times New Roman"/>
          </w:rPr>
          <w:delText xml:space="preserve"> ridges along their western edges</w:delText>
        </w:r>
        <w:r w:rsidR="00B77A35" w:rsidDel="00D21F7A">
          <w:rPr>
            <w:rFonts w:cs="Times New Roman"/>
          </w:rPr>
          <w:delText xml:space="preserve"> </w:delText>
        </w:r>
        <w:r w:rsidR="00B77A35" w:rsidDel="00D21F7A">
          <w:rPr>
            <w:rFonts w:cs="Times New Roman"/>
          </w:rPr>
          <w:lastRenderedPageBreak/>
          <w:delText>that are formed</w:delText>
        </w:r>
        <w:r w:rsidR="006E5F54" w:rsidDel="00D21F7A">
          <w:rPr>
            <w:rFonts w:cs="Times New Roman"/>
          </w:rPr>
          <w:delText xml:space="preserve"> from the weathering of</w:delText>
        </w:r>
        <w:r w:rsidR="006F642B" w:rsidDel="00D21F7A">
          <w:rPr>
            <w:rFonts w:cs="Times New Roman"/>
          </w:rPr>
          <w:delText xml:space="preserve"> the underlying limestone</w:delText>
        </w:r>
        <w:r w:rsidR="00D40A78" w:rsidDel="00D21F7A">
          <w:rPr>
            <w:rFonts w:cs="Times New Roman"/>
          </w:rPr>
          <w:delText xml:space="preserve">. Wetlands on the Spearwood Dunes </w:delText>
        </w:r>
        <w:r w:rsidR="00346EB5" w:rsidDel="00D21F7A">
          <w:rPr>
            <w:rFonts w:cs="Times New Roman"/>
          </w:rPr>
          <w:delText xml:space="preserve">generally have darker, tannin rich </w:delText>
        </w:r>
        <w:r w:rsidR="00963A11" w:rsidDel="00D21F7A">
          <w:rPr>
            <w:rFonts w:cs="Times New Roman"/>
          </w:rPr>
          <w:delText xml:space="preserve">acidic </w:delText>
        </w:r>
        <w:r w:rsidR="00346EB5" w:rsidDel="00D21F7A">
          <w:rPr>
            <w:rFonts w:cs="Times New Roman"/>
          </w:rPr>
          <w:delText xml:space="preserve">waters </w:delText>
        </w:r>
        <w:r w:rsidR="00A609BB" w:rsidDel="00D21F7A">
          <w:rPr>
            <w:rFonts w:cs="Times New Roman"/>
          </w:rPr>
          <w:delText xml:space="preserve">(Horwitz et al. </w:delText>
        </w:r>
        <w:r w:rsidR="00582373" w:rsidDel="00D21F7A">
          <w:rPr>
            <w:rFonts w:cs="Times New Roman"/>
          </w:rPr>
          <w:delText>2009</w:delText>
        </w:r>
        <w:r w:rsidR="00DE2B87" w:rsidDel="00D21F7A">
          <w:rPr>
            <w:rFonts w:cs="Times New Roman"/>
          </w:rPr>
          <w:delText>)</w:delText>
        </w:r>
        <w:r w:rsidR="0099486A" w:rsidDel="00D21F7A">
          <w:rPr>
            <w:rFonts w:cs="Times New Roman"/>
          </w:rPr>
          <w:delText>.</w:delText>
        </w:r>
      </w:del>
    </w:p>
    <w:p w14:paraId="048690FC" w14:textId="7EE5BB97" w:rsidR="00385FD4" w:rsidDel="00D21F7A" w:rsidRDefault="005D6919">
      <w:pPr>
        <w:pStyle w:val="BodyText"/>
        <w:rPr>
          <w:del w:id="13" w:author="Christopher Kavazos" w:date="2020-02-18T16:53:00Z"/>
          <w:rFonts w:cs="Times New Roman"/>
        </w:rPr>
      </w:pPr>
      <w:commentRangeStart w:id="14"/>
      <w:commentRangeStart w:id="15"/>
      <w:del w:id="16" w:author="Christopher Kavazos" w:date="2020-02-18T16:53:00Z">
        <w:r w:rsidRPr="003B09F5" w:rsidDel="00D21F7A">
          <w:rPr>
            <w:rFonts w:cs="Times New Roman"/>
          </w:rPr>
          <w:delText xml:space="preserve">Recharge of the Gnangara </w:delText>
        </w:r>
        <w:r w:rsidR="008F50A2" w:rsidRPr="003B09F5" w:rsidDel="00D21F7A">
          <w:rPr>
            <w:rFonts w:cs="Times New Roman"/>
          </w:rPr>
          <w:delText xml:space="preserve">Groundwater System </w:delText>
        </w:r>
        <w:r w:rsidRPr="003B09F5" w:rsidDel="00D21F7A">
          <w:rPr>
            <w:rFonts w:cs="Times New Roman"/>
          </w:rPr>
          <w:delText xml:space="preserve">has been declining due to disruptions </w:delText>
        </w:r>
        <w:r w:rsidR="005E6B38" w:rsidDel="00D21F7A">
          <w:rPr>
            <w:rFonts w:cs="Times New Roman"/>
          </w:rPr>
          <w:delText>in the</w:delText>
        </w:r>
        <w:r w:rsidR="005E6B38" w:rsidRPr="003B09F5" w:rsidDel="00D21F7A">
          <w:rPr>
            <w:rFonts w:cs="Times New Roman"/>
          </w:rPr>
          <w:delText xml:space="preserve"> </w:delText>
        </w:r>
        <w:r w:rsidRPr="003B09F5" w:rsidDel="00D21F7A">
          <w:rPr>
            <w:rFonts w:cs="Times New Roman"/>
          </w:rPr>
          <w:delText>water balance</w:delText>
        </w:r>
        <w:commentRangeStart w:id="17"/>
        <w:commentRangeEnd w:id="17"/>
        <w:r w:rsidR="006A06F1" w:rsidDel="00D21F7A">
          <w:rPr>
            <w:rStyle w:val="CommentReference"/>
            <w:rFonts w:asciiTheme="minorHAnsi" w:hAnsiTheme="minorHAnsi"/>
          </w:rPr>
          <w:commentReference w:id="17"/>
        </w:r>
        <w:commentRangeEnd w:id="14"/>
        <w:r w:rsidR="00AF2901" w:rsidDel="00D21F7A">
          <w:rPr>
            <w:rStyle w:val="CommentReference"/>
            <w:rFonts w:asciiTheme="minorHAnsi" w:hAnsiTheme="minorHAnsi"/>
          </w:rPr>
          <w:commentReference w:id="14"/>
        </w:r>
        <w:r w:rsidR="000B057C" w:rsidDel="00D21F7A">
          <w:rPr>
            <w:rFonts w:cs="Times New Roman"/>
          </w:rPr>
          <w:delText xml:space="preserve"> caused by </w:delText>
        </w:r>
        <w:r w:rsidR="00BD4E36" w:rsidDel="00D21F7A">
          <w:rPr>
            <w:rFonts w:cs="Times New Roman"/>
          </w:rPr>
          <w:delText>declining rainfall</w:delText>
        </w:r>
        <w:r w:rsidR="00BD7CD7" w:rsidDel="00D21F7A">
          <w:rPr>
            <w:rFonts w:cs="Times New Roman"/>
          </w:rPr>
          <w:delText xml:space="preserve"> and abstraction</w:delText>
        </w:r>
        <w:r w:rsidRPr="003B09F5" w:rsidDel="00D21F7A">
          <w:rPr>
            <w:rFonts w:cs="Times New Roman"/>
          </w:rPr>
          <w:delText xml:space="preserve">. Major users of groundwater </w:delText>
        </w:r>
        <w:r w:rsidR="00E74E23" w:rsidDel="00D21F7A">
          <w:rPr>
            <w:rFonts w:cs="Times New Roman"/>
          </w:rPr>
          <w:delText>from</w:delText>
        </w:r>
        <w:r w:rsidRPr="003B09F5" w:rsidDel="00D21F7A">
          <w:rPr>
            <w:rFonts w:cs="Times New Roman"/>
          </w:rPr>
          <w:delText xml:space="preserve"> the Gnangara </w:delText>
        </w:r>
        <w:r w:rsidR="00E74E23" w:rsidDel="00D21F7A">
          <w:rPr>
            <w:rFonts w:cs="Times New Roman"/>
          </w:rPr>
          <w:delText>groundwater resources</w:delText>
        </w:r>
        <w:r w:rsidR="00E74E23" w:rsidRPr="003B09F5" w:rsidDel="00D21F7A">
          <w:rPr>
            <w:rFonts w:cs="Times New Roman"/>
          </w:rPr>
          <w:delText xml:space="preserve"> </w:delText>
        </w:r>
        <w:r w:rsidRPr="003B09F5" w:rsidDel="00D21F7A">
          <w:rPr>
            <w:rFonts w:cs="Times New Roman"/>
          </w:rPr>
          <w:delText xml:space="preserve">include </w:delText>
        </w:r>
        <w:r w:rsidR="00E74E23" w:rsidDel="00D21F7A">
          <w:rPr>
            <w:rFonts w:cs="Times New Roman"/>
          </w:rPr>
          <w:delText xml:space="preserve">public water supply, private self-supply (such as for horticulture, irrigation of public open space and domestic gardens), </w:delText>
        </w:r>
        <w:r w:rsidRPr="003B09F5" w:rsidDel="00D21F7A">
          <w:rPr>
            <w:rFonts w:cs="Times New Roman"/>
          </w:rPr>
          <w:delText>native vegetation, pine forest plantations</w:delText>
        </w:r>
        <w:r w:rsidR="00E74E23" w:rsidDel="00D21F7A">
          <w:rPr>
            <w:rFonts w:cs="Times New Roman"/>
          </w:rPr>
          <w:delText xml:space="preserve"> </w:delText>
        </w:r>
        <w:r w:rsidRPr="003B09F5" w:rsidDel="00D21F7A">
          <w:rPr>
            <w:rFonts w:cs="Times New Roman"/>
          </w:rPr>
          <w:delText xml:space="preserve">and wetlands (Salama et al., </w:delText>
        </w:r>
        <w:r w:rsidR="0084188A" w:rsidDel="00D21F7A">
          <w:fldChar w:fldCharType="begin"/>
        </w:r>
        <w:r w:rsidR="0084188A" w:rsidDel="00D21F7A">
          <w:delInstrText xml:space="preserve"> HYPERLINK \l "ref-Salama1991" \h </w:delInstrText>
        </w:r>
        <w:r w:rsidR="0084188A" w:rsidDel="00D21F7A">
          <w:fldChar w:fldCharType="separate"/>
        </w:r>
        <w:r w:rsidRPr="003B09F5" w:rsidDel="00D21F7A">
          <w:rPr>
            <w:rStyle w:val="Hyperlink"/>
            <w:rFonts w:cs="Times New Roman"/>
            <w:color w:val="auto"/>
          </w:rPr>
          <w:delText>1991</w:delText>
        </w:r>
        <w:r w:rsidR="0084188A" w:rsidDel="00D21F7A">
          <w:rPr>
            <w:rStyle w:val="Hyperlink"/>
            <w:rFonts w:cs="Times New Roman"/>
            <w:color w:val="auto"/>
          </w:rPr>
          <w:fldChar w:fldCharType="end"/>
        </w:r>
        <w:r w:rsidRPr="003B09F5" w:rsidDel="00D21F7A">
          <w:rPr>
            <w:rFonts w:cs="Times New Roman"/>
          </w:rPr>
          <w:delText>). Clearing of native vegetation for pine plantations potentially reduces the recharge of groundwater as pines</w:delText>
        </w:r>
        <w:r w:rsidR="00E74E23" w:rsidDel="00D21F7A">
          <w:rPr>
            <w:rFonts w:cs="Times New Roman"/>
          </w:rPr>
          <w:delText xml:space="preserve"> (planted at high densities)</w:delText>
        </w:r>
        <w:r w:rsidRPr="003B09F5" w:rsidDel="00D21F7A">
          <w:rPr>
            <w:rFonts w:cs="Times New Roman"/>
          </w:rPr>
          <w:delText xml:space="preserve"> transpire more than the native plants they replace, </w:delText>
        </w:r>
        <w:r w:rsidR="00E74E23" w:rsidDel="00D21F7A">
          <w:rPr>
            <w:rFonts w:cs="Times New Roman"/>
          </w:rPr>
          <w:delText>and they are also able to directly access</w:delText>
        </w:r>
        <w:r w:rsidRPr="003B09F5" w:rsidDel="00D21F7A">
          <w:rPr>
            <w:rFonts w:cs="Times New Roman"/>
          </w:rPr>
          <w:delText xml:space="preserve"> deeper levels of the water table. Abstraction of groundwater </w:delText>
        </w:r>
        <w:r w:rsidR="00E74E23" w:rsidDel="00D21F7A">
          <w:rPr>
            <w:rFonts w:cs="Times New Roman"/>
          </w:rPr>
          <w:delText xml:space="preserve">for public supply and private use </w:delText>
        </w:r>
        <w:r w:rsidRPr="003B09F5" w:rsidDel="00D21F7A">
          <w:rPr>
            <w:rFonts w:cs="Times New Roman"/>
          </w:rPr>
          <w:delText xml:space="preserve">is also causing declines in water levels. Groundwater recharge has been hampered by declining rainfall </w:delText>
        </w:r>
        <w:r w:rsidR="00E74E23" w:rsidDel="00D21F7A">
          <w:rPr>
            <w:rFonts w:cs="Times New Roman"/>
          </w:rPr>
          <w:delText>in</w:delText>
        </w:r>
        <w:r w:rsidRPr="003B09F5" w:rsidDel="00D21F7A">
          <w:rPr>
            <w:rFonts w:cs="Times New Roman"/>
          </w:rPr>
          <w:delText xml:space="preserve"> the south west region of Australia; it is estimated that since the 1970s rainfall has been declining by approximately 12mm/year (England et al., </w:delText>
        </w:r>
        <w:r w:rsidR="0084188A" w:rsidDel="00D21F7A">
          <w:fldChar w:fldCharType="begin"/>
        </w:r>
        <w:r w:rsidR="0084188A" w:rsidDel="00D21F7A">
          <w:delInstrText xml:space="preserve"> HYPERLINK \l "ref-England2006" \h </w:delInstrText>
        </w:r>
        <w:r w:rsidR="0084188A" w:rsidDel="00D21F7A">
          <w:fldChar w:fldCharType="separate"/>
        </w:r>
        <w:r w:rsidRPr="003B09F5" w:rsidDel="00D21F7A">
          <w:rPr>
            <w:rStyle w:val="Hyperlink"/>
            <w:rFonts w:cs="Times New Roman"/>
            <w:color w:val="auto"/>
          </w:rPr>
          <w:delText>2006</w:delText>
        </w:r>
        <w:r w:rsidR="0084188A" w:rsidDel="00D21F7A">
          <w:rPr>
            <w:rStyle w:val="Hyperlink"/>
            <w:rFonts w:cs="Times New Roman"/>
            <w:color w:val="auto"/>
          </w:rPr>
          <w:fldChar w:fldCharType="end"/>
        </w:r>
        <w:r w:rsidRPr="003B09F5" w:rsidDel="00D21F7A">
          <w:rPr>
            <w:rFonts w:cs="Times New Roman"/>
          </w:rPr>
          <w:delText xml:space="preserve">), </w:delText>
        </w:r>
        <w:r w:rsidR="004554D1" w:rsidDel="00D21F7A">
          <w:rPr>
            <w:rFonts w:cs="Times New Roman"/>
          </w:rPr>
          <w:delText xml:space="preserve">with </w:delText>
        </w:r>
        <w:r w:rsidR="00A17A56" w:rsidDel="00D21F7A">
          <w:rPr>
            <w:rFonts w:cs="Times New Roman"/>
          </w:rPr>
          <w:delText>up</w:delText>
        </w:r>
        <w:r w:rsidR="009F5D04" w:rsidDel="00D21F7A">
          <w:rPr>
            <w:rFonts w:cs="Times New Roman"/>
          </w:rPr>
          <w:delText xml:space="preserve"> </w:delText>
        </w:r>
        <w:r w:rsidR="00A17A56" w:rsidDel="00D21F7A">
          <w:rPr>
            <w:rFonts w:cs="Times New Roman"/>
          </w:rPr>
          <w:delText>to 64 % less run</w:delText>
        </w:r>
        <w:r w:rsidR="00CA1F60" w:rsidDel="00D21F7A">
          <w:rPr>
            <w:rFonts w:cs="Times New Roman"/>
          </w:rPr>
          <w:delText xml:space="preserve">off </w:delText>
        </w:r>
        <w:r w:rsidR="007306E4" w:rsidDel="00D21F7A">
          <w:rPr>
            <w:rFonts w:cs="Times New Roman"/>
          </w:rPr>
          <w:delText>occurring in the region in 2003 compared to 1974</w:delText>
        </w:r>
        <w:r w:rsidR="009F5D04" w:rsidDel="00D21F7A">
          <w:rPr>
            <w:rFonts w:cs="Times New Roman"/>
          </w:rPr>
          <w:delText xml:space="preserve"> </w:delText>
        </w:r>
        <w:r w:rsidR="009F5D04" w:rsidRPr="003B09F5" w:rsidDel="00D21F7A">
          <w:rPr>
            <w:rFonts w:cs="Times New Roman"/>
          </w:rPr>
          <w:delText xml:space="preserve">(Yesertener, </w:delText>
        </w:r>
        <w:r w:rsidR="0084188A" w:rsidDel="00D21F7A">
          <w:fldChar w:fldCharType="begin"/>
        </w:r>
        <w:r w:rsidR="0084188A" w:rsidDel="00D21F7A">
          <w:delInstrText xml:space="preserve"> HYPERLINK \l "ref-Yesertener2008" \h </w:delInstrText>
        </w:r>
        <w:r w:rsidR="0084188A" w:rsidDel="00D21F7A">
          <w:fldChar w:fldCharType="separate"/>
        </w:r>
        <w:r w:rsidR="009F5D04" w:rsidRPr="003B09F5" w:rsidDel="00D21F7A">
          <w:rPr>
            <w:rStyle w:val="Hyperlink"/>
            <w:rFonts w:cs="Times New Roman"/>
            <w:color w:val="auto"/>
          </w:rPr>
          <w:delText>2007</w:delText>
        </w:r>
        <w:r w:rsidR="0084188A" w:rsidDel="00D21F7A">
          <w:rPr>
            <w:rStyle w:val="Hyperlink"/>
            <w:rFonts w:cs="Times New Roman"/>
            <w:color w:val="auto"/>
          </w:rPr>
          <w:fldChar w:fldCharType="end"/>
        </w:r>
        <w:r w:rsidR="009F5D04" w:rsidRPr="003B09F5" w:rsidDel="00D21F7A">
          <w:rPr>
            <w:rFonts w:cs="Times New Roman"/>
          </w:rPr>
          <w:delText>)</w:delText>
        </w:r>
        <w:r w:rsidR="00C31318" w:rsidDel="00D21F7A">
          <w:rPr>
            <w:rFonts w:cs="Times New Roman"/>
          </w:rPr>
          <w:delText>. S</w:delText>
        </w:r>
        <w:r w:rsidRPr="003B09F5" w:rsidDel="00D21F7A">
          <w:rPr>
            <w:rFonts w:cs="Times New Roman"/>
          </w:rPr>
          <w:delText>ince the mid</w:delText>
        </w:r>
        <w:r w:rsidR="00B75121" w:rsidDel="00D21F7A">
          <w:rPr>
            <w:rFonts w:cs="Times New Roman"/>
          </w:rPr>
          <w:delText>-</w:delText>
        </w:r>
        <w:r w:rsidRPr="003B09F5" w:rsidDel="00D21F7A">
          <w:rPr>
            <w:rFonts w:cs="Times New Roman"/>
          </w:rPr>
          <w:delText xml:space="preserve">1990s, rainfall has generally been below the </w:delText>
        </w:r>
        <w:r w:rsidR="00643367" w:rsidRPr="003B09F5" w:rsidDel="00D21F7A">
          <w:rPr>
            <w:rFonts w:cs="Times New Roman"/>
          </w:rPr>
          <w:delText>long-term</w:delText>
        </w:r>
        <w:r w:rsidRPr="003B09F5" w:rsidDel="00D21F7A">
          <w:rPr>
            <w:rFonts w:cs="Times New Roman"/>
          </w:rPr>
          <w:delText xml:space="preserve"> average (</w:delText>
        </w:r>
        <w:r w:rsidR="00A5516F" w:rsidDel="00D21F7A">
          <w:rPr>
            <w:rFonts w:cs="Times New Roman"/>
          </w:rPr>
          <w:fldChar w:fldCharType="begin"/>
        </w:r>
        <w:r w:rsidR="00A5516F" w:rsidDel="00D21F7A">
          <w:rPr>
            <w:rFonts w:cs="Times New Roman"/>
          </w:rPr>
          <w:delInstrText xml:space="preserve"> REF _Ref25909956 \h </w:delInstrText>
        </w:r>
        <w:r w:rsidR="00A5516F" w:rsidDel="00D21F7A">
          <w:rPr>
            <w:rFonts w:cs="Times New Roman"/>
          </w:rPr>
        </w:r>
        <w:r w:rsidR="00A5516F" w:rsidDel="00D21F7A">
          <w:rPr>
            <w:rFonts w:cs="Times New Roman"/>
          </w:rPr>
          <w:fldChar w:fldCharType="separate"/>
        </w:r>
        <w:r w:rsidR="00F053B4" w:rsidRPr="003B09F5" w:rsidDel="00D21F7A">
          <w:rPr>
            <w:rFonts w:cs="Times New Roman"/>
          </w:rPr>
          <w:delText xml:space="preserve">Figure </w:delText>
        </w:r>
        <w:r w:rsidR="00F053B4" w:rsidDel="00D21F7A">
          <w:rPr>
            <w:rFonts w:cs="Times New Roman"/>
            <w:noProof/>
          </w:rPr>
          <w:delText>2</w:delText>
        </w:r>
        <w:r w:rsidR="00A5516F" w:rsidDel="00D21F7A">
          <w:rPr>
            <w:rFonts w:cs="Times New Roman"/>
          </w:rPr>
          <w:fldChar w:fldCharType="end"/>
        </w:r>
        <w:r w:rsidR="00A5516F" w:rsidDel="00D21F7A">
          <w:rPr>
            <w:rFonts w:cs="Times New Roman"/>
          </w:rPr>
          <w:delText xml:space="preserve"> </w:delText>
        </w:r>
        <w:r w:rsidRPr="003B09F5" w:rsidDel="00D21F7A">
          <w:rPr>
            <w:rFonts w:cs="Times New Roman"/>
          </w:rPr>
          <w:delText xml:space="preserve">Left). The combined effects of groundwater abstraction, changes in vegetation and declining annual rainfall have contributed to long term declines in groundwater of the Gnangara </w:delText>
        </w:r>
        <w:r w:rsidR="008F50A2" w:rsidRPr="003B09F5" w:rsidDel="00D21F7A">
          <w:rPr>
            <w:rFonts w:cs="Times New Roman"/>
          </w:rPr>
          <w:delText xml:space="preserve">Groundwater System </w:delText>
        </w:r>
        <w:r w:rsidRPr="003B09F5" w:rsidDel="00D21F7A">
          <w:rPr>
            <w:rFonts w:cs="Times New Roman"/>
          </w:rPr>
          <w:delText xml:space="preserve">(Yesertener, </w:delText>
        </w:r>
        <w:r w:rsidR="0084188A" w:rsidDel="00D21F7A">
          <w:fldChar w:fldCharType="begin"/>
        </w:r>
        <w:r w:rsidR="0084188A" w:rsidDel="00D21F7A">
          <w:delInstrText xml:space="preserve"> HYPERLINK \l "ref-Yesertener2008" \h </w:delInstrText>
        </w:r>
        <w:r w:rsidR="0084188A" w:rsidDel="00D21F7A">
          <w:fldChar w:fldCharType="separate"/>
        </w:r>
        <w:r w:rsidRPr="003B09F5" w:rsidDel="00D21F7A">
          <w:rPr>
            <w:rStyle w:val="Hyperlink"/>
            <w:rFonts w:cs="Times New Roman"/>
            <w:color w:val="auto"/>
          </w:rPr>
          <w:delText>2007</w:delText>
        </w:r>
        <w:r w:rsidR="0084188A" w:rsidDel="00D21F7A">
          <w:rPr>
            <w:rStyle w:val="Hyperlink"/>
            <w:rFonts w:cs="Times New Roman"/>
            <w:color w:val="auto"/>
          </w:rPr>
          <w:fldChar w:fldCharType="end"/>
        </w:r>
        <w:r w:rsidRPr="003B09F5" w:rsidDel="00D21F7A">
          <w:rPr>
            <w:rFonts w:cs="Times New Roman"/>
          </w:rPr>
          <w:delText>).</w:delText>
        </w:r>
        <w:commentRangeStart w:id="18"/>
        <w:commentRangeEnd w:id="18"/>
        <w:r w:rsidR="006A06F1" w:rsidDel="00D21F7A">
          <w:rPr>
            <w:rStyle w:val="CommentReference"/>
            <w:rFonts w:asciiTheme="minorHAnsi" w:hAnsiTheme="minorHAnsi"/>
          </w:rPr>
          <w:commentReference w:id="18"/>
        </w:r>
        <w:commentRangeEnd w:id="15"/>
        <w:r w:rsidR="00643367" w:rsidDel="00D21F7A">
          <w:rPr>
            <w:rStyle w:val="CommentReference"/>
            <w:rFonts w:asciiTheme="minorHAnsi" w:hAnsiTheme="minorHAnsi"/>
          </w:rPr>
          <w:commentReference w:id="15"/>
        </w:r>
        <w:r w:rsidR="00721131" w:rsidRPr="00721131" w:rsidDel="00D21F7A">
          <w:rPr>
            <w:rFonts w:cs="Times New Roman"/>
          </w:rPr>
          <w:delText xml:space="preserve"> </w:delText>
        </w:r>
      </w:del>
    </w:p>
    <w:p w14:paraId="26271E0E" w14:textId="316D24DF" w:rsidR="001D584F" w:rsidRPr="003B09F5" w:rsidDel="00D21F7A" w:rsidRDefault="00721131">
      <w:pPr>
        <w:pStyle w:val="BodyText"/>
        <w:rPr>
          <w:del w:id="19" w:author="Christopher Kavazos" w:date="2020-02-18T16:53:00Z"/>
          <w:rFonts w:cs="Times New Roman"/>
        </w:rPr>
      </w:pPr>
      <w:del w:id="20" w:author="Christopher Kavazos" w:date="2020-02-18T16:53:00Z">
        <w:r w:rsidRPr="003B09F5" w:rsidDel="00D21F7A">
          <w:rPr>
            <w:rFonts w:cs="Times New Roman"/>
          </w:rPr>
          <w:delText xml:space="preserve">Drawdown of groundwater </w:delText>
        </w:r>
        <w:r w:rsidDel="00D21F7A">
          <w:rPr>
            <w:rFonts w:cs="Times New Roman"/>
          </w:rPr>
          <w:delText>a</w:delText>
        </w:r>
        <w:r w:rsidRPr="003B09F5" w:rsidDel="00D21F7A">
          <w:rPr>
            <w:rFonts w:cs="Times New Roman"/>
          </w:rPr>
          <w:delText xml:space="preserve">ffects the mortality and health of plant communities that depend on groundwater access (Groom et al., </w:delText>
        </w:r>
        <w:r w:rsidR="0084188A" w:rsidDel="00D21F7A">
          <w:fldChar w:fldCharType="begin"/>
        </w:r>
        <w:r w:rsidR="0084188A" w:rsidDel="00D21F7A">
          <w:delInstrText xml:space="preserve"> HYPERLINK \l "ref-Groom2000" \h </w:delInstrText>
        </w:r>
        <w:r w:rsidR="0084188A" w:rsidDel="00D21F7A">
          <w:fldChar w:fldCharType="separate"/>
        </w:r>
        <w:r w:rsidRPr="003B09F5" w:rsidDel="00D21F7A">
          <w:rPr>
            <w:rStyle w:val="Hyperlink"/>
            <w:rFonts w:cs="Times New Roman"/>
            <w:color w:val="auto"/>
          </w:rPr>
          <w:delText>2000</w:delText>
        </w:r>
        <w:r w:rsidR="0084188A" w:rsidDel="00D21F7A">
          <w:rPr>
            <w:rStyle w:val="Hyperlink"/>
            <w:rFonts w:cs="Times New Roman"/>
            <w:color w:val="auto"/>
          </w:rPr>
          <w:fldChar w:fldCharType="end"/>
        </w:r>
        <w:r w:rsidRPr="003B09F5" w:rsidDel="00D21F7A">
          <w:rPr>
            <w:rFonts w:cs="Times New Roman"/>
          </w:rPr>
          <w:delText xml:space="preserve">; Muler et al., </w:delText>
        </w:r>
        <w:r w:rsidR="0084188A" w:rsidDel="00D21F7A">
          <w:fldChar w:fldCharType="begin"/>
        </w:r>
        <w:r w:rsidR="0084188A" w:rsidDel="00D21F7A">
          <w:delInstrText xml:space="preserve"> HYPERLINK \l "ref-Muler2018" \h </w:delInstrText>
        </w:r>
        <w:r w:rsidR="0084188A" w:rsidDel="00D21F7A">
          <w:fldChar w:fldCharType="separate"/>
        </w:r>
        <w:r w:rsidRPr="003B09F5" w:rsidDel="00D21F7A">
          <w:rPr>
            <w:rStyle w:val="Hyperlink"/>
            <w:rFonts w:cs="Times New Roman"/>
            <w:color w:val="auto"/>
          </w:rPr>
          <w:delText>2018</w:delText>
        </w:r>
        <w:r w:rsidR="0084188A" w:rsidDel="00D21F7A">
          <w:rPr>
            <w:rStyle w:val="Hyperlink"/>
            <w:rFonts w:cs="Times New Roman"/>
            <w:color w:val="auto"/>
          </w:rPr>
          <w:fldChar w:fldCharType="end"/>
        </w:r>
        <w:r w:rsidRPr="003B09F5" w:rsidDel="00D21F7A">
          <w:rPr>
            <w:rFonts w:cs="Times New Roman"/>
          </w:rPr>
          <w:delText xml:space="preserve">; Zencich et al., </w:delText>
        </w:r>
        <w:r w:rsidR="0084188A" w:rsidDel="00D21F7A">
          <w:fldChar w:fldCharType="begin"/>
        </w:r>
        <w:r w:rsidR="0084188A" w:rsidDel="00D21F7A">
          <w:delInstrText xml:space="preserve"> HYPERLINK \l "ref-Zencich2002" \h </w:delInstrText>
        </w:r>
        <w:r w:rsidR="0084188A" w:rsidDel="00D21F7A">
          <w:fldChar w:fldCharType="separate"/>
        </w:r>
        <w:r w:rsidRPr="003B09F5" w:rsidDel="00D21F7A">
          <w:rPr>
            <w:rStyle w:val="Hyperlink"/>
            <w:rFonts w:cs="Times New Roman"/>
            <w:color w:val="auto"/>
          </w:rPr>
          <w:delText>2002</w:delText>
        </w:r>
        <w:r w:rsidR="0084188A" w:rsidDel="00D21F7A">
          <w:rPr>
            <w:rStyle w:val="Hyperlink"/>
            <w:rFonts w:cs="Times New Roman"/>
            <w:color w:val="auto"/>
          </w:rPr>
          <w:fldChar w:fldCharType="end"/>
        </w:r>
        <w:r w:rsidRPr="003B09F5" w:rsidDel="00D21F7A">
          <w:rPr>
            <w:rFonts w:cs="Times New Roman"/>
          </w:rPr>
          <w:delText xml:space="preserve">) and the composition of aquatic invertebrate communities that inhabit the surface waters of wetlands </w:delText>
        </w:r>
        <w:r w:rsidDel="00D21F7A">
          <w:rPr>
            <w:rFonts w:cs="Times New Roman"/>
          </w:rPr>
          <w:delText>of</w:delText>
        </w:r>
        <w:r w:rsidRPr="003B09F5" w:rsidDel="00D21F7A">
          <w:rPr>
            <w:rFonts w:cs="Times New Roman"/>
          </w:rPr>
          <w:delText xml:space="preserve"> the Gnangara Groundwater System (Horwitz et al., </w:delText>
        </w:r>
        <w:r w:rsidR="0084188A" w:rsidDel="00D21F7A">
          <w:fldChar w:fldCharType="begin"/>
        </w:r>
        <w:r w:rsidR="0084188A" w:rsidDel="00D21F7A">
          <w:delInstrText xml:space="preserve"> HYPERLINK \l "ref-Horwitz2008" \h </w:delInstrText>
        </w:r>
        <w:r w:rsidR="0084188A" w:rsidDel="00D21F7A">
          <w:fldChar w:fldCharType="separate"/>
        </w:r>
        <w:r w:rsidRPr="003B09F5" w:rsidDel="00D21F7A">
          <w:rPr>
            <w:rStyle w:val="Hyperlink"/>
            <w:rFonts w:cs="Times New Roman"/>
            <w:color w:val="auto"/>
          </w:rPr>
          <w:delText>2008</w:delText>
        </w:r>
        <w:r w:rsidR="0084188A" w:rsidDel="00D21F7A">
          <w:rPr>
            <w:rStyle w:val="Hyperlink"/>
            <w:rFonts w:cs="Times New Roman"/>
            <w:color w:val="auto"/>
          </w:rPr>
          <w:fldChar w:fldCharType="end"/>
        </w:r>
        <w:r w:rsidRPr="003B09F5" w:rsidDel="00D21F7A">
          <w:rPr>
            <w:rFonts w:cs="Times New Roman"/>
          </w:rPr>
          <w:delText xml:space="preserve">, </w:delText>
        </w:r>
        <w:r w:rsidR="0084188A" w:rsidDel="00D21F7A">
          <w:fldChar w:fldCharType="begin"/>
        </w:r>
        <w:r w:rsidR="0084188A" w:rsidDel="00D21F7A">
          <w:delInstrText xml:space="preserve"> HYPERLINK \l "ref-Horwitz2009" \h </w:delInstrText>
        </w:r>
        <w:r w:rsidR="0084188A" w:rsidDel="00D21F7A">
          <w:fldChar w:fldCharType="separate"/>
        </w:r>
        <w:r w:rsidRPr="003B09F5" w:rsidDel="00D21F7A">
          <w:rPr>
            <w:rStyle w:val="Hyperlink"/>
            <w:rFonts w:cs="Times New Roman"/>
            <w:color w:val="auto"/>
          </w:rPr>
          <w:delText>2009</w:delText>
        </w:r>
        <w:r w:rsidR="0084188A" w:rsidDel="00D21F7A">
          <w:rPr>
            <w:rStyle w:val="Hyperlink"/>
            <w:rFonts w:cs="Times New Roman"/>
            <w:color w:val="auto"/>
          </w:rPr>
          <w:fldChar w:fldCharType="end"/>
        </w:r>
        <w:r w:rsidRPr="003B09F5" w:rsidDel="00D21F7A">
          <w:rPr>
            <w:rFonts w:cs="Times New Roman"/>
          </w:rPr>
          <w:delText>).</w:delText>
        </w:r>
        <w:commentRangeStart w:id="21"/>
        <w:commentRangeEnd w:id="21"/>
        <w:r w:rsidDel="00D21F7A">
          <w:rPr>
            <w:rStyle w:val="CommentReference"/>
            <w:rFonts w:asciiTheme="minorHAnsi" w:hAnsiTheme="minorHAnsi"/>
          </w:rPr>
          <w:commentReference w:id="21"/>
        </w:r>
        <w:commentRangeStart w:id="22"/>
        <w:commentRangeEnd w:id="22"/>
        <w:r w:rsidDel="00D21F7A">
          <w:rPr>
            <w:rStyle w:val="CommentReference"/>
            <w:rFonts w:asciiTheme="minorHAnsi" w:hAnsiTheme="minorHAnsi"/>
          </w:rPr>
          <w:commentReference w:id="22"/>
        </w:r>
      </w:del>
    </w:p>
    <w:p w14:paraId="26271E10" w14:textId="0F28F32E" w:rsidR="001D584F" w:rsidRPr="003B09F5" w:rsidRDefault="005D6919">
      <w:pPr>
        <w:pStyle w:val="Heading2"/>
        <w:rPr>
          <w:rFonts w:cs="Times New Roman"/>
        </w:rPr>
      </w:pPr>
      <w:bookmarkStart w:id="23" w:name="scope-of-study"/>
      <w:bookmarkStart w:id="24" w:name="_Toc33196519"/>
      <w:r w:rsidRPr="003B09F5">
        <w:rPr>
          <w:rFonts w:cs="Times New Roman"/>
        </w:rPr>
        <w:t xml:space="preserve">Scope of </w:t>
      </w:r>
      <w:bookmarkEnd w:id="23"/>
      <w:r w:rsidR="00693763">
        <w:rPr>
          <w:rFonts w:cs="Times New Roman"/>
        </w:rPr>
        <w:t>report</w:t>
      </w:r>
      <w:bookmarkEnd w:id="24"/>
    </w:p>
    <w:p w14:paraId="26271E11" w14:textId="23C4552A" w:rsidR="001D584F" w:rsidRPr="003B09F5" w:rsidRDefault="005D6919">
      <w:pPr>
        <w:pStyle w:val="FirstParagraph"/>
        <w:rPr>
          <w:rFonts w:cs="Times New Roman"/>
        </w:rPr>
      </w:pPr>
      <w:r w:rsidRPr="003B09F5">
        <w:rPr>
          <w:rFonts w:cs="Times New Roman"/>
        </w:rPr>
        <w:t>The Department of Water and Environmental Regulation (DWER) has environmental conditions set on its management of Gnangara groundwater resources, specified in Ministerial Statement 819 (published on 4 December 2009). Schedule 1 of Ministerial Statement 819 specifies minimum</w:t>
      </w:r>
      <w:r w:rsidR="00775D86">
        <w:rPr>
          <w:rFonts w:cs="Times New Roman"/>
        </w:rPr>
        <w:t xml:space="preserve"> or minimum peak</w:t>
      </w:r>
      <w:r w:rsidRPr="003B09F5">
        <w:rPr>
          <w:rFonts w:cs="Times New Roman"/>
        </w:rPr>
        <w:t xml:space="preserve"> water level criteria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266BE9" w:rsidRPr="003B09F5">
        <w:rPr>
          <w:rFonts w:cs="Times New Roman"/>
        </w:rPr>
        <w:t xml:space="preserve">Figure </w:t>
      </w:r>
      <w:r w:rsidR="00266BE9">
        <w:rPr>
          <w:rFonts w:cs="Times New Roman"/>
          <w:noProof/>
        </w:rPr>
        <w:t>1</w:t>
      </w:r>
      <w:r w:rsidR="00905D92">
        <w:rPr>
          <w:rFonts w:cs="Times New Roman"/>
        </w:rPr>
        <w:fldChar w:fldCharType="end"/>
      </w:r>
      <w:r w:rsidRPr="003B09F5">
        <w:rPr>
          <w:rFonts w:cs="Times New Roman"/>
        </w:rP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w:t>
      </w:r>
      <w:r w:rsidR="00103649">
        <w:rPr>
          <w:rFonts w:cs="Times New Roman"/>
        </w:rPr>
        <w:t>As part of the planning process, the department has modelled scenarios that</w:t>
      </w:r>
      <w:r w:rsidRPr="003B09F5">
        <w:rPr>
          <w:rFonts w:cs="Times New Roman"/>
        </w:rPr>
        <w:t xml:space="preserve"> reduce public and private groundwater abstraction in the plan area by a total of up to </w:t>
      </w:r>
      <w:commentRangeStart w:id="25"/>
      <w:commentRangeStart w:id="26"/>
      <w:r w:rsidRPr="003B09F5">
        <w:rPr>
          <w:rFonts w:cs="Times New Roman"/>
        </w:rPr>
        <w:t>44 GL/</w:t>
      </w:r>
      <w:r w:rsidR="00905D92" w:rsidRPr="003B09F5">
        <w:rPr>
          <w:rFonts w:cs="Times New Roman"/>
        </w:rPr>
        <w:t>y</w:t>
      </w:r>
      <w:r w:rsidR="00243E11">
        <w:rPr>
          <w:rFonts w:cs="Times New Roman"/>
        </w:rPr>
        <w:t>ear</w:t>
      </w:r>
      <w:r w:rsidRPr="003B09F5">
        <w:rPr>
          <w:rFonts w:cs="Times New Roman"/>
        </w:rPr>
        <w:t xml:space="preserve"> </w:t>
      </w:r>
      <w:r w:rsidR="00103649">
        <w:rPr>
          <w:rFonts w:cs="Times New Roman"/>
        </w:rPr>
        <w:t>by 2030</w:t>
      </w:r>
      <w:commentRangeEnd w:id="25"/>
      <w:r w:rsidR="00243E11">
        <w:rPr>
          <w:rStyle w:val="CommentReference"/>
          <w:rFonts w:asciiTheme="minorHAnsi" w:hAnsiTheme="minorHAnsi"/>
        </w:rPr>
        <w:commentReference w:id="25"/>
      </w:r>
      <w:commentRangeEnd w:id="26"/>
      <w:r w:rsidR="00156FE4">
        <w:rPr>
          <w:rStyle w:val="CommentReference"/>
          <w:rFonts w:asciiTheme="minorHAnsi" w:hAnsiTheme="minorHAnsi"/>
        </w:rPr>
        <w:commentReference w:id="26"/>
      </w:r>
      <w:r w:rsidRPr="003B09F5">
        <w:rPr>
          <w:rFonts w:cs="Times New Roman"/>
        </w:rPr>
        <w:t>. Even with these reductions in abstraction, modelling pr</w:t>
      </w:r>
      <w:r w:rsidR="00243E11">
        <w:rPr>
          <w:rFonts w:cs="Times New Roman"/>
        </w:rPr>
        <w:t>oje</w:t>
      </w:r>
      <w:r w:rsidRPr="003B09F5">
        <w:rPr>
          <w:rFonts w:cs="Times New Roman"/>
        </w:rPr>
        <w:t>cts the department will still not be able to achieve the current ‘absolute minimum’ levels at around half of the criteria sites and compliance rates will remain very similar to current rates because the expectations are for a continued drying climate regime into the future.</w:t>
      </w:r>
    </w:p>
    <w:p w14:paraId="26271E12" w14:textId="6D9977A4" w:rsidR="001D584F" w:rsidRDefault="005D6919">
      <w:pPr>
        <w:pStyle w:val="BodyText"/>
        <w:rPr>
          <w:ins w:id="27" w:author="Christopher Kavazos" w:date="2020-02-19T09:53:00Z"/>
          <w:rFonts w:cs="Times New Roman"/>
        </w:rPr>
      </w:pPr>
      <w:r w:rsidRPr="003B09F5">
        <w:rPr>
          <w:rFonts w:cs="Times New Roman"/>
        </w:rPr>
        <w:t xml:space="preserve">DWER </w:t>
      </w:r>
      <w:r w:rsidR="00243E11">
        <w:rPr>
          <w:rFonts w:cs="Times New Roman"/>
        </w:rPr>
        <w:t>is</w:t>
      </w:r>
      <w:r w:rsidRPr="003B09F5">
        <w:rPr>
          <w:rFonts w:cs="Times New Roman"/>
        </w:rPr>
        <w:t xml:space="preserve"> therefore proposing to alter the water level criteria at sites where the modelling projects absolute minimum levels </w:t>
      </w:r>
      <w:r w:rsidR="00243E11">
        <w:rPr>
          <w:rFonts w:cs="Times New Roman"/>
        </w:rPr>
        <w:t>cannot</w:t>
      </w:r>
      <w:r w:rsidRPr="003B09F5">
        <w:rPr>
          <w:rFonts w:cs="Times New Roman"/>
        </w:rPr>
        <w:t xml:space="preserve"> be met in the future</w:t>
      </w:r>
      <w:r w:rsidR="00243E11">
        <w:rPr>
          <w:rFonts w:cs="Times New Roman"/>
        </w:rPr>
        <w:t xml:space="preserve"> despite reductions in abstraction</w:t>
      </w:r>
      <w:r w:rsidRPr="003B09F5">
        <w:rPr>
          <w:rFonts w:cs="Times New Roman"/>
        </w:rPr>
        <w:t>. The department has developed a new set of water level criteria (or minimum ‘thresholds’, in line with the Environmental Protection Authority’s recommended terminology</w:t>
      </w:r>
      <w:r w:rsidR="003A1FA1">
        <w:rPr>
          <w:rFonts w:cs="Times New Roman"/>
        </w:rPr>
        <w:t xml:space="preserve"> (Environm</w:t>
      </w:r>
      <w:r w:rsidR="00847A2E">
        <w:rPr>
          <w:rFonts w:cs="Times New Roman"/>
        </w:rPr>
        <w:t xml:space="preserve">ental Protection Authority, </w:t>
      </w:r>
      <w:r w:rsidR="00653742">
        <w:rPr>
          <w:rFonts w:cs="Times New Roman"/>
        </w:rPr>
        <w:t>2018)</w:t>
      </w:r>
      <w:commentRangeStart w:id="28"/>
      <w:commentRangeEnd w:id="28"/>
      <w:r w:rsidR="00243E11">
        <w:rPr>
          <w:rStyle w:val="CommentReference"/>
          <w:rFonts w:asciiTheme="minorHAnsi" w:hAnsiTheme="minorHAnsi"/>
        </w:rPr>
        <w:commentReference w:id="28"/>
      </w:r>
      <w:r w:rsidRPr="003B09F5">
        <w:rPr>
          <w:rFonts w:cs="Times New Roman"/>
        </w:rPr>
        <w:t xml:space="preserve">. The proposed minimum thresholds have been based </w:t>
      </w:r>
      <w:commentRangeStart w:id="29"/>
      <w:commentRangeStart w:id="30"/>
      <w:r w:rsidRPr="003B09F5">
        <w:rPr>
          <w:rFonts w:cs="Times New Roman"/>
        </w:rPr>
        <w:t xml:space="preserve">on what groundwater modelling has </w:t>
      </w:r>
      <w:commentRangeEnd w:id="29"/>
      <w:r w:rsidR="006A06F1">
        <w:rPr>
          <w:rStyle w:val="CommentReference"/>
          <w:rFonts w:asciiTheme="minorHAnsi" w:hAnsiTheme="minorHAnsi"/>
        </w:rPr>
        <w:commentReference w:id="29"/>
      </w:r>
      <w:commentRangeEnd w:id="30"/>
      <w:r w:rsidR="00156FE4">
        <w:rPr>
          <w:rStyle w:val="CommentReference"/>
          <w:rFonts w:asciiTheme="minorHAnsi" w:hAnsiTheme="minorHAnsi"/>
        </w:rPr>
        <w:commentReference w:id="30"/>
      </w:r>
      <w:r w:rsidRPr="003B09F5">
        <w:rPr>
          <w:rFonts w:cs="Times New Roman"/>
        </w:rPr>
        <w:t xml:space="preserve">indicated can likely be met at the respective criteria sites following reductions in groundwater abstraction, and (in some areas) planned land use changes. Reductions to groundwater abstraction will come into effect </w:t>
      </w:r>
      <w:r w:rsidR="00243E11">
        <w:rPr>
          <w:rFonts w:cs="Times New Roman"/>
        </w:rPr>
        <w:t>before 2030</w:t>
      </w:r>
      <w:r w:rsidRPr="003B09F5">
        <w:rPr>
          <w:rFonts w:cs="Times New Roman"/>
        </w:rPr>
        <w:t>, while land use changes have started to occur in some areas already and will happen progressively over the plan period.</w:t>
      </w:r>
      <w:ins w:id="31" w:author="Christopher Kavazos" w:date="2020-02-19T09:49:00Z">
        <w:r w:rsidR="00743622">
          <w:rPr>
            <w:rFonts w:cs="Times New Roman"/>
          </w:rPr>
          <w:t xml:space="preserve"> There are </w:t>
        </w:r>
      </w:ins>
      <w:ins w:id="32" w:author="Christopher Kavazos" w:date="2020-02-19T09:50:00Z">
        <w:r w:rsidR="005C086A">
          <w:rPr>
            <w:rFonts w:cs="Times New Roman"/>
          </w:rPr>
          <w:t>five</w:t>
        </w:r>
      </w:ins>
      <w:ins w:id="33" w:author="Christopher Kavazos" w:date="2020-02-19T09:49:00Z">
        <w:r w:rsidR="00743622">
          <w:rPr>
            <w:rFonts w:cs="Times New Roman"/>
          </w:rPr>
          <w:t xml:space="preserve"> key tasks </w:t>
        </w:r>
        <w:r w:rsidR="005C643B">
          <w:rPr>
            <w:rFonts w:cs="Times New Roman"/>
          </w:rPr>
          <w:t>that are addressed in this report:</w:t>
        </w:r>
      </w:ins>
    </w:p>
    <w:p w14:paraId="74EEEC29" w14:textId="77777777" w:rsidR="00D04932" w:rsidRDefault="00C40DB1" w:rsidP="00D04932">
      <w:pPr>
        <w:pStyle w:val="BodyText"/>
        <w:rPr>
          <w:ins w:id="34" w:author="Christopher Kavazos" w:date="2020-02-19T09:57:00Z"/>
        </w:rPr>
      </w:pPr>
      <w:ins w:id="35" w:author="Christopher Kavazos" w:date="2020-02-19T09:53:00Z">
        <w:r w:rsidRPr="00D04932">
          <w:rPr>
            <w:b/>
            <w:bCs/>
            <w:u w:val="single"/>
          </w:rPr>
          <w:t>Task 1</w:t>
        </w:r>
        <w:r w:rsidRPr="00D04932">
          <w:rPr>
            <w:b/>
            <w:bCs/>
          </w:rPr>
          <w:t>:</w:t>
        </w:r>
        <w:r>
          <w:t xml:space="preserve"> </w:t>
        </w:r>
        <w:r w:rsidR="00C136E7">
          <w:t>A</w:t>
        </w:r>
        <w:r w:rsidRPr="00B55FCB">
          <w:t>ssess what</w:t>
        </w:r>
        <w:r>
          <w:t xml:space="preserve"> effect</w:t>
        </w:r>
        <w:r w:rsidRPr="00B55FCB">
          <w:t xml:space="preserve"> altering absolute minimum threshold water levels may </w:t>
        </w:r>
        <w:r>
          <w:t>have</w:t>
        </w:r>
        <w:r w:rsidRPr="00B55FCB">
          <w:t xml:space="preserve"> on: </w:t>
        </w:r>
      </w:ins>
    </w:p>
    <w:p w14:paraId="38993BF4" w14:textId="77777777" w:rsidR="00D04932" w:rsidRDefault="00C40DB1" w:rsidP="00D04932">
      <w:pPr>
        <w:pStyle w:val="BodyText"/>
        <w:numPr>
          <w:ilvl w:val="0"/>
          <w:numId w:val="22"/>
        </w:numPr>
        <w:rPr>
          <w:ins w:id="36" w:author="Christopher Kavazos" w:date="2020-02-19T09:57:00Z"/>
        </w:rPr>
      </w:pPr>
      <w:ins w:id="37" w:author="Christopher Kavazos" w:date="2020-02-19T09:53:00Z">
        <w:r w:rsidRPr="00B55FCB">
          <w:t>achieving the original stated site management objectives</w:t>
        </w:r>
      </w:ins>
    </w:p>
    <w:p w14:paraId="26523DA8" w14:textId="77777777" w:rsidR="00D04932" w:rsidRDefault="00C40DB1" w:rsidP="00D04932">
      <w:pPr>
        <w:pStyle w:val="BodyText"/>
        <w:numPr>
          <w:ilvl w:val="0"/>
          <w:numId w:val="22"/>
        </w:numPr>
        <w:rPr>
          <w:ins w:id="38" w:author="Christopher Kavazos" w:date="2020-02-19T09:57:00Z"/>
        </w:rPr>
      </w:pPr>
      <w:ins w:id="39" w:author="Christopher Kavazos" w:date="2020-02-19T09:53:00Z">
        <w:r w:rsidRPr="00B55FCB">
          <w:t>the or</w:t>
        </w:r>
        <w:r>
          <w:t>iginal stated site values</w:t>
        </w:r>
        <w:r w:rsidRPr="00B55FCB">
          <w:t xml:space="preserve"> </w:t>
        </w:r>
      </w:ins>
    </w:p>
    <w:p w14:paraId="76816CBC" w14:textId="3C141FB0" w:rsidR="00C40DB1" w:rsidRDefault="00C40DB1" w:rsidP="00D04932">
      <w:pPr>
        <w:pStyle w:val="BodyText"/>
        <w:numPr>
          <w:ilvl w:val="0"/>
          <w:numId w:val="22"/>
        </w:numPr>
        <w:rPr>
          <w:ins w:id="40" w:author="Christopher Kavazos" w:date="2020-02-19T09:53:00Z"/>
        </w:rPr>
      </w:pPr>
      <w:ins w:id="41" w:author="Christopher Kavazos" w:date="2020-02-19T09:53:00Z">
        <w:r>
          <w:t>w</w:t>
        </w:r>
        <w:r w:rsidRPr="00B55FCB">
          <w:t>here these are different from b), the current values as described in recent monitoring reports.</w:t>
        </w:r>
      </w:ins>
    </w:p>
    <w:p w14:paraId="5E355338" w14:textId="77777777" w:rsidR="00C40DB1" w:rsidRPr="00B55FCB" w:rsidRDefault="00C40DB1" w:rsidP="00D04932">
      <w:pPr>
        <w:pStyle w:val="BodyText"/>
        <w:rPr>
          <w:ins w:id="42" w:author="Christopher Kavazos" w:date="2020-02-19T09:53:00Z"/>
        </w:rPr>
      </w:pPr>
    </w:p>
    <w:p w14:paraId="3294EE0E" w14:textId="77777777" w:rsidR="00D04932" w:rsidRDefault="00552BDF" w:rsidP="00D04932">
      <w:pPr>
        <w:pStyle w:val="BodyText"/>
        <w:rPr>
          <w:ins w:id="43" w:author="Christopher Kavazos" w:date="2020-02-19T09:58:00Z"/>
        </w:rPr>
      </w:pPr>
      <w:ins w:id="44" w:author="Christopher Kavazos" w:date="2020-02-19T09:54:00Z">
        <w:r>
          <w:t>These</w:t>
        </w:r>
      </w:ins>
      <w:ins w:id="45" w:author="Christopher Kavazos" w:date="2020-02-19T09:53:00Z">
        <w:r w:rsidR="00C40DB1">
          <w:t xml:space="preserve"> assessment</w:t>
        </w:r>
      </w:ins>
      <w:ins w:id="46" w:author="Christopher Kavazos" w:date="2020-02-19T09:54:00Z">
        <w:r>
          <w:t>s</w:t>
        </w:r>
      </w:ins>
      <w:ins w:id="47" w:author="Christopher Kavazos" w:date="2020-02-19T09:55:00Z">
        <w:r>
          <w:t xml:space="preserve"> are based</w:t>
        </w:r>
      </w:ins>
      <w:ins w:id="48" w:author="Christopher Kavazos" w:date="2020-02-19T09:53:00Z">
        <w:r w:rsidR="00C40DB1">
          <w:t xml:space="preserve"> on </w:t>
        </w:r>
      </w:ins>
      <w:ins w:id="49" w:author="Christopher Kavazos" w:date="2020-02-19T09:57:00Z">
        <w:r w:rsidR="00D04932">
          <w:t>whether</w:t>
        </w:r>
      </w:ins>
      <w:ins w:id="50" w:author="Christopher Kavazos" w:date="2020-02-19T09:53:00Z">
        <w:r w:rsidR="00C40DB1">
          <w:t xml:space="preserve"> the </w:t>
        </w:r>
      </w:ins>
      <w:ins w:id="51" w:author="Christopher Kavazos" w:date="2020-02-19T09:55:00Z">
        <w:r>
          <w:t>proposed 2030 minimum</w:t>
        </w:r>
      </w:ins>
      <w:ins w:id="52" w:author="Christopher Kavazos" w:date="2020-02-19T09:53:00Z">
        <w:r w:rsidR="00C40DB1">
          <w:t xml:space="preserve"> threshold levels will meet the water requirements for these specific ecological values: </w:t>
        </w:r>
      </w:ins>
    </w:p>
    <w:p w14:paraId="772DE537" w14:textId="77777777" w:rsidR="00D04932" w:rsidRDefault="00C40DB1" w:rsidP="00D04932">
      <w:pPr>
        <w:pStyle w:val="BodyText"/>
        <w:numPr>
          <w:ilvl w:val="0"/>
          <w:numId w:val="23"/>
        </w:numPr>
        <w:rPr>
          <w:ins w:id="53" w:author="Christopher Kavazos" w:date="2020-02-19T09:58:00Z"/>
        </w:rPr>
      </w:pPr>
      <w:ins w:id="54" w:author="Christopher Kavazos" w:date="2020-02-19T09:53:00Z">
        <w:r w:rsidRPr="00B55FCB">
          <w:t>species composition</w:t>
        </w:r>
      </w:ins>
    </w:p>
    <w:p w14:paraId="7C78F1E5" w14:textId="77777777" w:rsidR="00D04932" w:rsidRDefault="00C40DB1" w:rsidP="00D04932">
      <w:pPr>
        <w:pStyle w:val="BodyText"/>
        <w:numPr>
          <w:ilvl w:val="0"/>
          <w:numId w:val="23"/>
        </w:numPr>
        <w:rPr>
          <w:ins w:id="55" w:author="Christopher Kavazos" w:date="2020-02-19T09:58:00Z"/>
        </w:rPr>
      </w:pPr>
      <w:ins w:id="56" w:author="Christopher Kavazos" w:date="2020-02-19T09:53:00Z">
        <w:r w:rsidRPr="00B55FCB">
          <w:t>key, priority or threatened species</w:t>
        </w:r>
      </w:ins>
    </w:p>
    <w:p w14:paraId="4BD353DC" w14:textId="6C25AD5E" w:rsidR="00C40DB1" w:rsidRDefault="00C40DB1" w:rsidP="00D04932">
      <w:pPr>
        <w:pStyle w:val="BodyText"/>
        <w:numPr>
          <w:ilvl w:val="0"/>
          <w:numId w:val="23"/>
        </w:numPr>
        <w:rPr>
          <w:ins w:id="57" w:author="Christopher Kavazos" w:date="2020-02-19T09:56:00Z"/>
        </w:rPr>
      </w:pPr>
      <w:ins w:id="58" w:author="Christopher Kavazos" w:date="2020-02-19T09:53:00Z">
        <w:r w:rsidRPr="00B55FCB">
          <w:t>existing ecohydrological states</w:t>
        </w:r>
      </w:ins>
    </w:p>
    <w:p w14:paraId="4494A528" w14:textId="4D537EE1" w:rsidR="00C40DB1" w:rsidRPr="00B55FCB" w:rsidRDefault="00C40DB1" w:rsidP="00D04932">
      <w:pPr>
        <w:pStyle w:val="BodyText"/>
        <w:rPr>
          <w:ins w:id="59" w:author="Christopher Kavazos" w:date="2020-02-19T09:53:00Z"/>
        </w:rPr>
      </w:pPr>
      <w:ins w:id="60" w:author="Christopher Kavazos" w:date="2020-02-19T09:53:00Z">
        <w:r w:rsidRPr="00365B66">
          <w:rPr>
            <w:b/>
            <w:bCs/>
            <w:u w:val="single"/>
          </w:rPr>
          <w:t>Task 2</w:t>
        </w:r>
        <w:r w:rsidRPr="00365B66">
          <w:rPr>
            <w:b/>
            <w:bCs/>
          </w:rPr>
          <w:t>:</w:t>
        </w:r>
        <w:r>
          <w:t xml:space="preserve"> </w:t>
        </w:r>
        <w:r w:rsidRPr="00B55FCB">
          <w:t xml:space="preserve">For each site, </w:t>
        </w:r>
      </w:ins>
      <w:ins w:id="61" w:author="Christopher Kavazos" w:date="2020-02-19T09:55:00Z">
        <w:r w:rsidR="00552BDF">
          <w:t>an</w:t>
        </w:r>
      </w:ins>
      <w:ins w:id="62" w:author="Christopher Kavazos" w:date="2020-02-19T09:53:00Z">
        <w:r>
          <w:t xml:space="preserve"> </w:t>
        </w:r>
        <w:r w:rsidRPr="00B55FCB">
          <w:t>assess</w:t>
        </w:r>
      </w:ins>
      <w:ins w:id="63" w:author="Christopher Kavazos" w:date="2020-02-19T09:55:00Z">
        <w:r w:rsidR="00552BDF">
          <w:t>ment of</w:t>
        </w:r>
      </w:ins>
      <w:ins w:id="64" w:author="Christopher Kavazos" w:date="2020-02-19T09:53:00Z">
        <w:r w:rsidRPr="00B55FCB">
          <w:t xml:space="preserve"> the significance of the impacts/changes </w:t>
        </w:r>
        <w:r>
          <w:t>found in Task 1 (taking</w:t>
        </w:r>
        <w:r w:rsidRPr="00B55FCB">
          <w:t xml:space="preserve"> into account guidance from the Environmental Protection Authority on the definition of “significant’ effects (EPA, 2018b)).</w:t>
        </w:r>
      </w:ins>
    </w:p>
    <w:p w14:paraId="6C428D6F" w14:textId="6707F896" w:rsidR="00C40DB1" w:rsidRPr="00B55FCB" w:rsidRDefault="00C40DB1" w:rsidP="00D04932">
      <w:pPr>
        <w:pStyle w:val="BodyText"/>
        <w:rPr>
          <w:ins w:id="65" w:author="Christopher Kavazos" w:date="2020-02-19T09:53:00Z"/>
        </w:rPr>
      </w:pPr>
      <w:ins w:id="66" w:author="Christopher Kavazos" w:date="2020-02-19T09:53:00Z">
        <w:r w:rsidRPr="00A95DEF">
          <w:rPr>
            <w:b/>
            <w:bCs/>
            <w:u w:val="single"/>
          </w:rPr>
          <w:t>Task 3</w:t>
        </w:r>
        <w:r w:rsidRPr="00A95DEF">
          <w:rPr>
            <w:b/>
            <w:bCs/>
          </w:rPr>
          <w:t>:</w:t>
        </w:r>
        <w:r>
          <w:t xml:space="preserve"> </w:t>
        </w:r>
        <w:r w:rsidRPr="00B55FCB">
          <w:t xml:space="preserve">For each site, </w:t>
        </w:r>
        <w:r>
          <w:t xml:space="preserve">CEM will </w:t>
        </w:r>
        <w:r w:rsidRPr="00B55FCB">
          <w:t xml:space="preserve">assess whether the proposed new minimum threshold water levels will meet proposed </w:t>
        </w:r>
      </w:ins>
      <w:ins w:id="67" w:author="Christopher Kavazos" w:date="2020-02-19T10:01:00Z">
        <w:r w:rsidR="00EB6659">
          <w:t xml:space="preserve">new </w:t>
        </w:r>
      </w:ins>
      <w:ins w:id="68" w:author="Christopher Kavazos" w:date="2020-02-19T09:53:00Z">
        <w:r w:rsidRPr="00B55FCB">
          <w:t>management objectives</w:t>
        </w:r>
      </w:ins>
      <w:ins w:id="69" w:author="Christopher Kavazos" w:date="2020-02-19T10:01:00Z">
        <w:r w:rsidR="00A104FF">
          <w:t xml:space="preserve">. </w:t>
        </w:r>
      </w:ins>
      <w:ins w:id="70" w:author="Christopher Kavazos" w:date="2020-02-19T09:53:00Z">
        <w:r w:rsidRPr="00B55FCB">
          <w:t>Where the proposed thresholds and proposed management objectives do not align</w:t>
        </w:r>
      </w:ins>
      <w:ins w:id="71" w:author="Christopher Kavazos" w:date="2020-02-19T10:01:00Z">
        <w:r w:rsidR="00EB6659">
          <w:t xml:space="preserve">, </w:t>
        </w:r>
        <w:r w:rsidR="00AE73BB" w:rsidRPr="00B55FCB">
          <w:t>recommend</w:t>
        </w:r>
        <w:r w:rsidR="00AE73BB">
          <w:t>ed</w:t>
        </w:r>
        <w:r w:rsidR="00AE73BB" w:rsidRPr="00B55FCB">
          <w:t xml:space="preserve"> amendment</w:t>
        </w:r>
        <w:r w:rsidR="00AE73BB">
          <w:t>s</w:t>
        </w:r>
      </w:ins>
      <w:ins w:id="72" w:author="Christopher Kavazos" w:date="2020-02-19T09:53:00Z">
        <w:r w:rsidRPr="00B55FCB">
          <w:t xml:space="preserve"> to the management objectives</w:t>
        </w:r>
      </w:ins>
      <w:ins w:id="73" w:author="Christopher Kavazos" w:date="2020-02-19T10:01:00Z">
        <w:r w:rsidR="00AE73BB">
          <w:t xml:space="preserve"> will be suggested</w:t>
        </w:r>
      </w:ins>
      <w:ins w:id="74" w:author="Christopher Kavazos" w:date="2020-02-19T09:53:00Z">
        <w:r w:rsidRPr="00B55FCB">
          <w:t>.</w:t>
        </w:r>
      </w:ins>
    </w:p>
    <w:p w14:paraId="21ECB349" w14:textId="77777777" w:rsidR="00AE73BB" w:rsidRDefault="00552BDF" w:rsidP="00D04932">
      <w:pPr>
        <w:pStyle w:val="BodyText"/>
        <w:rPr>
          <w:ins w:id="75" w:author="Christopher Kavazos" w:date="2020-02-19T10:02:00Z"/>
        </w:rPr>
      </w:pPr>
      <w:ins w:id="76" w:author="Christopher Kavazos" w:date="2020-02-19T09:56:00Z">
        <w:r w:rsidRPr="00A95DEF">
          <w:rPr>
            <w:b/>
            <w:bCs/>
          </w:rPr>
          <w:t>Task 4:</w:t>
        </w:r>
        <w:r>
          <w:t xml:space="preserve"> </w:t>
        </w:r>
      </w:ins>
      <w:ins w:id="77" w:author="Christopher Kavazos" w:date="2020-02-19T09:53:00Z">
        <w:r w:rsidR="009A7E22" w:rsidRPr="00F845B0">
          <w:t>For the wetlands likely to be affected by planned land u</w:t>
        </w:r>
        <w:r w:rsidR="009A7E22">
          <w:t>se changes in East Wanneroo</w:t>
        </w:r>
        <w:r w:rsidR="009A7E22" w:rsidRPr="00F845B0">
          <w:t xml:space="preserve">, </w:t>
        </w:r>
      </w:ins>
      <w:ins w:id="78" w:author="Christopher Kavazos" w:date="2020-02-19T10:02:00Z">
        <w:r w:rsidR="00AE73BB">
          <w:t>an assessment of</w:t>
        </w:r>
      </w:ins>
      <w:ins w:id="79" w:author="Christopher Kavazos" w:date="2020-02-19T09:53:00Z">
        <w:r w:rsidR="009A7E22" w:rsidRPr="00F845B0">
          <w:t xml:space="preserve"> whether the original maximum water level criteria stated in WAWA (1995): </w:t>
        </w:r>
      </w:ins>
    </w:p>
    <w:p w14:paraId="474DD405" w14:textId="77777777" w:rsidR="00AE73BB" w:rsidRDefault="009A7E22" w:rsidP="00D04932">
      <w:pPr>
        <w:pStyle w:val="BodyText"/>
        <w:numPr>
          <w:ilvl w:val="0"/>
          <w:numId w:val="24"/>
        </w:numPr>
        <w:rPr>
          <w:ins w:id="80" w:author="Christopher Kavazos" w:date="2020-02-19T10:02:00Z"/>
        </w:rPr>
      </w:pPr>
      <w:ins w:id="81" w:author="Christopher Kavazos" w:date="2020-02-19T09:53:00Z">
        <w:r w:rsidRPr="00F845B0">
          <w:t xml:space="preserve">are appropriate to meet the proposed management objectives in Table 2, and protect site ecological and social values, or </w:t>
        </w:r>
      </w:ins>
    </w:p>
    <w:p w14:paraId="65D81C39" w14:textId="77777777" w:rsidR="00AE73BB" w:rsidRDefault="009A7E22" w:rsidP="00D04932">
      <w:pPr>
        <w:pStyle w:val="BodyText"/>
        <w:numPr>
          <w:ilvl w:val="0"/>
          <w:numId w:val="24"/>
        </w:numPr>
        <w:rPr>
          <w:ins w:id="82" w:author="Christopher Kavazos" w:date="2020-02-19T10:02:00Z"/>
        </w:rPr>
      </w:pPr>
      <w:ins w:id="83" w:author="Christopher Kavazos" w:date="2020-02-19T09:53:00Z">
        <w:r w:rsidRPr="00F845B0">
          <w:t>require revision.</w:t>
        </w:r>
      </w:ins>
    </w:p>
    <w:p w14:paraId="08A90409" w14:textId="1F26244E" w:rsidR="009A7E22" w:rsidRPr="00F845B0" w:rsidRDefault="009A7E22" w:rsidP="00AE73BB">
      <w:pPr>
        <w:pStyle w:val="BodyText"/>
        <w:numPr>
          <w:ilvl w:val="0"/>
          <w:numId w:val="24"/>
        </w:numPr>
        <w:rPr>
          <w:ins w:id="84" w:author="Christopher Kavazos" w:date="2020-02-19T09:53:00Z"/>
        </w:rPr>
      </w:pPr>
      <w:ins w:id="85" w:author="Christopher Kavazos" w:date="2020-02-19T09:53:00Z">
        <w:r w:rsidRPr="00F845B0">
          <w:t>If the maximum thresholds require revision, recommend</w:t>
        </w:r>
      </w:ins>
      <w:ins w:id="86" w:author="Christopher Kavazos" w:date="2020-02-19T10:02:00Z">
        <w:r w:rsidR="00AE73BB">
          <w:t>ed</w:t>
        </w:r>
      </w:ins>
      <w:ins w:id="87" w:author="Christopher Kavazos" w:date="2020-02-19T09:53:00Z">
        <w:r w:rsidRPr="00F845B0">
          <w:t xml:space="preserve"> appropriate maximum threshold</w:t>
        </w:r>
      </w:ins>
      <w:ins w:id="88" w:author="Christopher Kavazos" w:date="2020-02-19T10:03:00Z">
        <w:r w:rsidR="00AE73BB">
          <w:t>s will</w:t>
        </w:r>
        <w:r w:rsidR="000A4539">
          <w:t xml:space="preserve"> proposed with justification</w:t>
        </w:r>
      </w:ins>
      <w:ins w:id="89" w:author="Christopher Kavazos" w:date="2020-02-19T09:53:00Z">
        <w:r w:rsidRPr="00F845B0">
          <w:t>.</w:t>
        </w:r>
      </w:ins>
    </w:p>
    <w:p w14:paraId="16F92D17" w14:textId="090D072E" w:rsidR="009A7E22" w:rsidRPr="000306A8" w:rsidRDefault="009A7E22" w:rsidP="00D04932">
      <w:pPr>
        <w:pStyle w:val="BodyText"/>
        <w:rPr>
          <w:ins w:id="90" w:author="Christopher Kavazos" w:date="2020-02-19T09:53:00Z"/>
        </w:rPr>
      </w:pPr>
      <w:ins w:id="91" w:author="Christopher Kavazos" w:date="2020-02-19T09:53:00Z">
        <w:r w:rsidRPr="00E95C9F">
          <w:rPr>
            <w:rFonts w:cs="Times New Roman"/>
            <w:b/>
          </w:rPr>
          <w:t>Task 5</w:t>
        </w:r>
      </w:ins>
      <w:ins w:id="92" w:author="Christopher Kavazos" w:date="2020-02-19T09:59:00Z">
        <w:r w:rsidR="00A95DEF">
          <w:rPr>
            <w:rFonts w:cs="Times New Roman"/>
            <w:b/>
          </w:rPr>
          <w:t xml:space="preserve">: </w:t>
        </w:r>
      </w:ins>
      <w:ins w:id="93" w:author="Christopher Kavazos" w:date="2020-02-19T09:53:00Z">
        <w:r w:rsidRPr="000306A8">
          <w:t xml:space="preserve">Review the proposed management objectives </w:t>
        </w:r>
        <w:r>
          <w:t>for Lake Gwelup and c</w:t>
        </w:r>
        <w:r w:rsidRPr="000306A8">
          <w:t>onsider the ecological, social and cu</w:t>
        </w:r>
        <w:r>
          <w:t>ltural values of the lake in this</w:t>
        </w:r>
        <w:r w:rsidRPr="000306A8">
          <w:t xml:space="preserve"> review.</w:t>
        </w:r>
      </w:ins>
      <w:ins w:id="94" w:author="Christopher Kavazos" w:date="2020-02-19T10:06:00Z">
        <w:r w:rsidR="007E7578">
          <w:t xml:space="preserve"> </w:t>
        </w:r>
      </w:ins>
      <w:ins w:id="95" w:author="Christopher Kavazos" w:date="2020-02-19T09:53:00Z">
        <w:r w:rsidRPr="000306A8">
          <w:t>Propose a minimum water level threshold, and if required, a maximum threshold, at bore GLP_EC to meet the management objectives</w:t>
        </w:r>
      </w:ins>
      <w:ins w:id="96" w:author="Christopher Kavazos" w:date="2020-02-19T10:06:00Z">
        <w:r w:rsidR="007E7578">
          <w:t>.</w:t>
        </w:r>
      </w:ins>
    </w:p>
    <w:p w14:paraId="338FC5B7" w14:textId="77777777" w:rsidR="00C40DB1" w:rsidRPr="003B09F5" w:rsidRDefault="00C40DB1">
      <w:pPr>
        <w:pStyle w:val="BodyText"/>
        <w:rPr>
          <w:rFonts w:cs="Times New Roman"/>
        </w:rPr>
      </w:pPr>
    </w:p>
    <w:p w14:paraId="26271E13" w14:textId="38EB8195" w:rsidR="001D584F" w:rsidRPr="003B09F5" w:rsidDel="009A7E22" w:rsidRDefault="005D6919">
      <w:pPr>
        <w:pStyle w:val="BodyText"/>
        <w:rPr>
          <w:del w:id="97" w:author="Christopher Kavazos" w:date="2020-02-19T09:53:00Z"/>
          <w:rFonts w:cs="Times New Roman"/>
        </w:rPr>
      </w:pPr>
      <w:del w:id="98" w:author="Christopher Kavazos" w:date="2020-02-19T09:53:00Z">
        <w:r w:rsidRPr="003B09F5" w:rsidDel="009A7E22">
          <w:rPr>
            <w:rFonts w:cs="Times New Roman"/>
          </w:rPr>
          <w:delText>The primary objective of this study is to assess the proposed 2030 water level thresholds against the original listed site management objectives and values to determine:</w:delText>
        </w:r>
      </w:del>
    </w:p>
    <w:p w14:paraId="26271E14" w14:textId="18C257C9" w:rsidR="001D584F" w:rsidRPr="003B09F5" w:rsidDel="009A7E22" w:rsidRDefault="005D6919">
      <w:pPr>
        <w:pStyle w:val="Compact"/>
        <w:numPr>
          <w:ilvl w:val="0"/>
          <w:numId w:val="3"/>
        </w:numPr>
        <w:rPr>
          <w:del w:id="99" w:author="Christopher Kavazos" w:date="2020-02-19T09:53:00Z"/>
          <w:rFonts w:cs="Times New Roman"/>
        </w:rPr>
      </w:pPr>
      <w:del w:id="100" w:author="Christopher Kavazos" w:date="2020-02-19T09:53:00Z">
        <w:r w:rsidRPr="003B09F5" w:rsidDel="009A7E22">
          <w:rPr>
            <w:rFonts w:cs="Times New Roman"/>
          </w:rPr>
          <w:delText>what of the original stated objectives can/can’t be achieved</w:delText>
        </w:r>
        <w:r w:rsidR="00607338" w:rsidDel="009A7E22">
          <w:rPr>
            <w:rFonts w:cs="Times New Roman"/>
          </w:rPr>
          <w:delText>?</w:delText>
        </w:r>
      </w:del>
    </w:p>
    <w:p w14:paraId="26271E15" w14:textId="36638E80" w:rsidR="001D584F" w:rsidRPr="003B09F5" w:rsidDel="009A7E22" w:rsidRDefault="005D6919">
      <w:pPr>
        <w:pStyle w:val="Compact"/>
        <w:numPr>
          <w:ilvl w:val="0"/>
          <w:numId w:val="3"/>
        </w:numPr>
        <w:rPr>
          <w:del w:id="101" w:author="Christopher Kavazos" w:date="2020-02-19T09:53:00Z"/>
          <w:rFonts w:cs="Times New Roman"/>
        </w:rPr>
      </w:pPr>
      <w:del w:id="102" w:author="Christopher Kavazos" w:date="2020-02-19T09:53:00Z">
        <w:r w:rsidRPr="003B09F5" w:rsidDel="009A7E22">
          <w:rPr>
            <w:rFonts w:cs="Times New Roman"/>
          </w:rPr>
          <w:delText>what values can/can’t be protected</w:delText>
        </w:r>
        <w:r w:rsidR="00607338" w:rsidDel="009A7E22">
          <w:rPr>
            <w:rFonts w:cs="Times New Roman"/>
          </w:rPr>
          <w:delText>?</w:delText>
        </w:r>
      </w:del>
    </w:p>
    <w:p w14:paraId="26271E16" w14:textId="1C07FD2F" w:rsidR="001D584F" w:rsidRPr="003B09F5" w:rsidDel="009A7E22" w:rsidRDefault="005D6919">
      <w:pPr>
        <w:pStyle w:val="FirstParagraph"/>
        <w:rPr>
          <w:del w:id="103" w:author="Christopher Kavazos" w:date="2020-02-19T09:53:00Z"/>
          <w:rFonts w:cs="Times New Roman"/>
        </w:rPr>
      </w:pPr>
      <w:del w:id="104" w:author="Christopher Kavazos" w:date="2020-02-19T09:53:00Z">
        <w:r w:rsidRPr="003B09F5" w:rsidDel="009A7E22">
          <w:rPr>
            <w:rFonts w:cs="Times New Roman"/>
          </w:rPr>
          <w:delText xml:space="preserve">The thresholds will not apply until 2030 because this is the end of the planning period for the new Gnangara plan, and after the reductions to abstraction have begun to </w:delText>
        </w:r>
        <w:r w:rsidR="00905D92" w:rsidRPr="003B09F5" w:rsidDel="009A7E22">
          <w:rPr>
            <w:rFonts w:cs="Times New Roman"/>
          </w:rPr>
          <w:delText>influence</w:delText>
        </w:r>
        <w:r w:rsidRPr="003B09F5" w:rsidDel="009A7E22">
          <w:rPr>
            <w:rFonts w:cs="Times New Roman"/>
          </w:rPr>
          <w:delText xml:space="preserve"> water levels.</w:delText>
        </w:r>
      </w:del>
    </w:p>
    <w:p w14:paraId="26271E17" w14:textId="3562FDFF" w:rsidR="001D584F" w:rsidRPr="003B09F5" w:rsidDel="009A7E22" w:rsidRDefault="005D6919">
      <w:pPr>
        <w:pStyle w:val="BodyText"/>
        <w:rPr>
          <w:del w:id="105" w:author="Christopher Kavazos" w:date="2020-02-19T09:53:00Z"/>
          <w:rFonts w:cs="Times New Roman"/>
        </w:rPr>
      </w:pPr>
      <w:del w:id="106" w:author="Christopher Kavazos" w:date="2020-02-19T09:53:00Z">
        <w:r w:rsidRPr="003B09F5" w:rsidDel="009A7E22">
          <w:rPr>
            <w:rFonts w:cs="Times New Roman"/>
          </w:rPr>
          <w:delText>A secondary objective is to review, and if necessary, suggest revisions to the new (proposed) management objectives to reflect what is achievable under the proposed changes to the minimum thresholds.</w:delText>
        </w:r>
      </w:del>
    </w:p>
    <w:p w14:paraId="26271E18" w14:textId="419C7DCE" w:rsidR="001D584F" w:rsidRPr="003B09F5" w:rsidDel="009A7E22" w:rsidRDefault="005D6919">
      <w:pPr>
        <w:pStyle w:val="BodyText"/>
        <w:rPr>
          <w:del w:id="107" w:author="Christopher Kavazos" w:date="2020-02-19T09:53:00Z"/>
          <w:rFonts w:cs="Times New Roman"/>
        </w:rPr>
      </w:pPr>
      <w:del w:id="108" w:author="Christopher Kavazos" w:date="2020-02-19T09:53:00Z">
        <w:r w:rsidRPr="003B09F5" w:rsidDel="009A7E22">
          <w:rPr>
            <w:rFonts w:cs="Times New Roman"/>
          </w:rPr>
          <w:delText xml:space="preserve">For some of the wetlands in the East Wanneroo area, planned urban development will increase recharge in the catchment zone, and reduced abstraction due to land use changes will also lessen drawdown impacts as current </w:delText>
        </w:r>
        <w:r w:rsidR="004F46ED" w:rsidRPr="003B09F5" w:rsidDel="009A7E22">
          <w:rPr>
            <w:rFonts w:cs="Times New Roman"/>
          </w:rPr>
          <w:delText>licen</w:delText>
        </w:r>
        <w:r w:rsidR="004F46ED" w:rsidDel="009A7E22">
          <w:rPr>
            <w:rFonts w:cs="Times New Roman"/>
          </w:rPr>
          <w:delText>s</w:delText>
        </w:r>
        <w:r w:rsidR="004F46ED" w:rsidRPr="003B09F5" w:rsidDel="009A7E22">
          <w:rPr>
            <w:rFonts w:cs="Times New Roman"/>
          </w:rPr>
          <w:delText>es</w:delText>
        </w:r>
        <w:r w:rsidRPr="003B09F5" w:rsidDel="009A7E22">
          <w:rPr>
            <w:rFonts w:cs="Times New Roman"/>
          </w:rPr>
          <w:delText xml:space="preserve">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w:delText>
        </w:r>
        <w:r w:rsidR="00BF56FE" w:rsidRPr="003B09F5" w:rsidDel="009A7E22">
          <w:rPr>
            <w:rFonts w:cs="Times New Roman"/>
          </w:rPr>
          <w:delText>high</w:delText>
        </w:r>
        <w:r w:rsidR="005B20CF" w:rsidDel="009A7E22">
          <w:rPr>
            <w:rFonts w:cs="Times New Roman"/>
          </w:rPr>
          <w:delText xml:space="preserve"> </w:delText>
        </w:r>
        <w:r w:rsidR="00BF56FE" w:rsidRPr="003B09F5" w:rsidDel="009A7E22">
          <w:rPr>
            <w:rFonts w:cs="Times New Roman"/>
          </w:rPr>
          <w:delText>water</w:delText>
        </w:r>
        <w:r w:rsidRPr="003B09F5" w:rsidDel="009A7E22">
          <w:rPr>
            <w:rFonts w:cs="Times New Roman"/>
          </w:rPr>
          <w:delText xml:space="preserve">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w:delText>
        </w:r>
        <w:r w:rsidR="00BF56FE" w:rsidRPr="003B09F5" w:rsidDel="009A7E22">
          <w:rPr>
            <w:rFonts w:cs="Times New Roman"/>
          </w:rPr>
          <w:delText>considering</w:delText>
        </w:r>
        <w:r w:rsidRPr="003B09F5" w:rsidDel="009A7E22">
          <w:rPr>
            <w:rFonts w:cs="Times New Roman"/>
          </w:rPr>
          <w:delText xml:space="preserve"> the proposed land use changes and </w:delText>
        </w:r>
        <w:r w:rsidRPr="003B09F5" w:rsidDel="009A7E22">
          <w:rPr>
            <w:rFonts w:cs="Times New Roman"/>
          </w:rPr>
          <w:lastRenderedPageBreak/>
          <w:delText>model projections, it is timely to review the validity of the original maximum water level criteria at these wetlands to support future decisions around groundwater management at and around these sites.</w:delText>
        </w:r>
      </w:del>
    </w:p>
    <w:p w14:paraId="26271E19" w14:textId="2C14E361" w:rsidR="001D584F" w:rsidRPr="003B09F5" w:rsidDel="009A7E22" w:rsidRDefault="005D6919">
      <w:pPr>
        <w:pStyle w:val="BodyText"/>
        <w:rPr>
          <w:del w:id="109" w:author="Christopher Kavazos" w:date="2020-02-19T09:53:00Z"/>
          <w:rFonts w:cs="Times New Roman"/>
        </w:rPr>
      </w:pPr>
      <w:del w:id="110" w:author="Christopher Kavazos" w:date="2020-02-19T09:53:00Z">
        <w:r w:rsidRPr="003B09F5" w:rsidDel="009A7E22">
          <w:rPr>
            <w:rFonts w:cs="Times New Roman"/>
          </w:rPr>
          <w:delText>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delText>
        </w:r>
      </w:del>
    </w:p>
    <w:p w14:paraId="26271E1A" w14:textId="55C51359" w:rsidR="001D584F" w:rsidRPr="003B09F5" w:rsidDel="009A7E22" w:rsidRDefault="005D6919">
      <w:pPr>
        <w:pStyle w:val="BodyText"/>
        <w:rPr>
          <w:del w:id="111" w:author="Christopher Kavazos" w:date="2020-02-19T09:53:00Z"/>
          <w:rFonts w:cs="Times New Roman"/>
        </w:rPr>
      </w:pPr>
      <w:del w:id="112" w:author="Christopher Kavazos" w:date="2020-02-19T09:53:00Z">
        <w:r w:rsidRPr="003B09F5" w:rsidDel="009A7E22">
          <w:rPr>
            <w:rFonts w:cs="Times New Roman"/>
          </w:rPr>
          <w:delText xml:space="preserve">Finally, a fourth objective of this study is to establish a minimum (and, if </w:delText>
        </w:r>
        <w:r w:rsidR="00BF56FE" w:rsidRPr="003B09F5" w:rsidDel="009A7E22">
          <w:rPr>
            <w:rFonts w:cs="Times New Roman"/>
          </w:rPr>
          <w:delText>necessary,</w:delText>
        </w:r>
        <w:r w:rsidRPr="003B09F5" w:rsidDel="009A7E22">
          <w:rPr>
            <w:rFonts w:cs="Times New Roman"/>
          </w:rPr>
          <w:delText xml:space="preserve"> a maximum) water level threshold at the staff gauge and bore for Lake Gwelup, based on maintaining the lake’s ecological and social values. Modelling projects that water levels will rise in the Lake Gwelup area by around 0.6 m.</w:delText>
        </w:r>
      </w:del>
    </w:p>
    <w:p w14:paraId="26271E1B" w14:textId="77777777" w:rsidR="001D584F" w:rsidRPr="003B09F5" w:rsidRDefault="005D6919">
      <w:pPr>
        <w:pStyle w:val="Heading2"/>
        <w:rPr>
          <w:rFonts w:cs="Times New Roman"/>
        </w:rPr>
      </w:pPr>
      <w:bookmarkStart w:id="113" w:name="structure-of-report"/>
      <w:bookmarkStart w:id="114" w:name="_Toc33196520"/>
      <w:r w:rsidRPr="003B09F5">
        <w:rPr>
          <w:rFonts w:cs="Times New Roman"/>
        </w:rPr>
        <w:t>Structure of report</w:t>
      </w:r>
      <w:bookmarkEnd w:id="113"/>
      <w:bookmarkEnd w:id="114"/>
    </w:p>
    <w:p w14:paraId="26271E1C" w14:textId="43DA14C8"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report</w:t>
      </w:r>
      <w:r w:rsidR="00C3641E">
        <w:rPr>
          <w:rFonts w:cs="Times New Roman"/>
        </w:rPr>
        <w:t xml:space="preserve"> (see </w:t>
      </w:r>
      <w:r w:rsidR="00C05A0D">
        <w:rPr>
          <w:rFonts w:cs="Times New Roman"/>
        </w:rPr>
        <w:t>Appendix 1 &amp; 2)</w:t>
      </w:r>
      <w:r w:rsidRPr="003B09F5">
        <w:rPr>
          <w:rFonts w:cs="Times New Roman"/>
        </w:rPr>
        <w:t xml:space="preserve">. An initial analysis of vegetation and aquatic assemblages is provided to understand the general trends of change for the Gnangara </w:t>
      </w:r>
      <w:r w:rsidR="005B20CF">
        <w:rPr>
          <w:rFonts w:cs="Times New Roman"/>
        </w:rPr>
        <w:t>groundwater</w:t>
      </w:r>
      <w:r w:rsidR="005B20CF" w:rsidRPr="003B09F5">
        <w:rPr>
          <w:rFonts w:cs="Times New Roman"/>
        </w:rPr>
        <w:t xml:space="preserve"> </w:t>
      </w:r>
      <w:r w:rsidRPr="003B09F5">
        <w:rPr>
          <w:rFonts w:cs="Times New Roman"/>
        </w:rPr>
        <w:t xml:space="preserve">system </w:t>
      </w:r>
      <w:r w:rsidR="00BF56FE" w:rsidRPr="003B09F5">
        <w:rPr>
          <w:rFonts w:cs="Times New Roman"/>
        </w:rPr>
        <w:t>in</w:t>
      </w:r>
      <w:r w:rsidRPr="003B09F5">
        <w:rPr>
          <w:rFonts w:cs="Times New Roman"/>
        </w:rPr>
        <w:t xml:space="preserve"> terms of changes in diversity, loss/gain of taxa, homogenisation of communities and the impact of invasive species. This general assessment provides a context of how historical shifts in diversity have shaped each wetland relative to other wetlands and </w:t>
      </w:r>
      <w:r w:rsidR="005B20CF">
        <w:rPr>
          <w:rFonts w:cs="Times New Roman"/>
        </w:rPr>
        <w:t xml:space="preserve">illustrates </w:t>
      </w:r>
      <w:r w:rsidRPr="003B09F5">
        <w:rPr>
          <w:rFonts w:cs="Times New Roman"/>
        </w:rPr>
        <w:t xml:space="preserve">the general changes being experienced by </w:t>
      </w:r>
      <w:r w:rsidR="005B20CF">
        <w:rPr>
          <w:rFonts w:cs="Times New Roman"/>
        </w:rPr>
        <w:t xml:space="preserve">Gnangara groundwater-dependent ecosystems </w:t>
      </w:r>
      <w:r w:rsidRPr="003B09F5">
        <w:rPr>
          <w:rFonts w:cs="Times New Roman"/>
        </w:rPr>
        <w:t>as a whole.</w:t>
      </w:r>
    </w:p>
    <w:p w14:paraId="26271E1D" w14:textId="07EA04F1" w:rsidR="001D584F" w:rsidRPr="003B09F5" w:rsidRDefault="005D6919">
      <w:pPr>
        <w:pStyle w:val="BodyText"/>
        <w:rPr>
          <w:rFonts w:cs="Times New Roman"/>
        </w:rPr>
      </w:pPr>
      <w:r w:rsidRPr="003B09F5">
        <w:rPr>
          <w:rFonts w:cs="Times New Roman"/>
        </w:rP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w:t>
      </w:r>
      <w:r w:rsidR="005B20CF">
        <w:rPr>
          <w:rFonts w:cs="Times New Roman"/>
        </w:rPr>
        <w:t>present</w:t>
      </w:r>
      <w:r w:rsidR="005B20CF" w:rsidRPr="003B09F5">
        <w:rPr>
          <w:rFonts w:cs="Times New Roman"/>
        </w:rPr>
        <w:t>ed</w:t>
      </w:r>
      <w:r w:rsidRPr="003B09F5">
        <w:rPr>
          <w:rFonts w:cs="Times New Roman"/>
        </w:rPr>
        <w:t>. Each wetland vegetation community has been model</w:t>
      </w:r>
      <w:r w:rsidR="00F76DE8">
        <w:rPr>
          <w:rFonts w:cs="Times New Roman"/>
        </w:rPr>
        <w:t>l</w:t>
      </w:r>
      <w:r w:rsidRPr="003B09F5">
        <w:rPr>
          <w:rFonts w:cs="Times New Roman"/>
        </w:rPr>
        <w:t>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5CF4CAA1">
            <wp:extent cx="5760000" cy="8193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60000" cy="8193600"/>
                    </a:xfrm>
                    <a:prstGeom prst="rect">
                      <a:avLst/>
                    </a:prstGeom>
                    <a:noFill/>
                    <a:ln w="9525">
                      <a:noFill/>
                      <a:headEnd/>
                      <a:tailEnd/>
                    </a:ln>
                  </pic:spPr>
                </pic:pic>
              </a:graphicData>
            </a:graphic>
          </wp:inline>
        </w:drawing>
      </w:r>
    </w:p>
    <w:p w14:paraId="7EECE71D" w14:textId="6F12509D" w:rsidR="00766FA4" w:rsidRPr="003B09F5" w:rsidRDefault="00766FA4" w:rsidP="00766FA4">
      <w:pPr>
        <w:pStyle w:val="ImageCaption"/>
        <w:rPr>
          <w:rFonts w:ascii="Times New Roman" w:hAnsi="Times New Roman" w:cs="Times New Roman"/>
        </w:rPr>
      </w:pPr>
      <w:bookmarkStart w:id="115"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w:t>
      </w:r>
      <w:r w:rsidRPr="003B09F5">
        <w:rPr>
          <w:rFonts w:ascii="Times New Roman" w:hAnsi="Times New Roman" w:cs="Times New Roman"/>
        </w:rPr>
        <w:fldChar w:fldCharType="end"/>
      </w:r>
      <w:bookmarkEnd w:id="115"/>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5" wp14:editId="5988D154">
            <wp:extent cx="5760000" cy="398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056CC27" w14:textId="13D94E82" w:rsidR="00766FA4" w:rsidRPr="003B09F5" w:rsidRDefault="00766FA4" w:rsidP="00766FA4">
      <w:pPr>
        <w:pStyle w:val="ImageCaption"/>
        <w:rPr>
          <w:rFonts w:ascii="Times New Roman" w:hAnsi="Times New Roman" w:cs="Times New Roman"/>
        </w:rPr>
      </w:pPr>
      <w:bookmarkStart w:id="116"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w:t>
      </w:r>
      <w:r w:rsidRPr="003B09F5">
        <w:rPr>
          <w:rFonts w:ascii="Times New Roman" w:hAnsi="Times New Roman" w:cs="Times New Roman"/>
        </w:rPr>
        <w:fldChar w:fldCharType="end"/>
      </w:r>
      <w:bookmarkEnd w:id="116"/>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w:t>
      </w:r>
      <w:r w:rsidR="00FA17DA">
        <w:rPr>
          <w:rFonts w:ascii="Times New Roman" w:hAnsi="Times New Roman" w:cs="Times New Roman"/>
        </w:rPr>
        <w:t>Boxplots of m</w:t>
      </w:r>
      <w:commentRangeStart w:id="117"/>
      <w:r w:rsidRPr="003B09F5">
        <w:rPr>
          <w:rFonts w:ascii="Times New Roman" w:hAnsi="Times New Roman" w:cs="Times New Roman"/>
        </w:rPr>
        <w:t>onthly rainfall data reported for Perth Airport</w:t>
      </w:r>
      <w:commentRangeEnd w:id="117"/>
      <w:r w:rsidR="00F76DE8">
        <w:rPr>
          <w:rStyle w:val="CommentReference"/>
        </w:rPr>
        <w:commentReference w:id="117"/>
      </w:r>
      <w:r w:rsidR="00FA17DA">
        <w:rPr>
          <w:rFonts w:ascii="Times New Roman" w:hAnsi="Times New Roman" w:cs="Times New Roman"/>
        </w:rPr>
        <w:t xml:space="preserve"> representing mean and range of monthly rainfall</w:t>
      </w:r>
      <w:r w:rsidR="006E7FFA">
        <w:rPr>
          <w:rFonts w:ascii="Times New Roman" w:hAnsi="Times New Roman" w:cs="Times New Roman"/>
        </w:rPr>
        <w:t xml:space="preserve"> at </w:t>
      </w:r>
      <w:r w:rsidRPr="003B09F5">
        <w:rPr>
          <w:rFonts w:ascii="Times New Roman" w:hAnsi="Times New Roman" w:cs="Times New Roman"/>
        </w:rPr>
        <w:t>BOM Site 902</w:t>
      </w:r>
      <w:r w:rsidR="006E7FFA">
        <w:rPr>
          <w:rFonts w:ascii="Times New Roman" w:hAnsi="Times New Roman" w:cs="Times New Roman"/>
        </w:rPr>
        <w:t>1</w:t>
      </w:r>
      <w:r w:rsidRPr="003B09F5">
        <w:rPr>
          <w:rFonts w:ascii="Times New Roman" w:hAnsi="Times New Roman" w:cs="Times New Roman"/>
        </w:rPr>
        <w:t xml:space="preserve"> for 1950 - 2018.</w:t>
      </w:r>
    </w:p>
    <w:p w14:paraId="26271E22" w14:textId="77777777" w:rsidR="001D584F" w:rsidRPr="003B09F5" w:rsidRDefault="005D6919">
      <w:pPr>
        <w:pStyle w:val="Heading1"/>
        <w:rPr>
          <w:rFonts w:cs="Times New Roman"/>
        </w:rPr>
      </w:pPr>
      <w:bookmarkStart w:id="118" w:name="methodology"/>
      <w:bookmarkStart w:id="119" w:name="_Toc33196521"/>
      <w:r w:rsidRPr="003B09F5">
        <w:rPr>
          <w:rFonts w:cs="Times New Roman"/>
        </w:rPr>
        <w:t>Methodology</w:t>
      </w:r>
      <w:bookmarkEnd w:id="118"/>
      <w:bookmarkEnd w:id="119"/>
    </w:p>
    <w:p w14:paraId="26271E23" w14:textId="1E170161" w:rsidR="001D584F" w:rsidRPr="003B09F5" w:rsidDel="00C05A0D" w:rsidRDefault="005D6919">
      <w:pPr>
        <w:pStyle w:val="FirstParagraph"/>
        <w:rPr>
          <w:del w:id="120" w:author="Christopher Kavazos" w:date="2020-02-19T15:25:00Z"/>
          <w:rFonts w:cs="Times New Roman"/>
        </w:rPr>
      </w:pPr>
      <w:commentRangeStart w:id="121"/>
      <w:commentRangeStart w:id="122"/>
      <w:del w:id="123" w:author="Christopher Kavazos" w:date="2020-02-19T15:25:00Z">
        <w:r w:rsidRPr="003B09F5" w:rsidDel="00C05A0D">
          <w:rPr>
            <w:rFonts w:cs="Times New Roman"/>
          </w:rPr>
          <w:delText xml:space="preserve">The surface geology of the Gnangara </w:delText>
        </w:r>
        <w:r w:rsidR="008F50A2" w:rsidRPr="003B09F5" w:rsidDel="00C05A0D">
          <w:rPr>
            <w:rFonts w:cs="Times New Roman"/>
          </w:rPr>
          <w:delText xml:space="preserve">Groundwater System </w:delText>
        </w:r>
        <w:r w:rsidR="00BF56FE" w:rsidRPr="003B09F5" w:rsidDel="00C05A0D">
          <w:rPr>
            <w:rFonts w:cs="Times New Roman"/>
          </w:rPr>
          <w:delText>reflects</w:delText>
        </w:r>
        <w:r w:rsidRPr="003B09F5" w:rsidDel="00C05A0D">
          <w:rPr>
            <w:rFonts w:cs="Times New Roman"/>
          </w:rPr>
          <w:delText xml:space="preserve">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w:delText>
        </w:r>
        <w:r w:rsidR="008F50A2" w:rsidRPr="003B09F5" w:rsidDel="00C05A0D">
          <w:rPr>
            <w:rFonts w:cs="Times New Roman"/>
          </w:rPr>
          <w:delText>Groundwater System</w:delText>
        </w:r>
        <w:r w:rsidRPr="003B09F5" w:rsidDel="00C05A0D">
          <w:rPr>
            <w:rFonts w:cs="Times New Roman"/>
          </w:rPr>
          <w:delText xml:space="preserve">, which is bordered by the </w:delText>
        </w:r>
        <w:r w:rsidR="00BF56FE" w:rsidRPr="003B09F5" w:rsidDel="00C05A0D">
          <w:rPr>
            <w:rFonts w:cs="Times New Roman"/>
          </w:rPr>
          <w:delText>2.5-billion-year-old</w:delText>
        </w:r>
        <w:r w:rsidRPr="003B09F5" w:rsidDel="00C05A0D">
          <w:rPr>
            <w:rFonts w:cs="Times New Roman"/>
          </w:rPr>
          <w:delText xml:space="preserve"> granite and gneiss of the Darling Scarp in the east, is composed of aeolian, lacustrine, fluvial and estuarine deposits that have created </w:delText>
        </w:r>
        <w:r w:rsidR="00905D92" w:rsidRPr="003B09F5" w:rsidDel="00C05A0D">
          <w:rPr>
            <w:rFonts w:cs="Times New Roman"/>
          </w:rPr>
          <w:delText>landforms</w:delText>
        </w:r>
        <w:r w:rsidRPr="003B09F5" w:rsidDel="00C05A0D">
          <w:rPr>
            <w:rFonts w:cs="Times New Roman"/>
          </w:rPr>
          <w:delText xml:space="preserve">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w:delText>
        </w:r>
        <w:r w:rsidR="008F50A2" w:rsidRPr="003B09F5" w:rsidDel="00C05A0D">
          <w:rPr>
            <w:rFonts w:cs="Times New Roman"/>
          </w:rPr>
          <w:delText>Groundwater System</w:delText>
        </w:r>
        <w:r w:rsidRPr="003B09F5" w:rsidDel="00C05A0D">
          <w:rPr>
            <w:rFonts w:cs="Times New Roman"/>
          </w:rPr>
          <w:delText>.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example, Bassendean wetlands generally have tannin rich and acidic waters, and Spearwood waters being clearer and alkaline.</w:delText>
        </w:r>
        <w:commentRangeEnd w:id="121"/>
        <w:r w:rsidR="006A06F1" w:rsidDel="00C05A0D">
          <w:rPr>
            <w:rStyle w:val="CommentReference"/>
            <w:rFonts w:asciiTheme="minorHAnsi" w:hAnsiTheme="minorHAnsi"/>
          </w:rPr>
          <w:commentReference w:id="121"/>
        </w:r>
        <w:commentRangeEnd w:id="122"/>
        <w:r w:rsidR="006E7FFA" w:rsidDel="00C05A0D">
          <w:rPr>
            <w:rStyle w:val="CommentReference"/>
            <w:rFonts w:asciiTheme="minorHAnsi" w:hAnsiTheme="minorHAnsi"/>
          </w:rPr>
          <w:commentReference w:id="122"/>
        </w:r>
      </w:del>
    </w:p>
    <w:p w14:paraId="0653B988" w14:textId="6C2FCCD4" w:rsidR="00C91FCE" w:rsidRDefault="00251F37">
      <w:pPr>
        <w:pStyle w:val="BodyText"/>
        <w:rPr>
          <w:rFonts w:cs="Times New Roman"/>
        </w:rPr>
        <w:sectPr w:rsidR="00C91FCE" w:rsidSect="00605A84">
          <w:footerReference w:type="default" r:id="rId15"/>
          <w:pgSz w:w="11906" w:h="16838" w:code="9"/>
          <w:pgMar w:top="1440" w:right="1440" w:bottom="1440" w:left="1440" w:header="720" w:footer="720" w:gutter="0"/>
          <w:pgNumType w:start="1"/>
          <w:cols w:space="720"/>
        </w:sectPr>
      </w:pPr>
      <w:r>
        <w:rPr>
          <w:rFonts w:cs="Times New Roman"/>
        </w:rPr>
        <w:lastRenderedPageBreak/>
        <w:t>Twelve</w:t>
      </w:r>
      <w:r w:rsidR="00F76DE8" w:rsidRPr="003B09F5">
        <w:rPr>
          <w:rFonts w:cs="Times New Roman"/>
        </w:rPr>
        <w:t xml:space="preserve"> </w:t>
      </w:r>
      <w:r w:rsidR="005D6919" w:rsidRPr="003B09F5">
        <w:rPr>
          <w:rFonts w:cs="Times New Roman"/>
        </w:rPr>
        <w:t>wetlands</w:t>
      </w:r>
      <w:r w:rsidR="00F76DE8">
        <w:rPr>
          <w:rFonts w:cs="Times New Roman"/>
        </w:rPr>
        <w:t xml:space="preserve"> and five terrestrial </w:t>
      </w:r>
      <w:r w:rsidR="006D3BCE">
        <w:rPr>
          <w:rFonts w:cs="Times New Roman"/>
        </w:rPr>
        <w:t xml:space="preserve">(bushland) </w:t>
      </w:r>
      <w:r w:rsidR="00F76DE8">
        <w:rPr>
          <w:rFonts w:cs="Times New Roman"/>
        </w:rPr>
        <w:t>environments</w:t>
      </w:r>
      <w:r w:rsidR="005D6919" w:rsidRPr="003B09F5">
        <w:rPr>
          <w:rFonts w:cs="Times New Roman"/>
        </w:rPr>
        <w:t xml:space="preserve">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266BE9" w:rsidRPr="003B09F5">
        <w:rPr>
          <w:rFonts w:cs="Times New Roman"/>
        </w:rPr>
        <w:t xml:space="preserve">Figure </w:t>
      </w:r>
      <w:r w:rsidR="00266BE9">
        <w:rPr>
          <w:rFonts w:cs="Times New Roman"/>
          <w:noProof/>
        </w:rPr>
        <w:t>1</w:t>
      </w:r>
      <w:r w:rsidR="00844606">
        <w:rPr>
          <w:rFonts w:cs="Times New Roman"/>
        </w:rPr>
        <w:fldChar w:fldCharType="end"/>
      </w:r>
      <w:r w:rsidR="005D6919"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266BE9" w:rsidRPr="003B09F5">
        <w:rPr>
          <w:rFonts w:cs="Times New Roman"/>
        </w:rPr>
        <w:t xml:space="preserve">Table </w:t>
      </w:r>
      <w:r w:rsidR="00266BE9">
        <w:rPr>
          <w:rFonts w:cs="Times New Roman"/>
          <w:noProof/>
        </w:rPr>
        <w:t>1</w:t>
      </w:r>
      <w:r w:rsidR="00844606">
        <w:rPr>
          <w:rFonts w:cs="Times New Roman"/>
        </w:rPr>
        <w:fldChar w:fldCharType="end"/>
      </w:r>
      <w:r w:rsidR="005D6919" w:rsidRPr="003B09F5">
        <w:rPr>
          <w:rFonts w:cs="Times New Roman"/>
        </w:rPr>
        <w:t>).</w:t>
      </w:r>
      <w:r w:rsidR="004218D6">
        <w:rPr>
          <w:rFonts w:cs="Times New Roman"/>
        </w:rPr>
        <w:t xml:space="preserve"> For each site, vegetation and aquatic macroinvertebrate, where applicable, </w:t>
      </w:r>
      <w:r w:rsidR="00F10668">
        <w:rPr>
          <w:rFonts w:cs="Times New Roman"/>
        </w:rPr>
        <w:t>are</w:t>
      </w:r>
      <w:r w:rsidR="00F135C4">
        <w:rPr>
          <w:rFonts w:cs="Times New Roman"/>
        </w:rPr>
        <w:t xml:space="preserve"> </w:t>
      </w:r>
      <w:r w:rsidR="004218D6">
        <w:rPr>
          <w:rFonts w:cs="Times New Roman"/>
        </w:rPr>
        <w:t xml:space="preserve">considered when </w:t>
      </w:r>
      <w:r w:rsidR="00825B88">
        <w:rPr>
          <w:rFonts w:cs="Times New Roman"/>
        </w:rPr>
        <w:t xml:space="preserve">determining the consequences of the proposed minimum thresholds on the site values and management objectives. </w:t>
      </w:r>
      <w:r w:rsidR="00B96033">
        <w:rPr>
          <w:rFonts w:cs="Times New Roman"/>
        </w:rPr>
        <w:t>The findings of these analyses</w:t>
      </w:r>
      <w:r w:rsidR="0009761B">
        <w:rPr>
          <w:rFonts w:cs="Times New Roman"/>
        </w:rPr>
        <w:t xml:space="preserve"> are provided in summary table</w:t>
      </w:r>
      <w:r w:rsidR="00B96033">
        <w:rPr>
          <w:rFonts w:cs="Times New Roman"/>
        </w:rPr>
        <w:t>s</w:t>
      </w:r>
      <w:r w:rsidR="0009761B">
        <w:rPr>
          <w:rFonts w:cs="Times New Roman"/>
        </w:rPr>
        <w:t xml:space="preserve"> for each site where the original site values and managerial objectives and the proposed management objectives</w:t>
      </w:r>
      <w:r w:rsidR="00B96033">
        <w:rPr>
          <w:rFonts w:cs="Times New Roman"/>
        </w:rPr>
        <w:t xml:space="preserve"> are discussed in</w:t>
      </w:r>
      <w:r w:rsidR="00446670">
        <w:rPr>
          <w:rFonts w:cs="Times New Roman"/>
        </w:rPr>
        <w:t xml:space="preserve"> terms of </w:t>
      </w:r>
      <w:r w:rsidR="00E356CB">
        <w:rPr>
          <w:rFonts w:cs="Times New Roman"/>
        </w:rPr>
        <w:t xml:space="preserve">the </w:t>
      </w:r>
      <w:r w:rsidR="00DC7BDE">
        <w:rPr>
          <w:rFonts w:cs="Times New Roman"/>
        </w:rPr>
        <w:t>ecological consequences and likely future changes. An assessment of whether the</w:t>
      </w:r>
      <w:r w:rsidR="003F7CB0">
        <w:rPr>
          <w:rFonts w:cs="Times New Roman"/>
        </w:rPr>
        <w:t xml:space="preserve"> site values and management objectives are achievable</w:t>
      </w:r>
      <w:r w:rsidR="00E356CB">
        <w:rPr>
          <w:rFonts w:cs="Times New Roman"/>
        </w:rPr>
        <w:t>,</w:t>
      </w:r>
      <w:r w:rsidR="003F7CB0">
        <w:rPr>
          <w:rFonts w:cs="Times New Roman"/>
        </w:rPr>
        <w:t xml:space="preserve"> </w:t>
      </w:r>
      <w:r w:rsidR="003D4F3D">
        <w:rPr>
          <w:rFonts w:cs="Times New Roman"/>
        </w:rPr>
        <w:t>given the proposed changes to the minimum threshold</w:t>
      </w:r>
      <w:r w:rsidR="00E356CB">
        <w:rPr>
          <w:rFonts w:cs="Times New Roman"/>
        </w:rPr>
        <w:t>,</w:t>
      </w:r>
      <w:r w:rsidR="003D4F3D">
        <w:rPr>
          <w:rFonts w:cs="Times New Roman"/>
        </w:rPr>
        <w:t xml:space="preserve"> are </w:t>
      </w:r>
      <w:r w:rsidR="00E356CB">
        <w:rPr>
          <w:rFonts w:cs="Times New Roman"/>
        </w:rPr>
        <w:t>provided</w:t>
      </w:r>
      <w:r w:rsidR="00DF7F87">
        <w:rPr>
          <w:rFonts w:cs="Times New Roman"/>
        </w:rPr>
        <w:t xml:space="preserve"> in terms of whether </w:t>
      </w:r>
      <w:r w:rsidR="00F10668">
        <w:rPr>
          <w:rFonts w:cs="Times New Roman"/>
        </w:rPr>
        <w:t xml:space="preserve">achievement is very unlikely, unlikely, possible, likely or very likely. </w:t>
      </w:r>
      <w:bookmarkStart w:id="124" w:name="_GoBack"/>
      <w:bookmarkEnd w:id="124"/>
    </w:p>
    <w:p w14:paraId="428B06E7" w14:textId="649F67C1" w:rsidR="00766FA4" w:rsidRPr="003B09F5" w:rsidRDefault="00766FA4" w:rsidP="00766FA4">
      <w:pPr>
        <w:pStyle w:val="TableCaption"/>
        <w:rPr>
          <w:rFonts w:ascii="Times New Roman" w:hAnsi="Times New Roman" w:cs="Times New Roman"/>
        </w:rPr>
      </w:pPr>
      <w:bookmarkStart w:id="125"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w:t>
      </w:r>
      <w:r w:rsidRPr="003B09F5">
        <w:rPr>
          <w:rFonts w:ascii="Times New Roman" w:hAnsi="Times New Roman" w:cs="Times New Roman"/>
        </w:rPr>
        <w:fldChar w:fldCharType="end"/>
      </w:r>
      <w:bookmarkEnd w:id="125"/>
      <w:r w:rsidRPr="003B09F5">
        <w:rPr>
          <w:rFonts w:ascii="Times New Roman" w:hAnsi="Times New Roman" w:cs="Times New Roman"/>
        </w:rPr>
        <w:t xml:space="preserve"> 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1488"/>
        <w:gridCol w:w="1116"/>
        <w:gridCol w:w="1487"/>
        <w:gridCol w:w="1037"/>
        <w:gridCol w:w="1616"/>
        <w:gridCol w:w="1000"/>
        <w:gridCol w:w="1282"/>
      </w:tblGrid>
      <w:tr w:rsidR="003B09F5" w:rsidRPr="00013E4C" w14:paraId="26271E2D" w14:textId="77777777">
        <w:tc>
          <w:tcPr>
            <w:tcW w:w="0" w:type="auto"/>
            <w:tcBorders>
              <w:bottom w:val="single" w:sz="0" w:space="0" w:color="auto"/>
            </w:tcBorders>
            <w:vAlign w:val="bottom"/>
          </w:tcPr>
          <w:p w14:paraId="26271E26" w14:textId="77777777" w:rsidR="001D584F" w:rsidRPr="000D3158" w:rsidRDefault="005D6919" w:rsidP="00C91FCE">
            <w:pPr>
              <w:pStyle w:val="Compact"/>
              <w:jc w:val="center"/>
              <w:rPr>
                <w:rFonts w:cs="Times New Roman"/>
                <w:sz w:val="18"/>
                <w:szCs w:val="18"/>
              </w:rPr>
            </w:pPr>
            <w:r w:rsidRPr="000D3158">
              <w:rPr>
                <w:rFonts w:cs="Times New Roman"/>
                <w:sz w:val="18"/>
                <w:szCs w:val="18"/>
              </w:rPr>
              <w:t>Wetland</w:t>
            </w:r>
          </w:p>
        </w:tc>
        <w:tc>
          <w:tcPr>
            <w:tcW w:w="0" w:type="auto"/>
            <w:tcBorders>
              <w:bottom w:val="single" w:sz="0" w:space="0" w:color="auto"/>
            </w:tcBorders>
            <w:vAlign w:val="bottom"/>
          </w:tcPr>
          <w:p w14:paraId="26271E27" w14:textId="77777777" w:rsidR="001D584F" w:rsidRPr="000D3158" w:rsidRDefault="005D6919" w:rsidP="00C91FCE">
            <w:pPr>
              <w:pStyle w:val="Compact"/>
              <w:jc w:val="center"/>
              <w:rPr>
                <w:rFonts w:cs="Times New Roman"/>
                <w:sz w:val="18"/>
                <w:szCs w:val="18"/>
              </w:rPr>
            </w:pPr>
            <w:r w:rsidRPr="000D3158">
              <w:rPr>
                <w:rFonts w:cs="Times New Roman"/>
                <w:sz w:val="18"/>
                <w:szCs w:val="18"/>
              </w:rPr>
              <w:t>Morphology</w:t>
            </w:r>
          </w:p>
        </w:tc>
        <w:tc>
          <w:tcPr>
            <w:tcW w:w="0" w:type="auto"/>
            <w:tcBorders>
              <w:bottom w:val="single" w:sz="0" w:space="0" w:color="auto"/>
            </w:tcBorders>
            <w:vAlign w:val="bottom"/>
          </w:tcPr>
          <w:p w14:paraId="26271E28" w14:textId="77777777" w:rsidR="001D584F" w:rsidRPr="000D3158" w:rsidRDefault="005D6919" w:rsidP="00C91FCE">
            <w:pPr>
              <w:pStyle w:val="Compact"/>
              <w:jc w:val="center"/>
              <w:rPr>
                <w:rFonts w:cs="Times New Roman"/>
                <w:sz w:val="18"/>
                <w:szCs w:val="18"/>
              </w:rPr>
            </w:pPr>
            <w:r w:rsidRPr="000D3158">
              <w:rPr>
                <w:rFonts w:cs="Times New Roman"/>
                <w:sz w:val="18"/>
                <w:szCs w:val="18"/>
              </w:rPr>
              <w:t>Dunal System</w:t>
            </w:r>
          </w:p>
        </w:tc>
        <w:tc>
          <w:tcPr>
            <w:tcW w:w="0" w:type="auto"/>
            <w:tcBorders>
              <w:bottom w:val="single" w:sz="0" w:space="0" w:color="auto"/>
            </w:tcBorders>
            <w:vAlign w:val="bottom"/>
          </w:tcPr>
          <w:p w14:paraId="26271E29" w14:textId="77777777" w:rsidR="001D584F" w:rsidRPr="000D3158" w:rsidRDefault="005D6919" w:rsidP="00C91FCE">
            <w:pPr>
              <w:pStyle w:val="Compact"/>
              <w:jc w:val="center"/>
              <w:rPr>
                <w:rFonts w:cs="Times New Roman"/>
                <w:sz w:val="18"/>
                <w:szCs w:val="18"/>
              </w:rPr>
            </w:pPr>
            <w:r w:rsidRPr="000D3158">
              <w:rPr>
                <w:rFonts w:cs="Times New Roman"/>
                <w:sz w:val="18"/>
                <w:szCs w:val="18"/>
              </w:rPr>
              <w:t>Vegetation</w:t>
            </w:r>
          </w:p>
        </w:tc>
        <w:tc>
          <w:tcPr>
            <w:tcW w:w="0" w:type="auto"/>
            <w:tcBorders>
              <w:bottom w:val="single" w:sz="0" w:space="0" w:color="auto"/>
            </w:tcBorders>
            <w:vAlign w:val="bottom"/>
          </w:tcPr>
          <w:p w14:paraId="26271E2A" w14:textId="77777777" w:rsidR="001D584F" w:rsidRPr="000D3158" w:rsidRDefault="005D6919" w:rsidP="00C91FCE">
            <w:pPr>
              <w:pStyle w:val="Compact"/>
              <w:jc w:val="center"/>
              <w:rPr>
                <w:rFonts w:cs="Times New Roman"/>
                <w:sz w:val="18"/>
                <w:szCs w:val="18"/>
              </w:rPr>
            </w:pPr>
            <w:r w:rsidRPr="000D3158">
              <w:rPr>
                <w:rFonts w:cs="Times New Roman"/>
                <w:sz w:val="18"/>
                <w:szCs w:val="18"/>
              </w:rPr>
              <w:t>Macroinvertebrates</w:t>
            </w:r>
          </w:p>
        </w:tc>
        <w:tc>
          <w:tcPr>
            <w:tcW w:w="0" w:type="auto"/>
            <w:tcBorders>
              <w:bottom w:val="single" w:sz="0" w:space="0" w:color="auto"/>
            </w:tcBorders>
            <w:vAlign w:val="bottom"/>
          </w:tcPr>
          <w:p w14:paraId="26271E2B" w14:textId="77777777" w:rsidR="001D584F" w:rsidRPr="000D3158" w:rsidRDefault="005D6919" w:rsidP="00C91FCE">
            <w:pPr>
              <w:pStyle w:val="Compact"/>
              <w:jc w:val="center"/>
              <w:rPr>
                <w:rFonts w:cs="Times New Roman"/>
                <w:sz w:val="18"/>
                <w:szCs w:val="18"/>
              </w:rPr>
            </w:pPr>
            <w:r w:rsidRPr="000D3158">
              <w:rPr>
                <w:rFonts w:cs="Times New Roman"/>
                <w:sz w:val="18"/>
                <w:szCs w:val="18"/>
              </w:rPr>
              <w:t>Water Quality</w:t>
            </w:r>
          </w:p>
        </w:tc>
        <w:tc>
          <w:tcPr>
            <w:tcW w:w="0" w:type="auto"/>
            <w:tcBorders>
              <w:bottom w:val="single" w:sz="0" w:space="0" w:color="auto"/>
            </w:tcBorders>
            <w:vAlign w:val="bottom"/>
          </w:tcPr>
          <w:p w14:paraId="26271E2C" w14:textId="77777777" w:rsidR="001D584F" w:rsidRPr="000D3158" w:rsidRDefault="005D6919" w:rsidP="00C91FCE">
            <w:pPr>
              <w:pStyle w:val="Compact"/>
              <w:jc w:val="center"/>
              <w:rPr>
                <w:rFonts w:cs="Times New Roman"/>
                <w:sz w:val="18"/>
                <w:szCs w:val="18"/>
              </w:rPr>
            </w:pPr>
            <w:r w:rsidRPr="000D3158">
              <w:rPr>
                <w:rFonts w:cs="Times New Roman"/>
                <w:sz w:val="18"/>
                <w:szCs w:val="18"/>
              </w:rPr>
              <w:t>Coordinates</w:t>
            </w:r>
          </w:p>
        </w:tc>
      </w:tr>
      <w:tr w:rsidR="003B09F5" w:rsidRPr="00013E4C" w14:paraId="26271E35" w14:textId="77777777">
        <w:tc>
          <w:tcPr>
            <w:tcW w:w="0" w:type="auto"/>
          </w:tcPr>
          <w:p w14:paraId="26271E2E"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Goollelal</w:t>
            </w:r>
          </w:p>
        </w:tc>
        <w:tc>
          <w:tcPr>
            <w:tcW w:w="0" w:type="auto"/>
          </w:tcPr>
          <w:p w14:paraId="26271E2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30" w14:textId="77777777" w:rsidR="001D584F" w:rsidRPr="000D3158" w:rsidRDefault="005D6919" w:rsidP="00C91FCE">
            <w:pPr>
              <w:pStyle w:val="Compact"/>
              <w:jc w:val="center"/>
              <w:rPr>
                <w:rFonts w:cs="Times New Roman"/>
                <w:sz w:val="18"/>
                <w:szCs w:val="18"/>
              </w:rPr>
            </w:pPr>
            <w:r w:rsidRPr="000D3158">
              <w:rPr>
                <w:rFonts w:cs="Times New Roman"/>
                <w:sz w:val="18"/>
                <w:szCs w:val="18"/>
              </w:rPr>
              <w:t>Urban Spearwood Dunes</w:t>
            </w:r>
          </w:p>
        </w:tc>
        <w:tc>
          <w:tcPr>
            <w:tcW w:w="0" w:type="auto"/>
          </w:tcPr>
          <w:p w14:paraId="26271E3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31.817°S 115.815°E</w:t>
            </w:r>
          </w:p>
        </w:tc>
      </w:tr>
      <w:tr w:rsidR="003B09F5" w:rsidRPr="00013E4C" w14:paraId="26271E3D" w14:textId="77777777">
        <w:tc>
          <w:tcPr>
            <w:tcW w:w="0" w:type="auto"/>
          </w:tcPr>
          <w:p w14:paraId="26271E36" w14:textId="77777777" w:rsidR="001D584F" w:rsidRPr="000D3158" w:rsidRDefault="005D6919" w:rsidP="00C91FCE">
            <w:pPr>
              <w:pStyle w:val="Compact"/>
              <w:jc w:val="center"/>
              <w:rPr>
                <w:rFonts w:cs="Times New Roman"/>
                <w:sz w:val="18"/>
                <w:szCs w:val="18"/>
              </w:rPr>
            </w:pPr>
            <w:r w:rsidRPr="000D3158">
              <w:rPr>
                <w:rFonts w:cs="Times New Roman"/>
                <w:sz w:val="18"/>
                <w:szCs w:val="18"/>
              </w:rPr>
              <w:t>Loch McNess</w:t>
            </w:r>
          </w:p>
        </w:tc>
        <w:tc>
          <w:tcPr>
            <w:tcW w:w="0" w:type="auto"/>
          </w:tcPr>
          <w:p w14:paraId="26271E3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38" w14:textId="77777777" w:rsidR="001D584F" w:rsidRPr="000D3158" w:rsidRDefault="005D6919" w:rsidP="00C91FCE">
            <w:pPr>
              <w:pStyle w:val="Compact"/>
              <w:jc w:val="center"/>
              <w:rPr>
                <w:rFonts w:cs="Times New Roman"/>
                <w:sz w:val="18"/>
                <w:szCs w:val="18"/>
              </w:rPr>
            </w:pPr>
            <w:r w:rsidRPr="000D3158">
              <w:rPr>
                <w:rFonts w:cs="Times New Roman"/>
                <w:sz w:val="18"/>
                <w:szCs w:val="18"/>
              </w:rPr>
              <w:t>Peri-Urban Spearwood Dunes</w:t>
            </w:r>
          </w:p>
        </w:tc>
        <w:tc>
          <w:tcPr>
            <w:tcW w:w="0" w:type="auto"/>
          </w:tcPr>
          <w:p w14:paraId="26271E3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A"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B"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31.548°S 115.682°E</w:t>
            </w:r>
          </w:p>
        </w:tc>
      </w:tr>
      <w:tr w:rsidR="003B09F5" w:rsidRPr="00013E4C" w14:paraId="26271E45" w14:textId="77777777">
        <w:tc>
          <w:tcPr>
            <w:tcW w:w="0" w:type="auto"/>
          </w:tcPr>
          <w:p w14:paraId="26271E3E"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Yonderup</w:t>
            </w:r>
          </w:p>
        </w:tc>
        <w:tc>
          <w:tcPr>
            <w:tcW w:w="0" w:type="auto"/>
          </w:tcPr>
          <w:p w14:paraId="26271E3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40" w14:textId="77777777" w:rsidR="001D584F" w:rsidRPr="000D3158" w:rsidRDefault="005D6919" w:rsidP="00C91FCE">
            <w:pPr>
              <w:pStyle w:val="Compact"/>
              <w:jc w:val="center"/>
              <w:rPr>
                <w:rFonts w:cs="Times New Roman"/>
                <w:sz w:val="18"/>
                <w:szCs w:val="18"/>
              </w:rPr>
            </w:pPr>
            <w:r w:rsidRPr="000D3158">
              <w:rPr>
                <w:rFonts w:cs="Times New Roman"/>
                <w:sz w:val="18"/>
                <w:szCs w:val="18"/>
              </w:rPr>
              <w:t>Peri-Urban Spearwood Dunes</w:t>
            </w:r>
          </w:p>
        </w:tc>
        <w:tc>
          <w:tcPr>
            <w:tcW w:w="0" w:type="auto"/>
          </w:tcPr>
          <w:p w14:paraId="26271E4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31.555°S 115.686°E</w:t>
            </w:r>
          </w:p>
        </w:tc>
      </w:tr>
      <w:tr w:rsidR="003B09F5" w:rsidRPr="00013E4C" w14:paraId="26271E4D" w14:textId="77777777">
        <w:tc>
          <w:tcPr>
            <w:tcW w:w="0" w:type="auto"/>
          </w:tcPr>
          <w:p w14:paraId="26271E46"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Joondalup</w:t>
            </w:r>
          </w:p>
        </w:tc>
        <w:tc>
          <w:tcPr>
            <w:tcW w:w="0" w:type="auto"/>
          </w:tcPr>
          <w:p w14:paraId="26271E4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48" w14:textId="77777777" w:rsidR="001D584F" w:rsidRPr="000D3158" w:rsidRDefault="005D6919" w:rsidP="00C91FCE">
            <w:pPr>
              <w:pStyle w:val="Compact"/>
              <w:jc w:val="center"/>
              <w:rPr>
                <w:rFonts w:cs="Times New Roman"/>
                <w:sz w:val="18"/>
                <w:szCs w:val="18"/>
              </w:rPr>
            </w:pPr>
            <w:r w:rsidRPr="000D3158">
              <w:rPr>
                <w:rFonts w:cs="Times New Roman"/>
                <w:sz w:val="18"/>
                <w:szCs w:val="18"/>
              </w:rPr>
              <w:t>Urban Spearwood Dunes</w:t>
            </w:r>
          </w:p>
        </w:tc>
        <w:tc>
          <w:tcPr>
            <w:tcW w:w="0" w:type="auto"/>
          </w:tcPr>
          <w:p w14:paraId="26271E4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A"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B"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31.743°S 115.779°E</w:t>
            </w:r>
          </w:p>
        </w:tc>
      </w:tr>
      <w:tr w:rsidR="003B09F5" w:rsidRPr="00013E4C" w14:paraId="26271E55" w14:textId="77777777">
        <w:tc>
          <w:tcPr>
            <w:tcW w:w="0" w:type="auto"/>
          </w:tcPr>
          <w:p w14:paraId="26271E4E"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Mariginiup</w:t>
            </w:r>
          </w:p>
        </w:tc>
        <w:tc>
          <w:tcPr>
            <w:tcW w:w="0" w:type="auto"/>
          </w:tcPr>
          <w:p w14:paraId="26271E4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50" w14:textId="77777777" w:rsidR="001D584F" w:rsidRPr="000D3158" w:rsidRDefault="005D6919" w:rsidP="00C91FCE">
            <w:pPr>
              <w:pStyle w:val="Compact"/>
              <w:jc w:val="center"/>
              <w:rPr>
                <w:rFonts w:cs="Times New Roman"/>
                <w:sz w:val="18"/>
                <w:szCs w:val="18"/>
              </w:rPr>
            </w:pPr>
            <w:r w:rsidRPr="000D3158">
              <w:rPr>
                <w:rFonts w:cs="Times New Roman"/>
                <w:sz w:val="18"/>
                <w:szCs w:val="18"/>
              </w:rPr>
              <w:t>East Wanneroo Interdunal</w:t>
            </w:r>
          </w:p>
        </w:tc>
        <w:tc>
          <w:tcPr>
            <w:tcW w:w="0" w:type="auto"/>
          </w:tcPr>
          <w:p w14:paraId="26271E5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31.729°S 115.815°E</w:t>
            </w:r>
          </w:p>
        </w:tc>
      </w:tr>
      <w:tr w:rsidR="003B09F5" w:rsidRPr="00013E4C" w14:paraId="26271E5D" w14:textId="77777777">
        <w:tc>
          <w:tcPr>
            <w:tcW w:w="0" w:type="auto"/>
          </w:tcPr>
          <w:p w14:paraId="26271E56"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Jandabup</w:t>
            </w:r>
          </w:p>
        </w:tc>
        <w:tc>
          <w:tcPr>
            <w:tcW w:w="0" w:type="auto"/>
          </w:tcPr>
          <w:p w14:paraId="26271E5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58" w14:textId="77777777" w:rsidR="001D584F" w:rsidRPr="000D3158" w:rsidRDefault="005D6919" w:rsidP="00C91FCE">
            <w:pPr>
              <w:pStyle w:val="Compact"/>
              <w:jc w:val="center"/>
              <w:rPr>
                <w:rFonts w:cs="Times New Roman"/>
                <w:sz w:val="18"/>
                <w:szCs w:val="18"/>
              </w:rPr>
            </w:pPr>
            <w:r w:rsidRPr="000D3158">
              <w:rPr>
                <w:rFonts w:cs="Times New Roman"/>
                <w:sz w:val="18"/>
                <w:szCs w:val="18"/>
              </w:rPr>
              <w:t>East Wanneroo Interdunal</w:t>
            </w:r>
          </w:p>
        </w:tc>
        <w:tc>
          <w:tcPr>
            <w:tcW w:w="0" w:type="auto"/>
          </w:tcPr>
          <w:p w14:paraId="26271E5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A"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B"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31.746°S 115.847°E</w:t>
            </w:r>
          </w:p>
        </w:tc>
      </w:tr>
      <w:tr w:rsidR="003B09F5" w:rsidRPr="00013E4C" w14:paraId="26271E65" w14:textId="77777777">
        <w:tc>
          <w:tcPr>
            <w:tcW w:w="0" w:type="auto"/>
          </w:tcPr>
          <w:p w14:paraId="26271E5E"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Nowergup</w:t>
            </w:r>
          </w:p>
        </w:tc>
        <w:tc>
          <w:tcPr>
            <w:tcW w:w="0" w:type="auto"/>
          </w:tcPr>
          <w:p w14:paraId="26271E5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60" w14:textId="77777777" w:rsidR="001D584F" w:rsidRPr="000D3158" w:rsidRDefault="005D6919" w:rsidP="00C91FCE">
            <w:pPr>
              <w:pStyle w:val="Compact"/>
              <w:jc w:val="center"/>
              <w:rPr>
                <w:rFonts w:cs="Times New Roman"/>
                <w:sz w:val="18"/>
                <w:szCs w:val="18"/>
              </w:rPr>
            </w:pPr>
            <w:r w:rsidRPr="000D3158">
              <w:rPr>
                <w:rFonts w:cs="Times New Roman"/>
                <w:sz w:val="18"/>
                <w:szCs w:val="18"/>
              </w:rPr>
              <w:t>Peri-Urban Spearwood Dunes</w:t>
            </w:r>
          </w:p>
        </w:tc>
        <w:tc>
          <w:tcPr>
            <w:tcW w:w="0" w:type="auto"/>
          </w:tcPr>
          <w:p w14:paraId="26271E6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31.630°S 115.732°E</w:t>
            </w:r>
          </w:p>
        </w:tc>
      </w:tr>
      <w:tr w:rsidR="003B09F5" w:rsidRPr="00013E4C" w14:paraId="26271E6D" w14:textId="77777777">
        <w:tc>
          <w:tcPr>
            <w:tcW w:w="0" w:type="auto"/>
          </w:tcPr>
          <w:p w14:paraId="26271E66"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Wilgarup</w:t>
            </w:r>
          </w:p>
        </w:tc>
        <w:tc>
          <w:tcPr>
            <w:tcW w:w="0" w:type="auto"/>
          </w:tcPr>
          <w:p w14:paraId="26271E67" w14:textId="77777777" w:rsidR="001D584F" w:rsidRPr="000D3158" w:rsidRDefault="005D6919" w:rsidP="00C91FCE">
            <w:pPr>
              <w:pStyle w:val="Compact"/>
              <w:jc w:val="center"/>
              <w:rPr>
                <w:rFonts w:cs="Times New Roman"/>
                <w:sz w:val="18"/>
                <w:szCs w:val="18"/>
              </w:rPr>
            </w:pPr>
            <w:r w:rsidRPr="000D3158">
              <w:rPr>
                <w:rFonts w:cs="Times New Roman"/>
                <w:sz w:val="18"/>
                <w:szCs w:val="18"/>
              </w:rPr>
              <w:t>Was a lake</w:t>
            </w:r>
          </w:p>
        </w:tc>
        <w:tc>
          <w:tcPr>
            <w:tcW w:w="0" w:type="auto"/>
          </w:tcPr>
          <w:p w14:paraId="26271E68" w14:textId="77777777" w:rsidR="001D584F" w:rsidRPr="000D3158" w:rsidRDefault="005D6919" w:rsidP="00C91FCE">
            <w:pPr>
              <w:pStyle w:val="Compact"/>
              <w:jc w:val="center"/>
              <w:rPr>
                <w:rFonts w:cs="Times New Roman"/>
                <w:sz w:val="18"/>
                <w:szCs w:val="18"/>
              </w:rPr>
            </w:pPr>
            <w:r w:rsidRPr="000D3158">
              <w:rPr>
                <w:rFonts w:cs="Times New Roman"/>
                <w:sz w:val="18"/>
                <w:szCs w:val="18"/>
              </w:rPr>
              <w:t>Spearwood Dunes</w:t>
            </w:r>
          </w:p>
        </w:tc>
        <w:tc>
          <w:tcPr>
            <w:tcW w:w="0" w:type="auto"/>
          </w:tcPr>
          <w:p w14:paraId="26271E6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6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6C" w14:textId="5C58CCB3" w:rsidR="001D584F" w:rsidRPr="000D3158" w:rsidRDefault="00311968" w:rsidP="00991D47">
            <w:pPr>
              <w:pStyle w:val="Compact"/>
              <w:jc w:val="center"/>
              <w:rPr>
                <w:rFonts w:cs="Times New Roman"/>
                <w:sz w:val="18"/>
                <w:szCs w:val="18"/>
              </w:rPr>
            </w:pPr>
            <w:r w:rsidRPr="000D3158">
              <w:rPr>
                <w:rFonts w:cs="Times New Roman"/>
                <w:sz w:val="18"/>
                <w:szCs w:val="18"/>
              </w:rPr>
              <w:t>31.</w:t>
            </w:r>
            <w:r w:rsidR="005C5E09" w:rsidRPr="000D3158">
              <w:rPr>
                <w:rFonts w:cs="Times New Roman"/>
                <w:sz w:val="18"/>
                <w:szCs w:val="18"/>
              </w:rPr>
              <w:t>574</w:t>
            </w:r>
            <w:r w:rsidRPr="000D3158">
              <w:rPr>
                <w:rFonts w:cs="Times New Roman"/>
                <w:sz w:val="18"/>
                <w:szCs w:val="18"/>
              </w:rPr>
              <w:t>°S 115.</w:t>
            </w:r>
            <w:r w:rsidR="005C5E09" w:rsidRPr="000D3158">
              <w:rPr>
                <w:rFonts w:cs="Times New Roman"/>
                <w:sz w:val="18"/>
                <w:szCs w:val="18"/>
              </w:rPr>
              <w:t>692</w:t>
            </w:r>
            <w:r w:rsidRPr="000D3158">
              <w:rPr>
                <w:rFonts w:cs="Times New Roman"/>
                <w:sz w:val="18"/>
                <w:szCs w:val="18"/>
              </w:rPr>
              <w:t>°E</w:t>
            </w:r>
          </w:p>
        </w:tc>
      </w:tr>
      <w:tr w:rsidR="003B09F5" w:rsidRPr="00013E4C" w14:paraId="26271E75" w14:textId="77777777">
        <w:tc>
          <w:tcPr>
            <w:tcW w:w="0" w:type="auto"/>
          </w:tcPr>
          <w:p w14:paraId="26271E6E" w14:textId="77777777" w:rsidR="001D584F" w:rsidRPr="000D3158" w:rsidRDefault="005D6919" w:rsidP="00C91FCE">
            <w:pPr>
              <w:pStyle w:val="Compact"/>
              <w:jc w:val="center"/>
              <w:rPr>
                <w:rFonts w:cs="Times New Roman"/>
                <w:sz w:val="18"/>
                <w:szCs w:val="18"/>
              </w:rPr>
            </w:pPr>
            <w:r w:rsidRPr="000D3158">
              <w:rPr>
                <w:rFonts w:cs="Times New Roman"/>
                <w:sz w:val="18"/>
                <w:szCs w:val="18"/>
              </w:rPr>
              <w:t>Pipidinny Swamp</w:t>
            </w:r>
          </w:p>
        </w:tc>
        <w:tc>
          <w:tcPr>
            <w:tcW w:w="0" w:type="auto"/>
          </w:tcPr>
          <w:p w14:paraId="26271E6F" w14:textId="77777777" w:rsidR="001D584F" w:rsidRPr="000D3158" w:rsidRDefault="005D6919" w:rsidP="00C91FCE">
            <w:pPr>
              <w:pStyle w:val="Compact"/>
              <w:jc w:val="center"/>
              <w:rPr>
                <w:rFonts w:cs="Times New Roman"/>
                <w:sz w:val="18"/>
                <w:szCs w:val="18"/>
              </w:rPr>
            </w:pPr>
            <w:r w:rsidRPr="000D3158">
              <w:rPr>
                <w:rFonts w:cs="Times New Roman"/>
                <w:sz w:val="18"/>
                <w:szCs w:val="18"/>
              </w:rPr>
              <w:t>Dampland</w:t>
            </w:r>
          </w:p>
        </w:tc>
        <w:tc>
          <w:tcPr>
            <w:tcW w:w="0" w:type="auto"/>
          </w:tcPr>
          <w:p w14:paraId="26271E70" w14:textId="77777777" w:rsidR="001D584F" w:rsidRPr="000D3158" w:rsidRDefault="005D6919" w:rsidP="00C91FCE">
            <w:pPr>
              <w:pStyle w:val="Compact"/>
              <w:jc w:val="center"/>
              <w:rPr>
                <w:rFonts w:cs="Times New Roman"/>
                <w:sz w:val="18"/>
                <w:szCs w:val="18"/>
              </w:rPr>
            </w:pPr>
            <w:r w:rsidRPr="000D3158">
              <w:rPr>
                <w:rFonts w:cs="Times New Roman"/>
                <w:sz w:val="18"/>
                <w:szCs w:val="18"/>
              </w:rPr>
              <w:t>Spearwood Dunes</w:t>
            </w:r>
          </w:p>
        </w:tc>
        <w:tc>
          <w:tcPr>
            <w:tcW w:w="0" w:type="auto"/>
          </w:tcPr>
          <w:p w14:paraId="26271E7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7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31.580°S 115.683°E</w:t>
            </w:r>
          </w:p>
        </w:tc>
      </w:tr>
      <w:tr w:rsidR="003B09F5" w:rsidRPr="00013E4C" w14:paraId="26271E7D" w14:textId="77777777">
        <w:tc>
          <w:tcPr>
            <w:tcW w:w="0" w:type="auto"/>
          </w:tcPr>
          <w:p w14:paraId="26271E76" w14:textId="77777777" w:rsidR="001D584F" w:rsidRPr="000D3158" w:rsidRDefault="005D6919" w:rsidP="00C91FCE">
            <w:pPr>
              <w:pStyle w:val="Compact"/>
              <w:jc w:val="center"/>
              <w:rPr>
                <w:rFonts w:cs="Times New Roman"/>
                <w:sz w:val="18"/>
                <w:szCs w:val="18"/>
              </w:rPr>
            </w:pPr>
            <w:r w:rsidRPr="000D3158">
              <w:rPr>
                <w:rFonts w:cs="Times New Roman"/>
                <w:sz w:val="18"/>
                <w:szCs w:val="18"/>
              </w:rPr>
              <w:t>Lexia 186</w:t>
            </w:r>
          </w:p>
        </w:tc>
        <w:tc>
          <w:tcPr>
            <w:tcW w:w="0" w:type="auto"/>
          </w:tcPr>
          <w:p w14:paraId="26271E77" w14:textId="77777777" w:rsidR="001D584F" w:rsidRPr="000D3158" w:rsidRDefault="005D6919" w:rsidP="00C91FCE">
            <w:pPr>
              <w:pStyle w:val="Compact"/>
              <w:jc w:val="center"/>
              <w:rPr>
                <w:rFonts w:cs="Times New Roman"/>
                <w:sz w:val="18"/>
                <w:szCs w:val="18"/>
              </w:rPr>
            </w:pPr>
            <w:r w:rsidRPr="000D3158">
              <w:rPr>
                <w:rFonts w:cs="Times New Roman"/>
                <w:sz w:val="18"/>
                <w:szCs w:val="18"/>
              </w:rPr>
              <w:t>Sumpland</w:t>
            </w:r>
          </w:p>
        </w:tc>
        <w:tc>
          <w:tcPr>
            <w:tcW w:w="0" w:type="auto"/>
          </w:tcPr>
          <w:p w14:paraId="26271E7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7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7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31.743°S 115.963°E</w:t>
            </w:r>
          </w:p>
        </w:tc>
      </w:tr>
      <w:tr w:rsidR="003B09F5" w:rsidRPr="00013E4C" w14:paraId="26271E85" w14:textId="77777777">
        <w:tc>
          <w:tcPr>
            <w:tcW w:w="0" w:type="auto"/>
          </w:tcPr>
          <w:p w14:paraId="26271E7E" w14:textId="77777777" w:rsidR="001D584F" w:rsidRPr="000D3158" w:rsidRDefault="005D6919" w:rsidP="00C91FCE">
            <w:pPr>
              <w:pStyle w:val="Compact"/>
              <w:jc w:val="center"/>
              <w:rPr>
                <w:rFonts w:cs="Times New Roman"/>
                <w:sz w:val="18"/>
                <w:szCs w:val="18"/>
              </w:rPr>
            </w:pPr>
            <w:r w:rsidRPr="000D3158">
              <w:rPr>
                <w:rFonts w:cs="Times New Roman"/>
                <w:sz w:val="18"/>
                <w:szCs w:val="18"/>
              </w:rPr>
              <w:t>Melaleuca Park 173</w:t>
            </w:r>
          </w:p>
        </w:tc>
        <w:tc>
          <w:tcPr>
            <w:tcW w:w="0" w:type="auto"/>
          </w:tcPr>
          <w:p w14:paraId="26271E7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8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8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31.704°S 115.963°E</w:t>
            </w:r>
          </w:p>
        </w:tc>
      </w:tr>
      <w:tr w:rsidR="003B09F5" w:rsidRPr="00013E4C" w14:paraId="26271E8D" w14:textId="77777777">
        <w:tc>
          <w:tcPr>
            <w:tcW w:w="0" w:type="auto"/>
          </w:tcPr>
          <w:p w14:paraId="26271E86" w14:textId="77777777" w:rsidR="001D584F" w:rsidRPr="000D3158" w:rsidRDefault="005D6919" w:rsidP="00C91FCE">
            <w:pPr>
              <w:pStyle w:val="Compact"/>
              <w:jc w:val="center"/>
              <w:rPr>
                <w:rFonts w:cs="Times New Roman"/>
                <w:sz w:val="18"/>
                <w:szCs w:val="18"/>
              </w:rPr>
            </w:pPr>
            <w:r w:rsidRPr="000D3158">
              <w:rPr>
                <w:rFonts w:cs="Times New Roman"/>
                <w:sz w:val="18"/>
                <w:szCs w:val="18"/>
              </w:rPr>
              <w:t>Melaleuca Park 78</w:t>
            </w:r>
          </w:p>
        </w:tc>
        <w:tc>
          <w:tcPr>
            <w:tcW w:w="0" w:type="auto"/>
          </w:tcPr>
          <w:p w14:paraId="26271E87" w14:textId="77777777" w:rsidR="001D584F" w:rsidRPr="000D3158" w:rsidRDefault="005D6919" w:rsidP="00C91FCE">
            <w:pPr>
              <w:pStyle w:val="Compact"/>
              <w:jc w:val="center"/>
              <w:rPr>
                <w:rFonts w:cs="Times New Roman"/>
                <w:sz w:val="18"/>
                <w:szCs w:val="18"/>
              </w:rPr>
            </w:pPr>
            <w:r w:rsidRPr="000D3158">
              <w:rPr>
                <w:rFonts w:cs="Times New Roman"/>
                <w:sz w:val="18"/>
                <w:szCs w:val="18"/>
              </w:rPr>
              <w:t>Dampland</w:t>
            </w:r>
          </w:p>
        </w:tc>
        <w:tc>
          <w:tcPr>
            <w:tcW w:w="0" w:type="auto"/>
          </w:tcPr>
          <w:p w14:paraId="26271E8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8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8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8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31.704°S 115.915°E</w:t>
            </w:r>
          </w:p>
        </w:tc>
      </w:tr>
      <w:tr w:rsidR="003B09F5" w:rsidRPr="00013E4C" w14:paraId="26271E95" w14:textId="77777777">
        <w:tc>
          <w:tcPr>
            <w:tcW w:w="0" w:type="auto"/>
          </w:tcPr>
          <w:p w14:paraId="26271E8E" w14:textId="77777777" w:rsidR="001D584F" w:rsidRPr="000D3158" w:rsidRDefault="005D6919" w:rsidP="00C91FCE">
            <w:pPr>
              <w:pStyle w:val="Compact"/>
              <w:jc w:val="center"/>
              <w:rPr>
                <w:rFonts w:cs="Times New Roman"/>
                <w:sz w:val="18"/>
                <w:szCs w:val="18"/>
              </w:rPr>
            </w:pPr>
            <w:r w:rsidRPr="000D3158">
              <w:rPr>
                <w:rFonts w:cs="Times New Roman"/>
                <w:sz w:val="18"/>
                <w:szCs w:val="18"/>
              </w:rPr>
              <w:t>MM59B - Whiteman Park East</w:t>
            </w:r>
          </w:p>
        </w:tc>
        <w:tc>
          <w:tcPr>
            <w:tcW w:w="0" w:type="auto"/>
          </w:tcPr>
          <w:p w14:paraId="26271E8F"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9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9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9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31.804°S 115.954°E</w:t>
            </w:r>
          </w:p>
        </w:tc>
      </w:tr>
      <w:tr w:rsidR="003B09F5" w:rsidRPr="00013E4C" w14:paraId="26271E9D" w14:textId="77777777">
        <w:tc>
          <w:tcPr>
            <w:tcW w:w="0" w:type="auto"/>
          </w:tcPr>
          <w:p w14:paraId="26271E96" w14:textId="77777777" w:rsidR="001D584F" w:rsidRPr="000D3158" w:rsidRDefault="005D6919" w:rsidP="00C91FCE">
            <w:pPr>
              <w:pStyle w:val="Compact"/>
              <w:jc w:val="center"/>
              <w:rPr>
                <w:rFonts w:cs="Times New Roman"/>
                <w:sz w:val="18"/>
                <w:szCs w:val="18"/>
              </w:rPr>
            </w:pPr>
            <w:r w:rsidRPr="000D3158">
              <w:rPr>
                <w:rFonts w:cs="Times New Roman"/>
                <w:sz w:val="18"/>
                <w:szCs w:val="18"/>
              </w:rPr>
              <w:t>PM9 - Pinjar North</w:t>
            </w:r>
          </w:p>
        </w:tc>
        <w:tc>
          <w:tcPr>
            <w:tcW w:w="0" w:type="auto"/>
          </w:tcPr>
          <w:p w14:paraId="26271E97"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9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99"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9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31.612°S 115.843°E</w:t>
            </w:r>
          </w:p>
        </w:tc>
      </w:tr>
      <w:tr w:rsidR="003B09F5" w:rsidRPr="00013E4C" w14:paraId="26271EA5" w14:textId="77777777">
        <w:tc>
          <w:tcPr>
            <w:tcW w:w="0" w:type="auto"/>
          </w:tcPr>
          <w:p w14:paraId="26271E9E" w14:textId="77777777" w:rsidR="001D584F" w:rsidRPr="000D3158" w:rsidRDefault="005D6919" w:rsidP="00C91FCE">
            <w:pPr>
              <w:pStyle w:val="Compact"/>
              <w:jc w:val="center"/>
              <w:rPr>
                <w:rFonts w:cs="Times New Roman"/>
                <w:sz w:val="18"/>
                <w:szCs w:val="18"/>
              </w:rPr>
            </w:pPr>
            <w:r w:rsidRPr="000D3158">
              <w:rPr>
                <w:rFonts w:cs="Times New Roman"/>
                <w:sz w:val="18"/>
                <w:szCs w:val="18"/>
              </w:rPr>
              <w:t>WM1 - Pinjar</w:t>
            </w:r>
          </w:p>
        </w:tc>
        <w:tc>
          <w:tcPr>
            <w:tcW w:w="0" w:type="auto"/>
          </w:tcPr>
          <w:p w14:paraId="26271E9F"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A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A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A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31.655°S 115.855°E</w:t>
            </w:r>
          </w:p>
        </w:tc>
      </w:tr>
      <w:tr w:rsidR="003B09F5" w:rsidRPr="00013E4C" w14:paraId="26271EAD" w14:textId="77777777">
        <w:tc>
          <w:tcPr>
            <w:tcW w:w="0" w:type="auto"/>
          </w:tcPr>
          <w:p w14:paraId="26271EA6" w14:textId="77777777" w:rsidR="001D584F" w:rsidRPr="000D3158" w:rsidRDefault="005D6919" w:rsidP="00C91FCE">
            <w:pPr>
              <w:pStyle w:val="Compact"/>
              <w:jc w:val="center"/>
              <w:rPr>
                <w:rFonts w:cs="Times New Roman"/>
                <w:sz w:val="18"/>
                <w:szCs w:val="18"/>
              </w:rPr>
            </w:pPr>
            <w:r w:rsidRPr="000D3158">
              <w:rPr>
                <w:rFonts w:cs="Times New Roman"/>
                <w:sz w:val="18"/>
                <w:szCs w:val="18"/>
              </w:rPr>
              <w:t>WM2 - Melaleuca Park North</w:t>
            </w:r>
          </w:p>
        </w:tc>
        <w:tc>
          <w:tcPr>
            <w:tcW w:w="0" w:type="auto"/>
          </w:tcPr>
          <w:p w14:paraId="26271EA7"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A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A9"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A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31.662°S 115.895°E</w:t>
            </w:r>
          </w:p>
        </w:tc>
      </w:tr>
      <w:tr w:rsidR="003B09F5" w:rsidRPr="00013E4C" w14:paraId="26271EB5" w14:textId="77777777">
        <w:tc>
          <w:tcPr>
            <w:tcW w:w="0" w:type="auto"/>
          </w:tcPr>
          <w:p w14:paraId="26271EAE" w14:textId="77777777" w:rsidR="001D584F" w:rsidRPr="000D3158" w:rsidRDefault="005D6919" w:rsidP="00C91FCE">
            <w:pPr>
              <w:pStyle w:val="Compact"/>
              <w:jc w:val="center"/>
              <w:rPr>
                <w:rFonts w:cs="Times New Roman"/>
                <w:sz w:val="18"/>
                <w:szCs w:val="18"/>
              </w:rPr>
            </w:pPr>
            <w:r w:rsidRPr="000D3158">
              <w:rPr>
                <w:rFonts w:cs="Times New Roman"/>
                <w:sz w:val="18"/>
                <w:szCs w:val="18"/>
              </w:rPr>
              <w:t>WM8 - Melaleuca Park</w:t>
            </w:r>
          </w:p>
        </w:tc>
        <w:tc>
          <w:tcPr>
            <w:tcW w:w="0" w:type="auto"/>
          </w:tcPr>
          <w:p w14:paraId="26271EAF"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B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B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B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31.694°S 115.930°E</w:t>
            </w:r>
          </w:p>
        </w:tc>
      </w:tr>
      <w:tr w:rsidR="003B09F5" w:rsidRPr="00013E4C" w14:paraId="26271EBD" w14:textId="77777777">
        <w:tc>
          <w:tcPr>
            <w:tcW w:w="0" w:type="auto"/>
          </w:tcPr>
          <w:p w14:paraId="26271EB6"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Gwelup</w:t>
            </w:r>
          </w:p>
        </w:tc>
        <w:tc>
          <w:tcPr>
            <w:tcW w:w="0" w:type="auto"/>
          </w:tcPr>
          <w:p w14:paraId="26271EB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B8" w14:textId="77777777" w:rsidR="001D584F" w:rsidRPr="000D3158" w:rsidRDefault="005D6919" w:rsidP="00C91FCE">
            <w:pPr>
              <w:pStyle w:val="Compact"/>
              <w:jc w:val="center"/>
              <w:rPr>
                <w:rFonts w:cs="Times New Roman"/>
                <w:sz w:val="18"/>
                <w:szCs w:val="18"/>
              </w:rPr>
            </w:pPr>
            <w:r w:rsidRPr="000D3158">
              <w:rPr>
                <w:rFonts w:cs="Times New Roman"/>
                <w:sz w:val="18"/>
                <w:szCs w:val="18"/>
              </w:rPr>
              <w:t>East Wanneroo Interdunal</w:t>
            </w:r>
          </w:p>
        </w:tc>
        <w:tc>
          <w:tcPr>
            <w:tcW w:w="0" w:type="auto"/>
          </w:tcPr>
          <w:p w14:paraId="26271EB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B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31.878°S 115.791°E</w:t>
            </w:r>
          </w:p>
        </w:tc>
      </w:tr>
      <w:tr w:rsidR="003B09F5" w:rsidRPr="00013E4C" w14:paraId="26271ECD" w14:textId="77777777">
        <w:tc>
          <w:tcPr>
            <w:tcW w:w="0" w:type="auto"/>
          </w:tcPr>
          <w:p w14:paraId="26271EC6" w14:textId="77777777" w:rsidR="001D584F" w:rsidRPr="000D3158" w:rsidRDefault="005D6919" w:rsidP="00C91FCE">
            <w:pPr>
              <w:pStyle w:val="Compact"/>
              <w:jc w:val="center"/>
              <w:rPr>
                <w:rFonts w:cs="Times New Roman"/>
                <w:sz w:val="18"/>
                <w:szCs w:val="18"/>
              </w:rPr>
            </w:pPr>
            <w:r w:rsidRPr="000D3158">
              <w:rPr>
                <w:rFonts w:cs="Times New Roman"/>
                <w:sz w:val="18"/>
                <w:szCs w:val="18"/>
              </w:rPr>
              <w:t>Gingin Brook</w:t>
            </w:r>
          </w:p>
        </w:tc>
        <w:tc>
          <w:tcPr>
            <w:tcW w:w="0" w:type="auto"/>
          </w:tcPr>
          <w:p w14:paraId="26271EC7" w14:textId="77777777" w:rsidR="001D584F" w:rsidRPr="000D3158" w:rsidRDefault="005D6919" w:rsidP="00C91FCE">
            <w:pPr>
              <w:pStyle w:val="Compact"/>
              <w:jc w:val="center"/>
              <w:rPr>
                <w:rFonts w:cs="Times New Roman"/>
                <w:sz w:val="18"/>
                <w:szCs w:val="18"/>
              </w:rPr>
            </w:pPr>
            <w:r w:rsidRPr="000D3158">
              <w:rPr>
                <w:rFonts w:cs="Times New Roman"/>
                <w:sz w:val="18"/>
                <w:szCs w:val="18"/>
              </w:rPr>
              <w:t>Brook</w:t>
            </w:r>
          </w:p>
        </w:tc>
        <w:tc>
          <w:tcPr>
            <w:tcW w:w="0" w:type="auto"/>
          </w:tcPr>
          <w:p w14:paraId="26271EC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C9"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C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C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C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31.348°S 115.717°E</w:t>
            </w:r>
          </w:p>
        </w:tc>
      </w:tr>
    </w:tbl>
    <w:p w14:paraId="0842664A" w14:textId="77777777" w:rsidR="00C91FCE" w:rsidRDefault="00C91FCE">
      <w:pPr>
        <w:pStyle w:val="Heading2"/>
        <w:rPr>
          <w:rFonts w:cs="Times New Roman"/>
        </w:rPr>
        <w:sectPr w:rsidR="00C91FCE" w:rsidSect="000D3158">
          <w:pgSz w:w="11906" w:h="16838" w:code="9"/>
          <w:pgMar w:top="1440" w:right="1440" w:bottom="1440" w:left="1440" w:header="720" w:footer="720" w:gutter="0"/>
          <w:cols w:space="720"/>
          <w:docGrid w:linePitch="326"/>
        </w:sectPr>
      </w:pPr>
      <w:bookmarkStart w:id="126" w:name="vegetation-monitoring"/>
    </w:p>
    <w:p w14:paraId="26271ECE" w14:textId="4A786834" w:rsidR="001D584F" w:rsidRPr="003B09F5" w:rsidRDefault="005D6919">
      <w:pPr>
        <w:pStyle w:val="Heading2"/>
        <w:rPr>
          <w:rFonts w:cs="Times New Roman"/>
        </w:rPr>
      </w:pPr>
      <w:bookmarkStart w:id="127" w:name="_Toc33196522"/>
      <w:r w:rsidRPr="003B09F5">
        <w:rPr>
          <w:rFonts w:cs="Times New Roman"/>
        </w:rPr>
        <w:lastRenderedPageBreak/>
        <w:t>Vegetation monitoring</w:t>
      </w:r>
      <w:bookmarkEnd w:id="126"/>
      <w:bookmarkEnd w:id="127"/>
    </w:p>
    <w:p w14:paraId="26271ECF" w14:textId="5A240536" w:rsidR="001D584F" w:rsidRPr="003B09F5" w:rsidRDefault="005D6919">
      <w:pPr>
        <w:pStyle w:val="FirstParagraph"/>
        <w:rPr>
          <w:rFonts w:cs="Times New Roman"/>
        </w:rPr>
      </w:pPr>
      <w:r w:rsidRPr="003B09F5">
        <w:rPr>
          <w:rFonts w:cs="Times New Roman"/>
        </w:rPr>
        <w:t xml:space="preserve">The overall objectives of the wetland vegetation monitoring on the Gnangara </w:t>
      </w:r>
      <w:r w:rsidR="008F50A2" w:rsidRPr="003B09F5">
        <w:rPr>
          <w:rFonts w:cs="Times New Roman"/>
        </w:rPr>
        <w:t xml:space="preserve">Groundwater System </w:t>
      </w:r>
      <w:r w:rsidRPr="003B09F5">
        <w:rPr>
          <w:rFonts w:cs="Times New Roman"/>
        </w:rPr>
        <w:t>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49B6A78F"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w:t>
      </w:r>
      <w:r w:rsidR="006D3BCE">
        <w:rPr>
          <w:rFonts w:cs="Times New Roman"/>
        </w:rPr>
        <w:t xml:space="preserve"> levels</w:t>
      </w:r>
      <w:r w:rsidRPr="003B09F5">
        <w:rPr>
          <w:rFonts w:cs="Times New Roman"/>
        </w:rPr>
        <w:t>.</w:t>
      </w:r>
    </w:p>
    <w:p w14:paraId="5BEB3DFD" w14:textId="6118759F"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266BE9" w:rsidRPr="003B09F5">
        <w:rPr>
          <w:rFonts w:cs="Times New Roman"/>
        </w:rPr>
        <w:t xml:space="preserve">Figure </w:t>
      </w:r>
      <w:r w:rsidR="00266BE9">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7" wp14:editId="34F867BA">
            <wp:extent cx="5760000" cy="3985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6271ED6" w14:textId="331E7EAE" w:rsidR="001D584F" w:rsidRPr="003B09F5" w:rsidRDefault="00766FA4" w:rsidP="00766FA4">
      <w:pPr>
        <w:pStyle w:val="Caption"/>
        <w:rPr>
          <w:rFonts w:ascii="Times New Roman" w:hAnsi="Times New Roman" w:cs="Times New Roman"/>
        </w:rPr>
      </w:pPr>
      <w:bookmarkStart w:id="128"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w:t>
      </w:r>
      <w:r w:rsidRPr="003B09F5">
        <w:rPr>
          <w:rFonts w:ascii="Times New Roman" w:hAnsi="Times New Roman" w:cs="Times New Roman"/>
        </w:rPr>
        <w:fldChar w:fldCharType="end"/>
      </w:r>
      <w:bookmarkEnd w:id="128"/>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129" w:name="aquatic-invertebrate-monitoring"/>
      <w:bookmarkStart w:id="130" w:name="_Toc33196523"/>
      <w:r w:rsidRPr="003B09F5">
        <w:rPr>
          <w:rFonts w:cs="Times New Roman"/>
        </w:rPr>
        <w:lastRenderedPageBreak/>
        <w:t>Aquatic invertebrate monitoring</w:t>
      </w:r>
      <w:bookmarkEnd w:id="129"/>
      <w:bookmarkEnd w:id="130"/>
    </w:p>
    <w:p w14:paraId="26271ED8" w14:textId="02654D07"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525EBD37" w14:textId="77777777" w:rsidR="00376A55" w:rsidRDefault="00376A55" w:rsidP="00376A55">
      <w:pPr>
        <w:pStyle w:val="Heading2"/>
        <w:rPr>
          <w:rFonts w:cs="Times New Roman"/>
        </w:rPr>
      </w:pPr>
      <w:bookmarkStart w:id="131" w:name="water-quality-monitoring"/>
      <w:bookmarkStart w:id="132" w:name="individual-wetland-descriptions"/>
      <w:bookmarkStart w:id="133" w:name="_Toc33196524"/>
      <w:r w:rsidRPr="003B09F5">
        <w:rPr>
          <w:rFonts w:cs="Times New Roman"/>
        </w:rPr>
        <w:t>Water quality monitoring</w:t>
      </w:r>
      <w:bookmarkEnd w:id="131"/>
      <w:bookmarkEnd w:id="133"/>
    </w:p>
    <w:p w14:paraId="178DC7F1" w14:textId="77777777" w:rsidR="00376A55" w:rsidRDefault="00376A55" w:rsidP="00376A55">
      <w:pPr>
        <w:pStyle w:val="BodyText"/>
        <w:spacing w:before="0" w:after="0"/>
      </w:pPr>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p>
    <w:p w14:paraId="353C1DAD" w14:textId="77777777" w:rsidR="00376A55" w:rsidRDefault="00376A55" w:rsidP="00376A55">
      <w:pPr>
        <w:pStyle w:val="BodyText"/>
        <w:spacing w:before="0" w:after="0"/>
      </w:pPr>
      <w:r>
        <w:t>•</w:t>
      </w:r>
      <w:r>
        <w:tab/>
        <w:t>Nitrates &amp; Nitrites (NO</w:t>
      </w:r>
      <w:r w:rsidRPr="00832C23">
        <w:rPr>
          <w:vertAlign w:val="subscript"/>
        </w:rPr>
        <w:t>x</w:t>
      </w:r>
      <w:r>
        <w:t>), Ammonia as N (NH</w:t>
      </w:r>
      <w:r w:rsidRPr="00832C23">
        <w:rPr>
          <w:vertAlign w:val="subscript"/>
        </w:rPr>
        <w:t>4</w:t>
      </w:r>
      <w:r w:rsidRPr="00832C23">
        <w:rPr>
          <w:vertAlign w:val="superscript"/>
        </w:rPr>
        <w:t>+</w:t>
      </w:r>
      <w:r>
        <w:t>) Total Kjeldahl Nitrogen (TKN),</w:t>
      </w:r>
    </w:p>
    <w:p w14:paraId="5E4B475E" w14:textId="77777777" w:rsidR="00376A55" w:rsidRDefault="00376A55" w:rsidP="00376A55">
      <w:pPr>
        <w:pStyle w:val="BodyText"/>
        <w:spacing w:before="0" w:after="0"/>
      </w:pPr>
      <w:r>
        <w:t>•</w:t>
      </w:r>
      <w:r>
        <w:tab/>
        <w:t>Orthophosphate (PO</w:t>
      </w:r>
      <w:r w:rsidRPr="00832C23">
        <w:rPr>
          <w:vertAlign w:val="subscript"/>
        </w:rPr>
        <w:t>4</w:t>
      </w:r>
      <w:r w:rsidRPr="00832C23">
        <w:rPr>
          <w:vertAlign w:val="superscript"/>
        </w:rPr>
        <w:t>2-</w:t>
      </w:r>
      <w:r>
        <w:t>), Total Phosphorus (TP),</w:t>
      </w:r>
    </w:p>
    <w:p w14:paraId="08FDD2F8" w14:textId="77777777" w:rsidR="00376A55" w:rsidRDefault="00376A55" w:rsidP="00376A55">
      <w:pPr>
        <w:pStyle w:val="BodyText"/>
        <w:spacing w:before="0" w:after="0"/>
      </w:pPr>
      <w:r>
        <w:t>•</w:t>
      </w:r>
      <w:r>
        <w:tab/>
        <w:t>Sulphate (SO</w:t>
      </w:r>
      <w:r w:rsidRPr="00832C23">
        <w:rPr>
          <w:vertAlign w:val="subscript"/>
        </w:rPr>
        <w:t>4</w:t>
      </w:r>
      <w:r w:rsidRPr="00832C23">
        <w:rPr>
          <w:vertAlign w:val="superscript"/>
        </w:rPr>
        <w:t>2-</w:t>
      </w:r>
      <w:r>
        <w:t>), Chloride (Cl</w:t>
      </w:r>
      <w:r w:rsidRPr="00832C23">
        <w:rPr>
          <w:vertAlign w:val="superscript"/>
        </w:rPr>
        <w:t>-</w:t>
      </w:r>
      <w:r>
        <w:t>)</w:t>
      </w:r>
    </w:p>
    <w:p w14:paraId="0C932434" w14:textId="77777777" w:rsidR="00376A55" w:rsidRDefault="00376A55" w:rsidP="00376A55">
      <w:pPr>
        <w:pStyle w:val="BodyText"/>
        <w:spacing w:before="0" w:after="0"/>
      </w:pPr>
      <w:r>
        <w:t>•</w:t>
      </w:r>
      <w:r>
        <w:tab/>
        <w:t>Iron (Fe), Aluminium (Al), Sulphur (S),</w:t>
      </w:r>
    </w:p>
    <w:p w14:paraId="03E08389" w14:textId="77777777" w:rsidR="00376A55" w:rsidRDefault="00376A55" w:rsidP="00376A55">
      <w:pPr>
        <w:pStyle w:val="BodyText"/>
        <w:spacing w:before="0" w:after="0"/>
      </w:pPr>
      <w:r>
        <w:t>•</w:t>
      </w:r>
      <w:r>
        <w:tab/>
        <w:t>Calcium (Ca</w:t>
      </w:r>
      <w:r w:rsidRPr="00832C23">
        <w:rPr>
          <w:vertAlign w:val="subscript"/>
        </w:rPr>
        <w:t>2</w:t>
      </w:r>
      <w:r w:rsidRPr="00832C23">
        <w:rPr>
          <w:vertAlign w:val="superscript"/>
        </w:rPr>
        <w:t>+</w:t>
      </w:r>
      <w:r>
        <w:t>), Potassium (K</w:t>
      </w:r>
      <w:r w:rsidRPr="00832C23">
        <w:rPr>
          <w:vertAlign w:val="superscript"/>
        </w:rPr>
        <w:t>+</w:t>
      </w:r>
      <w:r>
        <w:t>), Magnesium (Mg</w:t>
      </w:r>
      <w:r w:rsidRPr="00832C23">
        <w:rPr>
          <w:vertAlign w:val="subscript"/>
        </w:rPr>
        <w:t>2</w:t>
      </w:r>
      <w:r w:rsidRPr="00832C23">
        <w:rPr>
          <w:vertAlign w:val="superscript"/>
        </w:rPr>
        <w:t>+</w:t>
      </w:r>
      <w:r>
        <w:t>), Sodium (Na</w:t>
      </w:r>
      <w:r w:rsidRPr="00832C23">
        <w:rPr>
          <w:vertAlign w:val="superscript"/>
        </w:rPr>
        <w:t>+</w:t>
      </w:r>
      <w:r>
        <w:t>)</w:t>
      </w:r>
    </w:p>
    <w:p w14:paraId="5722CB6D" w14:textId="77777777" w:rsidR="00376A55" w:rsidRDefault="00376A55" w:rsidP="00376A55">
      <w:pPr>
        <w:pStyle w:val="BodyText"/>
        <w:spacing w:before="0" w:after="0"/>
      </w:pPr>
      <w:r>
        <w:t>•</w:t>
      </w:r>
      <w:r>
        <w:tab/>
        <w:t>Acidity, Alkalinity</w:t>
      </w:r>
    </w:p>
    <w:p w14:paraId="6CE2F853" w14:textId="77777777" w:rsidR="00376A55" w:rsidRPr="00376A55" w:rsidRDefault="00376A55" w:rsidP="00376A55">
      <w:pPr>
        <w:pStyle w:val="BodyText"/>
        <w:spacing w:before="0"/>
      </w:pPr>
      <w:r>
        <w:t>•</w:t>
      </w:r>
      <w:r>
        <w:tab/>
        <w:t>Chlorophyll-a, Turbidity</w:t>
      </w:r>
    </w:p>
    <w:p w14:paraId="53069B48" w14:textId="77777777" w:rsidR="00EF4A19" w:rsidRDefault="00376A55" w:rsidP="00EF4A19">
      <w:pPr>
        <w:rPr>
          <w:rFonts w:ascii="Times New Roman" w:hAnsi="Times New Roman" w:cs="Times New Roman"/>
          <w:sz w:val="22"/>
          <w:szCs w:val="22"/>
        </w:rPr>
      </w:pPr>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w:t>
      </w:r>
      <w:r w:rsidR="00832C23">
        <w:rPr>
          <w:rFonts w:ascii="Times New Roman" w:hAnsi="Times New Roman" w:cs="Times New Roman"/>
          <w:sz w:val="22"/>
          <w:szCs w:val="22"/>
        </w:rPr>
        <w:t>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r w:rsidR="00FF53DB">
        <w:rPr>
          <w:rFonts w:ascii="Times New Roman" w:hAnsi="Times New Roman" w:cs="Times New Roman"/>
          <w:sz w:val="22"/>
          <w:szCs w:val="22"/>
        </w:rPr>
        <w:t>water regimes where applicable.</w:t>
      </w:r>
      <w:bookmarkStart w:id="134" w:name="statistical-analyses"/>
      <w:bookmarkEnd w:id="132"/>
    </w:p>
    <w:p w14:paraId="35A7BE35" w14:textId="102E15CA" w:rsidR="00EF4A19" w:rsidRPr="00EF4A19" w:rsidRDefault="00EF4A19" w:rsidP="00EF4A19">
      <w:pPr>
        <w:pStyle w:val="Heading2"/>
        <w:rPr>
          <w:sz w:val="22"/>
          <w:szCs w:val="22"/>
        </w:rPr>
      </w:pPr>
      <w:bookmarkStart w:id="135" w:name="_Toc33196525"/>
      <w:r w:rsidRPr="003B09F5">
        <w:t>Statistical analyses</w:t>
      </w:r>
      <w:bookmarkEnd w:id="134"/>
      <w:bookmarkEnd w:id="135"/>
    </w:p>
    <w:p w14:paraId="7F38B8F6" w14:textId="61772A8B" w:rsidR="00EF4A19" w:rsidRPr="003B09F5" w:rsidRDefault="00EF4A19" w:rsidP="00EF4A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7">
        <w:r w:rsidRPr="003B09F5">
          <w:rPr>
            <w:rStyle w:val="Hyperlink"/>
            <w:rFonts w:cs="Times New Roman"/>
            <w:color w:val="auto"/>
          </w:rPr>
          <w:t>http://www.water.wa.gov.au/maps-and-data/monitoring/water-information-reporting</w:t>
        </w:r>
      </w:hyperlink>
      <w:r w:rsidRPr="003B09F5">
        <w:rPr>
          <w:rFonts w:cs="Times New Roman"/>
        </w:rPr>
        <w:t xml:space="preserve">). To 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proofErr w:type="spellStart"/>
      <w:r w:rsidRPr="003B09F5">
        <w:rPr>
          <w:rFonts w:cs="Times New Roman"/>
          <w:i/>
        </w:rPr>
        <w:t>nlme</w:t>
      </w:r>
      <w:proofErr w:type="spellEnd"/>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proofErr w:type="spellStart"/>
      <w:r w:rsidRPr="003B09F5">
        <w:rPr>
          <w:rFonts w:cs="Times New Roman"/>
          <w:i/>
        </w:rPr>
        <w:t>mgcv</w:t>
      </w:r>
      <w:proofErr w:type="spellEnd"/>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ins w:id="136" w:author="Christopher Kavazos" w:date="2020-02-13T10:33:00Z">
        <w:r>
          <w:rPr>
            <w:rFonts w:cs="Times New Roman"/>
          </w:rPr>
          <w:t xml:space="preserve"> During periods when the staff </w:t>
        </w:r>
      </w:ins>
      <w:ins w:id="137" w:author="Christopher Kavazos" w:date="2020-02-13T10:35:00Z">
        <w:r>
          <w:rPr>
            <w:rFonts w:cs="Times New Roman"/>
          </w:rPr>
          <w:t>gauge</w:t>
        </w:r>
      </w:ins>
      <w:ins w:id="138" w:author="Christopher Kavazos" w:date="2020-02-13T10:33:00Z">
        <w:r>
          <w:rPr>
            <w:rFonts w:cs="Times New Roman"/>
          </w:rPr>
          <w:t xml:space="preserve"> measuring surface water levels has been dry, the minimum </w:t>
        </w:r>
      </w:ins>
      <w:ins w:id="139" w:author="Christopher Kavazos" w:date="2020-02-13T10:34:00Z">
        <w:r>
          <w:rPr>
            <w:rFonts w:cs="Times New Roman"/>
          </w:rPr>
          <w:t xml:space="preserve">reading of the staff </w:t>
        </w:r>
      </w:ins>
      <w:ins w:id="140" w:author="Christopher Kavazos" w:date="2020-02-13T10:35:00Z">
        <w:r>
          <w:rPr>
            <w:rFonts w:cs="Times New Roman"/>
          </w:rPr>
          <w:t>gauge</w:t>
        </w:r>
      </w:ins>
      <w:ins w:id="141" w:author="Christopher Kavazos" w:date="2020-02-13T10:34:00Z">
        <w:r>
          <w:rPr>
            <w:rFonts w:cs="Times New Roman"/>
          </w:rPr>
          <w:t xml:space="preserve"> has been used in the modelling. These results need to be treated with caution as water level declines </w:t>
        </w:r>
      </w:ins>
      <w:ins w:id="142" w:author="Christopher Kavazos" w:date="2020-02-13T10:35:00Z">
        <w:r>
          <w:rPr>
            <w:rFonts w:cs="Times New Roman"/>
          </w:rPr>
          <w:t>will be underestimated by our model.</w:t>
        </w:r>
      </w:ins>
    </w:p>
    <w:p w14:paraId="46A05B00" w14:textId="51AF8BE1" w:rsidR="00EF4A19" w:rsidRDefault="00EF4A19" w:rsidP="00EF4A19">
      <w:pPr>
        <w:pStyle w:val="BodyText"/>
        <w:rPr>
          <w:rFonts w:cs="Times New Roman"/>
        </w:rPr>
        <w:sectPr w:rsidR="00EF4A19" w:rsidSect="0008533B">
          <w:pgSz w:w="11906" w:h="16838" w:code="9"/>
          <w:pgMar w:top="1440" w:right="1440" w:bottom="1440" w:left="1440" w:header="720" w:footer="720" w:gutter="0"/>
          <w:cols w:space="720"/>
        </w:sect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w:t>
      </w:r>
      <w:r w:rsidRPr="003B09F5">
        <w:rPr>
          <w:rFonts w:cs="Times New Roman"/>
        </w:rPr>
        <w:lastRenderedPageBreak/>
        <w:t xml:space="preserve">models fitted with two latent variables. The models were fitted and unconstrained model-based ordinations were carried out on the macroinvertebrate and vegetation data using the </w:t>
      </w:r>
      <w:proofErr w:type="spellStart"/>
      <w:r w:rsidRPr="003B09F5">
        <w:rPr>
          <w:rFonts w:cs="Times New Roman"/>
          <w:i/>
        </w:rPr>
        <w:t>boral</w:t>
      </w:r>
      <w:proofErr w:type="spellEnd"/>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xml:space="preserve">). The resulting ordinations enable graphical representations of communities for each wetland to be made, with points closer to each other more similar in terms of taxonomic composition than those more distant. Wetland specific </w:t>
      </w:r>
      <w:proofErr w:type="spellStart"/>
      <w:r w:rsidRPr="003B09F5">
        <w:rPr>
          <w:rFonts w:cs="Times New Roman"/>
        </w:rPr>
        <w:t>boral</w:t>
      </w:r>
      <w:proofErr w:type="spellEnd"/>
      <w:r w:rsidRPr="003B09F5">
        <w:rPr>
          <w:rFonts w:cs="Times New Roman"/>
        </w:rPr>
        <w:t xml:space="preserve"> models were run using the mean fitted water level for each survey year as a covariate in order to understand species specific interactions with water levels. All analyses were conducted using R (version 3.6.1)</w:t>
      </w:r>
    </w:p>
    <w:p w14:paraId="26271EDE" w14:textId="57B7F0DE" w:rsidR="001D584F" w:rsidRPr="003B09F5" w:rsidRDefault="003E5B43">
      <w:pPr>
        <w:pStyle w:val="Heading1"/>
        <w:rPr>
          <w:rFonts w:cs="Times New Roman"/>
        </w:rPr>
      </w:pPr>
      <w:bookmarkStart w:id="143" w:name="_Toc33196526"/>
      <w:r>
        <w:rPr>
          <w:rFonts w:cs="Times New Roman"/>
        </w:rPr>
        <w:lastRenderedPageBreak/>
        <w:t xml:space="preserve">Tasks 1-3: </w:t>
      </w:r>
      <w:r w:rsidR="00AA1E83">
        <w:rPr>
          <w:rFonts w:cs="Times New Roman"/>
        </w:rPr>
        <w:t>Assessment of 2030 proposed minimum thresholds</w:t>
      </w:r>
      <w:bookmarkEnd w:id="143"/>
    </w:p>
    <w:p w14:paraId="67575272" w14:textId="554E956F" w:rsidR="00B2585B" w:rsidRDefault="005D6919" w:rsidP="00BA46EB">
      <w:pPr>
        <w:pStyle w:val="BodyText"/>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w:t>
      </w:r>
      <w:r w:rsidR="00172E4D">
        <w:rPr>
          <w:rFonts w:cs="Times New Roman"/>
        </w:rPr>
        <w:t xml:space="preserve"> 2030</w:t>
      </w:r>
      <w:r w:rsidRPr="003B09F5">
        <w:rPr>
          <w:rFonts w:cs="Times New Roman"/>
        </w:rPr>
        <w:t xml:space="preserve"> absolute minimum threshold water levels will have on the original site management objectives and values as well as possible effects on species composition, key, priority or threatened species and existing ecohydrological states.</w:t>
      </w:r>
      <w:r w:rsidR="00C1508A" w:rsidRPr="00C1508A">
        <w:t xml:space="preserve"> </w:t>
      </w:r>
      <w:r w:rsidR="00C1508A">
        <w:t xml:space="preserve">A brief summary is provided </w:t>
      </w:r>
      <w:r w:rsidR="008F1046">
        <w:t xml:space="preserve">in </w:t>
      </w:r>
      <w:r w:rsidR="00C1508A">
        <w:fldChar w:fldCharType="begin"/>
      </w:r>
      <w:r w:rsidR="00C1508A">
        <w:instrText xml:space="preserve"> REF _Ref26196415 \h </w:instrText>
      </w:r>
      <w:r w:rsidR="00C1508A">
        <w:fldChar w:fldCharType="separate"/>
      </w:r>
      <w:r w:rsidR="00266BE9" w:rsidRPr="003B09F5">
        <w:rPr>
          <w:rFonts w:cs="Times New Roman"/>
        </w:rPr>
        <w:t xml:space="preserve">Table </w:t>
      </w:r>
      <w:r w:rsidR="00266BE9">
        <w:rPr>
          <w:rFonts w:cs="Times New Roman"/>
          <w:noProof/>
        </w:rPr>
        <w:t>2</w:t>
      </w:r>
      <w:r w:rsidR="00C1508A">
        <w:fldChar w:fldCharType="end"/>
      </w:r>
      <w:r w:rsidR="008F1046">
        <w:t xml:space="preserve"> that provides </w:t>
      </w:r>
      <w:r w:rsidR="004F706D">
        <w:t>a summary of the findings for each wetland</w:t>
      </w:r>
      <w:r w:rsidR="00BA46EB">
        <w:t xml:space="preserve">. </w:t>
      </w:r>
      <w:r w:rsidRPr="003B09F5">
        <w:rPr>
          <w:rFonts w:cs="Times New Roman"/>
        </w:rPr>
        <w:t xml:space="preserve">For each wetland, a description of past hydrological patterns </w:t>
      </w:r>
      <w:r w:rsidR="00590956" w:rsidRPr="003B09F5">
        <w:rPr>
          <w:rFonts w:cs="Times New Roman"/>
        </w:rPr>
        <w:t>is</w:t>
      </w:r>
      <w:r w:rsidRPr="003B09F5">
        <w:rPr>
          <w:rFonts w:cs="Times New Roman"/>
        </w:rPr>
        <w:t xml:space="preserve"> provided with an emphasis on understanding period</w:t>
      </w:r>
      <w:r w:rsidR="006F391E">
        <w:rPr>
          <w:rFonts w:cs="Times New Roman"/>
        </w:rPr>
        <w:t>s</w:t>
      </w:r>
      <w:r w:rsidRPr="003B09F5">
        <w:rPr>
          <w:rFonts w:cs="Times New Roman"/>
        </w:rPr>
        <w:t xml:space="preserve"> of changing hydrological regimes. A summary table is provided that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details of these analyses are provided in </w:t>
      </w:r>
      <w:r w:rsidR="00A14ACE">
        <w:rPr>
          <w:rFonts w:cs="Times New Roman"/>
        </w:rPr>
        <w:t xml:space="preserve">Appendix </w:t>
      </w:r>
      <w:r w:rsidR="0099466E">
        <w:rPr>
          <w:rFonts w:cs="Times New Roman"/>
        </w:rPr>
        <w:t>2</w:t>
      </w:r>
      <w:r w:rsidR="00BC4742">
        <w:rPr>
          <w:rFonts w:cs="Times New Roman"/>
        </w:rPr>
        <w:t xml:space="preserve"> which</w:t>
      </w:r>
      <w:r w:rsidRPr="003B09F5">
        <w:rPr>
          <w:rFonts w:cs="Times New Roman"/>
        </w:rPr>
        <w:t xml:space="preserve"> </w:t>
      </w:r>
      <w:r w:rsidR="00BC4742">
        <w:rPr>
          <w:rFonts w:cs="Times New Roman"/>
        </w:rPr>
        <w:t xml:space="preserve">details </w:t>
      </w:r>
      <w:r w:rsidRPr="003B09F5">
        <w:rPr>
          <w:rFonts w:cs="Times New Roman"/>
        </w:rPr>
        <w:t>patterns of change and predicted future effects for water quality, aquatic macroinvertebrates and vegetation.</w:t>
      </w:r>
      <w:bookmarkStart w:id="144" w:name="lake-goollelal"/>
    </w:p>
    <w:p w14:paraId="31BD2AF0" w14:textId="77777777" w:rsidR="00B2585B" w:rsidRPr="00957A15" w:rsidRDefault="00B2585B" w:rsidP="00B2585B">
      <w:pPr>
        <w:pStyle w:val="BodyText"/>
      </w:pPr>
    </w:p>
    <w:p w14:paraId="4125107B" w14:textId="77777777" w:rsidR="00B2585B" w:rsidRDefault="00B2585B" w:rsidP="00B2585B">
      <w:pPr>
        <w:pStyle w:val="TableCaption"/>
        <w:rPr>
          <w:rFonts w:ascii="Times New Roman" w:hAnsi="Times New Roman" w:cs="Times New Roman"/>
        </w:rPr>
        <w:sectPr w:rsidR="00B2585B" w:rsidSect="0008533B">
          <w:pgSz w:w="11906" w:h="16838" w:code="9"/>
          <w:pgMar w:top="1440" w:right="1440" w:bottom="1440" w:left="1440" w:header="720" w:footer="720" w:gutter="0"/>
          <w:cols w:space="720"/>
        </w:sectPr>
      </w:pPr>
      <w:bookmarkStart w:id="145" w:name="_Ref25922576"/>
    </w:p>
    <w:p w14:paraId="45F6099D" w14:textId="6CF1DE5C" w:rsidR="00B2585B" w:rsidRPr="003B09F5" w:rsidRDefault="00B2585B" w:rsidP="00B2585B">
      <w:pPr>
        <w:pStyle w:val="TableCaption"/>
        <w:rPr>
          <w:rFonts w:ascii="Times New Roman" w:hAnsi="Times New Roman" w:cs="Times New Roman"/>
        </w:rPr>
      </w:pPr>
      <w:bookmarkStart w:id="146" w:name="_Ref2619641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2</w:t>
      </w:r>
      <w:r w:rsidRPr="003B09F5">
        <w:rPr>
          <w:rFonts w:ascii="Times New Roman" w:hAnsi="Times New Roman" w:cs="Times New Roman"/>
        </w:rPr>
        <w:fldChar w:fldCharType="end"/>
      </w:r>
      <w:bookmarkEnd w:id="145"/>
      <w:bookmarkEnd w:id="146"/>
      <w:r w:rsidRPr="003B09F5">
        <w:rPr>
          <w:rFonts w:ascii="Times New Roman" w:hAnsi="Times New Roman" w:cs="Times New Roman"/>
        </w:rPr>
        <w:t xml:space="preserve"> Summary of ecological consequences of revised thresholds in terms of compliance of stated site values and site management objectives at wetlands on Gnangara </w:t>
      </w:r>
      <w:r w:rsidRPr="003B09F5">
        <w:rPr>
          <w:rFonts w:cs="Times New Roman"/>
        </w:rPr>
        <w:t>Groundwater System</w:t>
      </w:r>
      <w:r w:rsidRPr="003B09F5">
        <w:rPr>
          <w:rFonts w:ascii="Times New Roman" w:hAnsi="Times New Roman" w:cs="Times New Roman"/>
        </w:rPr>
        <w:t>.</w:t>
      </w:r>
    </w:p>
    <w:tbl>
      <w:tblPr>
        <w:tblStyle w:val="Table"/>
        <w:tblW w:w="5000" w:type="pct"/>
        <w:tblLook w:val="07E0" w:firstRow="1" w:lastRow="1" w:firstColumn="1" w:lastColumn="1" w:noHBand="1" w:noVBand="1"/>
      </w:tblPr>
      <w:tblGrid>
        <w:gridCol w:w="1636"/>
        <w:gridCol w:w="1495"/>
        <w:gridCol w:w="1531"/>
        <w:gridCol w:w="9296"/>
      </w:tblGrid>
      <w:tr w:rsidR="00B2585B" w:rsidRPr="003B09F5" w14:paraId="45C90EAD" w14:textId="77777777" w:rsidTr="00B2585B">
        <w:trPr>
          <w:cantSplit/>
        </w:trPr>
        <w:tc>
          <w:tcPr>
            <w:tcW w:w="0" w:type="auto"/>
            <w:tcBorders>
              <w:bottom w:val="single" w:sz="0" w:space="0" w:color="auto"/>
            </w:tcBorders>
            <w:vAlign w:val="center"/>
          </w:tcPr>
          <w:p w14:paraId="0ADB9817" w14:textId="77777777" w:rsidR="00B2585B" w:rsidRPr="003B09F5" w:rsidRDefault="00B2585B" w:rsidP="00B2585B">
            <w:pPr>
              <w:pStyle w:val="Compact"/>
              <w:jc w:val="center"/>
              <w:rPr>
                <w:rFonts w:cs="Times New Roman"/>
              </w:rPr>
            </w:pPr>
            <w:r w:rsidRPr="003B09F5">
              <w:rPr>
                <w:rFonts w:cs="Times New Roman"/>
              </w:rPr>
              <w:t>Wetland</w:t>
            </w:r>
          </w:p>
        </w:tc>
        <w:tc>
          <w:tcPr>
            <w:tcW w:w="0" w:type="auto"/>
            <w:tcBorders>
              <w:bottom w:val="single" w:sz="0" w:space="0" w:color="auto"/>
            </w:tcBorders>
            <w:vAlign w:val="center"/>
          </w:tcPr>
          <w:p w14:paraId="25666BD8" w14:textId="77777777" w:rsidR="00B2585B" w:rsidRPr="003B09F5" w:rsidRDefault="00B2585B" w:rsidP="00B2585B">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center"/>
          </w:tcPr>
          <w:p w14:paraId="65440DDD" w14:textId="77777777" w:rsidR="00B2585B" w:rsidRPr="003B09F5" w:rsidRDefault="00B2585B" w:rsidP="00B2585B">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center"/>
          </w:tcPr>
          <w:p w14:paraId="7ED4D3AA" w14:textId="77777777" w:rsidR="00B2585B" w:rsidRPr="003B09F5" w:rsidRDefault="00B2585B" w:rsidP="00B2585B">
            <w:pPr>
              <w:pStyle w:val="Compact"/>
              <w:jc w:val="center"/>
              <w:rPr>
                <w:rFonts w:cs="Times New Roman"/>
              </w:rPr>
            </w:pPr>
            <w:r w:rsidRPr="003B09F5">
              <w:rPr>
                <w:rFonts w:cs="Times New Roman"/>
              </w:rPr>
              <w:t>Ecological consequences</w:t>
            </w:r>
          </w:p>
        </w:tc>
      </w:tr>
      <w:tr w:rsidR="00B2585B" w:rsidRPr="003B09F5" w14:paraId="0F2132F3" w14:textId="77777777" w:rsidTr="00B2585B">
        <w:trPr>
          <w:cantSplit/>
        </w:trPr>
        <w:tc>
          <w:tcPr>
            <w:tcW w:w="0" w:type="auto"/>
            <w:vAlign w:val="center"/>
          </w:tcPr>
          <w:p w14:paraId="4D44EEAB" w14:textId="77777777" w:rsidR="00B2585B" w:rsidRPr="003B09F5" w:rsidRDefault="00B2585B" w:rsidP="00B2585B">
            <w:pPr>
              <w:pStyle w:val="Compact"/>
              <w:jc w:val="left"/>
              <w:rPr>
                <w:rFonts w:cs="Times New Roman"/>
              </w:rPr>
            </w:pPr>
            <w:r w:rsidRPr="003B09F5">
              <w:rPr>
                <w:rFonts w:cs="Times New Roman"/>
              </w:rPr>
              <w:t>Lake Goollelal</w:t>
            </w:r>
          </w:p>
        </w:tc>
        <w:tc>
          <w:tcPr>
            <w:tcW w:w="0" w:type="auto"/>
            <w:vAlign w:val="center"/>
          </w:tcPr>
          <w:p w14:paraId="6884FE92" w14:textId="77777777" w:rsidR="00B2585B" w:rsidRPr="003B09F5" w:rsidRDefault="00B2585B" w:rsidP="00B2585B">
            <w:pPr>
              <w:pStyle w:val="Compact"/>
              <w:jc w:val="center"/>
              <w:rPr>
                <w:rFonts w:cs="Times New Roman"/>
              </w:rPr>
            </w:pPr>
            <w:r w:rsidRPr="003B09F5">
              <w:rPr>
                <w:rFonts w:cs="Times New Roman"/>
              </w:rPr>
              <w:t>26.0</w:t>
            </w:r>
          </w:p>
        </w:tc>
        <w:tc>
          <w:tcPr>
            <w:tcW w:w="0" w:type="auto"/>
            <w:vAlign w:val="center"/>
          </w:tcPr>
          <w:p w14:paraId="512708D2" w14:textId="77777777" w:rsidR="00B2585B" w:rsidRPr="003B09F5" w:rsidRDefault="00B2585B" w:rsidP="00B2585B">
            <w:pPr>
              <w:pStyle w:val="Compact"/>
              <w:jc w:val="center"/>
              <w:rPr>
                <w:rFonts w:cs="Times New Roman"/>
              </w:rPr>
            </w:pPr>
            <w:r w:rsidRPr="003B09F5">
              <w:rPr>
                <w:rFonts w:cs="Times New Roman"/>
              </w:rPr>
              <w:t>26.4</w:t>
            </w:r>
          </w:p>
        </w:tc>
        <w:tc>
          <w:tcPr>
            <w:tcW w:w="0" w:type="auto"/>
          </w:tcPr>
          <w:p w14:paraId="618A3BB3" w14:textId="77777777" w:rsidR="00B2585B" w:rsidRPr="003B09F5" w:rsidRDefault="00B2585B" w:rsidP="00673E66">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rsidR="00B2585B" w:rsidRPr="003B09F5" w14:paraId="196648B7" w14:textId="77777777" w:rsidTr="00B2585B">
        <w:trPr>
          <w:cantSplit/>
        </w:trPr>
        <w:tc>
          <w:tcPr>
            <w:tcW w:w="0" w:type="auto"/>
            <w:vAlign w:val="center"/>
          </w:tcPr>
          <w:p w14:paraId="07AC3D7E" w14:textId="77777777" w:rsidR="00B2585B" w:rsidRPr="003B09F5" w:rsidRDefault="00B2585B" w:rsidP="00B2585B">
            <w:pPr>
              <w:pStyle w:val="Compact"/>
              <w:jc w:val="left"/>
              <w:rPr>
                <w:rFonts w:cs="Times New Roman"/>
              </w:rPr>
            </w:pPr>
            <w:r w:rsidRPr="003B09F5">
              <w:rPr>
                <w:rFonts w:cs="Times New Roman"/>
              </w:rPr>
              <w:t>Loch McNess</w:t>
            </w:r>
          </w:p>
        </w:tc>
        <w:tc>
          <w:tcPr>
            <w:tcW w:w="0" w:type="auto"/>
            <w:vAlign w:val="center"/>
          </w:tcPr>
          <w:p w14:paraId="75BFBA80" w14:textId="77777777" w:rsidR="00B2585B" w:rsidRPr="003B09F5" w:rsidRDefault="00B2585B" w:rsidP="00B2585B">
            <w:pPr>
              <w:pStyle w:val="Compact"/>
              <w:jc w:val="center"/>
              <w:rPr>
                <w:rFonts w:cs="Times New Roman"/>
              </w:rPr>
            </w:pPr>
            <w:r w:rsidRPr="003B09F5">
              <w:rPr>
                <w:rFonts w:cs="Times New Roman"/>
              </w:rPr>
              <w:t>6.95</w:t>
            </w:r>
          </w:p>
        </w:tc>
        <w:tc>
          <w:tcPr>
            <w:tcW w:w="0" w:type="auto"/>
            <w:vAlign w:val="center"/>
          </w:tcPr>
          <w:p w14:paraId="5762B563" w14:textId="77777777" w:rsidR="00B2585B" w:rsidRPr="003B09F5" w:rsidRDefault="00B2585B" w:rsidP="00B2585B">
            <w:pPr>
              <w:pStyle w:val="Compact"/>
              <w:jc w:val="center"/>
              <w:rPr>
                <w:rFonts w:cs="Times New Roman"/>
              </w:rPr>
            </w:pPr>
            <w:r w:rsidRPr="003B09F5">
              <w:rPr>
                <w:rFonts w:cs="Times New Roman"/>
              </w:rPr>
              <w:t>6.20</w:t>
            </w:r>
          </w:p>
        </w:tc>
        <w:tc>
          <w:tcPr>
            <w:tcW w:w="0" w:type="auto"/>
          </w:tcPr>
          <w:p w14:paraId="00D57E98" w14:textId="12FFD1D3" w:rsidR="00B2585B" w:rsidRPr="003B09F5" w:rsidRDefault="00B2585B" w:rsidP="00673E66">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w:t>
            </w:r>
            <w:commentRangeStart w:id="147"/>
            <w:r w:rsidRPr="003B09F5">
              <w:rPr>
                <w:rFonts w:cs="Times New Roman"/>
              </w:rPr>
              <w:t>i. Under the revised abstraction plans, these ecological shifts are likely to persist into the future and typical characteristics and ecological processes once a feature of the system</w:t>
            </w:r>
            <w:r w:rsidR="002C76DF">
              <w:rPr>
                <w:rFonts w:cs="Times New Roman"/>
              </w:rPr>
              <w:t xml:space="preserve"> </w:t>
            </w:r>
            <w:r w:rsidRPr="003B09F5">
              <w:rPr>
                <w:rFonts w:cs="Times New Roman"/>
              </w:rPr>
              <w:t>will not return.</w:t>
            </w:r>
            <w:commentRangeEnd w:id="147"/>
            <w:r>
              <w:rPr>
                <w:rStyle w:val="CommentReference"/>
                <w:rFonts w:asciiTheme="minorHAnsi" w:hAnsiTheme="minorHAnsi"/>
              </w:rPr>
              <w:commentReference w:id="147"/>
            </w:r>
          </w:p>
        </w:tc>
      </w:tr>
      <w:tr w:rsidR="00B2585B" w:rsidRPr="003B09F5" w14:paraId="20849FDF" w14:textId="77777777" w:rsidTr="00B2585B">
        <w:trPr>
          <w:cantSplit/>
        </w:trPr>
        <w:tc>
          <w:tcPr>
            <w:tcW w:w="0" w:type="auto"/>
            <w:vAlign w:val="center"/>
          </w:tcPr>
          <w:p w14:paraId="04005081" w14:textId="77777777" w:rsidR="00B2585B" w:rsidRPr="003B09F5" w:rsidRDefault="00B2585B" w:rsidP="00B2585B">
            <w:pPr>
              <w:pStyle w:val="Compact"/>
              <w:jc w:val="left"/>
              <w:rPr>
                <w:rFonts w:cs="Times New Roman"/>
              </w:rPr>
            </w:pPr>
            <w:r w:rsidRPr="003B09F5">
              <w:rPr>
                <w:rFonts w:cs="Times New Roman"/>
              </w:rPr>
              <w:t>Lake Yonderup</w:t>
            </w:r>
          </w:p>
        </w:tc>
        <w:tc>
          <w:tcPr>
            <w:tcW w:w="0" w:type="auto"/>
            <w:vAlign w:val="center"/>
          </w:tcPr>
          <w:p w14:paraId="1B1D1070" w14:textId="77777777" w:rsidR="00B2585B" w:rsidRPr="003B09F5" w:rsidRDefault="00B2585B" w:rsidP="00B2585B">
            <w:pPr>
              <w:pStyle w:val="Compact"/>
              <w:jc w:val="center"/>
              <w:rPr>
                <w:rFonts w:cs="Times New Roman"/>
              </w:rPr>
            </w:pPr>
            <w:r w:rsidRPr="003B09F5">
              <w:rPr>
                <w:rFonts w:cs="Times New Roman"/>
              </w:rPr>
              <w:t>5.9</w:t>
            </w:r>
          </w:p>
        </w:tc>
        <w:tc>
          <w:tcPr>
            <w:tcW w:w="0" w:type="auto"/>
            <w:vAlign w:val="center"/>
          </w:tcPr>
          <w:p w14:paraId="450C50EC" w14:textId="77777777" w:rsidR="00B2585B" w:rsidRPr="003B09F5" w:rsidRDefault="00B2585B" w:rsidP="00B2585B">
            <w:pPr>
              <w:pStyle w:val="Compact"/>
              <w:jc w:val="center"/>
              <w:rPr>
                <w:rFonts w:cs="Times New Roman"/>
              </w:rPr>
            </w:pPr>
            <w:r w:rsidRPr="003B09F5">
              <w:rPr>
                <w:rFonts w:cs="Times New Roman"/>
              </w:rPr>
              <w:t>5.7</w:t>
            </w:r>
          </w:p>
        </w:tc>
        <w:tc>
          <w:tcPr>
            <w:tcW w:w="0" w:type="auto"/>
          </w:tcPr>
          <w:p w14:paraId="048940B9" w14:textId="77777777" w:rsidR="00B2585B" w:rsidRPr="003B09F5" w:rsidRDefault="00B2585B" w:rsidP="00673E66">
            <w:pPr>
              <w:pStyle w:val="Compact"/>
              <w:rPr>
                <w:rFonts w:cs="Times New Roman"/>
              </w:rPr>
            </w:pPr>
            <w:r w:rsidRPr="003B09F5">
              <w:rPr>
                <w:rFonts w:cs="Times New Roman"/>
              </w:rPr>
              <w:t>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w:t>
            </w:r>
            <w:r>
              <w:rPr>
                <w:rFonts w:cs="Times New Roman"/>
              </w:rPr>
              <w:t>30</w:t>
            </w:r>
            <w:r w:rsidRPr="003B09F5">
              <w:rPr>
                <w:rFonts w:cs="Times New Roman"/>
              </w:rPr>
              <w:t xml:space="preserve">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B2585B" w:rsidRPr="003B09F5" w14:paraId="58A3A604" w14:textId="77777777" w:rsidTr="00B2585B">
        <w:trPr>
          <w:cantSplit/>
        </w:trPr>
        <w:tc>
          <w:tcPr>
            <w:tcW w:w="0" w:type="auto"/>
            <w:vAlign w:val="center"/>
          </w:tcPr>
          <w:p w14:paraId="1AF5FD5D" w14:textId="77777777" w:rsidR="00B2585B" w:rsidRPr="003B09F5" w:rsidRDefault="00B2585B" w:rsidP="00B2585B">
            <w:pPr>
              <w:pStyle w:val="Compact"/>
              <w:jc w:val="left"/>
              <w:rPr>
                <w:rFonts w:cs="Times New Roman"/>
              </w:rPr>
            </w:pPr>
            <w:r w:rsidRPr="003B09F5">
              <w:rPr>
                <w:rFonts w:cs="Times New Roman"/>
              </w:rPr>
              <w:t>Lake Joondalup</w:t>
            </w:r>
          </w:p>
        </w:tc>
        <w:tc>
          <w:tcPr>
            <w:tcW w:w="0" w:type="auto"/>
            <w:vAlign w:val="center"/>
          </w:tcPr>
          <w:p w14:paraId="6A0599F8" w14:textId="77777777" w:rsidR="00B2585B" w:rsidRPr="003B09F5" w:rsidRDefault="00B2585B" w:rsidP="00B2585B">
            <w:pPr>
              <w:pStyle w:val="Compact"/>
              <w:jc w:val="center"/>
              <w:rPr>
                <w:rFonts w:cs="Times New Roman"/>
              </w:rPr>
            </w:pPr>
            <w:r w:rsidRPr="003B09F5">
              <w:rPr>
                <w:rFonts w:cs="Times New Roman"/>
              </w:rPr>
              <w:t>15.8</w:t>
            </w:r>
          </w:p>
        </w:tc>
        <w:tc>
          <w:tcPr>
            <w:tcW w:w="0" w:type="auto"/>
            <w:vAlign w:val="center"/>
          </w:tcPr>
          <w:p w14:paraId="73F0C058" w14:textId="77777777" w:rsidR="00B2585B" w:rsidRPr="003B09F5" w:rsidRDefault="00B2585B" w:rsidP="00B2585B">
            <w:pPr>
              <w:pStyle w:val="Compact"/>
              <w:jc w:val="center"/>
              <w:rPr>
                <w:rFonts w:cs="Times New Roman"/>
              </w:rPr>
            </w:pPr>
            <w:r w:rsidRPr="003B09F5">
              <w:rPr>
                <w:rFonts w:cs="Times New Roman"/>
              </w:rPr>
              <w:t>16.2</w:t>
            </w:r>
          </w:p>
        </w:tc>
        <w:tc>
          <w:tcPr>
            <w:tcW w:w="0" w:type="auto"/>
          </w:tcPr>
          <w:p w14:paraId="760FD678" w14:textId="77777777" w:rsidR="00B2585B" w:rsidRPr="003B09F5" w:rsidRDefault="00B2585B" w:rsidP="00673E66">
            <w:pPr>
              <w:pStyle w:val="Compact"/>
              <w:rPr>
                <w:rFonts w:cs="Times New Roman"/>
              </w:rPr>
            </w:pPr>
            <w:r w:rsidRPr="003B09F5">
              <w:rPr>
                <w:rFonts w:cs="Times New Roman"/>
              </w:rPr>
              <w:t xml:space="preserve">The proposed thresholds will see water levels maintained at levels higher than current levels. This will have a positive impact for fringing sedge vegetation and fish and bird habitat. There is the possibility that terrestrial vegetation occurring at higher elevations in the basin, may be squeezed as further migration up-slope become hampered by surrounding </w:t>
            </w:r>
            <w:proofErr w:type="spellStart"/>
            <w:r w:rsidRPr="003B09F5">
              <w:rPr>
                <w:rFonts w:cs="Times New Roman"/>
              </w:rPr>
              <w:t>urbanisation</w:t>
            </w:r>
            <w:proofErr w:type="spellEnd"/>
            <w:r w:rsidRPr="003B09F5">
              <w:rPr>
                <w:rFonts w:cs="Times New Roman"/>
              </w:rPr>
              <w:t>. Nutrient enrichment remains an issue for the lake and further increases in nutrient levels may cause a shift in ecological processes and change the character of the lake.</w:t>
            </w:r>
          </w:p>
        </w:tc>
      </w:tr>
      <w:tr w:rsidR="00B2585B" w:rsidRPr="003B09F5" w14:paraId="1B349EEF" w14:textId="77777777" w:rsidTr="00B2585B">
        <w:trPr>
          <w:cantSplit/>
        </w:trPr>
        <w:tc>
          <w:tcPr>
            <w:tcW w:w="0" w:type="auto"/>
            <w:vAlign w:val="center"/>
          </w:tcPr>
          <w:p w14:paraId="1924BB00" w14:textId="77777777" w:rsidR="00B2585B" w:rsidRPr="003B09F5" w:rsidRDefault="00B2585B" w:rsidP="00B2585B">
            <w:pPr>
              <w:pStyle w:val="Compact"/>
              <w:jc w:val="left"/>
              <w:rPr>
                <w:rFonts w:cs="Times New Roman"/>
              </w:rPr>
            </w:pPr>
            <w:r w:rsidRPr="003B09F5">
              <w:rPr>
                <w:rFonts w:cs="Times New Roman"/>
              </w:rPr>
              <w:lastRenderedPageBreak/>
              <w:t>Lake Mariginiup</w:t>
            </w:r>
          </w:p>
        </w:tc>
        <w:tc>
          <w:tcPr>
            <w:tcW w:w="0" w:type="auto"/>
            <w:vAlign w:val="center"/>
          </w:tcPr>
          <w:p w14:paraId="3126B6C8" w14:textId="77777777" w:rsidR="00B2585B" w:rsidRPr="003B09F5" w:rsidRDefault="00B2585B" w:rsidP="00B2585B">
            <w:pPr>
              <w:pStyle w:val="Compact"/>
              <w:jc w:val="center"/>
              <w:rPr>
                <w:rFonts w:cs="Times New Roman"/>
              </w:rPr>
            </w:pPr>
            <w:r w:rsidRPr="003B09F5">
              <w:rPr>
                <w:rFonts w:cs="Times New Roman"/>
              </w:rPr>
              <w:t>41.5</w:t>
            </w:r>
          </w:p>
        </w:tc>
        <w:tc>
          <w:tcPr>
            <w:tcW w:w="0" w:type="auto"/>
            <w:vAlign w:val="center"/>
          </w:tcPr>
          <w:p w14:paraId="353EF0F2" w14:textId="77777777" w:rsidR="00B2585B" w:rsidRPr="003B09F5" w:rsidRDefault="00B2585B" w:rsidP="00B2585B">
            <w:pPr>
              <w:pStyle w:val="Compact"/>
              <w:jc w:val="center"/>
              <w:rPr>
                <w:rFonts w:cs="Times New Roman"/>
              </w:rPr>
            </w:pPr>
            <w:r w:rsidRPr="003B09F5">
              <w:rPr>
                <w:rFonts w:cs="Times New Roman"/>
              </w:rPr>
              <w:t>42.1</w:t>
            </w:r>
          </w:p>
        </w:tc>
        <w:tc>
          <w:tcPr>
            <w:tcW w:w="0" w:type="auto"/>
          </w:tcPr>
          <w:p w14:paraId="4AAE4908" w14:textId="534A0AC9" w:rsidR="00B2585B" w:rsidRPr="003B09F5" w:rsidRDefault="00B2585B" w:rsidP="00673E66">
            <w:pPr>
              <w:pStyle w:val="Compact"/>
              <w:rPr>
                <w:rFonts w:cs="Times New Roman"/>
              </w:rPr>
            </w:pPr>
            <w:r w:rsidRPr="003B09F5">
              <w:rPr>
                <w:rFonts w:cs="Times New Roman"/>
              </w:rPr>
              <w:t xml:space="preserve">The predicted increases in water levels may be sufficient to halt acidification of the lake. It is possible to restore the water quality of the lake, but this requires the sediments to have sufficient capacity to buffer the acidification once re-wetted. Nonetheless, if acidification 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 Given the decline in water level and the acidification that has occurred, it is unlikely that the native fish </w:t>
            </w:r>
            <w:r w:rsidRPr="003B09F5">
              <w:rPr>
                <w:rFonts w:cs="Times New Roman"/>
                <w:i/>
              </w:rPr>
              <w:t xml:space="preserve">P. </w:t>
            </w:r>
            <w:proofErr w:type="spellStart"/>
            <w:r w:rsidRPr="003B09F5">
              <w:rPr>
                <w:rFonts w:cs="Times New Roman"/>
                <w:i/>
              </w:rPr>
              <w:t>olorum</w:t>
            </w:r>
            <w:proofErr w:type="spellEnd"/>
            <w:r w:rsidRPr="003B09F5">
              <w:rPr>
                <w:rFonts w:cs="Times New Roman"/>
              </w:rPr>
              <w:t xml:space="preserve"> is locally extinct from the lake and will not return unless water quality is restored and it is able to immigrate back to the lake.</w:t>
            </w:r>
            <w:r w:rsidR="004527B0">
              <w:rPr>
                <w:rFonts w:cs="Times New Roman"/>
              </w:rPr>
              <w:t xml:space="preserve"> It is predicted that </w:t>
            </w:r>
            <w:r w:rsidR="006633BE">
              <w:rPr>
                <w:rFonts w:cs="Times New Roman"/>
              </w:rPr>
              <w:t>fringing vegetation will undergo distributional changes as</w:t>
            </w:r>
            <w:r w:rsidR="00E4691C">
              <w:rPr>
                <w:rFonts w:cs="Times New Roman"/>
              </w:rPr>
              <w:t xml:space="preserve"> surface water levels increase. Rate of inundation will need to be low enough to ensure fringing vegetation can migrate upslope.</w:t>
            </w:r>
          </w:p>
        </w:tc>
      </w:tr>
      <w:tr w:rsidR="00B2585B" w:rsidRPr="003B09F5" w14:paraId="7D2F265C" w14:textId="77777777" w:rsidTr="00B2585B">
        <w:trPr>
          <w:cantSplit/>
        </w:trPr>
        <w:tc>
          <w:tcPr>
            <w:tcW w:w="0" w:type="auto"/>
            <w:vAlign w:val="center"/>
          </w:tcPr>
          <w:p w14:paraId="4CC2074C" w14:textId="77777777" w:rsidR="00B2585B" w:rsidRPr="003B09F5" w:rsidRDefault="00B2585B" w:rsidP="00B2585B">
            <w:pPr>
              <w:pStyle w:val="Compact"/>
              <w:jc w:val="left"/>
              <w:rPr>
                <w:rFonts w:cs="Times New Roman"/>
              </w:rPr>
            </w:pPr>
            <w:r w:rsidRPr="003B09F5">
              <w:rPr>
                <w:rFonts w:cs="Times New Roman"/>
              </w:rPr>
              <w:t>Lake Jandabup</w:t>
            </w:r>
          </w:p>
        </w:tc>
        <w:tc>
          <w:tcPr>
            <w:tcW w:w="0" w:type="auto"/>
            <w:vAlign w:val="center"/>
          </w:tcPr>
          <w:p w14:paraId="4A9ECB98" w14:textId="77777777" w:rsidR="00B2585B" w:rsidRPr="003B09F5" w:rsidRDefault="00B2585B" w:rsidP="00B2585B">
            <w:pPr>
              <w:pStyle w:val="Compact"/>
              <w:jc w:val="center"/>
              <w:rPr>
                <w:rFonts w:cs="Times New Roman"/>
              </w:rPr>
            </w:pPr>
            <w:r w:rsidRPr="003B09F5">
              <w:rPr>
                <w:rFonts w:cs="Times New Roman"/>
              </w:rPr>
              <w:t>44.3</w:t>
            </w:r>
          </w:p>
        </w:tc>
        <w:tc>
          <w:tcPr>
            <w:tcW w:w="0" w:type="auto"/>
            <w:vAlign w:val="center"/>
          </w:tcPr>
          <w:p w14:paraId="48F57004" w14:textId="77777777" w:rsidR="00B2585B" w:rsidRPr="003B09F5" w:rsidRDefault="00B2585B" w:rsidP="00B2585B">
            <w:pPr>
              <w:pStyle w:val="Compact"/>
              <w:jc w:val="center"/>
              <w:rPr>
                <w:rFonts w:cs="Times New Roman"/>
              </w:rPr>
            </w:pPr>
            <w:r w:rsidRPr="003B09F5">
              <w:rPr>
                <w:rFonts w:cs="Times New Roman"/>
              </w:rPr>
              <w:t>44.3</w:t>
            </w:r>
          </w:p>
        </w:tc>
        <w:tc>
          <w:tcPr>
            <w:tcW w:w="0" w:type="auto"/>
          </w:tcPr>
          <w:p w14:paraId="0AD73594" w14:textId="77777777" w:rsidR="00B2585B" w:rsidRPr="003B09F5" w:rsidRDefault="00B2585B" w:rsidP="00673E66">
            <w:pPr>
              <w:pStyle w:val="Compact"/>
              <w:rPr>
                <w:rFonts w:cs="Times New Roman"/>
              </w:rPr>
            </w:pPr>
            <w:r w:rsidRPr="003B09F5">
              <w:rPr>
                <w:rFonts w:cs="Times New Roman"/>
              </w:rPr>
              <w:t>Acidification is currently causing a decrease in richness of the aquatic macroinvertebrate communities, and the proposed changes in water level are not likely to affect this process. Otherwise, the predicted increases in surface water levels will have a beneficial effect on native vegetation, sedges and wader bird habitat. Elevated nutrient levels may continue to remain a concern.</w:t>
            </w:r>
          </w:p>
        </w:tc>
      </w:tr>
      <w:tr w:rsidR="00B2585B" w:rsidRPr="003B09F5" w14:paraId="748CE088" w14:textId="77777777" w:rsidTr="00B2585B">
        <w:trPr>
          <w:cantSplit/>
        </w:trPr>
        <w:tc>
          <w:tcPr>
            <w:tcW w:w="0" w:type="auto"/>
            <w:vAlign w:val="center"/>
          </w:tcPr>
          <w:p w14:paraId="14DF8F16" w14:textId="77777777" w:rsidR="00B2585B" w:rsidRPr="003B09F5" w:rsidRDefault="00B2585B" w:rsidP="00B2585B">
            <w:pPr>
              <w:pStyle w:val="Compact"/>
              <w:jc w:val="left"/>
              <w:rPr>
                <w:rFonts w:cs="Times New Roman"/>
              </w:rPr>
            </w:pPr>
            <w:r w:rsidRPr="003B09F5">
              <w:rPr>
                <w:rFonts w:cs="Times New Roman"/>
              </w:rPr>
              <w:t>Lake Nowergup</w:t>
            </w:r>
          </w:p>
        </w:tc>
        <w:tc>
          <w:tcPr>
            <w:tcW w:w="0" w:type="auto"/>
            <w:vAlign w:val="center"/>
          </w:tcPr>
          <w:p w14:paraId="5F80F59D" w14:textId="77777777" w:rsidR="00B2585B" w:rsidRPr="003B09F5" w:rsidRDefault="00B2585B" w:rsidP="00B2585B">
            <w:pPr>
              <w:pStyle w:val="Compact"/>
              <w:jc w:val="center"/>
              <w:rPr>
                <w:rFonts w:cs="Times New Roman"/>
              </w:rPr>
            </w:pPr>
            <w:r w:rsidRPr="003B09F5">
              <w:rPr>
                <w:rFonts w:cs="Times New Roman"/>
              </w:rPr>
              <w:t>16.8</w:t>
            </w:r>
          </w:p>
        </w:tc>
        <w:tc>
          <w:tcPr>
            <w:tcW w:w="0" w:type="auto"/>
            <w:vAlign w:val="center"/>
          </w:tcPr>
          <w:p w14:paraId="715B71D5" w14:textId="77777777" w:rsidR="00B2585B" w:rsidRPr="003B09F5" w:rsidRDefault="00B2585B" w:rsidP="00B2585B">
            <w:pPr>
              <w:pStyle w:val="Compact"/>
              <w:jc w:val="center"/>
              <w:rPr>
                <w:rFonts w:cs="Times New Roman"/>
              </w:rPr>
            </w:pPr>
            <w:r w:rsidRPr="003B09F5">
              <w:rPr>
                <w:rFonts w:cs="Times New Roman"/>
              </w:rPr>
              <w:t>16.0</w:t>
            </w:r>
          </w:p>
        </w:tc>
        <w:tc>
          <w:tcPr>
            <w:tcW w:w="0" w:type="auto"/>
          </w:tcPr>
          <w:p w14:paraId="5C2AE480" w14:textId="1D889D42" w:rsidR="00B2585B" w:rsidRPr="003B09F5" w:rsidRDefault="00710F89" w:rsidP="0066405A">
            <w:pPr>
              <w:pStyle w:val="Compact"/>
              <w:rPr>
                <w:rFonts w:cs="Times New Roman"/>
              </w:rPr>
            </w:pPr>
            <w:r>
              <w:rPr>
                <w:rFonts w:cs="Times New Roman"/>
              </w:rPr>
              <w:t>Maintaining water levels above 16.0 mAHD</w:t>
            </w:r>
            <w:commentRangeStart w:id="148"/>
            <w:r w:rsidR="00B2585B" w:rsidRPr="003B09F5">
              <w:rPr>
                <w:rFonts w:cs="Times New Roman"/>
              </w:rPr>
              <w:t xml:space="preserve"> are going to contribute further to the ecological decline of this wetland. Areas of wetland vegetation are likely to become terrestrialised, while the extent of existing sedge vegetation is going to be greatly reduced. </w:t>
            </w:r>
            <w:r w:rsidR="0066405A">
              <w:rPr>
                <w:rFonts w:cs="Times New Roman"/>
              </w:rPr>
              <w:t xml:space="preserve">It is possible that </w:t>
            </w:r>
            <w:r w:rsidR="0066405A">
              <w:rPr>
                <w:rFonts w:cs="Times New Roman"/>
                <w:i/>
                <w:iCs/>
              </w:rPr>
              <w:t xml:space="preserve">B. </w:t>
            </w:r>
            <w:proofErr w:type="spellStart"/>
            <w:r w:rsidR="0066405A" w:rsidRPr="00B006DD">
              <w:rPr>
                <w:rFonts w:cs="Times New Roman"/>
                <w:i/>
                <w:iCs/>
              </w:rPr>
              <w:t>juncea</w:t>
            </w:r>
            <w:proofErr w:type="spellEnd"/>
            <w:r w:rsidR="0066405A">
              <w:rPr>
                <w:rFonts w:cs="Times New Roman"/>
              </w:rPr>
              <w:t xml:space="preserve"> w</w:t>
            </w:r>
            <w:r w:rsidR="00B006DD">
              <w:rPr>
                <w:rFonts w:cs="Times New Roman"/>
              </w:rPr>
              <w:t xml:space="preserve">ill become the dominant sedge at this wetland. </w:t>
            </w:r>
            <w:r w:rsidR="00B2585B" w:rsidRPr="0066405A">
              <w:rPr>
                <w:rFonts w:cs="Times New Roman"/>
              </w:rPr>
              <w:t>The</w:t>
            </w:r>
            <w:r w:rsidR="00B2585B" w:rsidRPr="003B09F5">
              <w:rPr>
                <w:rFonts w:cs="Times New Roman"/>
              </w:rPr>
              <w:t xml:space="preserve"> capacity of this wetland to act as a drought refuge for birds will be diminished and habitat for native fish species will be at increased risk of disappearance.</w:t>
            </w:r>
            <w:commentRangeEnd w:id="148"/>
            <w:r w:rsidR="00B2585B">
              <w:rPr>
                <w:rStyle w:val="CommentReference"/>
                <w:rFonts w:asciiTheme="minorHAnsi" w:hAnsiTheme="minorHAnsi"/>
              </w:rPr>
              <w:commentReference w:id="148"/>
            </w:r>
          </w:p>
        </w:tc>
      </w:tr>
      <w:tr w:rsidR="00B2585B" w:rsidRPr="003B09F5" w14:paraId="6CAD18B6" w14:textId="77777777" w:rsidTr="00B2585B">
        <w:trPr>
          <w:cantSplit/>
        </w:trPr>
        <w:tc>
          <w:tcPr>
            <w:tcW w:w="0" w:type="auto"/>
            <w:vAlign w:val="center"/>
          </w:tcPr>
          <w:p w14:paraId="5B8EC009" w14:textId="77777777" w:rsidR="00B2585B" w:rsidRPr="003B09F5" w:rsidRDefault="00B2585B" w:rsidP="00B2585B">
            <w:pPr>
              <w:pStyle w:val="Compact"/>
              <w:jc w:val="left"/>
              <w:rPr>
                <w:rFonts w:cs="Times New Roman"/>
              </w:rPr>
            </w:pPr>
            <w:r w:rsidRPr="003B09F5">
              <w:rPr>
                <w:rFonts w:cs="Times New Roman"/>
              </w:rPr>
              <w:t>Lake Wilgarup</w:t>
            </w:r>
          </w:p>
        </w:tc>
        <w:tc>
          <w:tcPr>
            <w:tcW w:w="0" w:type="auto"/>
            <w:vAlign w:val="center"/>
          </w:tcPr>
          <w:p w14:paraId="0E69F236" w14:textId="77777777" w:rsidR="00B2585B" w:rsidRPr="003B09F5" w:rsidRDefault="00B2585B" w:rsidP="00B2585B">
            <w:pPr>
              <w:pStyle w:val="Compact"/>
              <w:jc w:val="center"/>
              <w:rPr>
                <w:rFonts w:cs="Times New Roman"/>
              </w:rPr>
            </w:pPr>
            <w:r w:rsidRPr="003B09F5">
              <w:rPr>
                <w:rFonts w:cs="Times New Roman"/>
              </w:rPr>
              <w:t>4.5</w:t>
            </w:r>
          </w:p>
        </w:tc>
        <w:tc>
          <w:tcPr>
            <w:tcW w:w="0" w:type="auto"/>
            <w:vAlign w:val="center"/>
          </w:tcPr>
          <w:p w14:paraId="117DCC66" w14:textId="77777777" w:rsidR="00B2585B" w:rsidRPr="003B09F5" w:rsidRDefault="00B2585B" w:rsidP="00B2585B">
            <w:pPr>
              <w:pStyle w:val="Compact"/>
              <w:jc w:val="center"/>
              <w:rPr>
                <w:rFonts w:cs="Times New Roman"/>
              </w:rPr>
            </w:pPr>
            <w:r w:rsidRPr="003B09F5">
              <w:rPr>
                <w:rFonts w:cs="Times New Roman"/>
              </w:rPr>
              <w:t>3.9</w:t>
            </w:r>
          </w:p>
        </w:tc>
        <w:tc>
          <w:tcPr>
            <w:tcW w:w="0" w:type="auto"/>
          </w:tcPr>
          <w:p w14:paraId="2217232C" w14:textId="77777777" w:rsidR="00B2585B" w:rsidRPr="003B09F5" w:rsidRDefault="00B2585B" w:rsidP="00673E66">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B2585B" w:rsidRPr="003B09F5" w14:paraId="2B7F9368" w14:textId="77777777" w:rsidTr="00B2585B">
        <w:trPr>
          <w:cantSplit/>
        </w:trPr>
        <w:tc>
          <w:tcPr>
            <w:tcW w:w="0" w:type="auto"/>
            <w:vAlign w:val="center"/>
          </w:tcPr>
          <w:p w14:paraId="4799F421" w14:textId="77777777" w:rsidR="00B2585B" w:rsidRPr="003B09F5" w:rsidRDefault="00B2585B" w:rsidP="00B2585B">
            <w:pPr>
              <w:pStyle w:val="Compact"/>
              <w:jc w:val="left"/>
              <w:rPr>
                <w:rFonts w:cs="Times New Roman"/>
              </w:rPr>
            </w:pPr>
            <w:r w:rsidRPr="003B09F5">
              <w:rPr>
                <w:rFonts w:cs="Times New Roman"/>
              </w:rPr>
              <w:t>Pipidinny Swamp</w:t>
            </w:r>
          </w:p>
        </w:tc>
        <w:tc>
          <w:tcPr>
            <w:tcW w:w="0" w:type="auto"/>
            <w:vAlign w:val="center"/>
          </w:tcPr>
          <w:p w14:paraId="7837731F" w14:textId="77777777" w:rsidR="00B2585B" w:rsidRPr="003B09F5" w:rsidRDefault="00B2585B" w:rsidP="00B2585B">
            <w:pPr>
              <w:pStyle w:val="Compact"/>
              <w:jc w:val="center"/>
              <w:rPr>
                <w:rFonts w:cs="Times New Roman"/>
              </w:rPr>
            </w:pPr>
            <w:r w:rsidRPr="003B09F5">
              <w:rPr>
                <w:rFonts w:cs="Times New Roman"/>
              </w:rPr>
              <w:t>1.6</w:t>
            </w:r>
          </w:p>
        </w:tc>
        <w:tc>
          <w:tcPr>
            <w:tcW w:w="0" w:type="auto"/>
            <w:vAlign w:val="center"/>
          </w:tcPr>
          <w:p w14:paraId="02486400" w14:textId="77777777" w:rsidR="00B2585B" w:rsidRPr="003B09F5" w:rsidRDefault="00B2585B" w:rsidP="00B2585B">
            <w:pPr>
              <w:pStyle w:val="Compact"/>
              <w:jc w:val="center"/>
              <w:rPr>
                <w:rFonts w:cs="Times New Roman"/>
              </w:rPr>
            </w:pPr>
            <w:r w:rsidRPr="003B09F5">
              <w:rPr>
                <w:rFonts w:cs="Times New Roman"/>
              </w:rPr>
              <w:t>1.1</w:t>
            </w:r>
          </w:p>
        </w:tc>
        <w:tc>
          <w:tcPr>
            <w:tcW w:w="0" w:type="auto"/>
          </w:tcPr>
          <w:p w14:paraId="2E3111AB" w14:textId="12ECC759" w:rsidR="00B2585B" w:rsidRPr="003B09F5" w:rsidRDefault="00B2585B" w:rsidP="00673E66">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r w:rsidR="007246C9">
              <w:rPr>
                <w:rFonts w:cs="Times New Roman"/>
              </w:rPr>
              <w:t xml:space="preserve"> </w:t>
            </w:r>
            <w:r w:rsidR="00EE327E">
              <w:rPr>
                <w:rFonts w:cs="Times New Roman"/>
              </w:rPr>
              <w:t>It is unlikely that the site will provide habitat for the abundant bird po</w:t>
            </w:r>
            <w:r w:rsidR="005D2985">
              <w:rPr>
                <w:rFonts w:cs="Times New Roman"/>
              </w:rPr>
              <w:t>pulations that visited and resided at the swamp prior to 2000.</w:t>
            </w:r>
          </w:p>
        </w:tc>
      </w:tr>
      <w:tr w:rsidR="00B2585B" w:rsidRPr="003B09F5" w14:paraId="74FA3E85" w14:textId="77777777" w:rsidTr="00B2585B">
        <w:trPr>
          <w:cantSplit/>
        </w:trPr>
        <w:tc>
          <w:tcPr>
            <w:tcW w:w="0" w:type="auto"/>
            <w:vAlign w:val="center"/>
          </w:tcPr>
          <w:p w14:paraId="5846D5CB" w14:textId="77777777" w:rsidR="00B2585B" w:rsidRPr="003B09F5" w:rsidRDefault="00B2585B" w:rsidP="00B2585B">
            <w:pPr>
              <w:pStyle w:val="Compact"/>
              <w:jc w:val="left"/>
              <w:rPr>
                <w:rFonts w:cs="Times New Roman"/>
              </w:rPr>
            </w:pPr>
            <w:r w:rsidRPr="003B09F5">
              <w:rPr>
                <w:rFonts w:cs="Times New Roman"/>
              </w:rPr>
              <w:lastRenderedPageBreak/>
              <w:t>Lexia 186</w:t>
            </w:r>
          </w:p>
        </w:tc>
        <w:tc>
          <w:tcPr>
            <w:tcW w:w="0" w:type="auto"/>
            <w:vAlign w:val="center"/>
          </w:tcPr>
          <w:p w14:paraId="3084C4DB" w14:textId="77777777" w:rsidR="00B2585B" w:rsidRPr="003B09F5" w:rsidRDefault="00B2585B" w:rsidP="00B2585B">
            <w:pPr>
              <w:pStyle w:val="Compact"/>
              <w:jc w:val="center"/>
              <w:rPr>
                <w:rFonts w:cs="Times New Roman"/>
              </w:rPr>
            </w:pPr>
            <w:r w:rsidRPr="003B09F5">
              <w:rPr>
                <w:rFonts w:cs="Times New Roman"/>
              </w:rPr>
              <w:t>47.2</w:t>
            </w:r>
          </w:p>
        </w:tc>
        <w:tc>
          <w:tcPr>
            <w:tcW w:w="0" w:type="auto"/>
            <w:vAlign w:val="center"/>
          </w:tcPr>
          <w:p w14:paraId="7080E5EA" w14:textId="77777777" w:rsidR="00B2585B" w:rsidRPr="003B09F5" w:rsidRDefault="00B2585B" w:rsidP="00B2585B">
            <w:pPr>
              <w:pStyle w:val="Compact"/>
              <w:jc w:val="center"/>
              <w:rPr>
                <w:rFonts w:cs="Times New Roman"/>
              </w:rPr>
            </w:pPr>
            <w:r w:rsidRPr="003B09F5">
              <w:rPr>
                <w:rFonts w:cs="Times New Roman"/>
              </w:rPr>
              <w:t>46.5</w:t>
            </w:r>
          </w:p>
        </w:tc>
        <w:tc>
          <w:tcPr>
            <w:tcW w:w="0" w:type="auto"/>
          </w:tcPr>
          <w:p w14:paraId="1C01327A" w14:textId="5172D9B9" w:rsidR="00B2585B" w:rsidRPr="003B09F5" w:rsidRDefault="00B2585B" w:rsidP="00673E66">
            <w:pPr>
              <w:pStyle w:val="Compact"/>
              <w:rPr>
                <w:rFonts w:cs="Times New Roman"/>
              </w:rPr>
            </w:pPr>
            <w:r w:rsidRPr="003B09F5">
              <w:rPr>
                <w:rFonts w:cs="Times New Roman"/>
              </w:rPr>
              <w:t xml:space="preserve">A significant shift in hydrological regime has occurred at Lexia 186. The site has been transformed from a seasonally waterlogged </w:t>
            </w:r>
            <w:proofErr w:type="spellStart"/>
            <w:r w:rsidR="00BC6B10">
              <w:rPr>
                <w:rFonts w:cs="Times New Roman"/>
              </w:rPr>
              <w:t>d</w:t>
            </w:r>
            <w:r w:rsidRPr="003B09F5">
              <w:rPr>
                <w:rFonts w:cs="Times New Roman"/>
              </w:rPr>
              <w:t>ampland</w:t>
            </w:r>
            <w:proofErr w:type="spellEnd"/>
            <w:r w:rsidRPr="003B09F5">
              <w:rPr>
                <w:rFonts w:cs="Times New Roman"/>
              </w:rPr>
              <w:t xml:space="preserve"> to a system where saturation of surface sediments no longer occurs. The site has retained the high richness of native species and is still an important habitat for fauna. The proposed changes to the threshold are likely to maintain the system at a state that currently exists.</w:t>
            </w:r>
          </w:p>
        </w:tc>
      </w:tr>
      <w:tr w:rsidR="00B2585B" w:rsidRPr="003B09F5" w14:paraId="2D2D01FE" w14:textId="77777777" w:rsidTr="00B2585B">
        <w:trPr>
          <w:cantSplit/>
        </w:trPr>
        <w:tc>
          <w:tcPr>
            <w:tcW w:w="0" w:type="auto"/>
            <w:vAlign w:val="center"/>
          </w:tcPr>
          <w:p w14:paraId="3F3D6A1B" w14:textId="77777777" w:rsidR="00B2585B" w:rsidRPr="003B09F5" w:rsidRDefault="00B2585B" w:rsidP="00B2585B">
            <w:pPr>
              <w:pStyle w:val="Compact"/>
              <w:jc w:val="left"/>
              <w:rPr>
                <w:rFonts w:cs="Times New Roman"/>
              </w:rPr>
            </w:pPr>
            <w:r w:rsidRPr="003B09F5">
              <w:rPr>
                <w:rFonts w:cs="Times New Roman"/>
              </w:rPr>
              <w:t>Melaleuca Park 173</w:t>
            </w:r>
          </w:p>
        </w:tc>
        <w:tc>
          <w:tcPr>
            <w:tcW w:w="0" w:type="auto"/>
            <w:vAlign w:val="center"/>
          </w:tcPr>
          <w:p w14:paraId="321C55F7" w14:textId="77777777" w:rsidR="00B2585B" w:rsidRPr="003B09F5" w:rsidRDefault="00B2585B" w:rsidP="00B2585B">
            <w:pPr>
              <w:pStyle w:val="Compact"/>
              <w:jc w:val="center"/>
              <w:rPr>
                <w:rFonts w:cs="Times New Roman"/>
              </w:rPr>
            </w:pPr>
            <w:r w:rsidRPr="003B09F5">
              <w:rPr>
                <w:rFonts w:cs="Times New Roman"/>
              </w:rPr>
              <w:t>50.2</w:t>
            </w:r>
          </w:p>
        </w:tc>
        <w:tc>
          <w:tcPr>
            <w:tcW w:w="0" w:type="auto"/>
            <w:vAlign w:val="center"/>
          </w:tcPr>
          <w:p w14:paraId="041ABB80" w14:textId="77777777" w:rsidR="00B2585B" w:rsidRPr="003B09F5" w:rsidRDefault="00B2585B" w:rsidP="00B2585B">
            <w:pPr>
              <w:pStyle w:val="Compact"/>
              <w:jc w:val="center"/>
              <w:rPr>
                <w:rFonts w:cs="Times New Roman"/>
              </w:rPr>
            </w:pPr>
            <w:r w:rsidRPr="003B09F5">
              <w:rPr>
                <w:rFonts w:cs="Times New Roman"/>
              </w:rPr>
              <w:t>48.5</w:t>
            </w:r>
          </w:p>
        </w:tc>
        <w:tc>
          <w:tcPr>
            <w:tcW w:w="0" w:type="auto"/>
          </w:tcPr>
          <w:p w14:paraId="1097DE04" w14:textId="7FB965A9" w:rsidR="00B2585B" w:rsidRPr="003B09F5" w:rsidRDefault="00B2585B" w:rsidP="00673E66">
            <w:pPr>
              <w:pStyle w:val="Compact"/>
              <w:rPr>
                <w:rFonts w:cs="Times New Roman"/>
              </w:rPr>
            </w:pPr>
            <w:r w:rsidRPr="003B09F5">
              <w:rPr>
                <w:rFonts w:cs="Times New Roman"/>
              </w:rPr>
              <w:t xml:space="preserve">The proposed threshold will see the wetland managed in a state similar to what currently exists. The wetland has shifted from a permanently inundated wetland to a seasonally inundated </w:t>
            </w:r>
            <w:proofErr w:type="spellStart"/>
            <w:r w:rsidRPr="003B09F5">
              <w:rPr>
                <w:rFonts w:cs="Times New Roman"/>
              </w:rPr>
              <w:t>dampland</w:t>
            </w:r>
            <w:proofErr w:type="spellEnd"/>
            <w:r w:rsidRPr="003B09F5">
              <w:rPr>
                <w:rFonts w:cs="Times New Roman"/>
              </w:rPr>
              <w:t xml:space="preserve">, hence there has been shifts in vegetation and aquatic fauna. The site no longer provides habitat to fish species, an important value of the wetland. Fringing vegetation is likely to continue shifting in composition as key wetland species are lost and more terrestrial species migrate down-slope. </w:t>
            </w:r>
            <w:r w:rsidR="00DA1CAC">
              <w:rPr>
                <w:rFonts w:cs="Times New Roman"/>
              </w:rPr>
              <w:t>A</w:t>
            </w:r>
            <w:r w:rsidRPr="003B09F5">
              <w:rPr>
                <w:rFonts w:cs="Times New Roman"/>
              </w:rPr>
              <w:t>quatic fauna is likely to persist with much less diversity as available habitats are diminished and change.</w:t>
            </w:r>
          </w:p>
        </w:tc>
      </w:tr>
      <w:tr w:rsidR="00B2585B" w:rsidRPr="003B09F5" w14:paraId="16710B69" w14:textId="77777777" w:rsidTr="00B2585B">
        <w:trPr>
          <w:cantSplit/>
        </w:trPr>
        <w:tc>
          <w:tcPr>
            <w:tcW w:w="0" w:type="auto"/>
            <w:vAlign w:val="center"/>
          </w:tcPr>
          <w:p w14:paraId="32B22C24" w14:textId="77777777" w:rsidR="00B2585B" w:rsidRPr="003B09F5" w:rsidRDefault="00B2585B" w:rsidP="00B2585B">
            <w:pPr>
              <w:pStyle w:val="Compact"/>
              <w:jc w:val="left"/>
              <w:rPr>
                <w:rFonts w:cs="Times New Roman"/>
              </w:rPr>
            </w:pPr>
            <w:r w:rsidRPr="003B09F5">
              <w:rPr>
                <w:rFonts w:cs="Times New Roman"/>
              </w:rPr>
              <w:t>Melaleuca Park 78</w:t>
            </w:r>
          </w:p>
        </w:tc>
        <w:tc>
          <w:tcPr>
            <w:tcW w:w="0" w:type="auto"/>
            <w:vAlign w:val="center"/>
          </w:tcPr>
          <w:p w14:paraId="785423C3" w14:textId="77777777" w:rsidR="00B2585B" w:rsidRPr="003B09F5" w:rsidRDefault="00B2585B" w:rsidP="00B2585B">
            <w:pPr>
              <w:pStyle w:val="Compact"/>
              <w:jc w:val="center"/>
              <w:rPr>
                <w:rFonts w:cs="Times New Roman"/>
              </w:rPr>
            </w:pPr>
            <w:r w:rsidRPr="003B09F5">
              <w:rPr>
                <w:rFonts w:cs="Times New Roman"/>
              </w:rPr>
              <w:t>65.1</w:t>
            </w:r>
          </w:p>
        </w:tc>
        <w:tc>
          <w:tcPr>
            <w:tcW w:w="0" w:type="auto"/>
            <w:vAlign w:val="center"/>
          </w:tcPr>
          <w:p w14:paraId="4EECE301" w14:textId="77777777" w:rsidR="00B2585B" w:rsidRPr="003B09F5" w:rsidRDefault="00B2585B" w:rsidP="00B2585B">
            <w:pPr>
              <w:pStyle w:val="Compact"/>
              <w:jc w:val="center"/>
              <w:rPr>
                <w:rFonts w:cs="Times New Roman"/>
              </w:rPr>
            </w:pPr>
            <w:r w:rsidRPr="003B09F5">
              <w:rPr>
                <w:rFonts w:cs="Times New Roman"/>
              </w:rPr>
              <w:t>64.7</w:t>
            </w:r>
          </w:p>
        </w:tc>
        <w:tc>
          <w:tcPr>
            <w:tcW w:w="0" w:type="auto"/>
          </w:tcPr>
          <w:p w14:paraId="70CD7E3E" w14:textId="77777777" w:rsidR="00B2585B" w:rsidRPr="003B09F5" w:rsidRDefault="00B2585B" w:rsidP="00673E66">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B2585B" w:rsidRPr="003B09F5" w14:paraId="30635AB7" w14:textId="77777777" w:rsidTr="00B2585B">
        <w:trPr>
          <w:cantSplit/>
        </w:trPr>
        <w:tc>
          <w:tcPr>
            <w:tcW w:w="0" w:type="auto"/>
            <w:vAlign w:val="center"/>
          </w:tcPr>
          <w:p w14:paraId="09CF6A6E" w14:textId="77777777" w:rsidR="00B2585B" w:rsidRPr="003B09F5" w:rsidRDefault="00B2585B" w:rsidP="00B2585B">
            <w:pPr>
              <w:pStyle w:val="Compact"/>
              <w:jc w:val="left"/>
              <w:rPr>
                <w:rFonts w:cs="Times New Roman"/>
              </w:rPr>
            </w:pPr>
            <w:r w:rsidRPr="003B09F5">
              <w:rPr>
                <w:rFonts w:cs="Times New Roman"/>
              </w:rPr>
              <w:t>MM59B - Whiteman Park East</w:t>
            </w:r>
          </w:p>
        </w:tc>
        <w:tc>
          <w:tcPr>
            <w:tcW w:w="0" w:type="auto"/>
            <w:vAlign w:val="center"/>
          </w:tcPr>
          <w:p w14:paraId="7532A2AC" w14:textId="77777777" w:rsidR="00B2585B" w:rsidRPr="003B09F5" w:rsidRDefault="00B2585B" w:rsidP="00B2585B">
            <w:pPr>
              <w:pStyle w:val="Compact"/>
              <w:jc w:val="center"/>
              <w:rPr>
                <w:rFonts w:cs="Times New Roman"/>
              </w:rPr>
            </w:pPr>
            <w:r w:rsidRPr="003B09F5">
              <w:rPr>
                <w:rFonts w:cs="Times New Roman"/>
              </w:rPr>
              <w:t>36.3</w:t>
            </w:r>
          </w:p>
        </w:tc>
        <w:tc>
          <w:tcPr>
            <w:tcW w:w="0" w:type="auto"/>
            <w:vAlign w:val="center"/>
          </w:tcPr>
          <w:p w14:paraId="3297A0D6" w14:textId="77777777" w:rsidR="00B2585B" w:rsidRPr="003B09F5" w:rsidRDefault="00B2585B" w:rsidP="00B2585B">
            <w:pPr>
              <w:pStyle w:val="Compact"/>
              <w:jc w:val="center"/>
              <w:rPr>
                <w:rFonts w:cs="Times New Roman"/>
              </w:rPr>
            </w:pPr>
            <w:r w:rsidRPr="003B09F5">
              <w:rPr>
                <w:rFonts w:cs="Times New Roman"/>
              </w:rPr>
              <w:t>36.2</w:t>
            </w:r>
          </w:p>
        </w:tc>
        <w:tc>
          <w:tcPr>
            <w:tcW w:w="0" w:type="auto"/>
          </w:tcPr>
          <w:p w14:paraId="7E02116C" w14:textId="5BB0E0F6" w:rsidR="00B2585B" w:rsidRPr="003B09F5" w:rsidRDefault="00B2585B" w:rsidP="00673E66">
            <w:pPr>
              <w:pStyle w:val="Compact"/>
              <w:rPr>
                <w:rFonts w:cs="Times New Roman"/>
              </w:rPr>
            </w:pPr>
            <w:r w:rsidRPr="003B09F5">
              <w:rPr>
                <w:rFonts w:cs="Times New Roman"/>
              </w:rPr>
              <w:t>No long-term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r w:rsidR="00370B4F">
              <w:rPr>
                <w:rFonts w:cs="Times New Roman"/>
              </w:rPr>
              <w:t xml:space="preserve"> </w:t>
            </w:r>
            <w:r w:rsidR="00C57DB5">
              <w:rPr>
                <w:rFonts w:cs="Times New Roman"/>
              </w:rPr>
              <w:t>Woodland health will be maintained by groundwater levels remaining</w:t>
            </w:r>
            <w:r w:rsidR="00A6630C">
              <w:rPr>
                <w:rFonts w:cs="Times New Roman"/>
              </w:rPr>
              <w:t xml:space="preserve"> above 5 m below the surface.</w:t>
            </w:r>
          </w:p>
        </w:tc>
      </w:tr>
      <w:tr w:rsidR="00B2585B" w:rsidRPr="003B09F5" w14:paraId="40BA797F" w14:textId="77777777" w:rsidTr="00B2585B">
        <w:trPr>
          <w:cantSplit/>
        </w:trPr>
        <w:tc>
          <w:tcPr>
            <w:tcW w:w="0" w:type="auto"/>
            <w:vAlign w:val="center"/>
          </w:tcPr>
          <w:p w14:paraId="6E9BE955" w14:textId="77777777" w:rsidR="00B2585B" w:rsidRPr="003B09F5" w:rsidRDefault="00B2585B" w:rsidP="00B2585B">
            <w:pPr>
              <w:pStyle w:val="Compact"/>
              <w:jc w:val="left"/>
              <w:rPr>
                <w:rFonts w:cs="Times New Roman"/>
              </w:rPr>
            </w:pPr>
            <w:r w:rsidRPr="003B09F5">
              <w:rPr>
                <w:rFonts w:cs="Times New Roman"/>
              </w:rPr>
              <w:t>PM9 - Pinjar North</w:t>
            </w:r>
          </w:p>
        </w:tc>
        <w:tc>
          <w:tcPr>
            <w:tcW w:w="0" w:type="auto"/>
            <w:vAlign w:val="center"/>
          </w:tcPr>
          <w:p w14:paraId="6E534D53" w14:textId="77777777" w:rsidR="00B2585B" w:rsidRPr="003B09F5" w:rsidRDefault="00B2585B" w:rsidP="00B2585B">
            <w:pPr>
              <w:pStyle w:val="Compact"/>
              <w:jc w:val="center"/>
              <w:rPr>
                <w:rFonts w:cs="Times New Roman"/>
              </w:rPr>
            </w:pPr>
            <w:r w:rsidRPr="003B09F5">
              <w:rPr>
                <w:rFonts w:cs="Times New Roman"/>
              </w:rPr>
              <w:t>56.3</w:t>
            </w:r>
          </w:p>
        </w:tc>
        <w:tc>
          <w:tcPr>
            <w:tcW w:w="0" w:type="auto"/>
            <w:vAlign w:val="center"/>
          </w:tcPr>
          <w:p w14:paraId="0CCA5547" w14:textId="77777777" w:rsidR="00B2585B" w:rsidRPr="003B09F5" w:rsidRDefault="00B2585B" w:rsidP="00B2585B">
            <w:pPr>
              <w:pStyle w:val="Compact"/>
              <w:jc w:val="center"/>
              <w:rPr>
                <w:rFonts w:cs="Times New Roman"/>
              </w:rPr>
            </w:pPr>
          </w:p>
        </w:tc>
        <w:tc>
          <w:tcPr>
            <w:tcW w:w="0" w:type="auto"/>
          </w:tcPr>
          <w:p w14:paraId="49363C77" w14:textId="5DE64C13" w:rsidR="00B2585B" w:rsidRPr="003B09F5" w:rsidRDefault="0091595F" w:rsidP="006F791F">
            <w:pPr>
              <w:pStyle w:val="Compact"/>
              <w:spacing w:before="0"/>
              <w:rPr>
                <w:rFonts w:cs="Times New Roman"/>
              </w:rPr>
            </w:pPr>
            <w:r>
              <w:rPr>
                <w:rFonts w:cs="Times New Roman"/>
              </w:rPr>
              <w:t xml:space="preserve">The declines projected to occur in groundwater at this site will make it impossible for </w:t>
            </w:r>
            <w:r w:rsidR="002854EB">
              <w:rPr>
                <w:rFonts w:cs="Times New Roman"/>
              </w:rPr>
              <w:t xml:space="preserve">wetland species to occur. The projected changes suggest water levels will decline </w:t>
            </w:r>
            <w:r w:rsidR="00370B4F">
              <w:rPr>
                <w:rFonts w:cs="Times New Roman"/>
              </w:rPr>
              <w:t>to more than 1</w:t>
            </w:r>
            <w:r w:rsidR="005C016A">
              <w:rPr>
                <w:rFonts w:cs="Times New Roman"/>
              </w:rPr>
              <w:t>0</w:t>
            </w:r>
            <w:r w:rsidR="00370B4F">
              <w:rPr>
                <w:rFonts w:cs="Times New Roman"/>
              </w:rPr>
              <w:t xml:space="preserve"> m below the surface.</w:t>
            </w:r>
            <w:r w:rsidR="00C80F19">
              <w:rPr>
                <w:rFonts w:cs="Times New Roman"/>
              </w:rPr>
              <w:t xml:space="preserve"> The understory is likely to be dominated by dryland species (such as </w:t>
            </w:r>
            <w:r w:rsidR="00C80F19">
              <w:rPr>
                <w:rFonts w:cs="Times New Roman"/>
                <w:i/>
                <w:iCs/>
              </w:rPr>
              <w:t>Acacia</w:t>
            </w:r>
            <w:r w:rsidR="006F791F">
              <w:rPr>
                <w:rFonts w:cs="Times New Roman"/>
              </w:rPr>
              <w:t xml:space="preserve">). </w:t>
            </w:r>
            <w:r w:rsidR="006F791F">
              <w:rPr>
                <w:rFonts w:cs="Times New Roman"/>
                <w:i/>
                <w:iCs/>
              </w:rPr>
              <w:t>Banksia</w:t>
            </w:r>
            <w:r w:rsidR="006F791F">
              <w:rPr>
                <w:rFonts w:cs="Times New Roman"/>
              </w:rPr>
              <w:t xml:space="preserve"> woodlands may </w:t>
            </w:r>
            <w:r w:rsidR="005C016A">
              <w:rPr>
                <w:rFonts w:cs="Times New Roman"/>
              </w:rPr>
              <w:t>persist,</w:t>
            </w:r>
            <w:r w:rsidR="006F791F">
              <w:rPr>
                <w:rFonts w:cs="Times New Roman"/>
              </w:rPr>
              <w:t xml:space="preserve"> but it is unlikely they will be dependent on groundwater and will need access to rainfall to meet their </w:t>
            </w:r>
            <w:r w:rsidR="005C016A">
              <w:rPr>
                <w:rFonts w:cs="Times New Roman"/>
              </w:rPr>
              <w:t>requirements</w:t>
            </w:r>
            <w:r w:rsidR="006F791F">
              <w:rPr>
                <w:rFonts w:cs="Times New Roman"/>
              </w:rPr>
              <w:t>.</w:t>
            </w:r>
            <w:r w:rsidR="00370B4F">
              <w:rPr>
                <w:rFonts w:cs="Times New Roman"/>
              </w:rPr>
              <w:t xml:space="preserve"> </w:t>
            </w:r>
            <w:r w:rsidR="002471E5">
              <w:rPr>
                <w:rFonts w:cs="Times New Roman"/>
              </w:rPr>
              <w:t>No vegetation data has been considered in this determination</w:t>
            </w:r>
            <w:r w:rsidR="00C8520E">
              <w:rPr>
                <w:rFonts w:cs="Times New Roman"/>
              </w:rPr>
              <w:t>.</w:t>
            </w:r>
          </w:p>
        </w:tc>
      </w:tr>
      <w:tr w:rsidR="00B2585B" w:rsidRPr="003B09F5" w14:paraId="043C7F82" w14:textId="77777777" w:rsidTr="00B2585B">
        <w:trPr>
          <w:cantSplit/>
        </w:trPr>
        <w:tc>
          <w:tcPr>
            <w:tcW w:w="0" w:type="auto"/>
            <w:vAlign w:val="center"/>
          </w:tcPr>
          <w:p w14:paraId="4CD3D5ED" w14:textId="77777777" w:rsidR="00B2585B" w:rsidRPr="003B09F5" w:rsidRDefault="00B2585B" w:rsidP="00B2585B">
            <w:pPr>
              <w:pStyle w:val="Compact"/>
              <w:jc w:val="left"/>
              <w:rPr>
                <w:rFonts w:cs="Times New Roman"/>
              </w:rPr>
            </w:pPr>
            <w:r w:rsidRPr="003B09F5">
              <w:rPr>
                <w:rFonts w:cs="Times New Roman"/>
              </w:rPr>
              <w:t>WM1 - Pinjar</w:t>
            </w:r>
          </w:p>
        </w:tc>
        <w:tc>
          <w:tcPr>
            <w:tcW w:w="0" w:type="auto"/>
            <w:vAlign w:val="center"/>
          </w:tcPr>
          <w:p w14:paraId="75C2C84D" w14:textId="77777777" w:rsidR="00B2585B" w:rsidRPr="003B09F5" w:rsidRDefault="00B2585B" w:rsidP="00B2585B">
            <w:pPr>
              <w:pStyle w:val="Compact"/>
              <w:jc w:val="center"/>
              <w:rPr>
                <w:rFonts w:cs="Times New Roman"/>
              </w:rPr>
            </w:pPr>
            <w:r w:rsidRPr="003B09F5">
              <w:rPr>
                <w:rFonts w:cs="Times New Roman"/>
              </w:rPr>
              <w:t>55.7</w:t>
            </w:r>
          </w:p>
        </w:tc>
        <w:tc>
          <w:tcPr>
            <w:tcW w:w="0" w:type="auto"/>
            <w:vAlign w:val="center"/>
          </w:tcPr>
          <w:p w14:paraId="4C8B1EB1" w14:textId="77777777" w:rsidR="00B2585B" w:rsidRPr="003B09F5" w:rsidRDefault="00B2585B" w:rsidP="00B2585B">
            <w:pPr>
              <w:pStyle w:val="Compact"/>
              <w:jc w:val="center"/>
              <w:rPr>
                <w:rFonts w:cs="Times New Roman"/>
              </w:rPr>
            </w:pPr>
            <w:r w:rsidRPr="003B09F5">
              <w:rPr>
                <w:rFonts w:cs="Times New Roman"/>
              </w:rPr>
              <w:t>53.7</w:t>
            </w:r>
          </w:p>
        </w:tc>
        <w:tc>
          <w:tcPr>
            <w:tcW w:w="0" w:type="auto"/>
          </w:tcPr>
          <w:p w14:paraId="10255BB9" w14:textId="5D7EE5B2" w:rsidR="00B2585B" w:rsidRPr="008F5D0E" w:rsidRDefault="00F5261C" w:rsidP="00673E66">
            <w:pPr>
              <w:pStyle w:val="Compact"/>
              <w:rPr>
                <w:rFonts w:cs="Times New Roman"/>
              </w:rPr>
            </w:pPr>
            <w:r>
              <w:rPr>
                <w:rFonts w:cs="Times New Roman"/>
              </w:rPr>
              <w:t>Water levels will decline to more than 6 m below the surface</w:t>
            </w:r>
            <w:r w:rsidR="008F5D0E">
              <w:rPr>
                <w:rFonts w:cs="Times New Roman"/>
              </w:rPr>
              <w:t xml:space="preserve">, suggesting that this site will no longer be dependent on groundwater. It is likely that changes in vegetation have occurred as the site is currently dominated by a dryland understory. Remaining </w:t>
            </w:r>
            <w:r w:rsidR="008F5D0E">
              <w:rPr>
                <w:rFonts w:cs="Times New Roman"/>
                <w:i/>
                <w:iCs/>
              </w:rPr>
              <w:t xml:space="preserve">Banksia </w:t>
            </w:r>
            <w:r w:rsidR="008F5D0E">
              <w:rPr>
                <w:rFonts w:cs="Times New Roman"/>
              </w:rPr>
              <w:t xml:space="preserve">individuals appear in good health and may be meeting their water </w:t>
            </w:r>
            <w:r w:rsidR="00632926">
              <w:rPr>
                <w:rFonts w:cs="Times New Roman"/>
              </w:rPr>
              <w:t>requirements</w:t>
            </w:r>
            <w:r w:rsidR="008F5D0E">
              <w:rPr>
                <w:rFonts w:cs="Times New Roman"/>
              </w:rPr>
              <w:t xml:space="preserve"> </w:t>
            </w:r>
            <w:r w:rsidR="00632926">
              <w:rPr>
                <w:rFonts w:cs="Times New Roman"/>
              </w:rPr>
              <w:t>from rainfall.</w:t>
            </w:r>
          </w:p>
        </w:tc>
      </w:tr>
      <w:tr w:rsidR="0091595F" w:rsidRPr="003B09F5" w14:paraId="20832E31" w14:textId="77777777" w:rsidTr="00B2585B">
        <w:trPr>
          <w:cantSplit/>
        </w:trPr>
        <w:tc>
          <w:tcPr>
            <w:tcW w:w="0" w:type="auto"/>
            <w:vAlign w:val="center"/>
          </w:tcPr>
          <w:p w14:paraId="1FF453A7" w14:textId="77777777" w:rsidR="0091595F" w:rsidRPr="003B09F5" w:rsidRDefault="0091595F" w:rsidP="0091595F">
            <w:pPr>
              <w:pStyle w:val="Compact"/>
              <w:jc w:val="left"/>
              <w:rPr>
                <w:rFonts w:cs="Times New Roman"/>
              </w:rPr>
            </w:pPr>
            <w:r w:rsidRPr="003B09F5">
              <w:rPr>
                <w:rFonts w:cs="Times New Roman"/>
              </w:rPr>
              <w:t>WM2 - Melaleuca Park North</w:t>
            </w:r>
          </w:p>
        </w:tc>
        <w:tc>
          <w:tcPr>
            <w:tcW w:w="0" w:type="auto"/>
            <w:vAlign w:val="center"/>
          </w:tcPr>
          <w:p w14:paraId="7B39F4B2" w14:textId="77777777" w:rsidR="0091595F" w:rsidRPr="003B09F5" w:rsidRDefault="0091595F" w:rsidP="0091595F">
            <w:pPr>
              <w:pStyle w:val="Compact"/>
              <w:jc w:val="center"/>
              <w:rPr>
                <w:rFonts w:cs="Times New Roman"/>
              </w:rPr>
            </w:pPr>
            <w:r w:rsidRPr="003B09F5">
              <w:rPr>
                <w:rFonts w:cs="Times New Roman"/>
              </w:rPr>
              <w:t>66.5</w:t>
            </w:r>
          </w:p>
        </w:tc>
        <w:tc>
          <w:tcPr>
            <w:tcW w:w="0" w:type="auto"/>
            <w:vAlign w:val="center"/>
          </w:tcPr>
          <w:p w14:paraId="796D585B" w14:textId="77777777" w:rsidR="0091595F" w:rsidRPr="003B09F5" w:rsidRDefault="0091595F" w:rsidP="0091595F">
            <w:pPr>
              <w:pStyle w:val="Compact"/>
              <w:jc w:val="center"/>
              <w:rPr>
                <w:rFonts w:cs="Times New Roman"/>
              </w:rPr>
            </w:pPr>
            <w:r w:rsidRPr="003B09F5">
              <w:rPr>
                <w:rFonts w:cs="Times New Roman"/>
              </w:rPr>
              <w:t>64.7</w:t>
            </w:r>
          </w:p>
        </w:tc>
        <w:tc>
          <w:tcPr>
            <w:tcW w:w="0" w:type="auto"/>
          </w:tcPr>
          <w:p w14:paraId="72E39976" w14:textId="604BD836" w:rsidR="0091595F" w:rsidRPr="003B09F5" w:rsidRDefault="0091595F" w:rsidP="0091595F">
            <w:pPr>
              <w:pStyle w:val="Compact"/>
              <w:rPr>
                <w:rFonts w:cs="Times New Roman"/>
              </w:rPr>
            </w:pPr>
            <w:r>
              <w:rPr>
                <w:rFonts w:cs="Times New Roman"/>
              </w:rPr>
              <w:t xml:space="preserve">Water levels will decline to more than </w:t>
            </w:r>
            <w:r>
              <w:rPr>
                <w:rFonts w:cs="Times New Roman"/>
              </w:rPr>
              <w:t>7</w:t>
            </w:r>
            <w:r>
              <w:rPr>
                <w:rFonts w:cs="Times New Roman"/>
              </w:rPr>
              <w:t xml:space="preserve"> m below the surface, suggesting that this site will no longer be dependent on groundwater. It is likely that changes in vegetation have occurred as the site is currently dominated by a dryland understory. Remaining </w:t>
            </w:r>
            <w:r>
              <w:rPr>
                <w:rFonts w:cs="Times New Roman"/>
                <w:i/>
                <w:iCs/>
              </w:rPr>
              <w:t xml:space="preserve">Banksia </w:t>
            </w:r>
            <w:r>
              <w:rPr>
                <w:rFonts w:cs="Times New Roman"/>
              </w:rPr>
              <w:t>individuals appear in good health and may be meeting their water requirements from rainfall.</w:t>
            </w:r>
          </w:p>
        </w:tc>
      </w:tr>
      <w:tr w:rsidR="0091595F" w:rsidRPr="003B09F5" w14:paraId="2517B85C" w14:textId="77777777" w:rsidTr="00B2585B">
        <w:trPr>
          <w:cantSplit/>
        </w:trPr>
        <w:tc>
          <w:tcPr>
            <w:tcW w:w="0" w:type="auto"/>
            <w:vAlign w:val="center"/>
          </w:tcPr>
          <w:p w14:paraId="638FDE0C" w14:textId="77777777" w:rsidR="0091595F" w:rsidRPr="003B09F5" w:rsidRDefault="0091595F" w:rsidP="0091595F">
            <w:pPr>
              <w:pStyle w:val="Compact"/>
              <w:jc w:val="left"/>
              <w:rPr>
                <w:rFonts w:cs="Times New Roman"/>
              </w:rPr>
            </w:pPr>
            <w:r w:rsidRPr="003B09F5">
              <w:rPr>
                <w:rFonts w:cs="Times New Roman"/>
              </w:rPr>
              <w:lastRenderedPageBreak/>
              <w:t>WM8 - Melaleuca Park</w:t>
            </w:r>
          </w:p>
        </w:tc>
        <w:tc>
          <w:tcPr>
            <w:tcW w:w="0" w:type="auto"/>
            <w:vAlign w:val="center"/>
          </w:tcPr>
          <w:p w14:paraId="214660CE" w14:textId="77777777" w:rsidR="0091595F" w:rsidRPr="003B09F5" w:rsidRDefault="0091595F" w:rsidP="0091595F">
            <w:pPr>
              <w:pStyle w:val="Compact"/>
              <w:jc w:val="center"/>
              <w:rPr>
                <w:rFonts w:cs="Times New Roman"/>
              </w:rPr>
            </w:pPr>
            <w:r w:rsidRPr="003B09F5">
              <w:rPr>
                <w:rFonts w:cs="Times New Roman"/>
              </w:rPr>
              <w:t>64.8</w:t>
            </w:r>
          </w:p>
        </w:tc>
        <w:tc>
          <w:tcPr>
            <w:tcW w:w="0" w:type="auto"/>
            <w:vAlign w:val="center"/>
          </w:tcPr>
          <w:p w14:paraId="23FC8EA3" w14:textId="77777777" w:rsidR="0091595F" w:rsidRPr="003B09F5" w:rsidRDefault="0091595F" w:rsidP="0091595F">
            <w:pPr>
              <w:pStyle w:val="Compact"/>
              <w:jc w:val="center"/>
              <w:rPr>
                <w:rFonts w:cs="Times New Roman"/>
              </w:rPr>
            </w:pPr>
            <w:r w:rsidRPr="003B09F5">
              <w:rPr>
                <w:rFonts w:cs="Times New Roman"/>
              </w:rPr>
              <w:t>63.7</w:t>
            </w:r>
          </w:p>
        </w:tc>
        <w:tc>
          <w:tcPr>
            <w:tcW w:w="0" w:type="auto"/>
          </w:tcPr>
          <w:p w14:paraId="2AF8C7DA" w14:textId="61BDE1F6" w:rsidR="0091595F" w:rsidRPr="003B09F5" w:rsidRDefault="0091595F" w:rsidP="0091595F">
            <w:pPr>
              <w:pStyle w:val="Compact"/>
              <w:rPr>
                <w:rFonts w:cs="Times New Roman"/>
              </w:rPr>
            </w:pPr>
            <w:r>
              <w:rPr>
                <w:rFonts w:cs="Times New Roman"/>
              </w:rPr>
              <w:t xml:space="preserve">Water levels will decline to more than </w:t>
            </w:r>
            <w:r>
              <w:rPr>
                <w:rFonts w:cs="Times New Roman"/>
              </w:rPr>
              <w:t>7</w:t>
            </w:r>
            <w:r>
              <w:rPr>
                <w:rFonts w:cs="Times New Roman"/>
              </w:rPr>
              <w:t xml:space="preserve"> m below the surface, suggesting that this site will no longer be dependent on groundwater. It is likely that changes in vegetation have occurred as the site is currently dominated by a dryland understory. Remaining </w:t>
            </w:r>
            <w:r>
              <w:rPr>
                <w:rFonts w:cs="Times New Roman"/>
                <w:i/>
                <w:iCs/>
              </w:rPr>
              <w:t xml:space="preserve">Banksia </w:t>
            </w:r>
            <w:r>
              <w:rPr>
                <w:rFonts w:cs="Times New Roman"/>
              </w:rPr>
              <w:t>individuals appear in good health and may be meeting their water requirements from rainfall.</w:t>
            </w:r>
          </w:p>
        </w:tc>
      </w:tr>
    </w:tbl>
    <w:p w14:paraId="1A0863D0" w14:textId="77777777" w:rsidR="00B2585B" w:rsidRDefault="00B2585B" w:rsidP="00B2585B">
      <w:pPr>
        <w:pStyle w:val="Heading2"/>
        <w:rPr>
          <w:rFonts w:cs="Times New Roman"/>
        </w:rPr>
        <w:sectPr w:rsidR="00B2585B" w:rsidSect="00605A84">
          <w:pgSz w:w="16838" w:h="11906" w:orient="landscape" w:code="9"/>
          <w:pgMar w:top="1440" w:right="1440" w:bottom="1440" w:left="1440" w:header="720" w:footer="720" w:gutter="0"/>
          <w:cols w:space="720"/>
          <w:docGrid w:linePitch="326"/>
        </w:sectPr>
      </w:pPr>
      <w:bookmarkStart w:id="149" w:name="management-objectives"/>
    </w:p>
    <w:p w14:paraId="26271EE0" w14:textId="77777777" w:rsidR="001D584F" w:rsidRPr="003B09F5" w:rsidRDefault="005D6919">
      <w:pPr>
        <w:pStyle w:val="Heading2"/>
        <w:rPr>
          <w:rFonts w:cs="Times New Roman"/>
        </w:rPr>
      </w:pPr>
      <w:bookmarkStart w:id="150" w:name="_Toc33196527"/>
      <w:bookmarkEnd w:id="149"/>
      <w:r w:rsidRPr="003B09F5">
        <w:rPr>
          <w:rFonts w:cs="Times New Roman"/>
        </w:rPr>
        <w:lastRenderedPageBreak/>
        <w:t>Lake Goollelal</w:t>
      </w:r>
      <w:bookmarkEnd w:id="144"/>
      <w:bookmarkEnd w:id="150"/>
    </w:p>
    <w:p w14:paraId="26271EE1" w14:textId="7F1043FC"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001958E1">
        <w:rPr>
          <w:rStyle w:val="Hyperlink"/>
          <w:rFonts w:cs="Times New Roman"/>
          <w:color w:val="auto"/>
        </w:rPr>
        <w:t>a</w:t>
      </w:r>
      <w:r w:rsidRPr="003B09F5">
        <w:rPr>
          <w:rFonts w:cs="Times New Roman"/>
        </w:rPr>
        <w:t>) as well as habitat for the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Western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xml:space="preserve">)). The permanent deep waters found in the lake not only provide significant habitat for fauna and fringing vegetation, but also hold significant value as a place of public enjoyment. The lake is surrounded by a highly urbanised area, with </w:t>
      </w:r>
      <w:r w:rsidR="00E5241E" w:rsidRPr="003B09F5">
        <w:rPr>
          <w:rFonts w:cs="Times New Roman"/>
        </w:rPr>
        <w:t>much of</w:t>
      </w:r>
      <w:r w:rsidRPr="003B09F5">
        <w:rPr>
          <w:rFonts w:cs="Times New Roman"/>
        </w:rPr>
        <w:t xml:space="preserve"> the lake buffered by a belt of fringing vegetation</w:t>
      </w:r>
      <w:r w:rsidR="006F391E">
        <w:rPr>
          <w:rFonts w:cs="Times New Roman"/>
        </w:rPr>
        <w:t>,</w:t>
      </w:r>
      <w:r w:rsidRPr="003B09F5">
        <w:rPr>
          <w:rFonts w:cs="Times New Roman"/>
        </w:rPr>
        <w:t xml:space="preserve"> although some residences are </w:t>
      </w:r>
      <w:r w:rsidR="00E5241E" w:rsidRPr="003B09F5">
        <w:rPr>
          <w:rFonts w:cs="Times New Roman"/>
        </w:rPr>
        <w:t>near</w:t>
      </w:r>
      <w:r w:rsidRPr="003B09F5">
        <w:rPr>
          <w:rFonts w:cs="Times New Roman"/>
        </w:rPr>
        <w:t xml:space="preserve"> the lake’s margin.</w:t>
      </w:r>
    </w:p>
    <w:p w14:paraId="26271EE2" w14:textId="6676DEB5" w:rsidR="001D584F" w:rsidRPr="003B09F5" w:rsidRDefault="00FC2E86">
      <w:pPr>
        <w:pStyle w:val="Heading3"/>
        <w:rPr>
          <w:rFonts w:cs="Times New Roman"/>
        </w:rPr>
      </w:pPr>
      <w:bookmarkStart w:id="151" w:name="_Toc33196528"/>
      <w:r>
        <w:rPr>
          <w:rFonts w:cs="Times New Roman"/>
        </w:rPr>
        <w:t>Current hydrological regim</w:t>
      </w:r>
      <w:r w:rsidR="00D66973">
        <w:rPr>
          <w:rFonts w:cs="Times New Roman"/>
        </w:rPr>
        <w:t>e</w:t>
      </w:r>
      <w:bookmarkEnd w:id="151"/>
    </w:p>
    <w:p w14:paraId="26271EE3" w14:textId="59BAF86F"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266BE9">
        <w:t xml:space="preserve">Table </w:t>
      </w:r>
      <w:r w:rsidR="00266BE9">
        <w:rPr>
          <w:noProof/>
        </w:rPr>
        <w:t>3</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266BE9" w:rsidRPr="003B09F5">
        <w:rPr>
          <w:rFonts w:cs="Times New Roman"/>
        </w:rPr>
        <w:t xml:space="preserve">Figure </w:t>
      </w:r>
      <w:r w:rsidR="00266BE9">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021D387D" w:rsidR="001474B4" w:rsidRDefault="001474B4" w:rsidP="001474B4">
      <w:pPr>
        <w:pStyle w:val="Caption"/>
        <w:keepNext/>
      </w:pPr>
      <w:bookmarkStart w:id="152" w:name="_Ref25921514"/>
      <w:r>
        <w:t xml:space="preserve">Table </w:t>
      </w:r>
      <w:r>
        <w:fldChar w:fldCharType="begin"/>
      </w:r>
      <w:r>
        <w:instrText>SEQ Table \* ARABIC</w:instrText>
      </w:r>
      <w:r>
        <w:fldChar w:fldCharType="separate"/>
      </w:r>
      <w:r w:rsidR="00266BE9">
        <w:rPr>
          <w:noProof/>
        </w:rPr>
        <w:t>3</w:t>
      </w:r>
      <w:r>
        <w:fldChar w:fldCharType="end"/>
      </w:r>
      <w:bookmarkEnd w:id="152"/>
      <w:r w:rsidR="00326731" w:rsidRPr="00326731">
        <w:rPr>
          <w:rFonts w:ascii="LMRoman10-Regular" w:hAnsi="LMRoman10-Regular" w:cs="LMRoman10-Regular"/>
          <w:sz w:val="20"/>
          <w:szCs w:val="20"/>
          <w:lang w:val="en-AU"/>
        </w:rPr>
        <w:t xml:space="preserve"> </w:t>
      </w:r>
      <w:r w:rsidR="00326731" w:rsidRPr="00326731">
        <w:rPr>
          <w:lang w:val="en-AU"/>
        </w:rPr>
        <w:t>Five year summaries of surface water level data at Lake Goollelal recorded at staff 6162517</w:t>
      </w:r>
      <w:r w:rsidR="00D85834">
        <w:rPr>
          <w:lang w:val="en-AU"/>
        </w:rPr>
        <w:t>.</w:t>
      </w:r>
    </w:p>
    <w:tbl>
      <w:tblPr>
        <w:tblStyle w:val="Table"/>
        <w:tblW w:w="9067" w:type="dxa"/>
        <w:tblLook w:val="04A0" w:firstRow="1" w:lastRow="0" w:firstColumn="1" w:lastColumn="0" w:noHBand="0" w:noVBand="1"/>
      </w:tblPr>
      <w:tblGrid>
        <w:gridCol w:w="1911"/>
        <w:gridCol w:w="1974"/>
        <w:gridCol w:w="1974"/>
        <w:gridCol w:w="1507"/>
        <w:gridCol w:w="1701"/>
      </w:tblGrid>
      <w:tr w:rsidR="001474B4" w14:paraId="391507A2" w14:textId="77777777" w:rsidTr="00BC6943">
        <w:tc>
          <w:tcPr>
            <w:tcW w:w="1911" w:type="dxa"/>
          </w:tcPr>
          <w:p w14:paraId="7CD66A8C" w14:textId="0DE0E061" w:rsidR="001474B4" w:rsidRDefault="001474B4" w:rsidP="004961E6">
            <w:pPr>
              <w:pStyle w:val="BodyText"/>
            </w:pPr>
            <w:r>
              <w:t>Period</w:t>
            </w:r>
          </w:p>
        </w:tc>
        <w:tc>
          <w:tcPr>
            <w:tcW w:w="1974" w:type="dxa"/>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
          <w:p w14:paraId="687B3E2D" w14:textId="34B6AF85" w:rsidR="001474B4" w:rsidRDefault="001474B4" w:rsidP="00F842EA">
            <w:pPr>
              <w:pStyle w:val="BodyText"/>
              <w:spacing w:before="120" w:after="120"/>
            </w:pPr>
            <w:r w:rsidRPr="00016946">
              <w:rPr>
                <w:lang w:val="en-AU"/>
              </w:rPr>
              <w:t>Mean</w:t>
            </w:r>
            <w:r>
              <w:rPr>
                <w:lang w:val="en-AU"/>
              </w:rPr>
              <w:t xml:space="preserve"> min</w:t>
            </w:r>
            <w:r w:rsidRPr="00016946">
              <w:rPr>
                <w:lang w:val="en-AU"/>
              </w:rPr>
              <w:t xml:space="preserve"> seasonal</w:t>
            </w:r>
            <w:r w:rsidR="00FF53DB">
              <w:rPr>
                <w:lang w:val="en-AU"/>
              </w:rPr>
              <w:t xml:space="preserve"> </w:t>
            </w:r>
            <w:r w:rsidRPr="00016946">
              <w:rPr>
                <w:lang w:val="en-AU"/>
              </w:rPr>
              <w:t>level (mAHD)</w:t>
            </w:r>
          </w:p>
        </w:tc>
        <w:tc>
          <w:tcPr>
            <w:tcW w:w="1507" w:type="dxa"/>
          </w:tcPr>
          <w:p w14:paraId="5B0D2A19" w14:textId="0078E1CC" w:rsidR="001474B4" w:rsidRDefault="001474B4" w:rsidP="004961E6">
            <w:pPr>
              <w:pStyle w:val="BodyText"/>
            </w:pPr>
            <w:r>
              <w:t>Mean seasonal change (m)</w:t>
            </w:r>
          </w:p>
        </w:tc>
        <w:tc>
          <w:tcPr>
            <w:tcW w:w="1701" w:type="dxa"/>
          </w:tcPr>
          <w:p w14:paraId="0AFA22C8" w14:textId="3BF7C6C1" w:rsidR="001474B4" w:rsidRDefault="001474B4" w:rsidP="004961E6">
            <w:pPr>
              <w:pStyle w:val="BodyText"/>
            </w:pPr>
            <w:r>
              <w:t>Mean max to min (days)</w:t>
            </w:r>
          </w:p>
        </w:tc>
      </w:tr>
      <w:tr w:rsidR="001474B4" w14:paraId="00EA86AD" w14:textId="77777777" w:rsidTr="00BC6943">
        <w:tc>
          <w:tcPr>
            <w:tcW w:w="1911" w:type="dxa"/>
          </w:tcPr>
          <w:p w14:paraId="76D2956F" w14:textId="0DFA8085" w:rsidR="001474B4" w:rsidRDefault="001474B4" w:rsidP="004961E6">
            <w:pPr>
              <w:pStyle w:val="BodyText"/>
            </w:pPr>
            <w:r>
              <w:t>08/1994 – 07/1999</w:t>
            </w:r>
          </w:p>
        </w:tc>
        <w:tc>
          <w:tcPr>
            <w:tcW w:w="1974" w:type="dxa"/>
          </w:tcPr>
          <w:p w14:paraId="07BBBD63" w14:textId="0A9891BE" w:rsidR="001474B4" w:rsidRDefault="001474B4" w:rsidP="00832C23">
            <w:pPr>
              <w:pStyle w:val="BodyText"/>
              <w:jc w:val="center"/>
            </w:pPr>
            <w:r>
              <w:t>27.5 (Oct)</w:t>
            </w:r>
          </w:p>
        </w:tc>
        <w:tc>
          <w:tcPr>
            <w:tcW w:w="1974" w:type="dxa"/>
          </w:tcPr>
          <w:p w14:paraId="485D2E65" w14:textId="623DED80" w:rsidR="001474B4" w:rsidRDefault="001474B4" w:rsidP="00832C23">
            <w:pPr>
              <w:pStyle w:val="BodyText"/>
              <w:jc w:val="center"/>
            </w:pPr>
            <w:r>
              <w:t>26.8 (May)</w:t>
            </w:r>
          </w:p>
        </w:tc>
        <w:tc>
          <w:tcPr>
            <w:tcW w:w="1507" w:type="dxa"/>
          </w:tcPr>
          <w:p w14:paraId="39C9B1B5" w14:textId="732AA3CA" w:rsidR="001474B4" w:rsidRDefault="001474B4" w:rsidP="00832C23">
            <w:pPr>
              <w:pStyle w:val="BodyText"/>
              <w:jc w:val="center"/>
            </w:pPr>
            <w:r>
              <w:t>0.78</w:t>
            </w:r>
          </w:p>
        </w:tc>
        <w:tc>
          <w:tcPr>
            <w:tcW w:w="1701" w:type="dxa"/>
          </w:tcPr>
          <w:p w14:paraId="6C688606" w14:textId="6452FA47" w:rsidR="001474B4" w:rsidRDefault="001474B4" w:rsidP="00832C23">
            <w:pPr>
              <w:pStyle w:val="BodyText"/>
              <w:jc w:val="center"/>
            </w:pPr>
            <w:r>
              <w:t>207</w:t>
            </w:r>
          </w:p>
        </w:tc>
      </w:tr>
      <w:tr w:rsidR="001474B4" w14:paraId="3D8C7DBE" w14:textId="77777777" w:rsidTr="00BC6943">
        <w:tc>
          <w:tcPr>
            <w:tcW w:w="1911" w:type="dxa"/>
          </w:tcPr>
          <w:p w14:paraId="403D3CF1" w14:textId="7516C510" w:rsidR="001474B4" w:rsidRDefault="001474B4" w:rsidP="004961E6">
            <w:pPr>
              <w:pStyle w:val="BodyText"/>
            </w:pPr>
            <w:r>
              <w:t>08/1999 – 07/2004</w:t>
            </w:r>
          </w:p>
        </w:tc>
        <w:tc>
          <w:tcPr>
            <w:tcW w:w="1974" w:type="dxa"/>
          </w:tcPr>
          <w:p w14:paraId="0857B5D5" w14:textId="25E2F7B6" w:rsidR="001474B4" w:rsidRDefault="001474B4" w:rsidP="00832C23">
            <w:pPr>
              <w:pStyle w:val="BodyText"/>
              <w:jc w:val="center"/>
            </w:pPr>
            <w:r>
              <w:t>27.5 (Sept)</w:t>
            </w:r>
          </w:p>
        </w:tc>
        <w:tc>
          <w:tcPr>
            <w:tcW w:w="1974" w:type="dxa"/>
          </w:tcPr>
          <w:p w14:paraId="27E767E0" w14:textId="5132D25F" w:rsidR="001474B4" w:rsidRDefault="001474B4" w:rsidP="00832C23">
            <w:pPr>
              <w:pStyle w:val="BodyText"/>
              <w:jc w:val="center"/>
            </w:pPr>
            <w:r>
              <w:t>26.7 (Mar)</w:t>
            </w:r>
          </w:p>
        </w:tc>
        <w:tc>
          <w:tcPr>
            <w:tcW w:w="1507" w:type="dxa"/>
          </w:tcPr>
          <w:p w14:paraId="7388B864" w14:textId="0B71A042" w:rsidR="001474B4" w:rsidRDefault="001474B4" w:rsidP="00832C23">
            <w:pPr>
              <w:pStyle w:val="BodyText"/>
              <w:jc w:val="center"/>
            </w:pPr>
            <w:r>
              <w:t>0.80</w:t>
            </w:r>
          </w:p>
        </w:tc>
        <w:tc>
          <w:tcPr>
            <w:tcW w:w="1701" w:type="dxa"/>
          </w:tcPr>
          <w:p w14:paraId="01E4B1FA" w14:textId="6DE7522E" w:rsidR="001474B4" w:rsidRDefault="001474B4" w:rsidP="00832C23">
            <w:pPr>
              <w:pStyle w:val="BodyText"/>
              <w:jc w:val="center"/>
            </w:pPr>
            <w:r>
              <w:t>206</w:t>
            </w:r>
          </w:p>
        </w:tc>
      </w:tr>
      <w:tr w:rsidR="001474B4" w14:paraId="1E8D8D41" w14:textId="77777777" w:rsidTr="00BC6943">
        <w:tc>
          <w:tcPr>
            <w:tcW w:w="1911" w:type="dxa"/>
          </w:tcPr>
          <w:p w14:paraId="51C0A529" w14:textId="21076398" w:rsidR="001474B4" w:rsidRDefault="001474B4" w:rsidP="004961E6">
            <w:pPr>
              <w:pStyle w:val="BodyText"/>
            </w:pPr>
            <w:r>
              <w:t>08/2004 – 07/2009</w:t>
            </w:r>
          </w:p>
        </w:tc>
        <w:tc>
          <w:tcPr>
            <w:tcW w:w="1974" w:type="dxa"/>
          </w:tcPr>
          <w:p w14:paraId="668CFD25" w14:textId="596EA28A" w:rsidR="001474B4" w:rsidRDefault="001474B4" w:rsidP="00832C23">
            <w:pPr>
              <w:pStyle w:val="BodyText"/>
              <w:jc w:val="center"/>
            </w:pPr>
            <w:r>
              <w:t>27.4 (Sept)</w:t>
            </w:r>
          </w:p>
        </w:tc>
        <w:tc>
          <w:tcPr>
            <w:tcW w:w="1974" w:type="dxa"/>
          </w:tcPr>
          <w:p w14:paraId="49D859D2" w14:textId="51BA8F15" w:rsidR="001474B4" w:rsidRDefault="001474B4" w:rsidP="00832C23">
            <w:pPr>
              <w:pStyle w:val="BodyText"/>
              <w:jc w:val="center"/>
            </w:pPr>
            <w:r>
              <w:t>26.6 (Apr)</w:t>
            </w:r>
          </w:p>
        </w:tc>
        <w:tc>
          <w:tcPr>
            <w:tcW w:w="1507" w:type="dxa"/>
          </w:tcPr>
          <w:p w14:paraId="0BFA9DEA" w14:textId="053C9BCD" w:rsidR="001474B4" w:rsidRDefault="001474B4" w:rsidP="00832C23">
            <w:pPr>
              <w:pStyle w:val="BodyText"/>
              <w:jc w:val="center"/>
            </w:pPr>
            <w:r>
              <w:t>0.75</w:t>
            </w:r>
          </w:p>
        </w:tc>
        <w:tc>
          <w:tcPr>
            <w:tcW w:w="1701" w:type="dxa"/>
          </w:tcPr>
          <w:p w14:paraId="1B2CBE4F" w14:textId="4DB1312E" w:rsidR="001474B4" w:rsidRDefault="001474B4" w:rsidP="00832C23">
            <w:pPr>
              <w:pStyle w:val="BodyText"/>
              <w:jc w:val="center"/>
            </w:pPr>
            <w:r>
              <w:t>137</w:t>
            </w:r>
          </w:p>
        </w:tc>
      </w:tr>
      <w:tr w:rsidR="001474B4" w14:paraId="7D239C90" w14:textId="77777777" w:rsidTr="00BC6943">
        <w:tc>
          <w:tcPr>
            <w:tcW w:w="1911" w:type="dxa"/>
          </w:tcPr>
          <w:p w14:paraId="3770C510" w14:textId="3264FF90" w:rsidR="001474B4" w:rsidRDefault="001474B4" w:rsidP="00832C23">
            <w:pPr>
              <w:pStyle w:val="BodyText"/>
              <w:jc w:val="center"/>
            </w:pPr>
            <w:r>
              <w:t>08/2009 – 07/2014</w:t>
            </w:r>
          </w:p>
        </w:tc>
        <w:tc>
          <w:tcPr>
            <w:tcW w:w="1974" w:type="dxa"/>
          </w:tcPr>
          <w:p w14:paraId="7C44D777" w14:textId="7A810468" w:rsidR="001474B4" w:rsidRDefault="001474B4" w:rsidP="00832C23">
            <w:pPr>
              <w:pStyle w:val="BodyText"/>
              <w:jc w:val="center"/>
            </w:pPr>
            <w:r>
              <w:t>27.2 (Oct)</w:t>
            </w:r>
          </w:p>
        </w:tc>
        <w:tc>
          <w:tcPr>
            <w:tcW w:w="1974" w:type="dxa"/>
          </w:tcPr>
          <w:p w14:paraId="780AFC91" w14:textId="130B7339" w:rsidR="001474B4" w:rsidRDefault="001474B4" w:rsidP="00832C23">
            <w:pPr>
              <w:pStyle w:val="BodyText"/>
              <w:jc w:val="center"/>
            </w:pPr>
            <w:r>
              <w:t>26.5 (Apr)</w:t>
            </w:r>
          </w:p>
        </w:tc>
        <w:tc>
          <w:tcPr>
            <w:tcW w:w="1507" w:type="dxa"/>
          </w:tcPr>
          <w:p w14:paraId="58884F1E" w14:textId="36752E62" w:rsidR="001474B4" w:rsidRDefault="001474B4" w:rsidP="00832C23">
            <w:pPr>
              <w:pStyle w:val="BodyText"/>
              <w:jc w:val="center"/>
            </w:pPr>
            <w:r>
              <w:t>0.73</w:t>
            </w:r>
          </w:p>
        </w:tc>
        <w:tc>
          <w:tcPr>
            <w:tcW w:w="1701" w:type="dxa"/>
          </w:tcPr>
          <w:p w14:paraId="58BA4631" w14:textId="53C54578" w:rsidR="001474B4" w:rsidRDefault="001474B4" w:rsidP="00832C23">
            <w:pPr>
              <w:pStyle w:val="BodyText"/>
              <w:jc w:val="center"/>
            </w:pPr>
            <w:r>
              <w:t>190</w:t>
            </w:r>
          </w:p>
        </w:tc>
      </w:tr>
      <w:tr w:rsidR="001474B4" w14:paraId="205F5CE2" w14:textId="77777777" w:rsidTr="00BC6943">
        <w:tc>
          <w:tcPr>
            <w:tcW w:w="1911" w:type="dxa"/>
          </w:tcPr>
          <w:p w14:paraId="5A3A4D8D" w14:textId="0CB864C0" w:rsidR="001474B4" w:rsidRDefault="001474B4" w:rsidP="00832C23">
            <w:pPr>
              <w:pStyle w:val="BodyText"/>
              <w:jc w:val="center"/>
            </w:pPr>
            <w:r>
              <w:t>08/2014 – 07/2019</w:t>
            </w:r>
          </w:p>
        </w:tc>
        <w:tc>
          <w:tcPr>
            <w:tcW w:w="1974" w:type="dxa"/>
          </w:tcPr>
          <w:p w14:paraId="09BE0333" w14:textId="0B0E7C79" w:rsidR="001474B4" w:rsidRDefault="001474B4" w:rsidP="00832C23">
            <w:pPr>
              <w:pStyle w:val="BodyText"/>
              <w:jc w:val="center"/>
            </w:pPr>
            <w:r>
              <w:t>27.4 (Nov)</w:t>
            </w:r>
          </w:p>
        </w:tc>
        <w:tc>
          <w:tcPr>
            <w:tcW w:w="1974" w:type="dxa"/>
          </w:tcPr>
          <w:p w14:paraId="598D815C" w14:textId="16986777" w:rsidR="001474B4" w:rsidRDefault="001474B4" w:rsidP="00832C23">
            <w:pPr>
              <w:pStyle w:val="BodyText"/>
              <w:jc w:val="center"/>
            </w:pPr>
            <w:r>
              <w:t>26.7 (Apr)</w:t>
            </w:r>
          </w:p>
        </w:tc>
        <w:tc>
          <w:tcPr>
            <w:tcW w:w="1507" w:type="dxa"/>
          </w:tcPr>
          <w:p w14:paraId="24A88B5A" w14:textId="53B31102" w:rsidR="001474B4" w:rsidRDefault="001474B4" w:rsidP="00832C23">
            <w:pPr>
              <w:pStyle w:val="BodyText"/>
              <w:jc w:val="center"/>
            </w:pPr>
            <w:r>
              <w:t>0.68</w:t>
            </w:r>
          </w:p>
        </w:tc>
        <w:tc>
          <w:tcPr>
            <w:tcW w:w="1701" w:type="dxa"/>
          </w:tcPr>
          <w:p w14:paraId="750372FD" w14:textId="7F283D59" w:rsidR="001474B4" w:rsidRDefault="001474B4" w:rsidP="00832C23">
            <w:pPr>
              <w:pStyle w:val="BodyText"/>
              <w:jc w:val="center"/>
            </w:pPr>
            <w:r>
              <w:t>139</w:t>
            </w:r>
          </w:p>
        </w:tc>
      </w:tr>
    </w:tbl>
    <w:p w14:paraId="04502E61" w14:textId="77777777" w:rsidR="003F6174" w:rsidRDefault="003F6174" w:rsidP="003F6174">
      <w:pPr>
        <w:pStyle w:val="CaptionedFigure"/>
        <w:rPr>
          <w:rFonts w:ascii="Times New Roman" w:hAnsi="Times New Roman" w:cs="Times New Roman"/>
        </w:rPr>
      </w:pPr>
      <w:bookmarkStart w:id="153" w:name="site-summary"/>
    </w:p>
    <w:p w14:paraId="502312DF" w14:textId="25A349BA" w:rsidR="003F6174" w:rsidRPr="003B09F5" w:rsidRDefault="003F6174" w:rsidP="00571BFC">
      <w:pPr>
        <w:pStyle w:val="CaptionedFigure"/>
        <w:jc w:val="center"/>
        <w:rPr>
          <w:rFonts w:ascii="Times New Roman" w:hAnsi="Times New Roman" w:cs="Times New Roman"/>
        </w:rPr>
      </w:pPr>
      <w:commentRangeStart w:id="154"/>
      <w:r w:rsidRPr="003B09F5">
        <w:rPr>
          <w:rFonts w:ascii="Times New Roman" w:hAnsi="Times New Roman" w:cs="Times New Roman"/>
          <w:noProof/>
          <w:lang w:val="en-AU" w:eastAsia="en-AU"/>
        </w:rPr>
        <w:drawing>
          <wp:inline distT="0" distB="0" distL="0" distR="0" wp14:anchorId="1A512B8E" wp14:editId="2DF59B5B">
            <wp:extent cx="5760000" cy="3985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commentRangeEnd w:id="154"/>
      <w:r>
        <w:rPr>
          <w:rStyle w:val="CommentReference"/>
        </w:rPr>
        <w:commentReference w:id="154"/>
      </w:r>
    </w:p>
    <w:p w14:paraId="12FE7295" w14:textId="019D201E" w:rsidR="003F6174" w:rsidRPr="00172432" w:rsidRDefault="003F6174" w:rsidP="00172432">
      <w:pPr>
        <w:pStyle w:val="Caption"/>
        <w:rPr>
          <w:rFonts w:ascii="Times New Roman" w:hAnsi="Times New Roman" w:cs="Times New Roman"/>
        </w:rPr>
      </w:pPr>
      <w:bookmarkStart w:id="155"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w:t>
      </w:r>
      <w:r w:rsidRPr="003B09F5">
        <w:rPr>
          <w:rFonts w:ascii="Times New Roman" w:hAnsi="Times New Roman" w:cs="Times New Roman"/>
        </w:rPr>
        <w:fldChar w:fldCharType="end"/>
      </w:r>
      <w:bookmarkEnd w:id="155"/>
      <w:r w:rsidRPr="003B09F5">
        <w:rPr>
          <w:rFonts w:ascii="Times New Roman" w:hAnsi="Times New Roman" w:cs="Times New Roman"/>
        </w:rPr>
        <w:t xml:space="preserve"> Surface water levels recorded at staff 6162517 for Lake Goollelal. Red segments on fitted line represent statistically significant periods of declining water levels and </w:t>
      </w:r>
      <w:r w:rsidR="005724CA">
        <w:rPr>
          <w:rFonts w:ascii="Times New Roman" w:hAnsi="Times New Roman" w:cs="Times New Roman"/>
        </w:rPr>
        <w:t>green segments</w:t>
      </w:r>
      <w:commentRangeStart w:id="156"/>
      <w:commentRangeStart w:id="157"/>
      <w:r w:rsidRPr="003B09F5">
        <w:rPr>
          <w:rFonts w:ascii="Times New Roman" w:hAnsi="Times New Roman" w:cs="Times New Roman"/>
        </w:rPr>
        <w:t xml:space="preserve"> </w:t>
      </w:r>
      <w:commentRangeEnd w:id="156"/>
      <w:r>
        <w:rPr>
          <w:rStyle w:val="CommentReference"/>
        </w:rPr>
        <w:commentReference w:id="156"/>
      </w:r>
      <w:commentRangeEnd w:id="157"/>
      <w:r w:rsidR="005724CA">
        <w:rPr>
          <w:rStyle w:val="CommentReference"/>
        </w:rPr>
        <w:commentReference w:id="157"/>
      </w:r>
      <w:r w:rsidRPr="003B09F5">
        <w:rPr>
          <w:rFonts w:ascii="Times New Roman" w:hAnsi="Times New Roman" w:cs="Times New Roman"/>
        </w:rPr>
        <w:t>represent statistically significant periods of increasing water levels. Dotted line is the current ministerial absolute minimum water levels. Dashed line is the proposed 2030 minimum threshold level.</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26271EE4" w14:textId="20B1268F" w:rsidR="001D584F" w:rsidRPr="003B09F5" w:rsidRDefault="00A200FB">
      <w:pPr>
        <w:pStyle w:val="Heading3"/>
        <w:rPr>
          <w:rFonts w:cs="Times New Roman"/>
        </w:rPr>
      </w:pPr>
      <w:bookmarkStart w:id="158" w:name="_Toc33196529"/>
      <w:r>
        <w:rPr>
          <w:rFonts w:cs="Times New Roman"/>
        </w:rPr>
        <w:t>Implications of revised threshold</w:t>
      </w:r>
      <w:bookmarkEnd w:id="153"/>
      <w:bookmarkEnd w:id="158"/>
    </w:p>
    <w:p w14:paraId="3906F53B" w14:textId="2030B775" w:rsidR="00832C23" w:rsidRDefault="006F56F8" w:rsidP="00704D5B">
      <w:pPr>
        <w:pStyle w:val="FirstParagraph"/>
        <w:rPr>
          <w:rFonts w:cs="Times New Roman"/>
        </w:rPr>
      </w:pPr>
      <w:r>
        <w:rPr>
          <w:rFonts w:cs="Times New Roman"/>
        </w:rPr>
        <w:t>Groundwater modelling of t</w:t>
      </w:r>
      <w:r w:rsidR="005D6919" w:rsidRPr="003B09F5">
        <w:rPr>
          <w:rFonts w:cs="Times New Roman"/>
        </w:rPr>
        <w:t>he proposed reductions in groundwater</w:t>
      </w:r>
      <w:r>
        <w:rPr>
          <w:rFonts w:cs="Times New Roman"/>
        </w:rPr>
        <w:t xml:space="preserve"> abstraction</w:t>
      </w:r>
      <w:r w:rsidR="005D6919" w:rsidRPr="003B09F5">
        <w:rPr>
          <w:rFonts w:cs="Times New Roman"/>
        </w:rPr>
        <w:t xml:space="preserve"> </w:t>
      </w:r>
      <w:r>
        <w:rPr>
          <w:rFonts w:cs="Times New Roman"/>
        </w:rPr>
        <w:t>project</w:t>
      </w:r>
      <w:r w:rsidRPr="003B09F5">
        <w:rPr>
          <w:rFonts w:cs="Times New Roman"/>
        </w:rPr>
        <w:t xml:space="preserve"> </w:t>
      </w:r>
      <w:r w:rsidR="005D6919" w:rsidRPr="003B09F5">
        <w:rPr>
          <w:rFonts w:cs="Times New Roman"/>
        </w:rPr>
        <w:t xml:space="preserve">that the current hydrological regime </w:t>
      </w:r>
      <w:r>
        <w:rPr>
          <w:rFonts w:cs="Times New Roman"/>
        </w:rPr>
        <w:t xml:space="preserve">of Lake Goollelal </w:t>
      </w:r>
      <w:r w:rsidR="005D6919" w:rsidRPr="003B09F5">
        <w:rPr>
          <w:rFonts w:cs="Times New Roman"/>
        </w:rPr>
        <w:t xml:space="preserve">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005D6919" w:rsidRPr="003B09F5">
        <w:rPr>
          <w:rFonts w:cs="Times New Roman"/>
          <w:i/>
        </w:rPr>
        <w:t>B. articulata</w:t>
      </w:r>
      <w:r w:rsidR="005D6919" w:rsidRPr="003B09F5">
        <w:rPr>
          <w:rFonts w:cs="Times New Roman"/>
        </w:rPr>
        <w:t xml:space="preserve"> and </w:t>
      </w:r>
      <w:proofErr w:type="spellStart"/>
      <w:r w:rsidR="005D6919" w:rsidRPr="003B09F5">
        <w:rPr>
          <w:rFonts w:cs="Times New Roman"/>
          <w:i/>
        </w:rPr>
        <w:t>Lepidosperma</w:t>
      </w:r>
      <w:proofErr w:type="spellEnd"/>
      <w:r w:rsidR="005D6919" w:rsidRPr="003B09F5">
        <w:rPr>
          <w:rFonts w:cs="Times New Roman"/>
          <w:i/>
        </w:rPr>
        <w:t xml:space="preserve"> </w:t>
      </w:r>
      <w:proofErr w:type="spellStart"/>
      <w:r w:rsidR="005D6919" w:rsidRPr="003B09F5">
        <w:rPr>
          <w:rFonts w:cs="Times New Roman"/>
          <w:i/>
        </w:rPr>
        <w:t>gladiatum</w:t>
      </w:r>
      <w:proofErr w:type="spellEnd"/>
      <w:r w:rsidR="005D6919" w:rsidRPr="003B09F5">
        <w:rPr>
          <w:rFonts w:cs="Times New Roman"/>
        </w:rPr>
        <w:t xml:space="preserve"> persisting along the lake margin. The richness of exotic plant species in the higher areas of the basin are likely to persist or decline if surface water levels remain at, or greater than, present levels. </w:t>
      </w:r>
      <w:r w:rsidR="00C81B61">
        <w:rPr>
          <w:rFonts w:cs="Times New Roman"/>
        </w:rPr>
        <w:t xml:space="preserve">It is therefore </w:t>
      </w:r>
      <w:r w:rsidR="00A53695">
        <w:rPr>
          <w:rFonts w:cs="Times New Roman"/>
        </w:rPr>
        <w:t>likely</w:t>
      </w:r>
      <w:r w:rsidR="00C81B61">
        <w:rPr>
          <w:rFonts w:cs="Times New Roman"/>
        </w:rPr>
        <w:t xml:space="preserve"> that </w:t>
      </w:r>
      <w:r w:rsidR="00005480">
        <w:rPr>
          <w:rFonts w:cs="Times New Roman"/>
        </w:rPr>
        <w:t xml:space="preserve">the predicted </w:t>
      </w:r>
      <w:r w:rsidR="005366C3">
        <w:rPr>
          <w:rFonts w:cs="Times New Roman"/>
        </w:rPr>
        <w:t xml:space="preserve">higher </w:t>
      </w:r>
      <w:r w:rsidR="00C81B61">
        <w:rPr>
          <w:rFonts w:cs="Times New Roman"/>
        </w:rPr>
        <w:t>post</w:t>
      </w:r>
      <w:r w:rsidR="00005480">
        <w:rPr>
          <w:rFonts w:cs="Times New Roman"/>
        </w:rPr>
        <w:t>-</w:t>
      </w:r>
      <w:r w:rsidR="00C81B61">
        <w:rPr>
          <w:rFonts w:cs="Times New Roman"/>
        </w:rPr>
        <w:t xml:space="preserve">2030 water levels </w:t>
      </w:r>
      <w:r w:rsidR="00005480">
        <w:rPr>
          <w:rFonts w:cs="Times New Roman"/>
        </w:rPr>
        <w:t>due</w:t>
      </w:r>
      <w:r w:rsidR="005366C3">
        <w:rPr>
          <w:rFonts w:cs="Times New Roman"/>
        </w:rPr>
        <w:t xml:space="preserve"> </w:t>
      </w:r>
      <w:r w:rsidR="00005480">
        <w:rPr>
          <w:rFonts w:cs="Times New Roman"/>
        </w:rPr>
        <w:t xml:space="preserve">to </w:t>
      </w:r>
      <w:r w:rsidR="005366C3">
        <w:rPr>
          <w:rFonts w:cs="Times New Roman"/>
        </w:rPr>
        <w:t xml:space="preserve">reduced abstraction </w:t>
      </w:r>
      <w:r w:rsidR="00C81B61">
        <w:rPr>
          <w:rFonts w:cs="Times New Roman"/>
        </w:rPr>
        <w:t>wil</w:t>
      </w:r>
      <w:r w:rsidR="003C442D">
        <w:rPr>
          <w:rFonts w:cs="Times New Roman"/>
        </w:rPr>
        <w:t>l</w:t>
      </w:r>
      <w:r w:rsidR="00A53695">
        <w:rPr>
          <w:rFonts w:cs="Times New Roman"/>
        </w:rPr>
        <w:t xml:space="preserve"> have a positive impact on </w:t>
      </w:r>
      <w:r w:rsidR="00005480">
        <w:rPr>
          <w:rFonts w:cs="Times New Roman"/>
        </w:rPr>
        <w:t>the vegetation structure of the lake.</w:t>
      </w:r>
      <w:r w:rsidR="003C442D">
        <w:rPr>
          <w:rFonts w:cs="Times New Roman"/>
        </w:rPr>
        <w:t xml:space="preserve"> </w:t>
      </w:r>
      <w:r w:rsidR="005D6919" w:rsidRPr="003B09F5">
        <w:rPr>
          <w:rFonts w:cs="Times New Roman"/>
        </w:rPr>
        <w:t>Similarly, it is expected that the aquatic invertebrate community will remain stable as fringing vegetation preserves habitat availability and water quality.</w:t>
      </w:r>
      <w:r w:rsidR="003A0736" w:rsidRPr="003A0736">
        <w:rPr>
          <w:rFonts w:cs="Times New Roman"/>
        </w:rPr>
        <w:t xml:space="preserve"> </w:t>
      </w:r>
      <w:r w:rsidR="003A0736">
        <w:rPr>
          <w:rFonts w:cs="Times New Roman"/>
        </w:rPr>
        <w:t xml:space="preserve">The </w:t>
      </w:r>
      <w:r w:rsidR="00590E78">
        <w:rPr>
          <w:rFonts w:cs="Times New Roman"/>
        </w:rPr>
        <w:t>continuation</w:t>
      </w:r>
      <w:r w:rsidR="003A0736">
        <w:rPr>
          <w:rFonts w:cs="Times New Roman"/>
        </w:rPr>
        <w:t xml:space="preserve"> of higher than present water levels</w:t>
      </w:r>
      <w:r w:rsidR="00BC6671">
        <w:rPr>
          <w:rFonts w:cs="Times New Roman"/>
        </w:rPr>
        <w:t xml:space="preserve">, combined with low nutrient concentrations, will </w:t>
      </w:r>
      <w:r w:rsidR="00590E78">
        <w:rPr>
          <w:rFonts w:cs="Times New Roman"/>
        </w:rPr>
        <w:t>facilitate</w:t>
      </w:r>
      <w:r w:rsidR="00BC6671">
        <w:rPr>
          <w:rFonts w:cs="Times New Roman"/>
        </w:rPr>
        <w:t xml:space="preserve"> </w:t>
      </w:r>
      <w:r w:rsidR="00590E78">
        <w:rPr>
          <w:rFonts w:cs="Times New Roman"/>
        </w:rPr>
        <w:t>the return of aquatic invertebrate assemblages to pre-2007 compositions</w:t>
      </w:r>
    </w:p>
    <w:p w14:paraId="6655D076" w14:textId="17C536F8" w:rsidR="00704D5B" w:rsidRDefault="00832C23">
      <w:pPr>
        <w:pStyle w:val="BodyText"/>
        <w:rPr>
          <w:rFonts w:cs="Times New Roman"/>
        </w:rPr>
        <w:sectPr w:rsidR="00704D5B" w:rsidSect="00377E3B">
          <w:pgSz w:w="11906" w:h="16838" w:code="9"/>
          <w:pgMar w:top="1440" w:right="1440" w:bottom="1440" w:left="1440" w:header="720" w:footer="720" w:gutter="0"/>
          <w:cols w:space="720"/>
          <w:docGrid w:linePitch="326"/>
        </w:sectPr>
      </w:pPr>
      <w:r>
        <w:rPr>
          <w:rFonts w:cs="Times New Roman"/>
        </w:rPr>
        <w:t xml:space="preserve">Revised thresholds will likely maintain ecological conditions </w:t>
      </w:r>
      <w:r w:rsidR="008A2BF5">
        <w:rPr>
          <w:rFonts w:cs="Times New Roman"/>
        </w:rPr>
        <w:t>similar to the</w:t>
      </w:r>
      <w:r>
        <w:rPr>
          <w:rFonts w:cs="Times New Roman"/>
        </w:rPr>
        <w:t xml:space="preserve"> present</w:t>
      </w:r>
      <w:r w:rsidR="00704D5B">
        <w:rPr>
          <w:rFonts w:cs="Times New Roman"/>
        </w:rPr>
        <w:t xml:space="preserve"> </w:t>
      </w:r>
      <w:r w:rsidR="00B23D47">
        <w:rPr>
          <w:rFonts w:cs="Times New Roman"/>
        </w:rPr>
        <w:t>(</w:t>
      </w:r>
      <w:r w:rsidR="00B23D47">
        <w:rPr>
          <w:rFonts w:cs="Times New Roman"/>
        </w:rPr>
        <w:fldChar w:fldCharType="begin"/>
      </w:r>
      <w:r w:rsidR="00B23D47">
        <w:rPr>
          <w:rFonts w:cs="Times New Roman"/>
        </w:rPr>
        <w:instrText xml:space="preserve"> REF _Ref25921529 \h </w:instrText>
      </w:r>
      <w:r w:rsidR="00B23D47">
        <w:rPr>
          <w:rFonts w:cs="Times New Roman"/>
        </w:rPr>
      </w:r>
      <w:r w:rsidR="00B23D47">
        <w:rPr>
          <w:rFonts w:cs="Times New Roman"/>
        </w:rPr>
        <w:fldChar w:fldCharType="separate"/>
      </w:r>
      <w:r w:rsidR="00266BE9" w:rsidRPr="003B09F5">
        <w:rPr>
          <w:rFonts w:cs="Times New Roman"/>
        </w:rPr>
        <w:t xml:space="preserve">Table </w:t>
      </w:r>
      <w:r w:rsidR="00266BE9">
        <w:rPr>
          <w:rFonts w:cs="Times New Roman"/>
          <w:noProof/>
        </w:rPr>
        <w:t>4</w:t>
      </w:r>
      <w:r w:rsidR="00B23D47">
        <w:rPr>
          <w:rFonts w:cs="Times New Roman"/>
        </w:rPr>
        <w:fldChar w:fldCharType="end"/>
      </w:r>
      <w:r w:rsidR="00B23D47">
        <w:rPr>
          <w:rFonts w:cs="Times New Roman"/>
        </w:rPr>
        <w:t>)</w:t>
      </w:r>
      <w:r w:rsidR="00704D5B">
        <w:rPr>
          <w:rFonts w:cs="Times New Roman"/>
        </w:rPr>
        <w:t xml:space="preserve">. </w:t>
      </w:r>
      <w:r w:rsidR="005D6919" w:rsidRPr="003B09F5">
        <w:rPr>
          <w:rFonts w:cs="Times New Roman"/>
        </w:rPr>
        <w:t xml:space="preserve">The most important impact of the revised thresholds is that it will ensure water levels remain at, or higher than, present levels which has positive implications for habitat availability and risk of acidification. </w:t>
      </w:r>
      <w:r w:rsidR="003D6676">
        <w:rPr>
          <w:rFonts w:cs="Times New Roman"/>
        </w:rPr>
        <w:t>Maintaining</w:t>
      </w:r>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with seasonal fluctuations in water levels ensuring feeding habitats are available for waders during the summer months. The preservation of fringing vegetation, submerged macrophytes and deep water will also ensure the wetland continues to support important native fish species (</w:t>
      </w:r>
      <w:r w:rsidR="005D6919" w:rsidRPr="003B09F5">
        <w:rPr>
          <w:rFonts w:cs="Times New Roman"/>
          <w:i/>
        </w:rPr>
        <w:t xml:space="preserve">P. </w:t>
      </w:r>
      <w:proofErr w:type="spellStart"/>
      <w:r w:rsidR="005D6919" w:rsidRPr="003B09F5">
        <w:rPr>
          <w:rFonts w:cs="Times New Roman"/>
          <w:i/>
        </w:rPr>
        <w:t>olorum</w:t>
      </w:r>
      <w:proofErr w:type="spellEnd"/>
      <w:r w:rsidR="005D6919" w:rsidRPr="003B09F5">
        <w:rPr>
          <w:rFonts w:cs="Times New Roman"/>
        </w:rPr>
        <w:t xml:space="preserve"> and </w:t>
      </w:r>
      <w:r w:rsidR="005D6919" w:rsidRPr="003B09F5">
        <w:rPr>
          <w:rFonts w:cs="Times New Roman"/>
          <w:i/>
        </w:rPr>
        <w:t xml:space="preserve">E. </w:t>
      </w:r>
      <w:proofErr w:type="spellStart"/>
      <w:r w:rsidR="005D6919" w:rsidRPr="003B09F5">
        <w:rPr>
          <w:rFonts w:cs="Times New Roman"/>
          <w:i/>
        </w:rPr>
        <w:t>vittata</w:t>
      </w:r>
      <w:proofErr w:type="spellEnd"/>
      <w:r w:rsidR="005D6919" w:rsidRPr="003B09F5">
        <w:rPr>
          <w:rFonts w:cs="Times New Roman"/>
        </w:rPr>
        <w:t xml:space="preserve">), a </w:t>
      </w:r>
      <w:r w:rsidR="005D6919" w:rsidRPr="003B09F5">
        <w:rPr>
          <w:rFonts w:cs="Times New Roman"/>
        </w:rPr>
        <w:lastRenderedPageBreak/>
        <w:t>feature becoming rarer among wetlands in the Swan Coastal Plain. Conservation of these values will maintain the site as a place for public enjoyment and maintain the current landscape amenity values.</w:t>
      </w:r>
    </w:p>
    <w:p w14:paraId="26271EE6" w14:textId="3ECD557F" w:rsidR="001D584F" w:rsidRPr="003B09F5" w:rsidRDefault="001D584F">
      <w:pPr>
        <w:pStyle w:val="BodyText"/>
        <w:rPr>
          <w:rFonts w:cs="Times New Roman"/>
        </w:rPr>
      </w:pPr>
    </w:p>
    <w:p w14:paraId="64D942F8" w14:textId="6F2252D1" w:rsidR="00D67818" w:rsidRPr="003B09F5" w:rsidRDefault="00D67818" w:rsidP="00D67818">
      <w:pPr>
        <w:pStyle w:val="TableCaption"/>
        <w:rPr>
          <w:rFonts w:ascii="Times New Roman" w:hAnsi="Times New Roman" w:cs="Times New Roman"/>
        </w:rPr>
      </w:pPr>
      <w:bookmarkStart w:id="159" w:name="_Ref2592152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4</w:t>
      </w:r>
      <w:r w:rsidRPr="003B09F5">
        <w:rPr>
          <w:rFonts w:ascii="Times New Roman" w:hAnsi="Times New Roman" w:cs="Times New Roman"/>
        </w:rPr>
        <w:fldChar w:fldCharType="end"/>
      </w:r>
      <w:bookmarkEnd w:id="159"/>
      <w:r w:rsidRPr="003B09F5">
        <w:rPr>
          <w:rFonts w:ascii="Times New Roman" w:hAnsi="Times New Roman" w:cs="Times New Roman"/>
        </w:rPr>
        <w:t xml:space="preserve"> </w:t>
      </w:r>
      <w:bookmarkStart w:id="160" w:name="_Hlk32564992"/>
      <w:r w:rsidRPr="003B09F5">
        <w:rPr>
          <w:rFonts w:ascii="Times New Roman" w:hAnsi="Times New Roman" w:cs="Times New Roman"/>
        </w:rPr>
        <w:t xml:space="preserve">Ecological consequences of </w:t>
      </w:r>
      <w:r w:rsidR="00C82299">
        <w:rPr>
          <w:rFonts w:ascii="Times New Roman" w:hAnsi="Times New Roman" w:cs="Times New Roman"/>
        </w:rPr>
        <w:t>proposed 2030 minimum</w:t>
      </w:r>
      <w:r w:rsidRPr="003B09F5">
        <w:rPr>
          <w:rFonts w:ascii="Times New Roman" w:hAnsi="Times New Roman" w:cs="Times New Roman"/>
        </w:rPr>
        <w:t xml:space="preserve"> threshold</w:t>
      </w:r>
      <w:r w:rsidR="00C82299">
        <w:rPr>
          <w:rFonts w:ascii="Times New Roman" w:hAnsi="Times New Roman" w:cs="Times New Roman"/>
        </w:rPr>
        <w:t xml:space="preserve"> (26.4 mAHD)</w:t>
      </w:r>
      <w:r w:rsidRPr="003B09F5">
        <w:rPr>
          <w:rFonts w:ascii="Times New Roman" w:hAnsi="Times New Roman" w:cs="Times New Roman"/>
        </w:rPr>
        <w:t xml:space="preserve"> in terms of compliance of stated site values and site management objectives at Lake Goollelal</w:t>
      </w:r>
      <w:r w:rsidR="00C82299">
        <w:rPr>
          <w:rFonts w:ascii="Times New Roman" w:hAnsi="Times New Roman" w:cs="Times New Roman"/>
        </w:rPr>
        <w:t xml:space="preserve"> set for the current absolute minimum Ministerial criteria (26.0 mAHD)</w:t>
      </w:r>
      <w:r w:rsidRPr="003B09F5">
        <w:rPr>
          <w:rFonts w:ascii="Times New Roman" w:hAnsi="Times New Roman" w:cs="Times New Roman"/>
        </w:rPr>
        <w:t>.</w:t>
      </w:r>
      <w:bookmarkEnd w:id="160"/>
      <w:r w:rsidR="003D6676">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180"/>
        <w:gridCol w:w="6635"/>
        <w:gridCol w:w="2143"/>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bookmarkStart w:id="161" w:name="_Hlk32565369"/>
          </w:p>
        </w:tc>
        <w:tc>
          <w:tcPr>
            <w:tcW w:w="0" w:type="auto"/>
            <w:tcBorders>
              <w:bottom w:val="single" w:sz="0" w:space="0" w:color="auto"/>
            </w:tcBorders>
            <w:vAlign w:val="bottom"/>
          </w:tcPr>
          <w:p w14:paraId="26271EE9" w14:textId="71E25E35" w:rsidR="001D584F" w:rsidRPr="003B09F5" w:rsidRDefault="005D6919">
            <w:pPr>
              <w:pStyle w:val="Compact"/>
              <w:rPr>
                <w:rFonts w:cs="Times New Roman"/>
              </w:rPr>
            </w:pPr>
            <w:r w:rsidRPr="003B09F5">
              <w:rPr>
                <w:rFonts w:cs="Times New Roman"/>
              </w:rPr>
              <w:t xml:space="preserve">Likely effect of 2030 </w:t>
            </w:r>
            <w:r w:rsidR="00C82299">
              <w:rPr>
                <w:rFonts w:cs="Times New Roman"/>
              </w:rPr>
              <w:t>proposed</w:t>
            </w:r>
            <w:r w:rsidRPr="003B09F5">
              <w:rPr>
                <w:rFonts w:cs="Times New Roman"/>
              </w:rPr>
              <w:t xml:space="preserve"> threshold</w:t>
            </w:r>
            <w:r w:rsidR="00C82299">
              <w:rPr>
                <w:rFonts w:cs="Times New Roman"/>
              </w:rPr>
              <w:t xml:space="preserve"> (26.4 mAHD)</w:t>
            </w:r>
          </w:p>
        </w:tc>
        <w:tc>
          <w:tcPr>
            <w:tcW w:w="0" w:type="auto"/>
            <w:tcBorders>
              <w:bottom w:val="single" w:sz="0" w:space="0" w:color="auto"/>
            </w:tcBorders>
            <w:vAlign w:val="bottom"/>
          </w:tcPr>
          <w:p w14:paraId="26271EEA" w14:textId="5AA76836" w:rsidR="001D584F" w:rsidRPr="003B09F5" w:rsidRDefault="00BB05A2">
            <w:pPr>
              <w:pStyle w:val="Compact"/>
              <w:jc w:val="center"/>
              <w:rPr>
                <w:rFonts w:cs="Times New Roman"/>
              </w:rPr>
            </w:pPr>
            <w:r w:rsidRPr="00BB05A2">
              <w:rPr>
                <w:rFonts w:cs="Times New Roman"/>
              </w:rPr>
              <w:t>Values and objectives maintained in future</w:t>
            </w:r>
          </w:p>
        </w:tc>
      </w:tr>
      <w:bookmarkEnd w:id="161"/>
      <w:tr w:rsidR="003B09F5" w:rsidRPr="003B09F5" w14:paraId="26271EEF" w14:textId="77777777">
        <w:tc>
          <w:tcPr>
            <w:tcW w:w="0" w:type="auto"/>
          </w:tcPr>
          <w:p w14:paraId="26271EEC" w14:textId="773FF361" w:rsidR="001D584F" w:rsidRPr="003B09F5" w:rsidRDefault="005D6919">
            <w:pPr>
              <w:pStyle w:val="Compact"/>
              <w:rPr>
                <w:rFonts w:cs="Times New Roman"/>
              </w:rPr>
            </w:pPr>
            <w:r w:rsidRPr="003B09F5">
              <w:rPr>
                <w:rFonts w:cs="Times New Roman"/>
                <w:b/>
              </w:rPr>
              <w:t>Site values</w:t>
            </w:r>
            <w:r w:rsidR="00305B18">
              <w:rPr>
                <w:rFonts w:cs="Times New Roman"/>
                <w:b/>
              </w:rPr>
              <w:t xml:space="preserve"> (WAWA, 1995)</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3453C5C9" w:rsidR="001D584F" w:rsidRPr="003B09F5" w:rsidRDefault="00CA5E39">
            <w:pPr>
              <w:pStyle w:val="Compact"/>
              <w:rPr>
                <w:rFonts w:cs="Times New Roman"/>
              </w:rPr>
            </w:pPr>
            <w:r w:rsidRPr="003B09F5">
              <w:rPr>
                <w:rFonts w:cs="Times New Roman"/>
              </w:rPr>
              <w:t>Water bird</w:t>
            </w:r>
            <w:r w:rsidR="005D6919"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435D93C4" w:rsidR="001D584F" w:rsidRPr="003B09F5" w:rsidRDefault="005D6919">
            <w:pPr>
              <w:pStyle w:val="Compact"/>
              <w:rPr>
                <w:rFonts w:cs="Times New Roman"/>
              </w:rPr>
            </w:pPr>
            <w:r w:rsidRPr="003B09F5">
              <w:rPr>
                <w:rFonts w:cs="Times New Roman"/>
              </w:rPr>
              <w:t>Supports good populations of native fish species,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western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6B68C712" w:rsidR="001D584F" w:rsidRPr="003B09F5" w:rsidRDefault="005D6919">
            <w:pPr>
              <w:pStyle w:val="Compact"/>
              <w:rPr>
                <w:rFonts w:cs="Times New Roman"/>
              </w:rPr>
            </w:pPr>
            <w:r w:rsidRPr="003B09F5">
              <w:rPr>
                <w:rFonts w:cs="Times New Roman"/>
                <w:b/>
              </w:rPr>
              <w:t>Site management objectives</w:t>
            </w:r>
            <w:r w:rsidR="00305B18">
              <w:rPr>
                <w:rFonts w:cs="Times New Roman"/>
                <w:b/>
              </w:rPr>
              <w:t xml:space="preserve"> (WAWA, 1995)</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667E44C9"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49B1B16B" w:rsidR="001D584F" w:rsidRPr="003B09F5" w:rsidRDefault="005D6919">
            <w:pPr>
              <w:pStyle w:val="Compact"/>
              <w:rPr>
                <w:rFonts w:cs="Times New Roman"/>
              </w:rPr>
            </w:pPr>
            <w:r w:rsidRPr="003B09F5">
              <w:rPr>
                <w:rFonts w:cs="Times New Roman"/>
              </w:rPr>
              <w:t>Protect and</w:t>
            </w:r>
            <w:r w:rsidR="00480A84">
              <w:rPr>
                <w:rFonts w:cs="Times New Roman"/>
              </w:rPr>
              <w:t>,</w:t>
            </w:r>
            <w:r w:rsidRPr="003B09F5">
              <w:rPr>
                <w:rFonts w:cs="Times New Roman"/>
              </w:rPr>
              <w:t xml:space="preserve"> if </w:t>
            </w:r>
            <w:r w:rsidR="00480A84" w:rsidRPr="003B09F5">
              <w:rPr>
                <w:rFonts w:cs="Times New Roman"/>
              </w:rPr>
              <w:t>possible,</w:t>
            </w:r>
            <w:r w:rsidRPr="003B09F5">
              <w:rPr>
                <w:rFonts w:cs="Times New Roman"/>
              </w:rPr>
              <w:t xml:space="preserv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B65B87" w:rsidR="001D584F" w:rsidRPr="003B09F5" w:rsidRDefault="005D6919">
            <w:pPr>
              <w:pStyle w:val="Compact"/>
              <w:rPr>
                <w:rFonts w:cs="Times New Roman"/>
              </w:rPr>
            </w:pPr>
            <w:r w:rsidRPr="003B09F5">
              <w:rPr>
                <w:rFonts w:cs="Times New Roman"/>
              </w:rPr>
              <w:t xml:space="preserve">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20535215" w:rsidR="001D584F" w:rsidRPr="003B09F5" w:rsidRDefault="005D6919">
            <w:pPr>
              <w:pStyle w:val="Compact"/>
              <w:rPr>
                <w:rFonts w:cs="Times New Roman"/>
              </w:rPr>
            </w:pPr>
            <w:r w:rsidRPr="003B09F5">
              <w:rPr>
                <w:rFonts w:cs="Times New Roman"/>
              </w:rPr>
              <w:t>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61989F75" w:rsidR="001D584F" w:rsidRPr="003B09F5" w:rsidRDefault="005D6919">
            <w:pPr>
              <w:pStyle w:val="Compact"/>
              <w:rPr>
                <w:rFonts w:cs="Times New Roman"/>
              </w:rPr>
            </w:pPr>
            <w:r w:rsidRPr="003B09F5">
              <w:rPr>
                <w:rFonts w:cs="Times New Roman"/>
              </w:rPr>
              <w:t>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r w:rsidR="00CD2B8F" w:rsidRPr="003B09F5" w14:paraId="35B1B79A" w14:textId="77777777">
        <w:tc>
          <w:tcPr>
            <w:tcW w:w="0" w:type="auto"/>
          </w:tcPr>
          <w:p w14:paraId="55126ACA" w14:textId="4DFB3E3E" w:rsidR="00CD2B8F" w:rsidRPr="00CD2B8F" w:rsidRDefault="00CD2B8F">
            <w:pPr>
              <w:pStyle w:val="Compact"/>
              <w:rPr>
                <w:rFonts w:cs="Times New Roman"/>
                <w:b/>
                <w:bCs/>
              </w:rPr>
            </w:pPr>
            <w:bookmarkStart w:id="162" w:name="_Hlk32565141"/>
            <w:r>
              <w:rPr>
                <w:rFonts w:cs="Times New Roman"/>
                <w:b/>
                <w:bCs/>
              </w:rPr>
              <w:t>Proposed site management objectives</w:t>
            </w:r>
          </w:p>
        </w:tc>
        <w:tc>
          <w:tcPr>
            <w:tcW w:w="0" w:type="auto"/>
          </w:tcPr>
          <w:p w14:paraId="3E97A977" w14:textId="77777777" w:rsidR="00CD2B8F" w:rsidRPr="003B09F5" w:rsidRDefault="00CD2B8F">
            <w:pPr>
              <w:pStyle w:val="Compact"/>
              <w:rPr>
                <w:rFonts w:cs="Times New Roman"/>
              </w:rPr>
            </w:pPr>
          </w:p>
        </w:tc>
        <w:tc>
          <w:tcPr>
            <w:tcW w:w="0" w:type="auto"/>
          </w:tcPr>
          <w:p w14:paraId="5B4D0B27" w14:textId="77777777" w:rsidR="00CD2B8F" w:rsidRPr="003B09F5" w:rsidRDefault="00CD2B8F">
            <w:pPr>
              <w:pStyle w:val="Compact"/>
              <w:jc w:val="center"/>
              <w:rPr>
                <w:rFonts w:cs="Times New Roman"/>
              </w:rPr>
            </w:pPr>
          </w:p>
        </w:tc>
      </w:tr>
      <w:bookmarkEnd w:id="162"/>
      <w:tr w:rsidR="00CD2B8F" w:rsidRPr="003B09F5" w14:paraId="3E27992C" w14:textId="77777777">
        <w:tc>
          <w:tcPr>
            <w:tcW w:w="0" w:type="auto"/>
          </w:tcPr>
          <w:p w14:paraId="0D2A87AD" w14:textId="3BBB0EE7" w:rsidR="00CD2B8F" w:rsidRPr="003B09F5" w:rsidRDefault="00CD2B8F">
            <w:pPr>
              <w:pStyle w:val="Compact"/>
              <w:rPr>
                <w:rFonts w:cs="Times New Roman"/>
              </w:rPr>
            </w:pPr>
            <w:r>
              <w:rPr>
                <w:rFonts w:cs="Times New Roman"/>
              </w:rPr>
              <w:lastRenderedPageBreak/>
              <w:t>M</w:t>
            </w:r>
            <w:r w:rsidRPr="00CD2B8F">
              <w:rPr>
                <w:rFonts w:cs="Times New Roman"/>
              </w:rPr>
              <w:t>aintain permanent surface water for fauna habitat and visual amenity</w:t>
            </w:r>
          </w:p>
        </w:tc>
        <w:tc>
          <w:tcPr>
            <w:tcW w:w="0" w:type="auto"/>
          </w:tcPr>
          <w:p w14:paraId="33A3B584" w14:textId="7930C0AB" w:rsidR="00CD2B8F" w:rsidRPr="003B09F5" w:rsidRDefault="00C82299">
            <w:pPr>
              <w:pStyle w:val="Compact"/>
              <w:rPr>
                <w:rFonts w:cs="Times New Roman"/>
              </w:rPr>
            </w:pPr>
            <w:r>
              <w:rPr>
                <w:rFonts w:cs="Times New Roman"/>
              </w:rPr>
              <w:t>The proposed changes to abstraction will ensure permanent surface water at the site which will continue to provide faunal habitat and protect the visual amenity of the lake.</w:t>
            </w:r>
          </w:p>
        </w:tc>
        <w:tc>
          <w:tcPr>
            <w:tcW w:w="0" w:type="auto"/>
          </w:tcPr>
          <w:p w14:paraId="2A774F3D" w14:textId="61CB9CB4" w:rsidR="00CD2B8F" w:rsidRPr="003B09F5" w:rsidRDefault="00C82299">
            <w:pPr>
              <w:pStyle w:val="Compact"/>
              <w:jc w:val="center"/>
              <w:rPr>
                <w:rFonts w:cs="Times New Roman"/>
              </w:rPr>
            </w:pPr>
            <w:r w:rsidRPr="003B09F5">
              <w:rPr>
                <w:rFonts w:cs="Times New Roman"/>
              </w:rPr>
              <w:t>Likely</w:t>
            </w:r>
          </w:p>
        </w:tc>
      </w:tr>
      <w:tr w:rsidR="00CD2B8F" w:rsidRPr="003B09F5" w14:paraId="5DBB29AA" w14:textId="77777777">
        <w:tc>
          <w:tcPr>
            <w:tcW w:w="0" w:type="auto"/>
          </w:tcPr>
          <w:p w14:paraId="625BF0A4" w14:textId="206295B8" w:rsidR="00CD2B8F" w:rsidRPr="003B09F5" w:rsidRDefault="00C82299">
            <w:pPr>
              <w:pStyle w:val="Compact"/>
              <w:rPr>
                <w:rFonts w:cs="Times New Roman"/>
              </w:rPr>
            </w:pPr>
            <w:r>
              <w:rPr>
                <w:rFonts w:cs="Times New Roman"/>
              </w:rPr>
              <w:t>Maintain fringing vegetation</w:t>
            </w:r>
          </w:p>
        </w:tc>
        <w:tc>
          <w:tcPr>
            <w:tcW w:w="0" w:type="auto"/>
          </w:tcPr>
          <w:p w14:paraId="7C2BA535" w14:textId="4F74A80E" w:rsidR="00CD2B8F" w:rsidRPr="003B09F5" w:rsidRDefault="00D270F2">
            <w:pPr>
              <w:pStyle w:val="Compact"/>
              <w:rPr>
                <w:rFonts w:cs="Times New Roman"/>
              </w:rPr>
            </w:pPr>
            <w:r>
              <w:rPr>
                <w:rFonts w:cs="Times New Roman"/>
              </w:rPr>
              <w:t>Permanent</w:t>
            </w:r>
            <w:r w:rsidR="00C82299">
              <w:rPr>
                <w:rFonts w:cs="Times New Roman"/>
              </w:rPr>
              <w:t xml:space="preserve"> inundation of this site will ensure that fringing vegetation will </w:t>
            </w:r>
            <w:r>
              <w:rPr>
                <w:rFonts w:cs="Times New Roman"/>
              </w:rPr>
              <w:t>continue to occupy available habitat at the site.</w:t>
            </w:r>
          </w:p>
        </w:tc>
        <w:tc>
          <w:tcPr>
            <w:tcW w:w="0" w:type="auto"/>
          </w:tcPr>
          <w:p w14:paraId="316DD618" w14:textId="5B478BAB" w:rsidR="00CD2B8F" w:rsidRPr="003B09F5" w:rsidRDefault="00C82299">
            <w:pPr>
              <w:pStyle w:val="Compact"/>
              <w:jc w:val="center"/>
              <w:rPr>
                <w:rFonts w:cs="Times New Roman"/>
              </w:rPr>
            </w:pPr>
            <w:r w:rsidRPr="003B09F5">
              <w:rPr>
                <w:rFonts w:cs="Times New Roman"/>
              </w:rPr>
              <w:t>Likely</w:t>
            </w:r>
          </w:p>
        </w:tc>
      </w:tr>
      <w:tr w:rsidR="00CD2B8F" w:rsidRPr="003B09F5" w14:paraId="09C5FC95" w14:textId="77777777">
        <w:tc>
          <w:tcPr>
            <w:tcW w:w="0" w:type="auto"/>
          </w:tcPr>
          <w:p w14:paraId="5645F65E" w14:textId="6CBB4105" w:rsidR="00CD2B8F" w:rsidRPr="003B09F5" w:rsidRDefault="00C82299">
            <w:pPr>
              <w:pStyle w:val="Compact"/>
              <w:rPr>
                <w:rFonts w:cs="Times New Roman"/>
              </w:rPr>
            </w:pPr>
            <w:r>
              <w:rPr>
                <w:rFonts w:cs="Times New Roman"/>
              </w:rPr>
              <w:t>Minimise risk of acidification and nuisance midge proliferation</w:t>
            </w:r>
          </w:p>
        </w:tc>
        <w:tc>
          <w:tcPr>
            <w:tcW w:w="0" w:type="auto"/>
          </w:tcPr>
          <w:p w14:paraId="55094BE3" w14:textId="0E41EC77" w:rsidR="00CD2B8F" w:rsidRPr="003B09F5" w:rsidRDefault="00D270F2">
            <w:pPr>
              <w:pStyle w:val="Compact"/>
              <w:rPr>
                <w:rFonts w:cs="Times New Roman"/>
              </w:rPr>
            </w:pPr>
            <w:commentRangeStart w:id="163"/>
            <w:r>
              <w:rPr>
                <w:rFonts w:cs="Times New Roman"/>
              </w:rPr>
              <w:t xml:space="preserve">The projected changes to groundwater levels will reduce the risk of acidification by ensuring sediments remain wet. </w:t>
            </w:r>
            <w:commentRangeEnd w:id="163"/>
            <w:r w:rsidR="008E4E52">
              <w:rPr>
                <w:rStyle w:val="CommentReference"/>
                <w:rFonts w:asciiTheme="minorHAnsi" w:hAnsiTheme="minorHAnsi"/>
              </w:rPr>
              <w:commentReference w:id="163"/>
            </w:r>
          </w:p>
        </w:tc>
        <w:tc>
          <w:tcPr>
            <w:tcW w:w="0" w:type="auto"/>
          </w:tcPr>
          <w:p w14:paraId="60B13834" w14:textId="62C5F6A3" w:rsidR="00CD2B8F" w:rsidRPr="003B09F5" w:rsidRDefault="00C8229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D11B9B">
          <w:pgSz w:w="16838" w:h="11906" w:orient="landscape" w:code="9"/>
          <w:pgMar w:top="1440" w:right="1440" w:bottom="1440" w:left="1440" w:header="720" w:footer="720" w:gutter="0"/>
          <w:cols w:space="720"/>
          <w:docGrid w:linePitch="326"/>
        </w:sectPr>
      </w:pPr>
      <w:bookmarkStart w:id="164" w:name="water-quality"/>
    </w:p>
    <w:p w14:paraId="26271F23" w14:textId="19F10BE8" w:rsidR="001D584F" w:rsidRPr="003B09F5" w:rsidRDefault="005D6919">
      <w:pPr>
        <w:pStyle w:val="Heading2"/>
        <w:rPr>
          <w:rFonts w:cs="Times New Roman"/>
        </w:rPr>
      </w:pPr>
      <w:bookmarkStart w:id="165" w:name="loch-mcness"/>
      <w:bookmarkStart w:id="166" w:name="_Toc33196530"/>
      <w:bookmarkEnd w:id="164"/>
      <w:commentRangeStart w:id="167"/>
      <w:r w:rsidRPr="003B09F5">
        <w:rPr>
          <w:rFonts w:cs="Times New Roman"/>
        </w:rPr>
        <w:lastRenderedPageBreak/>
        <w:t>Loch McNess</w:t>
      </w:r>
      <w:bookmarkEnd w:id="165"/>
      <w:commentRangeEnd w:id="167"/>
      <w:r w:rsidR="006A06F1">
        <w:rPr>
          <w:rStyle w:val="CommentReference"/>
          <w:rFonts w:asciiTheme="minorHAnsi" w:eastAsiaTheme="minorHAnsi" w:hAnsiTheme="minorHAnsi" w:cstheme="minorBidi"/>
          <w:b w:val="0"/>
          <w:bCs w:val="0"/>
        </w:rPr>
        <w:commentReference w:id="167"/>
      </w:r>
      <w:bookmarkEnd w:id="166"/>
    </w:p>
    <w:p w14:paraId="26271F24" w14:textId="7410502D"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r w:rsidR="00F842EA">
        <w:rPr>
          <w:rFonts w:cs="Times New Roman"/>
        </w:rPr>
        <w:t>was regarded as having</w:t>
      </w:r>
      <w:r w:rsidRPr="003B09F5">
        <w:rPr>
          <w:rFonts w:cs="Times New Roman"/>
        </w:rPr>
        <w:t xml:space="preserve"> relatively good water quality</w:t>
      </w:r>
      <w:r w:rsidR="00F842EA">
        <w:rPr>
          <w:rFonts w:cs="Times New Roman"/>
        </w:rPr>
        <w:t>, having</w:t>
      </w:r>
      <w:r w:rsidRPr="003B09F5">
        <w:rPr>
          <w:rFonts w:cs="Times New Roman"/>
        </w:rPr>
        <w:t xml:space="preserve"> provide</w:t>
      </w:r>
      <w:r w:rsidR="00F842EA">
        <w:rPr>
          <w:rFonts w:cs="Times New Roman"/>
        </w:rPr>
        <w:t>d</w:t>
      </w:r>
      <w:r w:rsidRPr="003B09F5">
        <w:rPr>
          <w:rFonts w:cs="Times New Roman"/>
        </w:rPr>
        <w:t xml:space="preserve"> an important habitat for water birds and other aquatic fauna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Permanent water is required to support a local Rakali (</w:t>
      </w:r>
      <w:proofErr w:type="spellStart"/>
      <w:r w:rsidRPr="003B09F5">
        <w:rPr>
          <w:rFonts w:cs="Times New Roman"/>
          <w:i/>
        </w:rPr>
        <w:t>Hydromys</w:t>
      </w:r>
      <w:proofErr w:type="spellEnd"/>
      <w:r w:rsidRPr="003B09F5">
        <w:rPr>
          <w:rFonts w:cs="Times New Roman"/>
          <w:i/>
        </w:rPr>
        <w:t xml:space="preserve"> </w:t>
      </w:r>
      <w:proofErr w:type="spellStart"/>
      <w:r w:rsidRPr="003B09F5">
        <w:rPr>
          <w:rFonts w:cs="Times New Roman"/>
          <w:i/>
        </w:rPr>
        <w:t>chrysogaster</w:t>
      </w:r>
      <w:proofErr w:type="spellEnd"/>
      <w:r w:rsidRPr="003B09F5">
        <w:rPr>
          <w:rFonts w:cs="Times New Roman"/>
        </w:rPr>
        <w:t xml:space="preserve">) population as well as both resident and visiting populations of waterbirds and waders. The southern lake at Loch McNess is one of the few wetlands known to contain the </w:t>
      </w:r>
      <w:proofErr w:type="spellStart"/>
      <w:r w:rsidRPr="003B09F5">
        <w:rPr>
          <w:rFonts w:cs="Times New Roman"/>
        </w:rPr>
        <w:t>nightfish</w:t>
      </w:r>
      <w:proofErr w:type="spellEnd"/>
      <w:r w:rsidRPr="003B09F5">
        <w:rPr>
          <w:rFonts w:cs="Times New Roman"/>
        </w:rPr>
        <w:t xml:space="preserve"> </w:t>
      </w:r>
      <w:proofErr w:type="spellStart"/>
      <w:r w:rsidRPr="003B09F5">
        <w:rPr>
          <w:rFonts w:cs="Times New Roman"/>
          <w:i/>
        </w:rPr>
        <w:t>Bostokia</w:t>
      </w:r>
      <w:proofErr w:type="spellEnd"/>
      <w:r w:rsidRPr="003B09F5">
        <w:rPr>
          <w:rFonts w:cs="Times New Roman"/>
          <w:i/>
        </w:rPr>
        <w:t xml:space="preserve"> </w:t>
      </w:r>
      <w:proofErr w:type="spellStart"/>
      <w:r w:rsidRPr="003B09F5">
        <w:rPr>
          <w:rFonts w:cs="Times New Roman"/>
          <w:i/>
        </w:rPr>
        <w:t>porosa</w:t>
      </w:r>
      <w:proofErr w:type="spellEnd"/>
      <w:r w:rsidR="00F842EA">
        <w:rPr>
          <w:rFonts w:cs="Times New Roman"/>
        </w:rPr>
        <w:t xml:space="preserve">, </w:t>
      </w:r>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r w:rsidR="00F842EA">
        <w:rPr>
          <w:rFonts w:cs="Times New Roman"/>
        </w:rPr>
        <w:t>,</w:t>
      </w:r>
      <w:r w:rsidRPr="003B09F5">
        <w:rPr>
          <w:rFonts w:cs="Times New Roman"/>
        </w:rPr>
        <w:t xml:space="preserve"> of the Swan Coastal Plain</w:t>
      </w:r>
      <w:r w:rsidR="00F842EA">
        <w:rPr>
          <w:rFonts w:cs="Times New Roman"/>
        </w:rPr>
        <w:t xml:space="preserve"> (Horwitz et al. 2009)</w:t>
      </w:r>
      <w:r w:rsidRPr="003B09F5">
        <w:rPr>
          <w:rFonts w:cs="Times New Roman"/>
        </w:rPr>
        <w:t>. Loch McNess</w:t>
      </w:r>
      <w:r w:rsidR="00B21B61">
        <w:rPr>
          <w:rFonts w:cs="Times New Roman"/>
        </w:rPr>
        <w:t xml:space="preserve"> has previously </w:t>
      </w:r>
      <w:r w:rsidR="002E33A5">
        <w:rPr>
          <w:rFonts w:cs="Times New Roman"/>
        </w:rPr>
        <w:t>been a</w:t>
      </w:r>
      <w:r w:rsidRPr="003B09F5">
        <w:rPr>
          <w:rFonts w:cs="Times New Roman"/>
        </w:rPr>
        <w:t xml:space="preserve"> wetland of high conservation value because of its intact vegetation, </w:t>
      </w:r>
      <w:commentRangeStart w:id="168"/>
      <w:commentRangeStart w:id="169"/>
      <w:r w:rsidRPr="003B09F5">
        <w:rPr>
          <w:rFonts w:cs="Times New Roman"/>
        </w:rPr>
        <w:t xml:space="preserve">largely unaltered aquatic processes and important populations of fauna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w:t>
      </w:r>
      <w:commentRangeEnd w:id="168"/>
      <w:r w:rsidR="00391429">
        <w:rPr>
          <w:rStyle w:val="CommentReference"/>
          <w:rFonts w:asciiTheme="minorHAnsi" w:hAnsiTheme="minorHAnsi"/>
        </w:rPr>
        <w:commentReference w:id="168"/>
      </w:r>
      <w:commentRangeEnd w:id="169"/>
      <w:r w:rsidR="00CD2C42">
        <w:rPr>
          <w:rStyle w:val="CommentReference"/>
          <w:rFonts w:asciiTheme="minorHAnsi" w:hAnsiTheme="minorHAnsi"/>
        </w:rPr>
        <w:commentReference w:id="169"/>
      </w:r>
      <w:r w:rsidR="002E33A5">
        <w:rPr>
          <w:rFonts w:cs="Times New Roman"/>
        </w:rPr>
        <w:t xml:space="preserve"> Dramatic declines in surface water levels since 2007</w:t>
      </w:r>
      <w:r w:rsidR="001B3840">
        <w:rPr>
          <w:rFonts w:cs="Times New Roman"/>
        </w:rPr>
        <w:t xml:space="preserve"> have likely</w:t>
      </w:r>
      <w:r w:rsidR="008054F1">
        <w:rPr>
          <w:rFonts w:cs="Times New Roman"/>
        </w:rPr>
        <w:t xml:space="preserve"> ef</w:t>
      </w:r>
      <w:r w:rsidR="00CD2C42">
        <w:rPr>
          <w:rFonts w:cs="Times New Roman"/>
        </w:rPr>
        <w:t>fected the conservation values of this wetland.</w:t>
      </w:r>
    </w:p>
    <w:p w14:paraId="26271F25" w14:textId="77777777" w:rsidR="001D584F" w:rsidRPr="003B09F5" w:rsidRDefault="005D6919">
      <w:pPr>
        <w:pStyle w:val="Heading3"/>
        <w:rPr>
          <w:rFonts w:cs="Times New Roman"/>
        </w:rPr>
      </w:pPr>
      <w:bookmarkStart w:id="170" w:name="hydrology-1"/>
      <w:bookmarkStart w:id="171" w:name="_Toc33196531"/>
      <w:r w:rsidRPr="003B09F5">
        <w:rPr>
          <w:rFonts w:cs="Times New Roman"/>
        </w:rPr>
        <w:t>Hydrology</w:t>
      </w:r>
      <w:bookmarkEnd w:id="170"/>
      <w:bookmarkEnd w:id="171"/>
    </w:p>
    <w:p w14:paraId="26271F26" w14:textId="2C47F17D" w:rsidR="001D584F" w:rsidRPr="003B09F5" w:rsidRDefault="00F842EA">
      <w:pPr>
        <w:pStyle w:val="FirstParagraph"/>
        <w:rPr>
          <w:rFonts w:cs="Times New Roman"/>
        </w:rPr>
      </w:pPr>
      <w:r>
        <w:rPr>
          <w:rFonts w:cs="Times New Roman"/>
        </w:rPr>
        <w:t>S</w:t>
      </w:r>
      <w:r w:rsidR="005D6919" w:rsidRPr="003B09F5">
        <w:rPr>
          <w:rFonts w:cs="Times New Roman"/>
        </w:rPr>
        <w:t>urface water</w:t>
      </w:r>
      <w:r>
        <w:rPr>
          <w:rFonts w:cs="Times New Roman"/>
        </w:rPr>
        <w:t xml:space="preserve"> levels</w:t>
      </w:r>
      <w:r w:rsidR="005D6919" w:rsidRPr="003B09F5">
        <w:rPr>
          <w:rFonts w:cs="Times New Roman"/>
        </w:rPr>
        <w:t xml:space="preserve"> were remarkably stable before 2003 at 7 </w:t>
      </w:r>
      <w:r w:rsidR="00225C5A" w:rsidRPr="003B09F5">
        <w:rPr>
          <w:rFonts w:cs="Times New Roman"/>
        </w:rPr>
        <w:t>mAHD and</w:t>
      </w:r>
      <w:r>
        <w:rPr>
          <w:rFonts w:cs="Times New Roman"/>
        </w:rPr>
        <w:t xml:space="preserve"> </w:t>
      </w:r>
      <w:r w:rsidR="005D6919"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266BE9" w:rsidRPr="003B09F5">
        <w:rPr>
          <w:rFonts w:cs="Times New Roman"/>
        </w:rPr>
        <w:t xml:space="preserve">Figure </w:t>
      </w:r>
      <w:r w:rsidR="00266BE9">
        <w:rPr>
          <w:rFonts w:cs="Times New Roman"/>
          <w:noProof/>
        </w:rPr>
        <w:t>5</w:t>
      </w:r>
      <w:r w:rsidR="00722CBA">
        <w:rPr>
          <w:rFonts w:cs="Times New Roman"/>
        </w:rPr>
        <w:fldChar w:fldCharType="end"/>
      </w:r>
      <w:r w:rsidR="005D6919" w:rsidRPr="003B09F5">
        <w:rPr>
          <w:rFonts w:cs="Times New Roman"/>
        </w:rPr>
        <w:t>). Mean maximum and minimum seasonal water levels have decline</w:t>
      </w:r>
      <w:r>
        <w:rPr>
          <w:rFonts w:cs="Times New Roman"/>
        </w:rPr>
        <w:t>d</w:t>
      </w:r>
      <w:r w:rsidR="005D6919"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266BE9">
        <w:t xml:space="preserve">Table </w:t>
      </w:r>
      <w:r w:rsidR="00266BE9">
        <w:rPr>
          <w:noProof/>
        </w:rPr>
        <w:t>5</w:t>
      </w:r>
      <w:r w:rsidR="0041346D">
        <w:rPr>
          <w:rFonts w:cs="Times New Roman"/>
        </w:rPr>
        <w:fldChar w:fldCharType="end"/>
      </w:r>
      <w:r w:rsidR="005D6919"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005D6919" w:rsidRPr="003B09F5">
        <w:rPr>
          <w:rFonts w:cs="Times New Roman"/>
        </w:rPr>
        <w:t xml:space="preserve"> is now undergoing recruitment by fringing vegetation.</w:t>
      </w:r>
      <w:r>
        <w:rPr>
          <w:rFonts w:cs="Times New Roman"/>
        </w:rPr>
        <w:t xml:space="preserve"> Substantial parts of the </w:t>
      </w:r>
      <w:r w:rsidR="00225C5A">
        <w:rPr>
          <w:rFonts w:cs="Times New Roman"/>
        </w:rPr>
        <w:t>lakebed</w:t>
      </w:r>
      <w:r>
        <w:rPr>
          <w:rFonts w:cs="Times New Roman"/>
        </w:rPr>
        <w:t xml:space="preserve"> are now covered by floating beds of rushes and sedges. Open water consists of a very shallow layer of clear water on top of very deep unconsolidated sediments.</w:t>
      </w:r>
    </w:p>
    <w:p w14:paraId="26271F27" w14:textId="5FB0A237" w:rsidR="001D584F" w:rsidRDefault="005D6919">
      <w:pPr>
        <w:pStyle w:val="BodyText"/>
        <w:rPr>
          <w:rFonts w:cs="Times New Roman"/>
        </w:rPr>
      </w:pPr>
      <w:r w:rsidRPr="003B09F5">
        <w:rPr>
          <w:rFonts w:cs="Times New Roman"/>
        </w:rPr>
        <w:t xml:space="preserve">The lake has been non-compliant with ministerial water levels since 2003 and water levels are now approximately 1.0 m below this threshold. Modelling of groundwater levels under proposed abstraction reductions </w:t>
      </w:r>
      <w:r w:rsidR="00A45DC1">
        <w:rPr>
          <w:rFonts w:cs="Times New Roman"/>
        </w:rPr>
        <w:t>projects that there will not be</w:t>
      </w:r>
      <w:r w:rsidRPr="003B09F5">
        <w:rPr>
          <w:rFonts w:cs="Times New Roman"/>
        </w:rPr>
        <w:t xml:space="preserve"> sufficient increases in groundwater</w:t>
      </w:r>
      <w:r w:rsidR="00A45DC1">
        <w:rPr>
          <w:rFonts w:cs="Times New Roman"/>
        </w:rPr>
        <w:t xml:space="preserve"> level</w:t>
      </w:r>
      <w:r w:rsidRPr="003B09F5">
        <w:rPr>
          <w:rFonts w:cs="Times New Roman"/>
        </w:rPr>
        <w:t xml:space="preserve"> to make this wetland compliant with existing </w:t>
      </w:r>
      <w:commentRangeStart w:id="172"/>
      <w:commentRangeStart w:id="173"/>
      <w:r w:rsidRPr="003B09F5">
        <w:rPr>
          <w:rFonts w:cs="Times New Roman"/>
        </w:rPr>
        <w:t>thresholds</w:t>
      </w:r>
      <w:r w:rsidR="004256F8">
        <w:rPr>
          <w:rFonts w:cs="Times New Roman"/>
        </w:rPr>
        <w:t>.</w:t>
      </w:r>
      <w:r w:rsidRPr="003B09F5">
        <w:rPr>
          <w:rFonts w:cs="Times New Roman"/>
        </w:rPr>
        <w:t xml:space="preserve"> Under the new plan, a proposed threshold of 8.0 mAHD at bore 61612104 will satisfy the proposed threshold of surface waters in the lake at 6.2 mAHD (0.75 m below existing threshold).</w:t>
      </w:r>
      <w:commentRangeEnd w:id="172"/>
      <w:r w:rsidR="00FC1E2D">
        <w:rPr>
          <w:rStyle w:val="CommentReference"/>
          <w:rFonts w:asciiTheme="minorHAnsi" w:hAnsiTheme="minorHAnsi"/>
        </w:rPr>
        <w:commentReference w:id="172"/>
      </w:r>
      <w:commentRangeEnd w:id="173"/>
      <w:r w:rsidR="00572E5B">
        <w:rPr>
          <w:rStyle w:val="CommentReference"/>
          <w:rFonts w:asciiTheme="minorHAnsi" w:hAnsiTheme="minorHAnsi"/>
        </w:rPr>
        <w:commentReference w:id="173"/>
      </w:r>
      <w:r w:rsidR="00C90EBE">
        <w:rPr>
          <w:rFonts w:cs="Times New Roman"/>
        </w:rPr>
        <w:t xml:space="preserve"> This will result in water levels being simila</w:t>
      </w:r>
      <w:r w:rsidR="00B866EF">
        <w:rPr>
          <w:rFonts w:cs="Times New Roman"/>
        </w:rPr>
        <w:t>r to 2010 levels</w:t>
      </w:r>
      <w:r w:rsidR="00572E5B">
        <w:rPr>
          <w:rFonts w:cs="Times New Roman"/>
        </w:rPr>
        <w:t xml:space="preserve"> which are more </w:t>
      </w:r>
      <w:proofErr w:type="spellStart"/>
      <w:r w:rsidR="00572E5B">
        <w:rPr>
          <w:rFonts w:cs="Times New Roman"/>
        </w:rPr>
        <w:t>then</w:t>
      </w:r>
      <w:proofErr w:type="spellEnd"/>
      <w:r w:rsidR="00572E5B">
        <w:rPr>
          <w:rFonts w:cs="Times New Roman"/>
        </w:rPr>
        <w:t xml:space="preserve"> 0.3 m higher than current levels.</w:t>
      </w:r>
    </w:p>
    <w:p w14:paraId="12C15424" w14:textId="158D5271" w:rsidR="006A2BFF" w:rsidRPr="006953BE" w:rsidRDefault="183609D2" w:rsidP="006A2BFF">
      <w:pPr>
        <w:pStyle w:val="BodyText"/>
      </w:pPr>
      <w:r w:rsidRPr="00D56561">
        <w:t xml:space="preserve">Prior to 2006, </w:t>
      </w:r>
      <w:ins w:id="174" w:author="Christopher Kavazos" w:date="2020-02-13T11:02:00Z">
        <w:r w:rsidR="00D54B31" w:rsidRPr="00D56561">
          <w:t>water flowed through the lake from springs</w:t>
        </w:r>
        <w:r w:rsidR="00736116" w:rsidRPr="00D56561">
          <w:t xml:space="preserve"> </w:t>
        </w:r>
      </w:ins>
      <w:ins w:id="175" w:author="Christopher Kavazos" w:date="2020-02-13T11:03:00Z">
        <w:r w:rsidR="00F13907" w:rsidRPr="00D56561">
          <w:t xml:space="preserve">and the </w:t>
        </w:r>
        <w:r w:rsidR="00B1769D" w:rsidRPr="00D56561">
          <w:t>lakebed</w:t>
        </w:r>
        <w:r w:rsidR="00F13907" w:rsidRPr="00D56561">
          <w:t xml:space="preserve"> </w:t>
        </w:r>
        <w:r w:rsidR="0028392D" w:rsidRPr="00D56561">
          <w:t xml:space="preserve">and outflowed along the western margin. </w:t>
        </w:r>
      </w:ins>
      <w:del w:id="176" w:author="Christopher Kavazos" w:date="2020-02-13T11:03:00Z">
        <w:r w:rsidRPr="00D56561" w:rsidDel="00B1769D">
          <w:delText>e</w:delText>
        </w:r>
      </w:del>
      <w:ins w:id="177" w:author="Christopher Kavazos" w:date="2020-02-13T11:03:00Z">
        <w:r w:rsidR="00B1769D" w:rsidRPr="00D56561">
          <w:t>E</w:t>
        </w:r>
      </w:ins>
      <w:r w:rsidRPr="00D56561">
        <w:t>vapotranspiration from the lake and its vegetation could be sufficient to account for seasonal fluctuations; the increased amplitude of seasonal variations experienced in recent years mirrors more closely the fluctuations of the groundwater.</w:t>
      </w:r>
      <w:r>
        <w:t xml:space="preserve"> </w:t>
      </w:r>
      <w:proofErr w:type="spellStart"/>
      <w:ins w:id="178" w:author="Christopher Kavazos" w:date="2020-02-13T11:04:00Z">
        <w:r w:rsidR="0068000B">
          <w:t>Kret</w:t>
        </w:r>
        <w:r w:rsidR="00F91A15">
          <w:t>schmer</w:t>
        </w:r>
        <w:proofErr w:type="spellEnd"/>
        <w:r w:rsidR="00F91A15">
          <w:t xml:space="preserve"> and </w:t>
        </w:r>
      </w:ins>
      <w:ins w:id="179" w:author="Christopher Kavazos" w:date="2020-02-13T11:05:00Z">
        <w:r w:rsidR="00D02F61">
          <w:t>Kel</w:t>
        </w:r>
        <w:r w:rsidR="000F5242">
          <w:t xml:space="preserve">sey (2016) suggest that spillover along the lake’s western margin into </w:t>
        </w:r>
        <w:r w:rsidR="00E563A4">
          <w:t>caves and a karstic aquifer</w:t>
        </w:r>
      </w:ins>
      <w:ins w:id="180" w:author="Christopher Kavazos" w:date="2020-02-13T11:06:00Z">
        <w:r w:rsidR="000B32FA">
          <w:t xml:space="preserve"> </w:t>
        </w:r>
      </w:ins>
      <w:ins w:id="181" w:author="Christopher Kavazos" w:date="2020-02-13T11:08:00Z">
        <w:r w:rsidR="00F44926">
          <w:t>previously</w:t>
        </w:r>
      </w:ins>
      <w:ins w:id="182" w:author="Christopher Kavazos" w:date="2020-02-13T11:06:00Z">
        <w:r w:rsidR="003A6BD4">
          <w:t xml:space="preserve"> controlled maximum water levels</w:t>
        </w:r>
        <w:r w:rsidR="0042087F">
          <w:t xml:space="preserve"> in the past</w:t>
        </w:r>
      </w:ins>
      <w:ins w:id="183" w:author="Christopher Kavazos" w:date="2020-02-13T11:08:00Z">
        <w:r w:rsidR="000447C7">
          <w:t xml:space="preserve">. However, </w:t>
        </w:r>
      </w:ins>
      <w:ins w:id="184" w:author="Christopher Kavazos" w:date="2020-02-13T11:07:00Z">
        <w:r w:rsidR="00E97F56">
          <w:t xml:space="preserve">due to </w:t>
        </w:r>
        <w:r w:rsidR="00DF76E8">
          <w:t>declining</w:t>
        </w:r>
        <w:r w:rsidR="00E97F56">
          <w:t xml:space="preserve"> inflows associated </w:t>
        </w:r>
        <w:r w:rsidR="00DF76E8">
          <w:t xml:space="preserve">with </w:t>
        </w:r>
      </w:ins>
      <w:ins w:id="185" w:author="Christopher Kavazos" w:date="2020-02-13T11:09:00Z">
        <w:r w:rsidR="000447C7">
          <w:t xml:space="preserve">a sustained </w:t>
        </w:r>
      </w:ins>
      <w:ins w:id="186" w:author="Christopher Kavazos" w:date="2020-02-13T11:07:00Z">
        <w:r w:rsidR="00DF76E8">
          <w:t>decline</w:t>
        </w:r>
      </w:ins>
      <w:ins w:id="187" w:author="Christopher Kavazos" w:date="2020-02-13T11:09:00Z">
        <w:r w:rsidR="00476A19">
          <w:t xml:space="preserve"> in </w:t>
        </w:r>
      </w:ins>
      <w:ins w:id="188" w:author="Christopher Kavazos" w:date="2020-02-13T11:10:00Z">
        <w:r w:rsidR="00484145">
          <w:t>water table</w:t>
        </w:r>
      </w:ins>
      <w:ins w:id="189" w:author="Christopher Kavazos" w:date="2020-02-13T11:09:00Z">
        <w:r w:rsidR="00476A19">
          <w:t xml:space="preserve"> depth, inflow has been reduced </w:t>
        </w:r>
      </w:ins>
      <w:ins w:id="190" w:author="Christopher Kavazos" w:date="2020-02-13T11:10:00Z">
        <w:r w:rsidR="00484145">
          <w:t>sufficiently below outflow levels and hence lake surface water levels have declined</w:t>
        </w:r>
      </w:ins>
      <w:ins w:id="191" w:author="Christopher Kavazos" w:date="2020-02-13T11:11:00Z">
        <w:r w:rsidR="00A67F40">
          <w:t xml:space="preserve"> (</w:t>
        </w:r>
        <w:proofErr w:type="spellStart"/>
        <w:r w:rsidR="00A67F40">
          <w:t>Kretschmer</w:t>
        </w:r>
        <w:proofErr w:type="spellEnd"/>
        <w:r w:rsidR="00A67F40">
          <w:t xml:space="preserve"> and Kelsey </w:t>
        </w:r>
        <w:r w:rsidR="00F41DD6">
          <w:t>2016)</w:t>
        </w:r>
      </w:ins>
      <w:ins w:id="192" w:author="Christopher Kavazos" w:date="2020-02-13T11:10:00Z">
        <w:r w:rsidR="00484145">
          <w:t xml:space="preserve">. </w:t>
        </w:r>
      </w:ins>
      <w:commentRangeStart w:id="193"/>
      <w:commentRangeStart w:id="194"/>
      <w:commentRangeStart w:id="195"/>
      <w:commentRangeStart w:id="196"/>
      <w:del w:id="197" w:author="Christopher Kavazos" w:date="2020-02-13T11:11:00Z">
        <w:r w:rsidDel="00F41DD6">
          <w:delText>The pattern of change</w:delText>
        </w:r>
      </w:del>
      <w:ins w:id="198" w:author="Christopher Kavazos" w:date="2020-02-13T11:11:00Z">
        <w:r w:rsidR="00F41DD6">
          <w:t>An alternative hypothesis</w:t>
        </w:r>
      </w:ins>
      <w:r>
        <w:t xml:space="preserve"> suggests that the karst barrier on the western/southern side of the lake, which has maintained constant water levels, has been breached, probably due to an event-related erosion caused by downstream groundwater abstraction (</w:t>
      </w:r>
      <w:proofErr w:type="spellStart"/>
      <w:r>
        <w:t>Muirden</w:t>
      </w:r>
      <w:proofErr w:type="spellEnd"/>
      <w:r>
        <w:t xml:space="preserve"> pers comm.).</w:t>
      </w:r>
      <w:commentRangeEnd w:id="193"/>
      <w:r w:rsidR="006A2BFF">
        <w:rPr>
          <w:rStyle w:val="CommentReference"/>
        </w:rPr>
        <w:commentReference w:id="193"/>
      </w:r>
      <w:commentRangeEnd w:id="194"/>
      <w:commentRangeEnd w:id="195"/>
      <w:commentRangeEnd w:id="196"/>
      <w:r w:rsidR="009C4904">
        <w:rPr>
          <w:rStyle w:val="CommentReference"/>
          <w:rFonts w:asciiTheme="minorHAnsi" w:hAnsiTheme="minorHAnsi"/>
        </w:rPr>
        <w:commentReference w:id="194"/>
      </w:r>
      <w:r w:rsidR="006A2BFF">
        <w:rPr>
          <w:rStyle w:val="CommentReference"/>
        </w:rPr>
        <w:commentReference w:id="195"/>
      </w:r>
      <w:r w:rsidR="009C4904">
        <w:rPr>
          <w:rStyle w:val="CommentReference"/>
          <w:rFonts w:asciiTheme="minorHAnsi" w:hAnsiTheme="minorHAnsi"/>
        </w:rPr>
        <w:commentReference w:id="196"/>
      </w:r>
    </w:p>
    <w:p w14:paraId="45D2EC71" w14:textId="28A61FE4" w:rsidR="00D85834" w:rsidRDefault="00D85834" w:rsidP="00D85834">
      <w:pPr>
        <w:pStyle w:val="Caption"/>
        <w:keepNext/>
      </w:pPr>
      <w:bookmarkStart w:id="199" w:name="_Ref25921589"/>
      <w:bookmarkStart w:id="200" w:name="site-summary-1"/>
      <w:r>
        <w:t xml:space="preserve">Table </w:t>
      </w:r>
      <w:r>
        <w:fldChar w:fldCharType="begin"/>
      </w:r>
      <w:r>
        <w:instrText>SEQ Table \* ARABIC</w:instrText>
      </w:r>
      <w:r>
        <w:fldChar w:fldCharType="separate"/>
      </w:r>
      <w:r w:rsidR="00266BE9">
        <w:rPr>
          <w:noProof/>
        </w:rPr>
        <w:t>5</w:t>
      </w:r>
      <w:r>
        <w:fldChar w:fldCharType="end"/>
      </w:r>
      <w:bookmarkEnd w:id="199"/>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Loch McNess</w:t>
      </w:r>
      <w:r w:rsidR="005724CA">
        <w:rPr>
          <w:lang w:val="en-AU"/>
        </w:rPr>
        <w:t xml:space="preserve">. </w:t>
      </w:r>
      <w:ins w:id="201" w:author="Christopher Kavazos" w:date="2020-02-13T11:14:00Z">
        <w:r w:rsidR="003B105B" w:rsidRPr="003B105B">
          <w:rPr>
            <w:lang w:val="en-AU"/>
          </w:rPr>
          <w:t>No data is available for the 2014-2019 period due to the staff gauge being dry.</w:t>
        </w:r>
      </w:ins>
    </w:p>
    <w:tbl>
      <w:tblPr>
        <w:tblStyle w:val="Table"/>
        <w:tblW w:w="9351" w:type="dxa"/>
        <w:tblLook w:val="04A0" w:firstRow="1" w:lastRow="0" w:firstColumn="1" w:lastColumn="0" w:noHBand="0" w:noVBand="1"/>
      </w:tblPr>
      <w:tblGrid>
        <w:gridCol w:w="1989"/>
        <w:gridCol w:w="2051"/>
        <w:gridCol w:w="1909"/>
        <w:gridCol w:w="1701"/>
        <w:gridCol w:w="1701"/>
      </w:tblGrid>
      <w:tr w:rsidR="00D85834" w14:paraId="1A6B7E29" w14:textId="77777777" w:rsidTr="00BC6943">
        <w:tc>
          <w:tcPr>
            <w:tcW w:w="1989" w:type="dxa"/>
          </w:tcPr>
          <w:p w14:paraId="47C5881D" w14:textId="77777777" w:rsidR="00D85834" w:rsidRDefault="00D85834" w:rsidP="001504FD">
            <w:pPr>
              <w:pStyle w:val="BodyText"/>
              <w:jc w:val="center"/>
            </w:pPr>
            <w:r>
              <w:t>Period</w:t>
            </w:r>
          </w:p>
        </w:tc>
        <w:tc>
          <w:tcPr>
            <w:tcW w:w="2051" w:type="dxa"/>
          </w:tcPr>
          <w:p w14:paraId="00038AF1"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1504FD">
            <w:pPr>
              <w:pStyle w:val="BodyText"/>
              <w:spacing w:before="120" w:after="120"/>
              <w:jc w:val="center"/>
            </w:pPr>
            <w:r w:rsidRPr="00016946">
              <w:rPr>
                <w:lang w:val="en-AU"/>
              </w:rPr>
              <w:t>level (mAHD)</w:t>
            </w:r>
          </w:p>
        </w:tc>
        <w:tc>
          <w:tcPr>
            <w:tcW w:w="1909" w:type="dxa"/>
          </w:tcPr>
          <w:p w14:paraId="52986CC6"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1504FD">
            <w:pPr>
              <w:pStyle w:val="BodyText"/>
              <w:spacing w:before="120" w:after="120"/>
              <w:jc w:val="center"/>
            </w:pPr>
            <w:r w:rsidRPr="00016946">
              <w:rPr>
                <w:lang w:val="en-AU"/>
              </w:rPr>
              <w:t>level (mAHD)</w:t>
            </w:r>
          </w:p>
        </w:tc>
        <w:tc>
          <w:tcPr>
            <w:tcW w:w="1701" w:type="dxa"/>
          </w:tcPr>
          <w:p w14:paraId="3F07013D" w14:textId="77777777" w:rsidR="00D85834" w:rsidRDefault="00D85834" w:rsidP="001504FD">
            <w:pPr>
              <w:pStyle w:val="BodyText"/>
              <w:jc w:val="center"/>
            </w:pPr>
            <w:r>
              <w:t>Mean seasonal change (m)</w:t>
            </w:r>
          </w:p>
        </w:tc>
        <w:tc>
          <w:tcPr>
            <w:tcW w:w="1701" w:type="dxa"/>
          </w:tcPr>
          <w:p w14:paraId="0AC749EB" w14:textId="77777777" w:rsidR="00D85834" w:rsidRDefault="00D85834" w:rsidP="001504FD">
            <w:pPr>
              <w:pStyle w:val="BodyText"/>
              <w:jc w:val="center"/>
            </w:pPr>
            <w:r>
              <w:t>Mean max to min (days)</w:t>
            </w:r>
          </w:p>
        </w:tc>
      </w:tr>
      <w:tr w:rsidR="00D85834" w14:paraId="6769A1F0" w14:textId="77777777" w:rsidTr="00BC6943">
        <w:tc>
          <w:tcPr>
            <w:tcW w:w="1989" w:type="dxa"/>
          </w:tcPr>
          <w:p w14:paraId="28D3B0CE" w14:textId="77777777" w:rsidR="00D85834" w:rsidRDefault="00D85834" w:rsidP="001504FD">
            <w:pPr>
              <w:pStyle w:val="BodyText"/>
              <w:jc w:val="center"/>
            </w:pPr>
            <w:r>
              <w:lastRenderedPageBreak/>
              <w:t>08/1994 – 07/1999</w:t>
            </w:r>
          </w:p>
        </w:tc>
        <w:tc>
          <w:tcPr>
            <w:tcW w:w="2051" w:type="dxa"/>
          </w:tcPr>
          <w:p w14:paraId="5C32945E" w14:textId="2949D732" w:rsidR="00D85834" w:rsidRDefault="00D85834" w:rsidP="001504FD">
            <w:pPr>
              <w:pStyle w:val="BodyText"/>
              <w:jc w:val="center"/>
            </w:pPr>
            <w:r>
              <w:t>7.1 (</w:t>
            </w:r>
            <w:r w:rsidR="002A4589">
              <w:t>Sep</w:t>
            </w:r>
            <w:r>
              <w:t>)</w:t>
            </w:r>
          </w:p>
        </w:tc>
        <w:tc>
          <w:tcPr>
            <w:tcW w:w="1909" w:type="dxa"/>
          </w:tcPr>
          <w:p w14:paraId="1B72C992" w14:textId="54791752" w:rsidR="00D85834" w:rsidRDefault="002A4589" w:rsidP="001504FD">
            <w:pPr>
              <w:pStyle w:val="BodyText"/>
              <w:jc w:val="center"/>
            </w:pPr>
            <w:r>
              <w:t>7.0</w:t>
            </w:r>
            <w:r w:rsidR="00D85834">
              <w:t xml:space="preserve"> (</w:t>
            </w:r>
            <w:r>
              <w:t>Mar</w:t>
            </w:r>
            <w:r w:rsidR="00D85834">
              <w:t>)</w:t>
            </w:r>
          </w:p>
        </w:tc>
        <w:tc>
          <w:tcPr>
            <w:tcW w:w="1701" w:type="dxa"/>
          </w:tcPr>
          <w:p w14:paraId="1DAB9D57" w14:textId="132964D5" w:rsidR="00D85834" w:rsidRDefault="00D85834" w:rsidP="001504FD">
            <w:pPr>
              <w:pStyle w:val="BodyText"/>
              <w:jc w:val="center"/>
            </w:pPr>
            <w:r>
              <w:t>0.</w:t>
            </w:r>
            <w:r w:rsidR="00C25E3E">
              <w:t>11</w:t>
            </w:r>
          </w:p>
        </w:tc>
        <w:tc>
          <w:tcPr>
            <w:tcW w:w="1701" w:type="dxa"/>
          </w:tcPr>
          <w:p w14:paraId="5BBFC807" w14:textId="1CB47B00" w:rsidR="00D85834" w:rsidRDefault="00DE24E4" w:rsidP="001504FD">
            <w:pPr>
              <w:pStyle w:val="BodyText"/>
              <w:jc w:val="center"/>
            </w:pPr>
            <w:r>
              <w:t>123</w:t>
            </w:r>
          </w:p>
        </w:tc>
      </w:tr>
      <w:tr w:rsidR="00D85834" w14:paraId="15E37835" w14:textId="77777777" w:rsidTr="00BC6943">
        <w:tc>
          <w:tcPr>
            <w:tcW w:w="1989" w:type="dxa"/>
          </w:tcPr>
          <w:p w14:paraId="5A765585" w14:textId="77777777" w:rsidR="00D85834" w:rsidRDefault="00D85834" w:rsidP="001504FD">
            <w:pPr>
              <w:pStyle w:val="BodyText"/>
              <w:jc w:val="center"/>
            </w:pPr>
            <w:r>
              <w:t>08/1999 – 07/2004</w:t>
            </w:r>
          </w:p>
        </w:tc>
        <w:tc>
          <w:tcPr>
            <w:tcW w:w="2051" w:type="dxa"/>
          </w:tcPr>
          <w:p w14:paraId="08BBA749" w14:textId="383FDF2C" w:rsidR="00D85834" w:rsidRDefault="002A4589" w:rsidP="001504FD">
            <w:pPr>
              <w:pStyle w:val="BodyText"/>
              <w:jc w:val="center"/>
            </w:pPr>
            <w:r>
              <w:t>7.1</w:t>
            </w:r>
            <w:r w:rsidR="00D85834">
              <w:t xml:space="preserve"> (</w:t>
            </w:r>
            <w:r>
              <w:t>Jul</w:t>
            </w:r>
            <w:r w:rsidR="00D85834">
              <w:t>)</w:t>
            </w:r>
          </w:p>
        </w:tc>
        <w:tc>
          <w:tcPr>
            <w:tcW w:w="1909" w:type="dxa"/>
          </w:tcPr>
          <w:p w14:paraId="220D5870" w14:textId="641B3513" w:rsidR="00D85834" w:rsidRDefault="002A4589" w:rsidP="001504FD">
            <w:pPr>
              <w:pStyle w:val="BodyText"/>
              <w:jc w:val="center"/>
            </w:pPr>
            <w:r>
              <w:t>6.9</w:t>
            </w:r>
            <w:r w:rsidR="00D85834">
              <w:t xml:space="preserve"> (Mar)</w:t>
            </w:r>
          </w:p>
        </w:tc>
        <w:tc>
          <w:tcPr>
            <w:tcW w:w="1701" w:type="dxa"/>
          </w:tcPr>
          <w:p w14:paraId="75068E03" w14:textId="0934AE71" w:rsidR="00D85834" w:rsidRDefault="00D85834" w:rsidP="001504FD">
            <w:pPr>
              <w:pStyle w:val="BodyText"/>
              <w:jc w:val="center"/>
            </w:pPr>
            <w:r>
              <w:t>0.</w:t>
            </w:r>
            <w:r w:rsidR="00C25E3E">
              <w:t>12</w:t>
            </w:r>
          </w:p>
        </w:tc>
        <w:tc>
          <w:tcPr>
            <w:tcW w:w="1701" w:type="dxa"/>
          </w:tcPr>
          <w:p w14:paraId="1782F451" w14:textId="494E1833" w:rsidR="00D85834" w:rsidRDefault="00DE24E4" w:rsidP="001504FD">
            <w:pPr>
              <w:pStyle w:val="BodyText"/>
              <w:jc w:val="center"/>
            </w:pPr>
            <w:r>
              <w:t>91</w:t>
            </w:r>
          </w:p>
        </w:tc>
      </w:tr>
      <w:tr w:rsidR="00D85834" w14:paraId="41FDB33E" w14:textId="77777777" w:rsidTr="00BC6943">
        <w:tc>
          <w:tcPr>
            <w:tcW w:w="1989" w:type="dxa"/>
          </w:tcPr>
          <w:p w14:paraId="5287463F" w14:textId="77777777" w:rsidR="00D85834" w:rsidRDefault="00D85834" w:rsidP="001504FD">
            <w:pPr>
              <w:pStyle w:val="BodyText"/>
              <w:jc w:val="center"/>
            </w:pPr>
            <w:r>
              <w:t>08/2004 – 07/2009</w:t>
            </w:r>
          </w:p>
        </w:tc>
        <w:tc>
          <w:tcPr>
            <w:tcW w:w="2051" w:type="dxa"/>
          </w:tcPr>
          <w:p w14:paraId="2A9EB32F" w14:textId="6FB5622D" w:rsidR="00D85834" w:rsidRDefault="002A4589" w:rsidP="001504FD">
            <w:pPr>
              <w:pStyle w:val="BodyText"/>
              <w:jc w:val="center"/>
            </w:pPr>
            <w:r>
              <w:t>7.0</w:t>
            </w:r>
            <w:r w:rsidR="00D85834">
              <w:t xml:space="preserve"> (</w:t>
            </w:r>
            <w:r>
              <w:t>Jun</w:t>
            </w:r>
            <w:r w:rsidR="00D85834">
              <w:t>)</w:t>
            </w:r>
          </w:p>
        </w:tc>
        <w:tc>
          <w:tcPr>
            <w:tcW w:w="1909" w:type="dxa"/>
          </w:tcPr>
          <w:p w14:paraId="254CD2D0" w14:textId="623388E2" w:rsidR="00D85834" w:rsidRDefault="002A4589" w:rsidP="001504FD">
            <w:pPr>
              <w:pStyle w:val="BodyText"/>
              <w:jc w:val="center"/>
            </w:pPr>
            <w:r>
              <w:t>6.8</w:t>
            </w:r>
            <w:r w:rsidR="00D85834">
              <w:t xml:space="preserve"> (</w:t>
            </w:r>
            <w:r>
              <w:t>Feb</w:t>
            </w:r>
            <w:r w:rsidR="00D85834">
              <w:t>)</w:t>
            </w:r>
          </w:p>
        </w:tc>
        <w:tc>
          <w:tcPr>
            <w:tcW w:w="1701" w:type="dxa"/>
          </w:tcPr>
          <w:p w14:paraId="0F404D02" w14:textId="49FC2BE0" w:rsidR="00D85834" w:rsidRDefault="00D85834" w:rsidP="001504FD">
            <w:pPr>
              <w:pStyle w:val="BodyText"/>
              <w:jc w:val="center"/>
            </w:pPr>
            <w:r>
              <w:t>0.</w:t>
            </w:r>
            <w:r w:rsidR="00C25E3E">
              <w:t>21</w:t>
            </w:r>
          </w:p>
        </w:tc>
        <w:tc>
          <w:tcPr>
            <w:tcW w:w="1701" w:type="dxa"/>
          </w:tcPr>
          <w:p w14:paraId="30D6F83B" w14:textId="0E02D390" w:rsidR="00DE24E4" w:rsidRDefault="00DE24E4" w:rsidP="001504FD">
            <w:pPr>
              <w:pStyle w:val="BodyText"/>
              <w:jc w:val="center"/>
            </w:pPr>
            <w:r>
              <w:t>131</w:t>
            </w:r>
          </w:p>
        </w:tc>
      </w:tr>
      <w:tr w:rsidR="00D85834" w14:paraId="50ADE2AC" w14:textId="77777777" w:rsidTr="00BC6943">
        <w:tc>
          <w:tcPr>
            <w:tcW w:w="1989" w:type="dxa"/>
          </w:tcPr>
          <w:p w14:paraId="3CD23A20" w14:textId="77777777" w:rsidR="00D85834" w:rsidRDefault="00D85834" w:rsidP="001504FD">
            <w:pPr>
              <w:pStyle w:val="BodyText"/>
              <w:jc w:val="center"/>
            </w:pPr>
            <w:r>
              <w:t>08/2009 – 07/2014</w:t>
            </w:r>
          </w:p>
        </w:tc>
        <w:tc>
          <w:tcPr>
            <w:tcW w:w="2051" w:type="dxa"/>
          </w:tcPr>
          <w:p w14:paraId="680CA6FA" w14:textId="673AF315" w:rsidR="00D85834" w:rsidRDefault="002A4589" w:rsidP="001504FD">
            <w:pPr>
              <w:pStyle w:val="BodyText"/>
              <w:jc w:val="center"/>
            </w:pPr>
            <w:r>
              <w:t>6.5</w:t>
            </w:r>
            <w:r w:rsidR="00D85834">
              <w:t xml:space="preserve"> (Oct)</w:t>
            </w:r>
          </w:p>
        </w:tc>
        <w:tc>
          <w:tcPr>
            <w:tcW w:w="1909" w:type="dxa"/>
          </w:tcPr>
          <w:p w14:paraId="486EBE5B" w14:textId="60755D80" w:rsidR="00D85834" w:rsidRDefault="002A4589" w:rsidP="001504FD">
            <w:pPr>
              <w:pStyle w:val="BodyText"/>
              <w:jc w:val="center"/>
            </w:pPr>
            <w:r>
              <w:t>6.2</w:t>
            </w:r>
            <w:r w:rsidR="00D85834">
              <w:t xml:space="preserve"> (</w:t>
            </w:r>
            <w:r w:rsidR="00A61DAC">
              <w:t>May</w:t>
            </w:r>
            <w:r w:rsidR="00D85834">
              <w:t>)</w:t>
            </w:r>
          </w:p>
        </w:tc>
        <w:tc>
          <w:tcPr>
            <w:tcW w:w="1701" w:type="dxa"/>
          </w:tcPr>
          <w:p w14:paraId="5B89745C" w14:textId="468F0202" w:rsidR="00D85834" w:rsidRDefault="00D85834" w:rsidP="001504FD">
            <w:pPr>
              <w:pStyle w:val="BodyText"/>
              <w:jc w:val="center"/>
            </w:pPr>
            <w:r>
              <w:t>0.</w:t>
            </w:r>
            <w:r w:rsidR="00C25E3E">
              <w:t>31</w:t>
            </w:r>
          </w:p>
        </w:tc>
        <w:tc>
          <w:tcPr>
            <w:tcW w:w="1701" w:type="dxa"/>
          </w:tcPr>
          <w:p w14:paraId="4341DC51" w14:textId="0FB3C287" w:rsidR="00D85834" w:rsidRDefault="00DE24E4" w:rsidP="001504FD">
            <w:pPr>
              <w:pStyle w:val="BodyText"/>
              <w:jc w:val="center"/>
            </w:pPr>
            <w:r>
              <w:t>229</w:t>
            </w:r>
          </w:p>
        </w:tc>
      </w:tr>
      <w:tr w:rsidR="00D85834" w14:paraId="6B88024B" w14:textId="77777777" w:rsidTr="00BC6943">
        <w:tc>
          <w:tcPr>
            <w:tcW w:w="1989" w:type="dxa"/>
          </w:tcPr>
          <w:p w14:paraId="39DDB2C2" w14:textId="77777777" w:rsidR="00D85834" w:rsidRDefault="00D85834" w:rsidP="001504FD">
            <w:pPr>
              <w:pStyle w:val="BodyText"/>
              <w:jc w:val="center"/>
            </w:pPr>
            <w:commentRangeStart w:id="202"/>
            <w:r>
              <w:t>08/2014 – 07/2019</w:t>
            </w:r>
            <w:commentRangeEnd w:id="202"/>
            <w:r w:rsidR="003C5BBA">
              <w:rPr>
                <w:rStyle w:val="CommentReference"/>
                <w:rFonts w:asciiTheme="minorHAnsi" w:hAnsiTheme="minorHAnsi"/>
              </w:rPr>
              <w:commentReference w:id="202"/>
            </w:r>
          </w:p>
        </w:tc>
        <w:tc>
          <w:tcPr>
            <w:tcW w:w="2051" w:type="dxa"/>
          </w:tcPr>
          <w:p w14:paraId="091F80E4" w14:textId="3FFD32D4" w:rsidR="00D85834" w:rsidRDefault="005724CA" w:rsidP="001504FD">
            <w:pPr>
              <w:pStyle w:val="BodyText"/>
              <w:jc w:val="center"/>
            </w:pPr>
            <w:r>
              <w:t>NA</w:t>
            </w:r>
          </w:p>
        </w:tc>
        <w:tc>
          <w:tcPr>
            <w:tcW w:w="1909" w:type="dxa"/>
          </w:tcPr>
          <w:p w14:paraId="18A05816" w14:textId="779A2F94" w:rsidR="00D85834" w:rsidRDefault="005724CA" w:rsidP="001504FD">
            <w:pPr>
              <w:pStyle w:val="BodyText"/>
              <w:jc w:val="center"/>
            </w:pPr>
            <w:r>
              <w:t>NA</w:t>
            </w:r>
          </w:p>
        </w:tc>
        <w:tc>
          <w:tcPr>
            <w:tcW w:w="1701" w:type="dxa"/>
          </w:tcPr>
          <w:p w14:paraId="5A6012BE" w14:textId="2E2E9732" w:rsidR="00D85834" w:rsidRDefault="005724CA" w:rsidP="001504FD">
            <w:pPr>
              <w:pStyle w:val="BodyText"/>
              <w:jc w:val="center"/>
            </w:pPr>
            <w:r>
              <w:t>NA</w:t>
            </w:r>
          </w:p>
        </w:tc>
        <w:tc>
          <w:tcPr>
            <w:tcW w:w="1701" w:type="dxa"/>
          </w:tcPr>
          <w:p w14:paraId="32BBD931" w14:textId="03E3E158" w:rsidR="00D85834" w:rsidRDefault="005724CA" w:rsidP="001504FD">
            <w:pPr>
              <w:pStyle w:val="BodyText"/>
              <w:jc w:val="center"/>
            </w:pPr>
            <w:r>
              <w:t>NA</w:t>
            </w:r>
          </w:p>
        </w:tc>
      </w:tr>
    </w:tbl>
    <w:p w14:paraId="1B7B4923" w14:textId="77777777" w:rsidR="00271A89" w:rsidRDefault="00271A89" w:rsidP="00271A89">
      <w:pPr>
        <w:pStyle w:val="CaptionedFigure"/>
        <w:rPr>
          <w:rFonts w:ascii="Times New Roman" w:hAnsi="Times New Roman" w:cs="Times New Roman"/>
        </w:rPr>
      </w:pPr>
    </w:p>
    <w:p w14:paraId="56E9F428" w14:textId="49BAB9EB" w:rsidR="00271A89" w:rsidRPr="003B09F5" w:rsidRDefault="00271A89" w:rsidP="009B2084">
      <w:pPr>
        <w:pStyle w:val="CaptionedFigure"/>
        <w:jc w:val="center"/>
        <w:rPr>
          <w:rFonts w:ascii="Times New Roman" w:hAnsi="Times New Roman" w:cs="Times New Roman"/>
        </w:rPr>
      </w:pPr>
      <w:commentRangeStart w:id="203"/>
      <w:r w:rsidRPr="003B09F5">
        <w:rPr>
          <w:rFonts w:ascii="Times New Roman" w:hAnsi="Times New Roman" w:cs="Times New Roman"/>
          <w:noProof/>
          <w:lang w:val="en-AU" w:eastAsia="en-AU"/>
        </w:rPr>
        <w:drawing>
          <wp:inline distT="0" distB="0" distL="0" distR="0" wp14:anchorId="40B2905B" wp14:editId="465F6EB5">
            <wp:extent cx="5760000" cy="3988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commentRangeEnd w:id="203"/>
      <w:r>
        <w:rPr>
          <w:rStyle w:val="CommentReference"/>
        </w:rPr>
        <w:commentReference w:id="203"/>
      </w:r>
    </w:p>
    <w:p w14:paraId="68488210" w14:textId="4199AC56" w:rsidR="00271A89" w:rsidRDefault="00271A89" w:rsidP="00271A89">
      <w:pPr>
        <w:pStyle w:val="Caption"/>
        <w:rPr>
          <w:rFonts w:ascii="Times New Roman" w:hAnsi="Times New Roman" w:cs="Times New Roman"/>
        </w:rPr>
      </w:pPr>
      <w:bookmarkStart w:id="204"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w:t>
      </w:r>
      <w:r w:rsidRPr="003B09F5">
        <w:rPr>
          <w:rFonts w:ascii="Times New Roman" w:hAnsi="Times New Roman" w:cs="Times New Roman"/>
        </w:rPr>
        <w:fldChar w:fldCharType="end"/>
      </w:r>
      <w:bookmarkEnd w:id="204"/>
      <w:r w:rsidRPr="003B09F5">
        <w:rPr>
          <w:rFonts w:ascii="Times New Roman" w:hAnsi="Times New Roman" w:cs="Times New Roman"/>
        </w:rPr>
        <w:t xml:space="preserve"> Ground and surface water levels recorded at bore 61612104 (red) </w:t>
      </w:r>
      <w:commentRangeStart w:id="205"/>
      <w:commentRangeStart w:id="206"/>
      <w:r w:rsidRPr="003B09F5">
        <w:rPr>
          <w:rFonts w:ascii="Times New Roman" w:hAnsi="Times New Roman" w:cs="Times New Roman"/>
        </w:rPr>
        <w:t xml:space="preserve">and staff gauge 6162564 (blue) </w:t>
      </w:r>
      <w:commentRangeEnd w:id="205"/>
      <w:r>
        <w:rPr>
          <w:rStyle w:val="CommentReference"/>
        </w:rPr>
        <w:commentReference w:id="205"/>
      </w:r>
      <w:commentRangeEnd w:id="206"/>
      <w:r w:rsidR="00C7241E">
        <w:rPr>
          <w:rStyle w:val="CommentReference"/>
        </w:rPr>
        <w:commentReference w:id="206"/>
      </w:r>
      <w:r w:rsidRPr="003B09F5">
        <w:rPr>
          <w:rFonts w:ascii="Times New Roman" w:hAnsi="Times New Roman" w:cs="Times New Roman"/>
        </w:rPr>
        <w:t>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ins w:id="207" w:author="Christopher Kavazos" w:date="2020-02-13T10:35:00Z">
        <w:r w:rsidR="0070530B">
          <w:rPr>
            <w:rFonts w:ascii="Times New Roman" w:hAnsi="Times New Roman" w:cs="Times New Roman"/>
          </w:rPr>
          <w:t xml:space="preserve"> </w:t>
        </w:r>
      </w:ins>
      <w:ins w:id="208" w:author="Christopher Kavazos" w:date="2020-02-13T10:39:00Z">
        <w:r w:rsidR="00BA0335">
          <w:rPr>
            <w:rFonts w:ascii="Times New Roman" w:hAnsi="Times New Roman" w:cs="Times New Roman"/>
          </w:rPr>
          <w:t>Since 2015</w:t>
        </w:r>
      </w:ins>
      <w:ins w:id="209" w:author="Christopher Kavazos" w:date="2020-02-13T10:43:00Z">
        <w:r w:rsidR="008838A0">
          <w:rPr>
            <w:rFonts w:ascii="Times New Roman" w:hAnsi="Times New Roman" w:cs="Times New Roman"/>
          </w:rPr>
          <w:t>,</w:t>
        </w:r>
      </w:ins>
      <w:ins w:id="210" w:author="Christopher Kavazos" w:date="2020-02-13T10:39:00Z">
        <w:r w:rsidR="00BA0335">
          <w:rPr>
            <w:rFonts w:ascii="Times New Roman" w:hAnsi="Times New Roman" w:cs="Times New Roman"/>
          </w:rPr>
          <w:t xml:space="preserve"> water levels for the staff gauge </w:t>
        </w:r>
        <w:r w:rsidR="00F96D3E">
          <w:rPr>
            <w:rFonts w:ascii="Times New Roman" w:hAnsi="Times New Roman" w:cs="Times New Roman"/>
          </w:rPr>
          <w:t xml:space="preserve">have consistently been below the minimum reading of 6.25 mAHD. </w:t>
        </w:r>
      </w:ins>
      <w:ins w:id="211" w:author="Christopher Kavazos" w:date="2020-02-13T10:40:00Z">
        <w:r w:rsidR="00DE487D">
          <w:rPr>
            <w:rFonts w:ascii="Times New Roman" w:hAnsi="Times New Roman" w:cs="Times New Roman"/>
          </w:rPr>
          <w:t xml:space="preserve">This model therefore underestimates the decline in surface water </w:t>
        </w:r>
        <w:r w:rsidR="00BB12B7">
          <w:rPr>
            <w:rFonts w:ascii="Times New Roman" w:hAnsi="Times New Roman" w:cs="Times New Roman"/>
          </w:rPr>
          <w:t>levels since 2015</w:t>
        </w:r>
        <w:r w:rsidR="009A7E35">
          <w:rPr>
            <w:rFonts w:ascii="Times New Roman" w:hAnsi="Times New Roman" w:cs="Times New Roman"/>
          </w:rPr>
          <w:t xml:space="preserve"> which </w:t>
        </w:r>
      </w:ins>
      <w:ins w:id="212" w:author="Christopher Kavazos" w:date="2020-02-13T10:43:00Z">
        <w:r w:rsidR="007C3668">
          <w:rPr>
            <w:rFonts w:ascii="Times New Roman" w:hAnsi="Times New Roman" w:cs="Times New Roman"/>
          </w:rPr>
          <w:t>are</w:t>
        </w:r>
      </w:ins>
      <w:ins w:id="213" w:author="Christopher Kavazos" w:date="2020-02-13T10:40:00Z">
        <w:r w:rsidR="009A7E35">
          <w:rPr>
            <w:rFonts w:ascii="Times New Roman" w:hAnsi="Times New Roman" w:cs="Times New Roman"/>
          </w:rPr>
          <w:t xml:space="preserve"> </w:t>
        </w:r>
      </w:ins>
      <w:ins w:id="214" w:author="Christopher Kavazos" w:date="2020-02-13T10:42:00Z">
        <w:r w:rsidR="008838A0">
          <w:rPr>
            <w:rFonts w:ascii="Times New Roman" w:hAnsi="Times New Roman" w:cs="Times New Roman"/>
          </w:rPr>
          <w:t>likely to have continued to decline at a similar rate as before 2014.</w:t>
        </w:r>
      </w:ins>
    </w:p>
    <w:p w14:paraId="3C3328E8" w14:textId="11B50E4C" w:rsidR="00B02519" w:rsidRPr="00B02519" w:rsidRDefault="00B02519" w:rsidP="00B02519">
      <w:pPr>
        <w:tabs>
          <w:tab w:val="left" w:pos="8235"/>
        </w:tabs>
      </w:pPr>
      <w:r>
        <w:tab/>
      </w:r>
    </w:p>
    <w:p w14:paraId="26271F28" w14:textId="1E1B15F3" w:rsidR="001D584F" w:rsidRPr="003B09F5" w:rsidRDefault="00A200FB">
      <w:pPr>
        <w:pStyle w:val="Heading3"/>
        <w:rPr>
          <w:rFonts w:cs="Times New Roman"/>
        </w:rPr>
      </w:pPr>
      <w:bookmarkStart w:id="215" w:name="_Toc33196532"/>
      <w:r>
        <w:rPr>
          <w:rFonts w:cs="Times New Roman"/>
        </w:rPr>
        <w:t>Implications of revised threshold</w:t>
      </w:r>
      <w:bookmarkEnd w:id="200"/>
      <w:bookmarkEnd w:id="215"/>
    </w:p>
    <w:p w14:paraId="5D6D3402" w14:textId="72511B51" w:rsidR="007C6C9F" w:rsidRDefault="00581C8E" w:rsidP="006660FB">
      <w:pPr>
        <w:pStyle w:val="FirstParagraph"/>
        <w:rPr>
          <w:ins w:id="216" w:author="Christopher Kavazos" w:date="2020-02-13T11:36:00Z"/>
        </w:rPr>
      </w:pPr>
      <w:ins w:id="217" w:author="Christopher Kavazos" w:date="2020-02-13T11:22:00Z">
        <w:r>
          <w:t xml:space="preserve">The </w:t>
        </w:r>
        <w:r w:rsidR="00B1141E">
          <w:t>unique hydrogeology of this system that once s</w:t>
        </w:r>
        <w:r w:rsidR="002D36CF">
          <w:t xml:space="preserve">ustained </w:t>
        </w:r>
      </w:ins>
      <w:ins w:id="218" w:author="Christopher Kavazos" w:date="2020-02-13T11:32:00Z">
        <w:r w:rsidR="006D37DF">
          <w:t>stable</w:t>
        </w:r>
      </w:ins>
      <w:ins w:id="219" w:author="Christopher Kavazos" w:date="2020-02-13T11:22:00Z">
        <w:r w:rsidR="002D36CF">
          <w:t xml:space="preserve"> water levels</w:t>
        </w:r>
      </w:ins>
      <w:ins w:id="220" w:author="Christopher Kavazos" w:date="2020-02-13T11:31:00Z">
        <w:r w:rsidR="006E1B02">
          <w:t>, high inflow</w:t>
        </w:r>
      </w:ins>
      <w:ins w:id="221" w:author="Christopher Kavazos" w:date="2020-02-13T11:22:00Z">
        <w:r w:rsidR="002D36CF">
          <w:t xml:space="preserve"> and </w:t>
        </w:r>
      </w:ins>
      <w:ins w:id="222" w:author="Christopher Kavazos" w:date="2020-02-13T11:23:00Z">
        <w:r w:rsidR="003A6645">
          <w:t xml:space="preserve">low nutrient </w:t>
        </w:r>
      </w:ins>
      <w:ins w:id="223" w:author="Christopher Kavazos" w:date="2020-02-13T11:31:00Z">
        <w:r w:rsidR="006D37DF">
          <w:t>levels</w:t>
        </w:r>
      </w:ins>
      <w:ins w:id="224" w:author="Christopher Kavazos" w:date="2020-02-13T11:23:00Z">
        <w:r w:rsidR="003A6645">
          <w:t xml:space="preserve"> has been co</w:t>
        </w:r>
      </w:ins>
      <w:ins w:id="225" w:author="Christopher Kavazos" w:date="2020-02-13T11:24:00Z">
        <w:r w:rsidR="003A6645">
          <w:t xml:space="preserve">mpromised. </w:t>
        </w:r>
        <w:r w:rsidR="00717D35">
          <w:t xml:space="preserve">Without the re-establishment of these hydrogeological drivers, </w:t>
        </w:r>
      </w:ins>
      <w:ins w:id="226" w:author="Christopher Kavazos" w:date="2020-02-13T11:25:00Z">
        <w:r w:rsidR="00B75B5B">
          <w:t xml:space="preserve">the risk of </w:t>
        </w:r>
      </w:ins>
      <w:ins w:id="227" w:author="Christopher Kavazos" w:date="2020-02-13T11:24:00Z">
        <w:r w:rsidR="00147EA1">
          <w:t>eutro</w:t>
        </w:r>
      </w:ins>
      <w:ins w:id="228" w:author="Christopher Kavazos" w:date="2020-02-13T11:25:00Z">
        <w:r w:rsidR="00147EA1">
          <w:t xml:space="preserve">phication is </w:t>
        </w:r>
        <w:r w:rsidR="00B75B5B">
          <w:t xml:space="preserve">likely to increase as the lake transitions </w:t>
        </w:r>
      </w:ins>
      <w:ins w:id="229" w:author="Christopher Kavazos" w:date="2020-02-13T11:26:00Z">
        <w:r w:rsidR="009C1840">
          <w:t xml:space="preserve">away </w:t>
        </w:r>
      </w:ins>
      <w:ins w:id="230" w:author="Christopher Kavazos" w:date="2020-02-13T11:25:00Z">
        <w:r w:rsidR="00B75B5B">
          <w:t xml:space="preserve">from a </w:t>
        </w:r>
      </w:ins>
      <w:ins w:id="231" w:author="Christopher Kavazos" w:date="2020-02-13T11:26:00Z">
        <w:r w:rsidR="009C1840">
          <w:t>sys</w:t>
        </w:r>
        <w:r w:rsidR="00E60584">
          <w:t xml:space="preserve">tem that is well </w:t>
        </w:r>
        <w:r w:rsidR="00E60584">
          <w:lastRenderedPageBreak/>
          <w:t>flushed from high inflow</w:t>
        </w:r>
      </w:ins>
      <w:ins w:id="232" w:author="Christopher Kavazos" w:date="2020-02-13T11:32:00Z">
        <w:r w:rsidR="006D37DF">
          <w:t xml:space="preserve"> to one of </w:t>
        </w:r>
        <w:r w:rsidR="000116C0">
          <w:t>shallower</w:t>
        </w:r>
        <w:r w:rsidR="00A4435B">
          <w:t xml:space="preserve"> nutrient enriched waters</w:t>
        </w:r>
      </w:ins>
      <w:ins w:id="233" w:author="Christopher Kavazos" w:date="2020-02-13T11:26:00Z">
        <w:r w:rsidR="00E60584">
          <w:t>.</w:t>
        </w:r>
        <w:r w:rsidR="006938C8">
          <w:t xml:space="preserve"> </w:t>
        </w:r>
      </w:ins>
      <w:ins w:id="234" w:author="Christopher Kavazos" w:date="2020-02-13T11:33:00Z">
        <w:r w:rsidR="00A4435B">
          <w:t xml:space="preserve">Despite representing an improvement </w:t>
        </w:r>
        <w:r w:rsidR="00E1052A">
          <w:t>on the current state (2018) state</w:t>
        </w:r>
        <w:r w:rsidR="00EE7847">
          <w:t xml:space="preserve">, </w:t>
        </w:r>
      </w:ins>
      <w:del w:id="235" w:author="Christopher Kavazos" w:date="2020-02-13T11:33:00Z">
        <w:r w:rsidR="005D6919" w:rsidRPr="003B09F5" w:rsidDel="00EE7847">
          <w:delText>M</w:delText>
        </w:r>
      </w:del>
      <w:ins w:id="236" w:author="Christopher Kavazos" w:date="2020-02-13T11:33:00Z">
        <w:r w:rsidR="00EE7847">
          <w:t>m</w:t>
        </w:r>
      </w:ins>
      <w:r w:rsidR="005D6919" w:rsidRPr="003B09F5">
        <w:t xml:space="preserve">anaging the lake at the proposed threshold (0.75 m below the current threshold) </w:t>
      </w:r>
      <w:commentRangeStart w:id="237"/>
      <w:commentRangeStart w:id="238"/>
      <w:commentRangeStart w:id="239"/>
      <w:r w:rsidR="005D6919" w:rsidRPr="003B09F5">
        <w:t xml:space="preserve">will </w:t>
      </w:r>
      <w:del w:id="240" w:author="Christopher Kavazos" w:date="2020-02-13T11:26:00Z">
        <w:r w:rsidR="005D6919" w:rsidRPr="003B09F5" w:rsidDel="00435360">
          <w:delText xml:space="preserve">continue </w:delText>
        </w:r>
      </w:del>
      <w:ins w:id="241" w:author="Christopher Kavazos" w:date="2020-02-13T11:26:00Z">
        <w:r w:rsidR="00435360">
          <w:t>not</w:t>
        </w:r>
      </w:ins>
      <w:ins w:id="242" w:author="Christopher Kavazos" w:date="2020-02-13T11:27:00Z">
        <w:r w:rsidR="00435360">
          <w:t xml:space="preserve"> reverse</w:t>
        </w:r>
      </w:ins>
      <w:ins w:id="243" w:author="Christopher Kavazos" w:date="2020-02-13T11:26:00Z">
        <w:r w:rsidR="00435360" w:rsidRPr="003B09F5">
          <w:t xml:space="preserve"> </w:t>
        </w:r>
      </w:ins>
      <w:r w:rsidR="005D6919" w:rsidRPr="003B09F5">
        <w:t xml:space="preserve">the </w:t>
      </w:r>
      <w:commentRangeEnd w:id="237"/>
      <w:r w:rsidR="006A06F1">
        <w:rPr>
          <w:rStyle w:val="CommentReference"/>
          <w:rFonts w:asciiTheme="minorHAnsi" w:hAnsiTheme="minorHAnsi"/>
        </w:rPr>
        <w:commentReference w:id="237"/>
      </w:r>
      <w:commentRangeEnd w:id="238"/>
      <w:r w:rsidR="00B64D66">
        <w:rPr>
          <w:rStyle w:val="CommentReference"/>
          <w:rFonts w:asciiTheme="minorHAnsi" w:hAnsiTheme="minorHAnsi"/>
        </w:rPr>
        <w:commentReference w:id="238"/>
      </w:r>
      <w:commentRangeEnd w:id="239"/>
      <w:r w:rsidR="00CD6867">
        <w:rPr>
          <w:rStyle w:val="CommentReference"/>
          <w:rFonts w:asciiTheme="minorHAnsi" w:hAnsiTheme="minorHAnsi"/>
        </w:rPr>
        <w:commentReference w:id="239"/>
      </w:r>
      <w:r w:rsidR="005D6919" w:rsidRPr="003B09F5">
        <w:t>deterioration of site values at Loch McNess (</w:t>
      </w:r>
      <w:r w:rsidR="006660FB">
        <w:fldChar w:fldCharType="begin"/>
      </w:r>
      <w:r w:rsidR="006660FB">
        <w:instrText xml:space="preserve"> REF _Ref25921604 \h </w:instrText>
      </w:r>
      <w:r w:rsidR="006660FB">
        <w:fldChar w:fldCharType="separate"/>
      </w:r>
      <w:r w:rsidR="00266BE9" w:rsidRPr="003B09F5">
        <w:rPr>
          <w:rFonts w:cs="Times New Roman"/>
        </w:rPr>
        <w:t xml:space="preserve">Table </w:t>
      </w:r>
      <w:r w:rsidR="00266BE9">
        <w:rPr>
          <w:rFonts w:cs="Times New Roman"/>
          <w:noProof/>
        </w:rPr>
        <w:t>6</w:t>
      </w:r>
      <w:r w:rsidR="006660FB">
        <w:fldChar w:fldCharType="end"/>
      </w:r>
      <w:r w:rsidR="00CF4C8F">
        <w:t xml:space="preserve">). </w:t>
      </w:r>
      <w:ins w:id="244" w:author="Christopher Kavazos" w:date="2020-02-13T11:27:00Z">
        <w:r w:rsidR="00520422">
          <w:t>The proposed threshold will</w:t>
        </w:r>
        <w:r w:rsidR="00AF0852">
          <w:t xml:space="preserve"> </w:t>
        </w:r>
      </w:ins>
      <w:ins w:id="245" w:author="Christopher Kavazos" w:date="2020-02-13T11:28:00Z">
        <w:r w:rsidR="00AF0852">
          <w:t xml:space="preserve">ensure </w:t>
        </w:r>
        <w:r w:rsidR="00466898">
          <w:t xml:space="preserve">conditions </w:t>
        </w:r>
      </w:ins>
      <w:ins w:id="246" w:author="Christopher Kavazos" w:date="2020-02-13T11:33:00Z">
        <w:r w:rsidR="00EA281B">
          <w:t>similar to</w:t>
        </w:r>
      </w:ins>
      <w:ins w:id="247" w:author="Christopher Kavazos" w:date="2020-02-13T11:28:00Z">
        <w:r w:rsidR="00466898">
          <w:t xml:space="preserve"> the 2011/season recorded by </w:t>
        </w:r>
      </w:ins>
      <w:proofErr w:type="spellStart"/>
      <w:ins w:id="248" w:author="Christopher Kavazos" w:date="2020-02-13T11:29:00Z">
        <w:r w:rsidR="008D3B4F">
          <w:t>Kretschmer</w:t>
        </w:r>
        <w:proofErr w:type="spellEnd"/>
        <w:r w:rsidR="008D3B4F">
          <w:t xml:space="preserve"> and Kelsey (2016)</w:t>
        </w:r>
        <w:r w:rsidR="001220F5">
          <w:t xml:space="preserve"> whereby less than one</w:t>
        </w:r>
        <w:r w:rsidR="00C23E5B">
          <w:t>-third of the lake area was inundated with shallow</w:t>
        </w:r>
        <w:r w:rsidR="004B46BB">
          <w:t>, t</w:t>
        </w:r>
      </w:ins>
      <w:ins w:id="249" w:author="Christopher Kavazos" w:date="2020-02-13T11:30:00Z">
        <w:r w:rsidR="004B46BB">
          <w:t xml:space="preserve">urbid water. </w:t>
        </w:r>
      </w:ins>
      <w:r w:rsidR="00CF4C8F">
        <w:t>Coverage</w:t>
      </w:r>
      <w:r w:rsidR="00CF4C8F" w:rsidRPr="003B09F5">
        <w:t xml:space="preserve"> of large areas of once inundated </w:t>
      </w:r>
      <w:r w:rsidR="006660FB" w:rsidRPr="003B09F5">
        <w:t>lakebed</w:t>
      </w:r>
      <w:r w:rsidR="00CF4C8F" w:rsidRPr="003B09F5">
        <w:t xml:space="preserve"> will continue, </w:t>
      </w:r>
      <w:r w:rsidR="00CF4C8F">
        <w:t xml:space="preserve">open water above </w:t>
      </w:r>
      <w:proofErr w:type="spellStart"/>
      <w:r w:rsidR="00CF4C8F">
        <w:t>metaphyton</w:t>
      </w:r>
      <w:proofErr w:type="spellEnd"/>
      <w:r w:rsidR="006953BE">
        <w:t xml:space="preserve"> will become shallower, </w:t>
      </w:r>
      <w:r w:rsidR="00CF4C8F" w:rsidRPr="003B09F5">
        <w:t>nutrient levels may stay elevated and important habitats for Rakali may be lost.</w:t>
      </w:r>
    </w:p>
    <w:p w14:paraId="4235AF4B" w14:textId="7AA32D4B" w:rsidR="006660FB" w:rsidRDefault="00CF4C8F" w:rsidP="006660FB">
      <w:pPr>
        <w:pStyle w:val="FirstParagraph"/>
        <w:sectPr w:rsidR="006660FB" w:rsidSect="001D05B0">
          <w:pgSz w:w="11906" w:h="16838" w:code="9"/>
          <w:pgMar w:top="1440" w:right="1440" w:bottom="1440" w:left="1440" w:header="720" w:footer="720" w:gutter="0"/>
          <w:cols w:space="720"/>
          <w:docGrid w:linePitch="326"/>
        </w:sectPr>
      </w:pPr>
      <w:r w:rsidRPr="003B09F5">
        <w:t xml:space="preserve">The characteristic stable water levels have been severely disrupted by a changing hydrological regime, and the proposed threshold will not manage surface water at a sufficient level to return to this state. Altered ecological processes have </w:t>
      </w:r>
      <w:ins w:id="250" w:author="Christopher Kavazos" w:date="2020-02-13T11:34:00Z">
        <w:r w:rsidR="00DD7A5F">
          <w:t xml:space="preserve">already </w:t>
        </w:r>
      </w:ins>
      <w:r w:rsidRPr="003B09F5">
        <w:t>caused shifts in nutrient levels and the composition of macroinvertebrate assemblages</w:t>
      </w:r>
      <w:ins w:id="251" w:author="Christopher Kavazos" w:date="2020-02-13T11:38:00Z">
        <w:r w:rsidR="008E4C78">
          <w:t xml:space="preserve">. Under the proposed </w:t>
        </w:r>
        <w:r w:rsidR="008B3235">
          <w:t>changes to abstraction,</w:t>
        </w:r>
      </w:ins>
      <w:ins w:id="252" w:author="Christopher Kavazos" w:date="2020-02-13T11:37:00Z">
        <w:r w:rsidR="00341F48">
          <w:t xml:space="preserve"> </w:t>
        </w:r>
      </w:ins>
      <w:ins w:id="253" w:author="Christopher Kavazos" w:date="2020-02-13T11:38:00Z">
        <w:r w:rsidR="008B3235">
          <w:t>it is</w:t>
        </w:r>
      </w:ins>
      <w:ins w:id="254" w:author="Christopher Kavazos" w:date="2020-02-13T11:37:00Z">
        <w:r w:rsidR="00341F48">
          <w:t xml:space="preserve"> unlikely t</w:t>
        </w:r>
      </w:ins>
      <w:ins w:id="255" w:author="Christopher Kavazos" w:date="2020-02-13T11:38:00Z">
        <w:r w:rsidR="008B3235">
          <w:t xml:space="preserve">hat </w:t>
        </w:r>
      </w:ins>
      <w:ins w:id="256" w:author="Christopher Kavazos" w:date="2020-02-13T11:39:00Z">
        <w:r w:rsidR="004947E1">
          <w:t xml:space="preserve">the </w:t>
        </w:r>
        <w:r w:rsidR="0068697B">
          <w:t>macroinvertebrate</w:t>
        </w:r>
        <w:r w:rsidR="004947E1">
          <w:t xml:space="preserve"> community will </w:t>
        </w:r>
        <w:r w:rsidR="0068697B">
          <w:t>return to compositions similar to pre-2008</w:t>
        </w:r>
      </w:ins>
      <w:r w:rsidRPr="003B09F5">
        <w:t>. Again, these features of Loch McNess are unlikely to return to normal given the proposed lowering of threshold levels.</w:t>
      </w:r>
      <w:r w:rsidR="006660FB">
        <w:t xml:space="preserve"> </w:t>
      </w:r>
      <w:del w:id="257" w:author="Christopher Kavazos" w:date="2020-02-13T11:40:00Z">
        <w:r w:rsidR="006953BE" w:rsidDel="00305A74">
          <w:delText>Reduced groundwater abstractions</w:delText>
        </w:r>
        <w:r w:rsidR="00751B91" w:rsidDel="00305A74">
          <w:delText xml:space="preserve"> coupled with </w:delText>
        </w:r>
        <w:commentRangeStart w:id="258"/>
        <w:commentRangeStart w:id="259"/>
        <w:r w:rsidR="00751B91" w:rsidDel="00305A74">
          <w:delText xml:space="preserve">restoration of a hydrological barrier on the western/southern boundary of the wetland </w:delText>
        </w:r>
        <w:commentRangeEnd w:id="258"/>
        <w:r w:rsidR="003C5BBA" w:rsidDel="00305A74">
          <w:rPr>
            <w:rStyle w:val="CommentReference"/>
            <w:rFonts w:asciiTheme="minorHAnsi" w:hAnsiTheme="minorHAnsi"/>
          </w:rPr>
          <w:commentReference w:id="258"/>
        </w:r>
      </w:del>
      <w:commentRangeEnd w:id="259"/>
      <w:r w:rsidR="00CD6867">
        <w:rPr>
          <w:rStyle w:val="CommentReference"/>
          <w:rFonts w:asciiTheme="minorHAnsi" w:hAnsiTheme="minorHAnsi"/>
        </w:rPr>
        <w:commentReference w:id="259"/>
      </w:r>
      <w:del w:id="260" w:author="Christopher Kavazos" w:date="2020-02-13T11:40:00Z">
        <w:r w:rsidR="00751B91" w:rsidDel="00305A74">
          <w:delText>may prevent projected losses of ecological and recreational values.</w:delText>
        </w:r>
      </w:del>
    </w:p>
    <w:p w14:paraId="413CD657" w14:textId="455E0013" w:rsidR="006953BE" w:rsidRPr="006660FB" w:rsidRDefault="006953BE" w:rsidP="006660FB">
      <w:pPr>
        <w:pStyle w:val="FirstParagraph"/>
      </w:pPr>
    </w:p>
    <w:p w14:paraId="17B730AD" w14:textId="36858E80" w:rsidR="009B710F" w:rsidRPr="003B09F5" w:rsidRDefault="009B710F" w:rsidP="009B710F">
      <w:pPr>
        <w:pStyle w:val="TableCaption"/>
        <w:rPr>
          <w:rFonts w:ascii="Times New Roman" w:hAnsi="Times New Roman" w:cs="Times New Roman"/>
        </w:rPr>
      </w:pPr>
      <w:bookmarkStart w:id="261" w:name="_Ref25921604"/>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6</w:t>
      </w:r>
      <w:r w:rsidRPr="003B09F5">
        <w:rPr>
          <w:rFonts w:ascii="Times New Roman" w:hAnsi="Times New Roman" w:cs="Times New Roman"/>
        </w:rPr>
        <w:fldChar w:fldCharType="end"/>
      </w:r>
      <w:bookmarkEnd w:id="261"/>
      <w:r w:rsidRPr="003B09F5">
        <w:rPr>
          <w:rFonts w:ascii="Times New Roman" w:hAnsi="Times New Roman" w:cs="Times New Roman"/>
        </w:rPr>
        <w:t xml:space="preserve"> </w:t>
      </w:r>
      <w:r w:rsidR="00D270F2" w:rsidRPr="00D270F2">
        <w:rPr>
          <w:rFonts w:ascii="Times New Roman" w:hAnsi="Times New Roman" w:cs="Times New Roman"/>
        </w:rPr>
        <w:t>Ecological consequences of proposed 2030 minimum threshold (</w:t>
      </w:r>
      <w:r w:rsidR="00D270F2">
        <w:rPr>
          <w:rFonts w:ascii="Times New Roman" w:hAnsi="Times New Roman" w:cs="Times New Roman"/>
        </w:rPr>
        <w:t>6.2</w:t>
      </w:r>
      <w:r w:rsidR="00D270F2" w:rsidRPr="00D270F2">
        <w:rPr>
          <w:rFonts w:ascii="Times New Roman" w:hAnsi="Times New Roman" w:cs="Times New Roman"/>
        </w:rPr>
        <w:t xml:space="preserve"> mAHD) in terms of compliance of stated site values and site management objectives at </w:t>
      </w:r>
      <w:r w:rsidR="00D270F2">
        <w:rPr>
          <w:rFonts w:ascii="Times New Roman" w:hAnsi="Times New Roman" w:cs="Times New Roman"/>
        </w:rPr>
        <w:t>Loch McNess</w:t>
      </w:r>
      <w:r w:rsidR="00D270F2" w:rsidRPr="00D270F2">
        <w:rPr>
          <w:rFonts w:ascii="Times New Roman" w:hAnsi="Times New Roman" w:cs="Times New Roman"/>
        </w:rPr>
        <w:t xml:space="preserve"> set for the current absolute minimum Ministerial criteria (</w:t>
      </w:r>
      <w:r w:rsidR="00D270F2">
        <w:rPr>
          <w:rFonts w:ascii="Times New Roman" w:hAnsi="Times New Roman" w:cs="Times New Roman"/>
        </w:rPr>
        <w:t>6.95</w:t>
      </w:r>
      <w:r w:rsidR="00D270F2" w:rsidRPr="00D270F2">
        <w:rPr>
          <w:rFonts w:ascii="Times New Roman" w:hAnsi="Times New Roman" w:cs="Times New Roman"/>
        </w:rPr>
        <w:t xml:space="preserve"> mAHD)</w:t>
      </w:r>
      <w:r w:rsidRPr="003B09F5">
        <w:rPr>
          <w:rFonts w:ascii="Times New Roman" w:hAnsi="Times New Roman" w:cs="Times New Roman"/>
        </w:rPr>
        <w:t>.</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897"/>
        <w:gridCol w:w="8616"/>
        <w:gridCol w:w="2445"/>
      </w:tblGrid>
      <w:tr w:rsidR="00260E0B" w:rsidRPr="003B09F5" w14:paraId="26271F2E" w14:textId="77777777">
        <w:tc>
          <w:tcPr>
            <w:tcW w:w="0" w:type="auto"/>
            <w:tcBorders>
              <w:bottom w:val="single" w:sz="0" w:space="0" w:color="auto"/>
            </w:tcBorders>
            <w:vAlign w:val="bottom"/>
          </w:tcPr>
          <w:p w14:paraId="26271F2B" w14:textId="77777777" w:rsidR="00EF16A6" w:rsidRPr="003B09F5" w:rsidRDefault="00EF16A6" w:rsidP="00EF16A6">
            <w:pPr>
              <w:pStyle w:val="Compact"/>
              <w:rPr>
                <w:rFonts w:cs="Times New Roman"/>
              </w:rPr>
            </w:pPr>
          </w:p>
        </w:tc>
        <w:tc>
          <w:tcPr>
            <w:tcW w:w="0" w:type="auto"/>
            <w:tcBorders>
              <w:bottom w:val="single" w:sz="0" w:space="0" w:color="auto"/>
            </w:tcBorders>
            <w:vAlign w:val="bottom"/>
          </w:tcPr>
          <w:p w14:paraId="26271F2C" w14:textId="0E498A30" w:rsidR="00EF16A6" w:rsidRPr="003B09F5" w:rsidRDefault="00EF16A6" w:rsidP="00EF16A6">
            <w:pPr>
              <w:pStyle w:val="Compact"/>
              <w:rPr>
                <w:rFonts w:cs="Times New Roman"/>
              </w:rPr>
            </w:pPr>
            <w:r w:rsidRPr="003B09F5">
              <w:rPr>
                <w:rFonts w:cs="Times New Roman"/>
              </w:rPr>
              <w:t xml:space="preserve">Likely effect of 2030 </w:t>
            </w:r>
            <w:r>
              <w:rPr>
                <w:rFonts w:cs="Times New Roman"/>
              </w:rPr>
              <w:t>proposed</w:t>
            </w:r>
            <w:r w:rsidRPr="003B09F5">
              <w:rPr>
                <w:rFonts w:cs="Times New Roman"/>
              </w:rPr>
              <w:t xml:space="preserve"> threshold</w:t>
            </w:r>
            <w:r>
              <w:rPr>
                <w:rFonts w:cs="Times New Roman"/>
              </w:rPr>
              <w:t xml:space="preserve"> (6.2 mAHD)</w:t>
            </w:r>
          </w:p>
        </w:tc>
        <w:tc>
          <w:tcPr>
            <w:tcW w:w="0" w:type="auto"/>
            <w:tcBorders>
              <w:bottom w:val="single" w:sz="0" w:space="0" w:color="auto"/>
            </w:tcBorders>
            <w:vAlign w:val="bottom"/>
          </w:tcPr>
          <w:p w14:paraId="26271F2D" w14:textId="09DB53FF" w:rsidR="00EF16A6" w:rsidRPr="003B09F5" w:rsidRDefault="00EF16A6" w:rsidP="00EF16A6">
            <w:pPr>
              <w:pStyle w:val="Compact"/>
              <w:jc w:val="center"/>
              <w:rPr>
                <w:rFonts w:cs="Times New Roman"/>
              </w:rPr>
            </w:pPr>
            <w:r w:rsidRPr="00BB05A2">
              <w:rPr>
                <w:rFonts w:cs="Times New Roman"/>
              </w:rPr>
              <w:t>Values and objectives maintained in future</w:t>
            </w:r>
          </w:p>
        </w:tc>
      </w:tr>
      <w:tr w:rsidR="00260E0B" w:rsidRPr="003B09F5" w14:paraId="26271F32" w14:textId="77777777">
        <w:tc>
          <w:tcPr>
            <w:tcW w:w="0" w:type="auto"/>
          </w:tcPr>
          <w:p w14:paraId="26271F2F" w14:textId="2DAA010A" w:rsidR="001D584F" w:rsidRPr="003B09F5" w:rsidRDefault="00305B18">
            <w:pPr>
              <w:pStyle w:val="Compact"/>
              <w:rPr>
                <w:rFonts w:cs="Times New Roman"/>
              </w:rPr>
            </w:pPr>
            <w:r>
              <w:rPr>
                <w:rFonts w:cs="Times New Roman"/>
                <w:b/>
              </w:rPr>
              <w:t>Site values (WAWA, 1995)</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260E0B" w:rsidRPr="003B09F5" w14:paraId="26271F36" w14:textId="77777777">
        <w:tc>
          <w:tcPr>
            <w:tcW w:w="0" w:type="auto"/>
          </w:tcPr>
          <w:p w14:paraId="26271F33" w14:textId="7EE21450" w:rsidR="001D584F" w:rsidRPr="003B09F5" w:rsidRDefault="005D6919">
            <w:pPr>
              <w:pStyle w:val="Compact"/>
              <w:rPr>
                <w:rFonts w:cs="Times New Roman"/>
              </w:rPr>
            </w:pPr>
            <w:r w:rsidRPr="003B09F5">
              <w:rPr>
                <w:rFonts w:cs="Times New Roman"/>
              </w:rPr>
              <w:t>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r w:rsidR="008C75A4">
              <w:rPr>
                <w:rFonts w:cs="Times New Roman"/>
              </w:rPr>
              <w:t xml:space="preserve"> or covered by floating mats</w:t>
            </w:r>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260E0B" w:rsidRPr="003B09F5" w14:paraId="26271F3A" w14:textId="77777777">
        <w:tc>
          <w:tcPr>
            <w:tcW w:w="0" w:type="auto"/>
          </w:tcPr>
          <w:p w14:paraId="26271F37" w14:textId="1A977B21" w:rsidR="001D584F" w:rsidRPr="003B09F5" w:rsidRDefault="005D6919">
            <w:pPr>
              <w:pStyle w:val="Compact"/>
              <w:rPr>
                <w:rFonts w:cs="Times New Roman"/>
              </w:rPr>
            </w:pPr>
            <w:r w:rsidRPr="003B09F5">
              <w:rPr>
                <w:rFonts w:cs="Times New Roman"/>
              </w:rPr>
              <w:t>Unusual hydrologic regime</w:t>
            </w:r>
          </w:p>
        </w:tc>
        <w:tc>
          <w:tcPr>
            <w:tcW w:w="0" w:type="auto"/>
          </w:tcPr>
          <w:p w14:paraId="26271F38" w14:textId="4C44CB36" w:rsidR="001D584F" w:rsidRPr="003B09F5" w:rsidRDefault="005D6919">
            <w:pPr>
              <w:pStyle w:val="Compact"/>
              <w:rPr>
                <w:rFonts w:cs="Times New Roman"/>
              </w:rPr>
            </w:pPr>
            <w:r w:rsidRPr="003B09F5">
              <w:rPr>
                <w:rFonts w:cs="Times New Roman"/>
              </w:rPr>
              <w:t xml:space="preserve">Surface water levels appeared to reach a tipping point in 2003. There has been significant disruption of once stable water levels which </w:t>
            </w:r>
            <w:r w:rsidR="009F3FDA">
              <w:rPr>
                <w:rFonts w:cs="Times New Roman"/>
              </w:rPr>
              <w:t>are not projected to</w:t>
            </w:r>
            <w:r w:rsidRPr="003B09F5">
              <w:rPr>
                <w:rFonts w:cs="Times New Roman"/>
              </w:rPr>
              <w:t xml:space="preserve"> return to normal under reduced abstraction</w:t>
            </w:r>
            <w:r w:rsidR="008C75A4">
              <w:rPr>
                <w:rFonts w:cs="Times New Roman"/>
              </w:rPr>
              <w:t>.</w:t>
            </w:r>
          </w:p>
        </w:tc>
        <w:tc>
          <w:tcPr>
            <w:tcW w:w="0" w:type="auto"/>
          </w:tcPr>
          <w:p w14:paraId="26271F39" w14:textId="0741F291" w:rsidR="001D584F" w:rsidRPr="003B09F5" w:rsidRDefault="007D6957">
            <w:pPr>
              <w:pStyle w:val="Compact"/>
              <w:jc w:val="center"/>
              <w:rPr>
                <w:rFonts w:cs="Times New Roman"/>
              </w:rPr>
            </w:pPr>
            <w:r w:rsidRPr="003B09F5">
              <w:rPr>
                <w:rFonts w:cs="Times New Roman"/>
              </w:rPr>
              <w:t>Unlikely</w:t>
            </w:r>
          </w:p>
        </w:tc>
      </w:tr>
      <w:tr w:rsidR="00260E0B" w:rsidRPr="003B09F5" w14:paraId="26271F3E" w14:textId="77777777">
        <w:tc>
          <w:tcPr>
            <w:tcW w:w="0" w:type="auto"/>
          </w:tcPr>
          <w:p w14:paraId="26271F3B" w14:textId="0BAD006E" w:rsidR="001D584F" w:rsidRPr="003B09F5" w:rsidRDefault="005D6919">
            <w:pPr>
              <w:pStyle w:val="Compact"/>
              <w:rPr>
                <w:rFonts w:cs="Times New Roman"/>
              </w:rPr>
            </w:pPr>
            <w:r w:rsidRPr="003B09F5">
              <w:rPr>
                <w:rFonts w:cs="Times New Roman"/>
              </w:rPr>
              <w:t>Rich aquatic fauna</w:t>
            </w:r>
          </w:p>
        </w:tc>
        <w:tc>
          <w:tcPr>
            <w:tcW w:w="0" w:type="auto"/>
          </w:tcPr>
          <w:p w14:paraId="26271F3C" w14:textId="4E822CC0" w:rsidR="001D584F" w:rsidRPr="003B09F5" w:rsidRDefault="005D6919" w:rsidP="008C75A4">
            <w:pPr>
              <w:pStyle w:val="Compact"/>
              <w:rPr>
                <w:rFonts w:cs="Times New Roman"/>
              </w:rPr>
            </w:pPr>
            <w:r w:rsidRPr="003B09F5">
              <w:rPr>
                <w:rFonts w:cs="Times New Roman"/>
              </w:rPr>
              <w:t xml:space="preserve">Declining water levels </w:t>
            </w:r>
            <w:r w:rsidR="008C75A4">
              <w:rPr>
                <w:rFonts w:cs="Times New Roman"/>
              </w:rPr>
              <w:t>have</w:t>
            </w:r>
            <w:r w:rsidR="008C75A4" w:rsidRPr="003B09F5">
              <w:rPr>
                <w:rFonts w:cs="Times New Roman"/>
              </w:rPr>
              <w:t xml:space="preserve"> </w:t>
            </w:r>
            <w:r w:rsidRPr="003B09F5">
              <w:rPr>
                <w:rFonts w:cs="Times New Roman"/>
              </w:rPr>
              <w:t xml:space="preserve">not </w:t>
            </w:r>
            <w:r w:rsidR="008C75A4">
              <w:rPr>
                <w:rFonts w:cs="Times New Roman"/>
              </w:rPr>
              <w:t>changed</w:t>
            </w:r>
            <w:r w:rsidR="008C75A4" w:rsidRPr="003B09F5">
              <w:rPr>
                <w:rFonts w:cs="Times New Roman"/>
              </w:rPr>
              <w:t xml:space="preserve"> </w:t>
            </w:r>
            <w:r w:rsidRPr="003B09F5">
              <w:rPr>
                <w:rFonts w:cs="Times New Roman"/>
              </w:rPr>
              <w:t>the richness of the aquatic invertebrate assemblage. However, there has been a</w:t>
            </w:r>
            <w:r w:rsidR="008C75A4">
              <w:rPr>
                <w:rFonts w:cs="Times New Roman"/>
              </w:rPr>
              <w:t xml:space="preserve"> </w:t>
            </w:r>
            <w:r w:rsidRPr="003B09F5">
              <w:rPr>
                <w:rFonts w:cs="Times New Roman"/>
              </w:rPr>
              <w:t xml:space="preserve">shift in the composition of the assemblage. </w:t>
            </w:r>
            <w:ins w:id="262" w:author="Christopher Kavazos" w:date="2020-02-13T11:47:00Z">
              <w:r w:rsidR="00925B1C">
                <w:rPr>
                  <w:rFonts w:cs="Times New Roman"/>
                </w:rPr>
                <w:t xml:space="preserve">Managing water levels </w:t>
              </w:r>
              <w:r w:rsidR="00786125">
                <w:rPr>
                  <w:rFonts w:cs="Times New Roman"/>
                </w:rPr>
                <w:t xml:space="preserve">above the minimum </w:t>
              </w:r>
            </w:ins>
            <w:commentRangeStart w:id="263"/>
            <w:del w:id="264" w:author="Christopher Kavazos" w:date="2020-02-13T11:47:00Z">
              <w:r w:rsidRPr="003B09F5" w:rsidDel="00786125">
                <w:rPr>
                  <w:rFonts w:cs="Times New Roman"/>
                </w:rPr>
                <w:delText xml:space="preserve">The </w:delText>
              </w:r>
            </w:del>
            <w:r w:rsidRPr="003B09F5">
              <w:rPr>
                <w:rFonts w:cs="Times New Roman"/>
              </w:rPr>
              <w:t>proposed threshold</w:t>
            </w:r>
            <w:del w:id="265" w:author="Christopher Kavazos" w:date="2020-02-13T11:47:00Z">
              <w:r w:rsidRPr="003B09F5" w:rsidDel="00786125">
                <w:rPr>
                  <w:rFonts w:cs="Times New Roman"/>
                </w:rPr>
                <w:delText>s</w:delText>
              </w:r>
            </w:del>
            <w:r w:rsidRPr="003B09F5">
              <w:rPr>
                <w:rFonts w:cs="Times New Roman"/>
              </w:rPr>
              <w:t xml:space="preserve"> will prevent the assemblage returning to pre-2003 composition,</w:t>
            </w:r>
            <w:commentRangeEnd w:id="263"/>
            <w:r w:rsidR="006A06F1">
              <w:rPr>
                <w:rStyle w:val="CommentReference"/>
                <w:rFonts w:asciiTheme="minorHAnsi" w:hAnsiTheme="minorHAnsi"/>
              </w:rPr>
              <w:commentReference w:id="263"/>
            </w:r>
            <w:r w:rsidRPr="003B09F5">
              <w:rPr>
                <w:rFonts w:cs="Times New Roman"/>
              </w:rPr>
              <w:t xml:space="preserve"> and instead will </w:t>
            </w:r>
            <w:del w:id="266" w:author="Christopher Kavazos" w:date="2020-02-13T11:48:00Z">
              <w:r w:rsidR="008C75A4" w:rsidDel="00786125">
                <w:rPr>
                  <w:rFonts w:cs="Times New Roman"/>
                </w:rPr>
                <w:delText xml:space="preserve">possibly </w:delText>
              </w:r>
            </w:del>
            <w:r w:rsidR="008C75A4">
              <w:rPr>
                <w:rFonts w:cs="Times New Roman"/>
              </w:rPr>
              <w:t>maintain</w:t>
            </w:r>
            <w:r w:rsidR="008C75A4" w:rsidRPr="003B09F5">
              <w:rPr>
                <w:rFonts w:cs="Times New Roman"/>
              </w:rPr>
              <w:t xml:space="preserve"> </w:t>
            </w:r>
            <w:r w:rsidRPr="003B09F5">
              <w:rPr>
                <w:rFonts w:cs="Times New Roman"/>
              </w:rPr>
              <w:t xml:space="preserve">an assemblage composed of </w:t>
            </w:r>
            <w:r w:rsidR="008C75A4">
              <w:rPr>
                <w:rFonts w:cs="Times New Roman"/>
              </w:rPr>
              <w:t xml:space="preserve">more </w:t>
            </w:r>
            <w:r w:rsidRPr="003B09F5">
              <w:rPr>
                <w:rFonts w:cs="Times New Roman"/>
              </w:rPr>
              <w:t>common taxa and nuisance species.</w:t>
            </w:r>
            <w:r w:rsidR="008C75A4">
              <w:rPr>
                <w:rFonts w:cs="Times New Roman"/>
              </w:rPr>
              <w:t xml:space="preserve"> The fate of the </w:t>
            </w:r>
            <w:proofErr w:type="spellStart"/>
            <w:r w:rsidR="008C75A4">
              <w:rPr>
                <w:rFonts w:cs="Times New Roman"/>
              </w:rPr>
              <w:t>nightfish</w:t>
            </w:r>
            <w:proofErr w:type="spellEnd"/>
            <w:r w:rsidR="008C75A4">
              <w:rPr>
                <w:rFonts w:cs="Times New Roman"/>
              </w:rPr>
              <w:t xml:space="preserve"> population is currently unknown. </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260E0B" w:rsidRPr="003B09F5" w14:paraId="26271F42" w14:textId="77777777">
        <w:tc>
          <w:tcPr>
            <w:tcW w:w="0" w:type="auto"/>
          </w:tcPr>
          <w:p w14:paraId="26271F3F" w14:textId="2F2D3A5A" w:rsidR="001D584F" w:rsidRPr="003B09F5" w:rsidRDefault="005D6919">
            <w:pPr>
              <w:pStyle w:val="Compact"/>
              <w:rPr>
                <w:rFonts w:cs="Times New Roman"/>
              </w:rPr>
            </w:pPr>
            <w:r w:rsidRPr="003B09F5">
              <w:rPr>
                <w:rFonts w:cs="Times New Roman"/>
              </w:rPr>
              <w:t>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 xml:space="preserve"> and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appears good, despite the lower water levels. </w:t>
            </w:r>
            <w:commentRangeStart w:id="267"/>
            <w:r w:rsidRPr="003B09F5">
              <w:rPr>
                <w:rFonts w:cs="Times New Roman"/>
              </w:rPr>
              <w:t xml:space="preserve">Loss of </w:t>
            </w:r>
            <w:r w:rsidRPr="003B09F5">
              <w:rPr>
                <w:rFonts w:cs="Times New Roman"/>
                <w:i/>
              </w:rPr>
              <w:t>B. articulata</w:t>
            </w:r>
            <w:r w:rsidRPr="003B09F5">
              <w:rPr>
                <w:rFonts w:cs="Times New Roman"/>
              </w:rPr>
              <w:t xml:space="preserve"> will alter fringing fauna habitat</w:t>
            </w:r>
            <w:commentRangeEnd w:id="267"/>
            <w:r w:rsidR="006A06F1">
              <w:rPr>
                <w:rStyle w:val="CommentReference"/>
                <w:rFonts w:asciiTheme="minorHAnsi" w:hAnsiTheme="minorHAnsi"/>
              </w:rPr>
              <w:commentReference w:id="267"/>
            </w:r>
            <w:r w:rsidRPr="003B09F5">
              <w:rPr>
                <w:rFonts w:cs="Times New Roman"/>
              </w:rPr>
              <w:t xml:space="preserve">.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260E0B" w:rsidRPr="003B09F5" w14:paraId="26271F46" w14:textId="77777777">
        <w:tc>
          <w:tcPr>
            <w:tcW w:w="0" w:type="auto"/>
          </w:tcPr>
          <w:p w14:paraId="26271F43" w14:textId="0C2DB699" w:rsidR="00677638" w:rsidRPr="003B09F5" w:rsidRDefault="00677638" w:rsidP="00677638">
            <w:pPr>
              <w:pStyle w:val="Compact"/>
              <w:rPr>
                <w:rFonts w:cs="Times New Roman"/>
              </w:rPr>
            </w:pPr>
            <w:r w:rsidRPr="003B09F5">
              <w:rPr>
                <w:rFonts w:cs="Times New Roman"/>
              </w:rPr>
              <w:t>Supports good populations of water birds and acts as a drought refuge</w:t>
            </w:r>
          </w:p>
        </w:tc>
        <w:tc>
          <w:tcPr>
            <w:tcW w:w="0" w:type="auto"/>
          </w:tcPr>
          <w:p w14:paraId="26271F44" w14:textId="77777777" w:rsidR="00677638" w:rsidRPr="003B09F5" w:rsidRDefault="00677638" w:rsidP="00677638">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2EC0ECDD" w:rsidR="00677638" w:rsidRPr="003B09F5" w:rsidRDefault="00677638" w:rsidP="00677638">
            <w:pPr>
              <w:pStyle w:val="Compact"/>
              <w:jc w:val="center"/>
              <w:rPr>
                <w:rFonts w:cs="Times New Roman"/>
              </w:rPr>
            </w:pPr>
            <w:r w:rsidRPr="003B09F5">
              <w:rPr>
                <w:rFonts w:cs="Times New Roman"/>
              </w:rPr>
              <w:t>Likely</w:t>
            </w:r>
          </w:p>
        </w:tc>
      </w:tr>
      <w:tr w:rsidR="00260E0B" w:rsidRPr="003B09F5" w14:paraId="26271F4A" w14:textId="77777777">
        <w:tc>
          <w:tcPr>
            <w:tcW w:w="0" w:type="auto"/>
          </w:tcPr>
          <w:p w14:paraId="26271F47" w14:textId="5AF76ACF" w:rsidR="00677638" w:rsidRPr="003B09F5" w:rsidRDefault="00677638" w:rsidP="00677638">
            <w:pPr>
              <w:pStyle w:val="Compact"/>
              <w:rPr>
                <w:rFonts w:cs="Times New Roman"/>
              </w:rPr>
            </w:pPr>
            <w:r w:rsidRPr="003B09F5">
              <w:rPr>
                <w:rFonts w:cs="Times New Roman"/>
              </w:rPr>
              <w:t>Excellent water quality</w:t>
            </w:r>
          </w:p>
        </w:tc>
        <w:tc>
          <w:tcPr>
            <w:tcW w:w="0" w:type="auto"/>
          </w:tcPr>
          <w:p w14:paraId="26271F48" w14:textId="71A9A561" w:rsidR="00677638" w:rsidRPr="003B09F5" w:rsidRDefault="00677638" w:rsidP="00677638">
            <w:pPr>
              <w:pStyle w:val="Compact"/>
              <w:rPr>
                <w:rFonts w:cs="Times New Roman"/>
              </w:rPr>
            </w:pPr>
            <w:del w:id="268" w:author="Christopher Kavazos" w:date="2020-02-13T11:52:00Z">
              <w:r w:rsidDel="00611261">
                <w:rPr>
                  <w:rFonts w:cs="Times New Roman"/>
                </w:rPr>
                <w:delText xml:space="preserve">If </w:delText>
              </w:r>
              <w:commentRangeStart w:id="269"/>
              <w:commentRangeStart w:id="270"/>
              <w:r w:rsidDel="00611261">
                <w:rPr>
                  <w:rFonts w:cs="Times New Roman"/>
                </w:rPr>
                <w:delText xml:space="preserve">shallow waters above the metaphyton decline to the point where the unconsolidated sediments become exposed to drying-rewetting regimes, water </w:delText>
              </w:r>
              <w:commentRangeEnd w:id="269"/>
              <w:r w:rsidDel="00611261">
                <w:rPr>
                  <w:rStyle w:val="CommentReference"/>
                  <w:rFonts w:asciiTheme="minorHAnsi" w:hAnsiTheme="minorHAnsi"/>
                </w:rPr>
                <w:commentReference w:id="269"/>
              </w:r>
            </w:del>
            <w:commentRangeEnd w:id="270"/>
            <w:r>
              <w:rPr>
                <w:rStyle w:val="CommentReference"/>
                <w:rFonts w:asciiTheme="minorHAnsi" w:hAnsiTheme="minorHAnsi"/>
              </w:rPr>
              <w:commentReference w:id="270"/>
            </w:r>
            <w:del w:id="271" w:author="Christopher Kavazos" w:date="2020-02-13T11:52:00Z">
              <w:r w:rsidDel="00611261">
                <w:rPr>
                  <w:rFonts w:cs="Times New Roman"/>
                </w:rPr>
                <w:delText xml:space="preserve">quality in the lake will dramatically decline. </w:delText>
              </w:r>
            </w:del>
            <w:ins w:id="272" w:author="Christopher Kavazos" w:date="2020-02-13T11:52:00Z">
              <w:r>
                <w:rPr>
                  <w:rFonts w:cs="Times New Roman"/>
                </w:rPr>
                <w:t>The altered hydrological regime of the lake will continue under the proposed changes to abstraction. Thi</w:t>
              </w:r>
            </w:ins>
            <w:ins w:id="273" w:author="Christopher Kavazos" w:date="2020-02-13T11:53:00Z">
              <w:r>
                <w:rPr>
                  <w:rFonts w:cs="Times New Roman"/>
                </w:rPr>
                <w:t xml:space="preserve">s will prevent the lake returning to s state of high inflow that maintains </w:t>
              </w:r>
            </w:ins>
            <w:ins w:id="274" w:author="Christopher Kavazos" w:date="2020-02-13T11:54:00Z">
              <w:r>
                <w:rPr>
                  <w:rFonts w:cs="Times New Roman"/>
                </w:rPr>
                <w:t xml:space="preserve">low nutrient levels due to the low residence time of the water. Instead, higher than normal nutrient levels will </w:t>
              </w:r>
            </w:ins>
            <w:ins w:id="275" w:author="Christopher Kavazos" w:date="2020-02-13T11:55:00Z">
              <w:r>
                <w:rPr>
                  <w:rFonts w:cs="Times New Roman"/>
                </w:rPr>
                <w:t>persist,</w:t>
              </w:r>
            </w:ins>
            <w:ins w:id="276" w:author="Christopher Kavazos" w:date="2020-02-13T11:54:00Z">
              <w:r>
                <w:rPr>
                  <w:rFonts w:cs="Times New Roman"/>
                </w:rPr>
                <w:t xml:space="preserve"> and the lake may be at risk of eutrophication. </w:t>
              </w:r>
            </w:ins>
          </w:p>
        </w:tc>
        <w:tc>
          <w:tcPr>
            <w:tcW w:w="0" w:type="auto"/>
          </w:tcPr>
          <w:p w14:paraId="26271F49" w14:textId="03E0BBC4" w:rsidR="00677638" w:rsidRPr="003B09F5" w:rsidRDefault="00677638" w:rsidP="00677638">
            <w:pPr>
              <w:pStyle w:val="Compact"/>
              <w:jc w:val="center"/>
              <w:rPr>
                <w:rFonts w:cs="Times New Roman"/>
              </w:rPr>
            </w:pPr>
            <w:r w:rsidRPr="003B09F5">
              <w:rPr>
                <w:rFonts w:cs="Times New Roman"/>
              </w:rPr>
              <w:t>Unlikely</w:t>
            </w:r>
          </w:p>
        </w:tc>
      </w:tr>
      <w:tr w:rsidR="00260E0B" w:rsidRPr="003B09F5" w14:paraId="26271F4E" w14:textId="77777777">
        <w:tc>
          <w:tcPr>
            <w:tcW w:w="0" w:type="auto"/>
          </w:tcPr>
          <w:p w14:paraId="26271F4B" w14:textId="6DF6AE14" w:rsidR="00677638" w:rsidRPr="003B09F5" w:rsidRDefault="00305B18" w:rsidP="00677638">
            <w:pPr>
              <w:pStyle w:val="Compact"/>
              <w:rPr>
                <w:rFonts w:cs="Times New Roman"/>
              </w:rPr>
            </w:pPr>
            <w:r>
              <w:rPr>
                <w:rFonts w:cs="Times New Roman"/>
                <w:b/>
              </w:rPr>
              <w:lastRenderedPageBreak/>
              <w:t>Site management objectives (WAWA, 1995)</w:t>
            </w:r>
          </w:p>
        </w:tc>
        <w:tc>
          <w:tcPr>
            <w:tcW w:w="0" w:type="auto"/>
          </w:tcPr>
          <w:p w14:paraId="26271F4C" w14:textId="77777777" w:rsidR="00677638" w:rsidRPr="003B09F5" w:rsidRDefault="00677638" w:rsidP="00677638">
            <w:pPr>
              <w:pStyle w:val="Compact"/>
              <w:rPr>
                <w:rFonts w:cs="Times New Roman"/>
              </w:rPr>
            </w:pPr>
          </w:p>
        </w:tc>
        <w:tc>
          <w:tcPr>
            <w:tcW w:w="0" w:type="auto"/>
          </w:tcPr>
          <w:p w14:paraId="26271F4D" w14:textId="77777777" w:rsidR="00677638" w:rsidRPr="003B09F5" w:rsidRDefault="00677638" w:rsidP="00677638">
            <w:pPr>
              <w:pStyle w:val="Compact"/>
              <w:rPr>
                <w:rFonts w:cs="Times New Roman"/>
              </w:rPr>
            </w:pPr>
          </w:p>
        </w:tc>
      </w:tr>
      <w:tr w:rsidR="00260E0B" w:rsidRPr="003B09F5" w14:paraId="26271F52" w14:textId="77777777">
        <w:tc>
          <w:tcPr>
            <w:tcW w:w="0" w:type="auto"/>
          </w:tcPr>
          <w:p w14:paraId="26271F4F" w14:textId="29521DD6" w:rsidR="00677638" w:rsidRPr="003B09F5" w:rsidRDefault="00677638" w:rsidP="00677638">
            <w:pPr>
              <w:pStyle w:val="Compact"/>
              <w:rPr>
                <w:rFonts w:cs="Times New Roman"/>
              </w:rPr>
            </w:pPr>
            <w:r w:rsidRPr="003B09F5">
              <w:rPr>
                <w:rFonts w:cs="Times New Roman"/>
              </w:rPr>
              <w:t>Maintain the environmental quality of the lake</w:t>
            </w:r>
          </w:p>
        </w:tc>
        <w:tc>
          <w:tcPr>
            <w:tcW w:w="0" w:type="auto"/>
          </w:tcPr>
          <w:p w14:paraId="26271F50" w14:textId="6FB3320E" w:rsidR="00677638" w:rsidRPr="003B09F5" w:rsidRDefault="00677638" w:rsidP="00677638">
            <w:pPr>
              <w:pStyle w:val="Compact"/>
              <w:rPr>
                <w:rFonts w:cs="Times New Roman"/>
              </w:rPr>
            </w:pPr>
            <w:r>
              <w:rPr>
                <w:rFonts w:cs="Times New Roman"/>
              </w:rPr>
              <w:t>The environmental qualities that characterized the lake will not be maintained; instead it is a reasonable supposition that they will change unless the hydrological regimes of the past are re-instated.</w:t>
            </w:r>
          </w:p>
        </w:tc>
        <w:tc>
          <w:tcPr>
            <w:tcW w:w="0" w:type="auto"/>
          </w:tcPr>
          <w:p w14:paraId="26271F51" w14:textId="2F00E0D1" w:rsidR="00677638" w:rsidRPr="003B09F5" w:rsidRDefault="00677638" w:rsidP="00677638">
            <w:pPr>
              <w:pStyle w:val="Compact"/>
              <w:jc w:val="center"/>
              <w:rPr>
                <w:rFonts w:cs="Times New Roman"/>
              </w:rPr>
            </w:pPr>
            <w:r>
              <w:rPr>
                <w:rFonts w:cs="Times New Roman"/>
              </w:rPr>
              <w:t>No</w:t>
            </w:r>
          </w:p>
        </w:tc>
      </w:tr>
      <w:tr w:rsidR="00260E0B" w:rsidRPr="003B09F5" w14:paraId="26271F56" w14:textId="77777777">
        <w:tc>
          <w:tcPr>
            <w:tcW w:w="0" w:type="auto"/>
          </w:tcPr>
          <w:p w14:paraId="26271F53" w14:textId="56136E03" w:rsidR="00677638" w:rsidRPr="003B09F5" w:rsidRDefault="00677638" w:rsidP="00677638">
            <w:pPr>
              <w:pStyle w:val="Compact"/>
              <w:rPr>
                <w:rFonts w:cs="Times New Roman"/>
              </w:rPr>
            </w:pPr>
            <w:r w:rsidRPr="003B09F5">
              <w:rPr>
                <w:rFonts w:cs="Times New Roman"/>
              </w:rPr>
              <w:t>Maintain North Loch McNess’ pristine state</w:t>
            </w:r>
          </w:p>
        </w:tc>
        <w:tc>
          <w:tcPr>
            <w:tcW w:w="0" w:type="auto"/>
          </w:tcPr>
          <w:p w14:paraId="26271F54" w14:textId="4D36402D" w:rsidR="00677638" w:rsidRPr="003B09F5" w:rsidRDefault="00677638" w:rsidP="00677638">
            <w:pPr>
              <w:pStyle w:val="Compact"/>
              <w:rPr>
                <w:rFonts w:cs="Times New Roman"/>
              </w:rPr>
            </w:pPr>
            <w:r>
              <w:rPr>
                <w:rFonts w:cs="Times New Roman"/>
              </w:rPr>
              <w:t>An erosion of the buffering capacity of the wetland system has been detected, probably due to drying and re-wetting regimes; acidification of this wetland is probable under proposed revised thresholds.</w:t>
            </w:r>
          </w:p>
        </w:tc>
        <w:tc>
          <w:tcPr>
            <w:tcW w:w="0" w:type="auto"/>
          </w:tcPr>
          <w:p w14:paraId="26271F55" w14:textId="77777777" w:rsidR="00677638" w:rsidRPr="003B09F5" w:rsidRDefault="00677638" w:rsidP="00677638">
            <w:pPr>
              <w:pStyle w:val="Compact"/>
              <w:jc w:val="center"/>
              <w:rPr>
                <w:rFonts w:cs="Times New Roman"/>
              </w:rPr>
            </w:pPr>
            <w:r w:rsidRPr="003B09F5">
              <w:rPr>
                <w:rFonts w:cs="Times New Roman"/>
              </w:rPr>
              <w:t>No</w:t>
            </w:r>
          </w:p>
        </w:tc>
      </w:tr>
      <w:tr w:rsidR="00260E0B" w:rsidRPr="003B09F5" w14:paraId="26271F5A" w14:textId="77777777">
        <w:tc>
          <w:tcPr>
            <w:tcW w:w="0" w:type="auto"/>
          </w:tcPr>
          <w:p w14:paraId="26271F57" w14:textId="682631BC" w:rsidR="00677638" w:rsidRPr="003B09F5" w:rsidRDefault="00677638" w:rsidP="00677638">
            <w:pPr>
              <w:pStyle w:val="Compact"/>
              <w:rPr>
                <w:rFonts w:cs="Times New Roman"/>
              </w:rPr>
            </w:pPr>
            <w:r w:rsidRPr="003B09F5">
              <w:rPr>
                <w:rFonts w:cs="Times New Roman"/>
              </w:rPr>
              <w:t>Continue to use south Loch McNess for low key recreation</w:t>
            </w:r>
          </w:p>
        </w:tc>
        <w:tc>
          <w:tcPr>
            <w:tcW w:w="0" w:type="auto"/>
          </w:tcPr>
          <w:p w14:paraId="26271F58" w14:textId="4E82DF6D" w:rsidR="00677638" w:rsidRPr="003B09F5" w:rsidRDefault="00677638" w:rsidP="00677638">
            <w:pPr>
              <w:pStyle w:val="Compact"/>
              <w:rPr>
                <w:rFonts w:cs="Times New Roman"/>
              </w:rPr>
            </w:pPr>
            <w:r>
              <w:rPr>
                <w:rFonts w:cs="Times New Roman"/>
              </w:rPr>
              <w:t>The deep unconsolidated sediments and floating mats make the wetland treacherous for any form of in-lake recreation. The use of the popular walking track around the lake will not change, however exposed sediments may make it less appealing.</w:t>
            </w:r>
          </w:p>
        </w:tc>
        <w:tc>
          <w:tcPr>
            <w:tcW w:w="0" w:type="auto"/>
          </w:tcPr>
          <w:p w14:paraId="27A8DB36" w14:textId="77777777" w:rsidR="00677638" w:rsidRDefault="00677638" w:rsidP="00677638">
            <w:pPr>
              <w:pStyle w:val="Compact"/>
              <w:rPr>
                <w:rFonts w:cs="Times New Roman"/>
              </w:rPr>
            </w:pPr>
          </w:p>
          <w:p w14:paraId="26271F59" w14:textId="3BD49D7B" w:rsidR="00D270F2" w:rsidRPr="00D270F2" w:rsidRDefault="00D270F2" w:rsidP="00D270F2">
            <w:pPr>
              <w:jc w:val="center"/>
            </w:pPr>
            <w:r>
              <w:t>Unlikely</w:t>
            </w:r>
          </w:p>
        </w:tc>
      </w:tr>
      <w:tr w:rsidR="00260E0B" w:rsidRPr="003B09F5" w14:paraId="26271F5E" w14:textId="77777777">
        <w:tc>
          <w:tcPr>
            <w:tcW w:w="0" w:type="auto"/>
          </w:tcPr>
          <w:p w14:paraId="26271F5B" w14:textId="18F52125" w:rsidR="00677638" w:rsidRPr="003B09F5" w:rsidRDefault="00677638" w:rsidP="00677638">
            <w:pPr>
              <w:pStyle w:val="Compact"/>
              <w:rPr>
                <w:rFonts w:cs="Times New Roman"/>
              </w:rPr>
            </w:pPr>
            <w:r w:rsidRPr="003B09F5">
              <w:rPr>
                <w:rFonts w:cs="Times New Roman"/>
              </w:rPr>
              <w:t>Maintain east Loch McNess in a natural state, to restore, where possible, natural flow</w:t>
            </w:r>
          </w:p>
        </w:tc>
        <w:tc>
          <w:tcPr>
            <w:tcW w:w="0" w:type="auto"/>
          </w:tcPr>
          <w:p w14:paraId="26271F5C" w14:textId="2767C1E7" w:rsidR="00677638" w:rsidRPr="003B09F5" w:rsidRDefault="00677638" w:rsidP="00677638">
            <w:pPr>
              <w:pStyle w:val="Compact"/>
              <w:rPr>
                <w:rFonts w:cs="Times New Roman"/>
              </w:rPr>
            </w:pPr>
            <w:r>
              <w:rPr>
                <w:rFonts w:cs="Times New Roman"/>
              </w:rPr>
              <w:t>No data.</w:t>
            </w:r>
          </w:p>
        </w:tc>
        <w:tc>
          <w:tcPr>
            <w:tcW w:w="0" w:type="auto"/>
          </w:tcPr>
          <w:p w14:paraId="26271F5D" w14:textId="77777777" w:rsidR="00677638" w:rsidRPr="003B09F5" w:rsidRDefault="00677638" w:rsidP="00677638">
            <w:pPr>
              <w:pStyle w:val="Compact"/>
              <w:rPr>
                <w:rFonts w:cs="Times New Roman"/>
              </w:rPr>
            </w:pPr>
          </w:p>
        </w:tc>
      </w:tr>
      <w:tr w:rsidR="00260E0B" w:rsidRPr="003B09F5" w14:paraId="26271F62" w14:textId="77777777">
        <w:tc>
          <w:tcPr>
            <w:tcW w:w="0" w:type="auto"/>
          </w:tcPr>
          <w:p w14:paraId="26271F5F" w14:textId="59C99629" w:rsidR="00677638" w:rsidRPr="003B09F5" w:rsidRDefault="00677638" w:rsidP="00677638">
            <w:pPr>
              <w:pStyle w:val="Compact"/>
              <w:rPr>
                <w:rFonts w:cs="Times New Roman"/>
              </w:rPr>
            </w:pPr>
            <w:r w:rsidRPr="003B09F5">
              <w:rPr>
                <w:rFonts w:cs="Times New Roman"/>
              </w:rPr>
              <w:t>Maintain the existing hydrological regime</w:t>
            </w:r>
          </w:p>
        </w:tc>
        <w:tc>
          <w:tcPr>
            <w:tcW w:w="0" w:type="auto"/>
          </w:tcPr>
          <w:p w14:paraId="26271F60" w14:textId="19F4B79A" w:rsidR="00677638" w:rsidRPr="003B09F5" w:rsidRDefault="00677638" w:rsidP="00677638">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r>
              <w:rPr>
                <w:rFonts w:cs="Times New Roman"/>
              </w:rPr>
              <w:t xml:space="preserve"> In-lake evapotranspiration as the dominant contributor to seasonal fluctuations has been lost.</w:t>
            </w:r>
          </w:p>
        </w:tc>
        <w:tc>
          <w:tcPr>
            <w:tcW w:w="0" w:type="auto"/>
          </w:tcPr>
          <w:p w14:paraId="26271F61" w14:textId="77777777" w:rsidR="00677638" w:rsidRPr="003B09F5" w:rsidRDefault="00677638" w:rsidP="00677638">
            <w:pPr>
              <w:pStyle w:val="Compact"/>
              <w:jc w:val="center"/>
              <w:rPr>
                <w:rFonts w:cs="Times New Roman"/>
              </w:rPr>
            </w:pPr>
            <w:r w:rsidRPr="003B09F5">
              <w:rPr>
                <w:rFonts w:cs="Times New Roman"/>
              </w:rPr>
              <w:t>No</w:t>
            </w:r>
          </w:p>
        </w:tc>
      </w:tr>
      <w:tr w:rsidR="00260E0B" w:rsidRPr="003B09F5" w14:paraId="3A6662F2" w14:textId="77777777">
        <w:tc>
          <w:tcPr>
            <w:tcW w:w="0" w:type="auto"/>
          </w:tcPr>
          <w:p w14:paraId="6CDAE545" w14:textId="205BE76D" w:rsidR="00D270F2" w:rsidRPr="003B09F5" w:rsidRDefault="00D270F2" w:rsidP="00D270F2">
            <w:pPr>
              <w:pStyle w:val="Compact"/>
              <w:rPr>
                <w:rFonts w:cs="Times New Roman"/>
              </w:rPr>
            </w:pPr>
            <w:r>
              <w:rPr>
                <w:rFonts w:cs="Times New Roman"/>
                <w:b/>
                <w:bCs/>
              </w:rPr>
              <w:t>Proposed site management objectives</w:t>
            </w:r>
          </w:p>
        </w:tc>
        <w:tc>
          <w:tcPr>
            <w:tcW w:w="0" w:type="auto"/>
          </w:tcPr>
          <w:p w14:paraId="249A7B3C" w14:textId="77777777" w:rsidR="00D270F2" w:rsidRPr="003B09F5" w:rsidRDefault="00D270F2" w:rsidP="00D270F2">
            <w:pPr>
              <w:pStyle w:val="Compact"/>
              <w:rPr>
                <w:rFonts w:cs="Times New Roman"/>
              </w:rPr>
            </w:pPr>
          </w:p>
        </w:tc>
        <w:tc>
          <w:tcPr>
            <w:tcW w:w="0" w:type="auto"/>
          </w:tcPr>
          <w:p w14:paraId="55766751" w14:textId="77777777" w:rsidR="00D270F2" w:rsidRPr="003B09F5" w:rsidRDefault="00D270F2" w:rsidP="00D270F2">
            <w:pPr>
              <w:pStyle w:val="Compact"/>
              <w:jc w:val="center"/>
              <w:rPr>
                <w:rFonts w:cs="Times New Roman"/>
              </w:rPr>
            </w:pPr>
          </w:p>
        </w:tc>
      </w:tr>
      <w:tr w:rsidR="00260E0B" w:rsidRPr="003B09F5" w14:paraId="33D0CEC7" w14:textId="77777777">
        <w:tc>
          <w:tcPr>
            <w:tcW w:w="0" w:type="auto"/>
          </w:tcPr>
          <w:p w14:paraId="5C96D6C2" w14:textId="1E5D7461" w:rsidR="00D270F2" w:rsidRPr="00D270F2" w:rsidRDefault="00D270F2" w:rsidP="00D270F2">
            <w:pPr>
              <w:pStyle w:val="Compact"/>
              <w:rPr>
                <w:rFonts w:cs="Times New Roman"/>
              </w:rPr>
            </w:pPr>
            <w:r w:rsidRPr="00D270F2">
              <w:rPr>
                <w:rFonts w:cs="Times New Roman"/>
              </w:rPr>
              <w:t>Increase surface area of permanent water for fauna habitat and visual amenity</w:t>
            </w:r>
          </w:p>
        </w:tc>
        <w:tc>
          <w:tcPr>
            <w:tcW w:w="0" w:type="auto"/>
          </w:tcPr>
          <w:p w14:paraId="21B9B721" w14:textId="70A56293" w:rsidR="00D270F2" w:rsidRPr="003B09F5" w:rsidRDefault="00EF16A6" w:rsidP="00D270F2">
            <w:pPr>
              <w:pStyle w:val="Compact"/>
              <w:rPr>
                <w:rFonts w:cs="Times New Roman"/>
              </w:rPr>
            </w:pPr>
            <w:r>
              <w:rPr>
                <w:rFonts w:cs="Times New Roman"/>
              </w:rPr>
              <w:t>Managing water levels above the proposed threshold will ensure at least 1/3 of the lake will remain inundated. These low water levels have already severely shifted ecological processes in the lake. Continuation of these low water levels will continue to impact faunal habitat, particularly for Ra</w:t>
            </w:r>
            <w:r w:rsidR="00D30E93">
              <w:rPr>
                <w:rFonts w:cs="Times New Roman"/>
              </w:rPr>
              <w:t>kali. It is possible visiting bird assemblages will shift from diving birds to waders. As permanent water will remain a feature of this wetland, fringing vegetation</w:t>
            </w:r>
          </w:p>
        </w:tc>
        <w:tc>
          <w:tcPr>
            <w:tcW w:w="0" w:type="auto"/>
          </w:tcPr>
          <w:p w14:paraId="07E50157" w14:textId="77777777" w:rsidR="00D270F2" w:rsidRDefault="00260E0B" w:rsidP="00D270F2">
            <w:pPr>
              <w:pStyle w:val="Compact"/>
              <w:jc w:val="center"/>
              <w:rPr>
                <w:rFonts w:cs="Times New Roman"/>
              </w:rPr>
            </w:pPr>
            <w:r>
              <w:rPr>
                <w:rFonts w:cs="Times New Roman"/>
              </w:rPr>
              <w:t>Slight improvement on current conditions.</w:t>
            </w:r>
          </w:p>
          <w:p w14:paraId="6CB340FB" w14:textId="5672CA11" w:rsidR="00260E0B" w:rsidRPr="003B09F5" w:rsidRDefault="00260E0B" w:rsidP="00D270F2">
            <w:pPr>
              <w:pStyle w:val="Compact"/>
              <w:jc w:val="center"/>
              <w:rPr>
                <w:rFonts w:cs="Times New Roman"/>
              </w:rPr>
            </w:pPr>
            <w:r>
              <w:rPr>
                <w:rFonts w:cs="Times New Roman"/>
              </w:rPr>
              <w:t>Very unlikely to return lake to previous extent/condition</w:t>
            </w:r>
          </w:p>
        </w:tc>
      </w:tr>
      <w:tr w:rsidR="00260E0B" w:rsidRPr="003B09F5" w14:paraId="09EE30DC" w14:textId="77777777">
        <w:tc>
          <w:tcPr>
            <w:tcW w:w="0" w:type="auto"/>
          </w:tcPr>
          <w:p w14:paraId="2099EA2C" w14:textId="77E1FE22" w:rsidR="00D270F2" w:rsidRPr="00D270F2" w:rsidRDefault="00D270F2" w:rsidP="00D270F2">
            <w:pPr>
              <w:pStyle w:val="Compact"/>
              <w:rPr>
                <w:rFonts w:cs="Times New Roman"/>
              </w:rPr>
            </w:pPr>
            <w:r w:rsidRPr="00D270F2">
              <w:rPr>
                <w:rFonts w:cs="Times New Roman"/>
              </w:rPr>
              <w:t>Maintain healthy, intact fringing vegetation</w:t>
            </w:r>
          </w:p>
        </w:tc>
        <w:tc>
          <w:tcPr>
            <w:tcW w:w="0" w:type="auto"/>
          </w:tcPr>
          <w:p w14:paraId="4BB956D3" w14:textId="13F83911" w:rsidR="00D270F2" w:rsidRPr="00E8068E" w:rsidRDefault="00E8068E" w:rsidP="00D270F2">
            <w:pPr>
              <w:pStyle w:val="Compact"/>
              <w:rPr>
                <w:rFonts w:cs="Times New Roman"/>
              </w:rPr>
            </w:pPr>
            <w:r>
              <w:rPr>
                <w:rFonts w:cs="Times New Roman"/>
              </w:rPr>
              <w:t xml:space="preserve">There has been a marked decline in </w:t>
            </w:r>
            <w:r>
              <w:rPr>
                <w:rFonts w:cs="Times New Roman"/>
                <w:i/>
                <w:iCs/>
              </w:rPr>
              <w:t>B. articulata</w:t>
            </w:r>
            <w:r>
              <w:rPr>
                <w:rFonts w:cs="Times New Roman"/>
              </w:rPr>
              <w:t xml:space="preserve"> at the site and it is possible that it is absent from the wetland all together now. Fringing vegetation is now dominated by </w:t>
            </w:r>
            <w:proofErr w:type="spellStart"/>
            <w:r>
              <w:rPr>
                <w:rFonts w:cs="Times New Roman"/>
                <w:i/>
                <w:iCs/>
              </w:rPr>
              <w:t>Lepidosperma</w:t>
            </w:r>
            <w:proofErr w:type="spellEnd"/>
            <w:r>
              <w:rPr>
                <w:rFonts w:cs="Times New Roman"/>
                <w:i/>
                <w:iCs/>
              </w:rPr>
              <w:t xml:space="preserve"> </w:t>
            </w:r>
            <w:proofErr w:type="spellStart"/>
            <w:r>
              <w:rPr>
                <w:rFonts w:cs="Times New Roman"/>
                <w:i/>
                <w:iCs/>
              </w:rPr>
              <w:t>gladiatum</w:t>
            </w:r>
            <w:proofErr w:type="spellEnd"/>
            <w:r>
              <w:rPr>
                <w:rFonts w:cs="Times New Roman"/>
              </w:rPr>
              <w:t xml:space="preserve"> and </w:t>
            </w:r>
            <w:r>
              <w:rPr>
                <w:rFonts w:cs="Times New Roman"/>
                <w:i/>
                <w:iCs/>
              </w:rPr>
              <w:t xml:space="preserve">E. </w:t>
            </w:r>
            <w:proofErr w:type="spellStart"/>
            <w:r>
              <w:rPr>
                <w:rFonts w:cs="Times New Roman"/>
                <w:i/>
                <w:iCs/>
              </w:rPr>
              <w:t>rudis</w:t>
            </w:r>
            <w:proofErr w:type="spellEnd"/>
            <w:r>
              <w:rPr>
                <w:rFonts w:cs="Times New Roman"/>
              </w:rPr>
              <w:t xml:space="preserve">. The projected changes in water levels will ensure permanent water at the site and maintain fringing vegetation stands, however it is unlikely </w:t>
            </w:r>
            <w:r>
              <w:rPr>
                <w:rFonts w:cs="Times New Roman"/>
                <w:i/>
                <w:iCs/>
              </w:rPr>
              <w:t>B. articulata</w:t>
            </w:r>
            <w:r>
              <w:rPr>
                <w:rFonts w:cs="Times New Roman"/>
              </w:rPr>
              <w:t xml:space="preserve"> will reestablish.</w:t>
            </w:r>
          </w:p>
        </w:tc>
        <w:tc>
          <w:tcPr>
            <w:tcW w:w="0" w:type="auto"/>
          </w:tcPr>
          <w:p w14:paraId="2E87359F" w14:textId="77777777" w:rsidR="00D270F2" w:rsidRDefault="00260E0B" w:rsidP="00D270F2">
            <w:pPr>
              <w:pStyle w:val="Compact"/>
              <w:jc w:val="center"/>
              <w:rPr>
                <w:rFonts w:cs="Times New Roman"/>
              </w:rPr>
            </w:pPr>
            <w:r>
              <w:rPr>
                <w:rFonts w:cs="Times New Roman"/>
              </w:rPr>
              <w:t>Very likely</w:t>
            </w:r>
          </w:p>
          <w:p w14:paraId="2044C960" w14:textId="4E13ACA8" w:rsidR="00260E0B" w:rsidRPr="00260E0B" w:rsidRDefault="00260E0B" w:rsidP="00D270F2">
            <w:pPr>
              <w:pStyle w:val="Compact"/>
              <w:jc w:val="center"/>
              <w:rPr>
                <w:rFonts w:cs="Times New Roman"/>
                <w:b/>
                <w:bCs/>
              </w:rPr>
            </w:pPr>
            <w:r>
              <w:rPr>
                <w:rFonts w:cs="Times New Roman"/>
              </w:rPr>
              <w:t xml:space="preserve">(continued absence of </w:t>
            </w:r>
            <w:r>
              <w:rPr>
                <w:rFonts w:cs="Times New Roman"/>
                <w:i/>
                <w:iCs/>
              </w:rPr>
              <w:t>B. articulata</w:t>
            </w:r>
            <w:r>
              <w:rPr>
                <w:rFonts w:cs="Times New Roman"/>
              </w:rPr>
              <w:t>)</w:t>
            </w:r>
          </w:p>
        </w:tc>
      </w:tr>
      <w:tr w:rsidR="00260E0B" w:rsidRPr="003B09F5" w14:paraId="7B34DA42" w14:textId="77777777">
        <w:tc>
          <w:tcPr>
            <w:tcW w:w="0" w:type="auto"/>
          </w:tcPr>
          <w:p w14:paraId="104D9450" w14:textId="02F994C1" w:rsidR="00D270F2" w:rsidRPr="00D270F2" w:rsidRDefault="00D270F2" w:rsidP="00D270F2">
            <w:pPr>
              <w:pStyle w:val="Compact"/>
              <w:rPr>
                <w:rFonts w:cs="Times New Roman"/>
              </w:rPr>
            </w:pPr>
            <w:r w:rsidRPr="00D270F2">
              <w:rPr>
                <w:rFonts w:cs="Times New Roman"/>
              </w:rPr>
              <w:t>Maintain diverse habitat types and excellent water quality</w:t>
            </w:r>
          </w:p>
        </w:tc>
        <w:tc>
          <w:tcPr>
            <w:tcW w:w="0" w:type="auto"/>
          </w:tcPr>
          <w:p w14:paraId="0B3F7AB0" w14:textId="7559100B" w:rsidR="00D270F2" w:rsidRPr="003B09F5" w:rsidRDefault="00E8068E" w:rsidP="00D270F2">
            <w:pPr>
              <w:pStyle w:val="Compact"/>
              <w:rPr>
                <w:rFonts w:cs="Times New Roman"/>
              </w:rPr>
            </w:pPr>
            <w:r>
              <w:rPr>
                <w:rFonts w:cs="Times New Roman"/>
              </w:rPr>
              <w:t xml:space="preserve">Maintaining water levels at 1/3 of the normal coverage will continue to negatively impact the diversity and availability of habitats. These effects have already been observed in the dramatic </w:t>
            </w:r>
            <w:r>
              <w:rPr>
                <w:rFonts w:cs="Times New Roman"/>
              </w:rPr>
              <w:lastRenderedPageBreak/>
              <w:t xml:space="preserve">shift in the aquatic macroinvertebrate assemblages. It is unlikely that the previously rich consortium of habitats will return under the projected changes. Furthermore, the once excellent water quality of the site depended upon the low residence time of the water as inflow and outflow were sufficiently high to maintain high flushing rates and low nutrient levels. This process will continue to be disrupted under the projected changes and high nutrient levels will remain </w:t>
            </w:r>
            <w:r w:rsidR="00260E0B">
              <w:rPr>
                <w:rFonts w:cs="Times New Roman"/>
              </w:rPr>
              <w:t>a concern.</w:t>
            </w:r>
          </w:p>
        </w:tc>
        <w:tc>
          <w:tcPr>
            <w:tcW w:w="0" w:type="auto"/>
          </w:tcPr>
          <w:p w14:paraId="1D525934" w14:textId="7ABBF723" w:rsidR="00D270F2" w:rsidRPr="003B09F5" w:rsidRDefault="00260E0B" w:rsidP="00D270F2">
            <w:pPr>
              <w:pStyle w:val="Compact"/>
              <w:jc w:val="center"/>
              <w:rPr>
                <w:rFonts w:cs="Times New Roman"/>
              </w:rPr>
            </w:pPr>
            <w:r>
              <w:rPr>
                <w:rFonts w:cs="Times New Roman"/>
              </w:rPr>
              <w:lastRenderedPageBreak/>
              <w:t>Unlikely</w:t>
            </w:r>
          </w:p>
        </w:tc>
      </w:tr>
    </w:tbl>
    <w:p w14:paraId="64213CDE" w14:textId="77777777" w:rsidR="0041346D" w:rsidRDefault="0041346D">
      <w:pPr>
        <w:pStyle w:val="Heading3"/>
        <w:rPr>
          <w:rFonts w:cs="Times New Roman"/>
        </w:rPr>
        <w:sectPr w:rsidR="0041346D" w:rsidSect="00377E3B">
          <w:pgSz w:w="16838" w:h="11906" w:orient="landscape" w:code="9"/>
          <w:pgMar w:top="1440" w:right="1440" w:bottom="1440" w:left="1440" w:header="720" w:footer="720" w:gutter="0"/>
          <w:cols w:space="720"/>
          <w:docGrid w:linePitch="326"/>
        </w:sectPr>
      </w:pPr>
      <w:bookmarkStart w:id="277" w:name="wate-quality"/>
    </w:p>
    <w:p w14:paraId="26271F76" w14:textId="13AB9186" w:rsidR="001D584F" w:rsidRPr="003B09F5" w:rsidRDefault="005D6919">
      <w:pPr>
        <w:pStyle w:val="Heading2"/>
        <w:rPr>
          <w:rFonts w:cs="Times New Roman"/>
        </w:rPr>
      </w:pPr>
      <w:bookmarkStart w:id="278" w:name="lake-yonderup"/>
      <w:bookmarkStart w:id="279" w:name="_Toc33196533"/>
      <w:bookmarkEnd w:id="277"/>
      <w:r w:rsidRPr="003B09F5">
        <w:rPr>
          <w:rFonts w:cs="Times New Roman"/>
        </w:rPr>
        <w:lastRenderedPageBreak/>
        <w:t>Lake Yonderup</w:t>
      </w:r>
      <w:bookmarkEnd w:id="278"/>
      <w:bookmarkEnd w:id="279"/>
    </w:p>
    <w:p w14:paraId="26271F77" w14:textId="7452909C"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w:t>
      </w:r>
      <w:r w:rsidR="00CF34EC">
        <w:rPr>
          <w:rFonts w:cs="Times New Roman"/>
        </w:rPr>
        <w:t>a</w:t>
      </w:r>
      <w:r w:rsidRPr="003B09F5">
        <w:rPr>
          <w:rFonts w:cs="Times New Roman"/>
        </w:rPr>
        <w:t xml:space="preserve">ffected the fringing vegetation in 2004/2005 (Rogan et al., </w:t>
      </w:r>
      <w:hyperlink w:anchor="ref-Rogan2006">
        <w:r w:rsidRPr="003B09F5">
          <w:rPr>
            <w:rStyle w:val="Hyperlink"/>
            <w:rFonts w:cs="Times New Roman"/>
            <w:color w:val="auto"/>
          </w:rPr>
          <w:t>2006</w:t>
        </w:r>
      </w:hyperlink>
      <w:r w:rsidRPr="003B09F5">
        <w:rPr>
          <w:rFonts w:cs="Times New Roman"/>
        </w:rPr>
        <w:t>).</w:t>
      </w:r>
      <w:ins w:id="280" w:author="Christopher Kavazos" w:date="2020-02-13T12:01:00Z">
        <w:r w:rsidR="00812C20">
          <w:rPr>
            <w:rFonts w:cs="Times New Roman"/>
          </w:rPr>
          <w:t xml:space="preserve"> The hydrological processes sustaining </w:t>
        </w:r>
      </w:ins>
      <w:ins w:id="281" w:author="Christopher Kavazos" w:date="2020-02-13T12:02:00Z">
        <w:r w:rsidR="00C628C8">
          <w:rPr>
            <w:rFonts w:cs="Times New Roman"/>
          </w:rPr>
          <w:t xml:space="preserve">water levels </w:t>
        </w:r>
      </w:ins>
      <w:ins w:id="282" w:author="Christopher Kavazos" w:date="2020-02-13T12:03:00Z">
        <w:r w:rsidR="00C0485C">
          <w:rPr>
            <w:rFonts w:cs="Times New Roman"/>
          </w:rPr>
          <w:t xml:space="preserve">at Lake </w:t>
        </w:r>
      </w:ins>
      <w:ins w:id="283" w:author="Christopher Kavazos" w:date="2020-02-13T12:07:00Z">
        <w:r w:rsidR="00C53131">
          <w:rPr>
            <w:rFonts w:cs="Times New Roman"/>
          </w:rPr>
          <w:t>Yonderup</w:t>
        </w:r>
      </w:ins>
      <w:ins w:id="284" w:author="Christopher Kavazos" w:date="2020-02-13T12:03:00Z">
        <w:r w:rsidR="00C0485C">
          <w:rPr>
            <w:rFonts w:cs="Times New Roman"/>
          </w:rPr>
          <w:t xml:space="preserve"> have been compromised</w:t>
        </w:r>
      </w:ins>
      <w:ins w:id="285" w:author="Christopher Kavazos" w:date="2020-02-18T08:56:00Z">
        <w:r w:rsidR="007C1A40">
          <w:rPr>
            <w:rFonts w:cs="Times New Roman"/>
          </w:rPr>
          <w:t>, probably</w:t>
        </w:r>
        <w:r w:rsidR="001A5E5E">
          <w:rPr>
            <w:rFonts w:cs="Times New Roman"/>
          </w:rPr>
          <w:t xml:space="preserve"> from the same processes </w:t>
        </w:r>
        <w:r w:rsidR="006820F5">
          <w:rPr>
            <w:rFonts w:cs="Times New Roman"/>
          </w:rPr>
          <w:t>responsible for</w:t>
        </w:r>
      </w:ins>
      <w:ins w:id="286" w:author="Christopher Kavazos" w:date="2020-02-18T08:57:00Z">
        <w:r w:rsidR="006820F5">
          <w:rPr>
            <w:rFonts w:cs="Times New Roman"/>
          </w:rPr>
          <w:t xml:space="preserve"> the decline in water levels at</w:t>
        </w:r>
      </w:ins>
      <w:del w:id="287" w:author="Christopher Kavazos" w:date="2020-02-18T08:56:00Z">
        <w:r w:rsidR="007C1A40" w:rsidDel="007C1A40">
          <w:rPr>
            <w:rFonts w:cs="Times New Roman"/>
          </w:rPr>
          <w:delText xml:space="preserve"> </w:delText>
        </w:r>
      </w:del>
      <w:ins w:id="288" w:author="Christopher Kavazos" w:date="2020-02-13T12:03:00Z">
        <w:r w:rsidR="00D93335">
          <w:rPr>
            <w:rFonts w:cs="Times New Roman"/>
          </w:rPr>
          <w:t xml:space="preserve"> </w:t>
        </w:r>
      </w:ins>
      <w:ins w:id="289" w:author="Christopher Kavazos" w:date="2020-02-13T12:04:00Z">
        <w:r w:rsidR="0039246A">
          <w:rPr>
            <w:rFonts w:cs="Times New Roman"/>
          </w:rPr>
          <w:t>Lake McNess.</w:t>
        </w:r>
      </w:ins>
    </w:p>
    <w:p w14:paraId="26271F78" w14:textId="77777777" w:rsidR="001D584F" w:rsidRPr="003B09F5" w:rsidRDefault="005D6919">
      <w:pPr>
        <w:pStyle w:val="Heading3"/>
        <w:rPr>
          <w:rFonts w:cs="Times New Roman"/>
        </w:rPr>
      </w:pPr>
      <w:bookmarkStart w:id="290" w:name="hydrology-2"/>
      <w:bookmarkStart w:id="291" w:name="_Toc33196534"/>
      <w:r w:rsidRPr="003B09F5">
        <w:rPr>
          <w:rFonts w:cs="Times New Roman"/>
        </w:rPr>
        <w:t>Hydrology</w:t>
      </w:r>
      <w:bookmarkEnd w:id="290"/>
      <w:bookmarkEnd w:id="291"/>
    </w:p>
    <w:p w14:paraId="26271F79" w14:textId="03192BBE"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266BE9" w:rsidRPr="003B09F5">
        <w:rPr>
          <w:rFonts w:cs="Times New Roman"/>
        </w:rPr>
        <w:t xml:space="preserve">Figure </w:t>
      </w:r>
      <w:r w:rsidR="00266BE9">
        <w:rPr>
          <w:rFonts w:cs="Times New Roman"/>
          <w:noProof/>
        </w:rPr>
        <w:t>6</w:t>
      </w:r>
      <w:r w:rsidR="0097711D">
        <w:rPr>
          <w:rFonts w:cs="Times New Roman"/>
        </w:rPr>
        <w:fldChar w:fldCharType="end"/>
      </w:r>
      <w:r w:rsidRPr="003B09F5">
        <w:rPr>
          <w:rFonts w:cs="Times New Roman"/>
        </w:rPr>
        <w:t xml:space="preserve">). </w:t>
      </w:r>
      <w:r w:rsidR="00617B77">
        <w:rPr>
          <w:rFonts w:cs="Times New Roman"/>
        </w:rPr>
        <w:t>Unlike many other wetlands in the Gnangara area, t</w:t>
      </w:r>
      <w:r w:rsidRPr="003B09F5">
        <w:rPr>
          <w:rFonts w:cs="Times New Roman"/>
        </w:rPr>
        <w:t xml:space="preserve">here has been no </w:t>
      </w:r>
      <w:r w:rsidR="00617B77">
        <w:rPr>
          <w:rFonts w:cs="Times New Roman"/>
        </w:rPr>
        <w:t xml:space="preserve">recent </w:t>
      </w:r>
      <w:r w:rsidRPr="003B09F5">
        <w:rPr>
          <w:rFonts w:cs="Times New Roman"/>
        </w:rPr>
        <w:t xml:space="preserve">increase in surface water levels </w:t>
      </w:r>
      <w:r w:rsidR="00617B77">
        <w:rPr>
          <w:rFonts w:cs="Times New Roman"/>
        </w:rPr>
        <w:t xml:space="preserve">associated </w:t>
      </w:r>
      <w:r w:rsidRPr="003B09F5">
        <w:rPr>
          <w:rFonts w:cs="Times New Roman"/>
        </w:rPr>
        <w:t>with</w:t>
      </w:r>
      <w:r w:rsidR="00617B77">
        <w:rPr>
          <w:rFonts w:cs="Times New Roman"/>
        </w:rPr>
        <w:t xml:space="preserve"> the</w:t>
      </w:r>
      <w:r w:rsidRPr="003B09F5">
        <w:rPr>
          <w:rFonts w:cs="Times New Roman"/>
        </w:rPr>
        <w:t xml:space="preserve"> </w:t>
      </w:r>
      <w:r w:rsidR="00617B77">
        <w:rPr>
          <w:rFonts w:cs="Times New Roman"/>
        </w:rPr>
        <w:t>higher rainfall in 2017 and 2018</w:t>
      </w:r>
      <w:r w:rsidRPr="003B09F5">
        <w:rPr>
          <w:rFonts w:cs="Times New Roman"/>
        </w:rPr>
        <w:t>.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266BE9">
        <w:t xml:space="preserve">Table </w:t>
      </w:r>
      <w:r w:rsidR="00266BE9">
        <w:rPr>
          <w:noProof/>
        </w:rPr>
        <w:t>7</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w:t>
      </w:r>
      <w:r w:rsidR="00617B77">
        <w:rPr>
          <w:rFonts w:cs="Times New Roman"/>
        </w:rPr>
        <w:t>S</w:t>
      </w:r>
      <w:r w:rsidR="00617B77" w:rsidRPr="003B09F5">
        <w:rPr>
          <w:rFonts w:cs="Times New Roman"/>
        </w:rPr>
        <w:t xml:space="preserve">uperficial </w:t>
      </w:r>
      <w:r w:rsidRPr="003B09F5">
        <w:rPr>
          <w:rFonts w:cs="Times New Roman"/>
        </w:rPr>
        <w:t xml:space="preserve">aquifer and </w:t>
      </w:r>
      <w:r w:rsidR="00617B77">
        <w:rPr>
          <w:rFonts w:cs="Times New Roman"/>
        </w:rPr>
        <w:t xml:space="preserve">will </w:t>
      </w:r>
      <w:r w:rsidRPr="003B09F5">
        <w:rPr>
          <w:rFonts w:cs="Times New Roman"/>
        </w:rPr>
        <w:t xml:space="preserve">show similar trends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The current ministerial minimum threshold is 5.9 mAHD while the 2030 proposed threshold is 5.7 mAHD. The lake has been non-</w:t>
      </w:r>
      <w:r w:rsidR="00617B77" w:rsidRPr="003B09F5">
        <w:rPr>
          <w:rFonts w:cs="Times New Roman"/>
        </w:rPr>
        <w:t>compl</w:t>
      </w:r>
      <w:r w:rsidR="00617B77">
        <w:rPr>
          <w:rFonts w:cs="Times New Roman"/>
        </w:rPr>
        <w:t>ia</w:t>
      </w:r>
      <w:r w:rsidR="00617B77" w:rsidRPr="003B09F5">
        <w:rPr>
          <w:rFonts w:cs="Times New Roman"/>
        </w:rPr>
        <w:t xml:space="preserve">nt </w:t>
      </w:r>
      <w:r w:rsidRPr="003B09F5">
        <w:rPr>
          <w:rFonts w:cs="Times New Roman"/>
        </w:rPr>
        <w:t xml:space="preserve">with the current threshold since about 2004. </w:t>
      </w:r>
      <w:ins w:id="292" w:author="Christopher Kavazos" w:date="2020-02-13T12:04:00Z">
        <w:r w:rsidR="00091BAF">
          <w:rPr>
            <w:rFonts w:cs="Times New Roman"/>
          </w:rPr>
          <w:t xml:space="preserve">The decline in surface waters mirrors what has been observed at Loch McNess </w:t>
        </w:r>
      </w:ins>
      <w:ins w:id="293" w:author="Christopher Kavazos" w:date="2020-02-13T12:05:00Z">
        <w:r w:rsidR="0018533F">
          <w:rPr>
            <w:rFonts w:cs="Times New Roman"/>
          </w:rPr>
          <w:t>suggesting that</w:t>
        </w:r>
      </w:ins>
      <w:ins w:id="294" w:author="Christopher Kavazos" w:date="2020-02-13T12:06:00Z">
        <w:r w:rsidR="007473F9">
          <w:rPr>
            <w:rFonts w:cs="Times New Roman"/>
          </w:rPr>
          <w:t xml:space="preserve"> the same hydrological processes are </w:t>
        </w:r>
      </w:ins>
      <w:ins w:id="295" w:author="Christopher Kavazos" w:date="2020-02-13T12:07:00Z">
        <w:r w:rsidR="00C53131">
          <w:rPr>
            <w:rFonts w:cs="Times New Roman"/>
          </w:rPr>
          <w:t>occurring at Lake Yonderup and Loch McNess (see Loch McNess section for discussion)</w:t>
        </w:r>
      </w:ins>
      <w:ins w:id="296" w:author="Christopher Kavazos" w:date="2020-02-13T12:04:00Z">
        <w:r w:rsidR="00091BAF">
          <w:rPr>
            <w:rFonts w:cs="Times New Roman"/>
          </w:rPr>
          <w:t xml:space="preserve">. </w:t>
        </w:r>
      </w:ins>
      <w:r w:rsidRPr="003B09F5">
        <w:rPr>
          <w:rFonts w:cs="Times New Roman"/>
        </w:rPr>
        <w:t>Slight increases in surface water levels are required to meet the proposed threshold.</w:t>
      </w:r>
    </w:p>
    <w:p w14:paraId="2B4A1710" w14:textId="006A824A" w:rsidR="00BA23A4" w:rsidRDefault="00BA23A4" w:rsidP="00BA23A4">
      <w:pPr>
        <w:pStyle w:val="Caption"/>
        <w:keepNext/>
      </w:pPr>
      <w:bookmarkStart w:id="297" w:name="_Ref25921647"/>
      <w:r>
        <w:t xml:space="preserve">Table </w:t>
      </w:r>
      <w:r>
        <w:fldChar w:fldCharType="begin"/>
      </w:r>
      <w:r>
        <w:instrText>SEQ Table \* ARABIC</w:instrText>
      </w:r>
      <w:r>
        <w:fldChar w:fldCharType="separate"/>
      </w:r>
      <w:r w:rsidR="00266BE9">
        <w:rPr>
          <w:noProof/>
        </w:rPr>
        <w:t>7</w:t>
      </w:r>
      <w:r>
        <w:fldChar w:fldCharType="end"/>
      </w:r>
      <w:bookmarkEnd w:id="297"/>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Yonderup</w:t>
      </w:r>
    </w:p>
    <w:tbl>
      <w:tblPr>
        <w:tblStyle w:val="Table"/>
        <w:tblW w:w="9351" w:type="dxa"/>
        <w:tblLook w:val="04A0" w:firstRow="1" w:lastRow="0" w:firstColumn="1" w:lastColumn="0" w:noHBand="0" w:noVBand="1"/>
      </w:tblPr>
      <w:tblGrid>
        <w:gridCol w:w="1989"/>
        <w:gridCol w:w="2051"/>
        <w:gridCol w:w="1909"/>
        <w:gridCol w:w="1701"/>
        <w:gridCol w:w="1701"/>
      </w:tblGrid>
      <w:tr w:rsidR="00BA23A4" w14:paraId="6D0C36B8" w14:textId="77777777" w:rsidTr="007C2274">
        <w:tc>
          <w:tcPr>
            <w:tcW w:w="1989" w:type="dxa"/>
          </w:tcPr>
          <w:p w14:paraId="54639914" w14:textId="77777777" w:rsidR="00BA23A4" w:rsidRPr="007C2274" w:rsidRDefault="00BA23A4" w:rsidP="007C2274">
            <w:pPr>
              <w:pStyle w:val="BodyText"/>
            </w:pPr>
            <w:r>
              <w:t>Period</w:t>
            </w:r>
          </w:p>
        </w:tc>
        <w:tc>
          <w:tcPr>
            <w:tcW w:w="2051" w:type="dxa"/>
          </w:tcPr>
          <w:p w14:paraId="0BF46D0F" w14:textId="77777777" w:rsidR="00BA23A4" w:rsidRPr="00016946" w:rsidRDefault="00BA23A4" w:rsidP="00241DC0">
            <w:pPr>
              <w:pStyle w:val="BodyText"/>
              <w:spacing w:before="120" w:after="120"/>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241DC0">
            <w:pPr>
              <w:pStyle w:val="BodyText"/>
              <w:spacing w:before="120" w:after="120"/>
            </w:pPr>
            <w:r w:rsidRPr="00016946">
              <w:rPr>
                <w:lang w:val="en-AU"/>
              </w:rPr>
              <w:t>level (mAHD)</w:t>
            </w:r>
          </w:p>
        </w:tc>
        <w:tc>
          <w:tcPr>
            <w:tcW w:w="1909" w:type="dxa"/>
          </w:tcPr>
          <w:p w14:paraId="5354249A" w14:textId="77777777" w:rsidR="00BA23A4" w:rsidRPr="00016946" w:rsidRDefault="00BA23A4" w:rsidP="00241DC0">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241DC0">
            <w:pPr>
              <w:pStyle w:val="BodyText"/>
              <w:spacing w:before="120" w:after="120"/>
            </w:pPr>
            <w:r w:rsidRPr="00016946">
              <w:rPr>
                <w:lang w:val="en-AU"/>
              </w:rPr>
              <w:t>level (mAHD)</w:t>
            </w:r>
          </w:p>
        </w:tc>
        <w:tc>
          <w:tcPr>
            <w:tcW w:w="1701" w:type="dxa"/>
          </w:tcPr>
          <w:p w14:paraId="37434893" w14:textId="77777777" w:rsidR="00BA23A4" w:rsidRDefault="00BA23A4" w:rsidP="00376A55">
            <w:pPr>
              <w:pStyle w:val="BodyText"/>
            </w:pPr>
            <w:r>
              <w:t>Mean seasonal change (m)</w:t>
            </w:r>
          </w:p>
        </w:tc>
        <w:tc>
          <w:tcPr>
            <w:tcW w:w="1701" w:type="dxa"/>
          </w:tcPr>
          <w:p w14:paraId="2B440F50" w14:textId="77777777" w:rsidR="00BA23A4" w:rsidRDefault="00BA23A4" w:rsidP="00376A55">
            <w:pPr>
              <w:pStyle w:val="BodyText"/>
            </w:pPr>
            <w:r>
              <w:t>Mean max to min (days)</w:t>
            </w:r>
          </w:p>
        </w:tc>
      </w:tr>
      <w:tr w:rsidR="00BA23A4" w14:paraId="3F968E01" w14:textId="77777777" w:rsidTr="007C2274">
        <w:tc>
          <w:tcPr>
            <w:tcW w:w="1989" w:type="dxa"/>
          </w:tcPr>
          <w:p w14:paraId="089C15B3" w14:textId="77777777" w:rsidR="00BA23A4" w:rsidRDefault="00BA23A4" w:rsidP="00241DC0">
            <w:pPr>
              <w:pStyle w:val="BodyText"/>
              <w:jc w:val="center"/>
            </w:pPr>
            <w:r>
              <w:t>08/1994 – 07/1999</w:t>
            </w:r>
          </w:p>
        </w:tc>
        <w:tc>
          <w:tcPr>
            <w:tcW w:w="2051" w:type="dxa"/>
          </w:tcPr>
          <w:p w14:paraId="66F93A62" w14:textId="0F630D39" w:rsidR="00BA23A4" w:rsidRDefault="00BA23A4" w:rsidP="00241DC0">
            <w:pPr>
              <w:pStyle w:val="BodyText"/>
              <w:jc w:val="center"/>
            </w:pPr>
            <w:r>
              <w:t>6.0 (</w:t>
            </w:r>
            <w:r w:rsidR="00674E00">
              <w:t>Aug</w:t>
            </w:r>
            <w:r>
              <w:t>)</w:t>
            </w:r>
          </w:p>
        </w:tc>
        <w:tc>
          <w:tcPr>
            <w:tcW w:w="1909" w:type="dxa"/>
          </w:tcPr>
          <w:p w14:paraId="0241B0F3" w14:textId="06E6AF74" w:rsidR="00BA23A4" w:rsidRDefault="003E3795" w:rsidP="00241DC0">
            <w:pPr>
              <w:pStyle w:val="BodyText"/>
              <w:jc w:val="center"/>
            </w:pPr>
            <w:r>
              <w:t>5.9</w:t>
            </w:r>
            <w:r w:rsidR="00BA23A4">
              <w:t xml:space="preserve"> (</w:t>
            </w:r>
            <w:r>
              <w:t>Sep</w:t>
            </w:r>
            <w:r w:rsidR="00BA23A4">
              <w:t>)</w:t>
            </w:r>
          </w:p>
        </w:tc>
        <w:tc>
          <w:tcPr>
            <w:tcW w:w="1701" w:type="dxa"/>
          </w:tcPr>
          <w:p w14:paraId="2D2E0A9C" w14:textId="533ECBC1" w:rsidR="00BA23A4" w:rsidRDefault="00C25E3E" w:rsidP="00241DC0">
            <w:pPr>
              <w:pStyle w:val="BodyText"/>
              <w:jc w:val="center"/>
            </w:pPr>
            <w:r>
              <w:t>0.07</w:t>
            </w:r>
          </w:p>
        </w:tc>
        <w:tc>
          <w:tcPr>
            <w:tcW w:w="1701" w:type="dxa"/>
          </w:tcPr>
          <w:p w14:paraId="5A59BC38" w14:textId="5346E23B" w:rsidR="00BA23A4" w:rsidRDefault="00C25E3E" w:rsidP="00241DC0">
            <w:pPr>
              <w:pStyle w:val="BodyText"/>
              <w:jc w:val="center"/>
            </w:pPr>
            <w:r>
              <w:t>82</w:t>
            </w:r>
          </w:p>
        </w:tc>
      </w:tr>
      <w:tr w:rsidR="00BA23A4" w14:paraId="755FBE73" w14:textId="77777777" w:rsidTr="007C2274">
        <w:tc>
          <w:tcPr>
            <w:tcW w:w="1989" w:type="dxa"/>
          </w:tcPr>
          <w:p w14:paraId="0DD29827" w14:textId="77777777" w:rsidR="00BA23A4" w:rsidRDefault="00BA23A4" w:rsidP="00241DC0">
            <w:pPr>
              <w:pStyle w:val="BodyText"/>
              <w:jc w:val="center"/>
            </w:pPr>
            <w:r>
              <w:t>08/1999 – 07/2004</w:t>
            </w:r>
          </w:p>
        </w:tc>
        <w:tc>
          <w:tcPr>
            <w:tcW w:w="2051" w:type="dxa"/>
          </w:tcPr>
          <w:p w14:paraId="6323D733" w14:textId="0C8CF82F" w:rsidR="00BA23A4" w:rsidRDefault="00BA23A4" w:rsidP="00241DC0">
            <w:pPr>
              <w:pStyle w:val="BodyText"/>
              <w:jc w:val="center"/>
            </w:pPr>
            <w:r>
              <w:t>6.0 (</w:t>
            </w:r>
            <w:r w:rsidR="00674E00">
              <w:t>Sep</w:t>
            </w:r>
            <w:r>
              <w:t>)</w:t>
            </w:r>
          </w:p>
        </w:tc>
        <w:tc>
          <w:tcPr>
            <w:tcW w:w="1909" w:type="dxa"/>
          </w:tcPr>
          <w:p w14:paraId="7103A0DB" w14:textId="78BAE6C3" w:rsidR="00BA23A4" w:rsidRDefault="003E3795" w:rsidP="00241DC0">
            <w:pPr>
              <w:pStyle w:val="BodyText"/>
              <w:jc w:val="center"/>
            </w:pPr>
            <w:r>
              <w:t>5.9</w:t>
            </w:r>
            <w:r w:rsidR="00BA23A4">
              <w:t xml:space="preserve"> (</w:t>
            </w:r>
            <w:r>
              <w:t>Feb</w:t>
            </w:r>
            <w:r w:rsidR="00BA23A4">
              <w:t>)</w:t>
            </w:r>
          </w:p>
        </w:tc>
        <w:tc>
          <w:tcPr>
            <w:tcW w:w="1701" w:type="dxa"/>
          </w:tcPr>
          <w:p w14:paraId="333EEFE4" w14:textId="732D5B65" w:rsidR="00BA23A4" w:rsidRDefault="00C25E3E" w:rsidP="00241DC0">
            <w:pPr>
              <w:pStyle w:val="BodyText"/>
              <w:jc w:val="center"/>
            </w:pPr>
            <w:r>
              <w:t>0.06</w:t>
            </w:r>
          </w:p>
        </w:tc>
        <w:tc>
          <w:tcPr>
            <w:tcW w:w="1701" w:type="dxa"/>
          </w:tcPr>
          <w:p w14:paraId="1085BAE6" w14:textId="1E9690E9" w:rsidR="00BA23A4" w:rsidRDefault="00C25E3E" w:rsidP="00241DC0">
            <w:pPr>
              <w:pStyle w:val="BodyText"/>
              <w:jc w:val="center"/>
            </w:pPr>
            <w:r>
              <w:t>144</w:t>
            </w:r>
          </w:p>
        </w:tc>
      </w:tr>
      <w:tr w:rsidR="00BA23A4" w14:paraId="2D626889" w14:textId="77777777" w:rsidTr="007C2274">
        <w:tc>
          <w:tcPr>
            <w:tcW w:w="1989" w:type="dxa"/>
          </w:tcPr>
          <w:p w14:paraId="751A4B1E" w14:textId="77777777" w:rsidR="00BA23A4" w:rsidRDefault="00BA23A4" w:rsidP="00241DC0">
            <w:pPr>
              <w:pStyle w:val="BodyText"/>
              <w:jc w:val="center"/>
            </w:pPr>
            <w:r>
              <w:t>08/2004 – 07/2009</w:t>
            </w:r>
          </w:p>
        </w:tc>
        <w:tc>
          <w:tcPr>
            <w:tcW w:w="2051" w:type="dxa"/>
          </w:tcPr>
          <w:p w14:paraId="0CC0BC28" w14:textId="40F829D1" w:rsidR="00BA23A4" w:rsidRDefault="00674E00" w:rsidP="00241DC0">
            <w:pPr>
              <w:pStyle w:val="BodyText"/>
              <w:jc w:val="center"/>
            </w:pPr>
            <w:r>
              <w:t>5.9</w:t>
            </w:r>
            <w:r w:rsidR="00BA23A4">
              <w:t xml:space="preserve"> (</w:t>
            </w:r>
            <w:r>
              <w:t>Apr</w:t>
            </w:r>
            <w:r w:rsidR="00BA23A4">
              <w:t>)</w:t>
            </w:r>
          </w:p>
        </w:tc>
        <w:tc>
          <w:tcPr>
            <w:tcW w:w="1909" w:type="dxa"/>
          </w:tcPr>
          <w:p w14:paraId="58FF008E" w14:textId="59A5FD94" w:rsidR="00BA23A4" w:rsidRDefault="003E3795" w:rsidP="00241DC0">
            <w:pPr>
              <w:pStyle w:val="BodyText"/>
              <w:jc w:val="center"/>
            </w:pPr>
            <w:r>
              <w:t>5.9</w:t>
            </w:r>
            <w:r w:rsidR="00BA23A4">
              <w:t xml:space="preserve"> (</w:t>
            </w:r>
            <w:r>
              <w:t>Apr</w:t>
            </w:r>
            <w:r w:rsidR="00BA23A4">
              <w:t>)</w:t>
            </w:r>
          </w:p>
        </w:tc>
        <w:tc>
          <w:tcPr>
            <w:tcW w:w="1701" w:type="dxa"/>
          </w:tcPr>
          <w:p w14:paraId="49C52000" w14:textId="35106B87" w:rsidR="00BA23A4" w:rsidRDefault="00C25E3E" w:rsidP="00241DC0">
            <w:pPr>
              <w:pStyle w:val="BodyText"/>
              <w:jc w:val="center"/>
            </w:pPr>
            <w:r>
              <w:t>0.06</w:t>
            </w:r>
          </w:p>
        </w:tc>
        <w:tc>
          <w:tcPr>
            <w:tcW w:w="1701" w:type="dxa"/>
          </w:tcPr>
          <w:p w14:paraId="2A6986BA" w14:textId="56A3C058" w:rsidR="00BA23A4" w:rsidRDefault="00C25E3E" w:rsidP="00241DC0">
            <w:pPr>
              <w:pStyle w:val="BodyText"/>
              <w:jc w:val="center"/>
            </w:pPr>
            <w:r>
              <w:t>130</w:t>
            </w:r>
          </w:p>
        </w:tc>
      </w:tr>
      <w:tr w:rsidR="00BA23A4" w14:paraId="2A3E738F" w14:textId="77777777" w:rsidTr="007C2274">
        <w:tc>
          <w:tcPr>
            <w:tcW w:w="1989" w:type="dxa"/>
          </w:tcPr>
          <w:p w14:paraId="335116E1" w14:textId="77777777" w:rsidR="00BA23A4" w:rsidRDefault="00BA23A4" w:rsidP="00241DC0">
            <w:pPr>
              <w:pStyle w:val="BodyText"/>
              <w:jc w:val="center"/>
            </w:pPr>
            <w:r>
              <w:t>08/2009 – 07/2014</w:t>
            </w:r>
          </w:p>
        </w:tc>
        <w:tc>
          <w:tcPr>
            <w:tcW w:w="2051" w:type="dxa"/>
          </w:tcPr>
          <w:p w14:paraId="48E777AD" w14:textId="0D5DD589" w:rsidR="00BA23A4" w:rsidRDefault="00674E00" w:rsidP="00241DC0">
            <w:pPr>
              <w:pStyle w:val="BodyText"/>
              <w:jc w:val="center"/>
            </w:pPr>
            <w:r>
              <w:t>5.9</w:t>
            </w:r>
            <w:r w:rsidR="00BA23A4">
              <w:t xml:space="preserve"> (</w:t>
            </w:r>
            <w:r>
              <w:t>Sep</w:t>
            </w:r>
            <w:r w:rsidR="00BA23A4">
              <w:t>)</w:t>
            </w:r>
          </w:p>
        </w:tc>
        <w:tc>
          <w:tcPr>
            <w:tcW w:w="1909" w:type="dxa"/>
          </w:tcPr>
          <w:p w14:paraId="72E6FBB1" w14:textId="0DCF1824" w:rsidR="00BA23A4" w:rsidRDefault="003E3795" w:rsidP="00241DC0">
            <w:pPr>
              <w:pStyle w:val="BodyText"/>
              <w:jc w:val="center"/>
            </w:pPr>
            <w:r>
              <w:t>5.7</w:t>
            </w:r>
            <w:r w:rsidR="00BA23A4">
              <w:t xml:space="preserve"> (</w:t>
            </w:r>
            <w:r>
              <w:t>Apr</w:t>
            </w:r>
            <w:r w:rsidR="00BA23A4">
              <w:t>)</w:t>
            </w:r>
          </w:p>
        </w:tc>
        <w:tc>
          <w:tcPr>
            <w:tcW w:w="1701" w:type="dxa"/>
          </w:tcPr>
          <w:p w14:paraId="225298F5" w14:textId="4F85C92A" w:rsidR="00BA23A4" w:rsidRDefault="00C25E3E" w:rsidP="00241DC0">
            <w:pPr>
              <w:pStyle w:val="BodyText"/>
              <w:jc w:val="center"/>
            </w:pPr>
            <w:r>
              <w:t>0.19</w:t>
            </w:r>
          </w:p>
        </w:tc>
        <w:tc>
          <w:tcPr>
            <w:tcW w:w="1701" w:type="dxa"/>
          </w:tcPr>
          <w:p w14:paraId="55C2B8F5" w14:textId="6CADA16A" w:rsidR="00BA23A4" w:rsidRDefault="00C25E3E" w:rsidP="00241DC0">
            <w:pPr>
              <w:pStyle w:val="BodyText"/>
              <w:jc w:val="center"/>
            </w:pPr>
            <w:r>
              <w:t>212</w:t>
            </w:r>
          </w:p>
        </w:tc>
      </w:tr>
      <w:tr w:rsidR="00BA23A4" w14:paraId="59EA1B6D" w14:textId="77777777" w:rsidTr="007C2274">
        <w:tc>
          <w:tcPr>
            <w:tcW w:w="1989" w:type="dxa"/>
          </w:tcPr>
          <w:p w14:paraId="38E405A6" w14:textId="77777777" w:rsidR="00BA23A4" w:rsidRDefault="00BA23A4" w:rsidP="00241DC0">
            <w:pPr>
              <w:pStyle w:val="BodyText"/>
              <w:jc w:val="center"/>
            </w:pPr>
            <w:r>
              <w:t>08/2014 – 07/2019</w:t>
            </w:r>
          </w:p>
        </w:tc>
        <w:tc>
          <w:tcPr>
            <w:tcW w:w="2051" w:type="dxa"/>
          </w:tcPr>
          <w:p w14:paraId="1EB97CD6" w14:textId="7F1365CF" w:rsidR="00BA23A4" w:rsidRDefault="003E3795" w:rsidP="00241DC0">
            <w:pPr>
              <w:pStyle w:val="BodyText"/>
              <w:jc w:val="center"/>
            </w:pPr>
            <w:r>
              <w:t>5.8</w:t>
            </w:r>
            <w:r w:rsidR="00BA23A4">
              <w:t xml:space="preserve"> (</w:t>
            </w:r>
            <w:r>
              <w:t>Sep</w:t>
            </w:r>
            <w:r w:rsidR="00BA23A4">
              <w:t>)</w:t>
            </w:r>
          </w:p>
        </w:tc>
        <w:tc>
          <w:tcPr>
            <w:tcW w:w="1909" w:type="dxa"/>
          </w:tcPr>
          <w:p w14:paraId="4CF6D4D0" w14:textId="459977A9" w:rsidR="00BA23A4" w:rsidRDefault="00C25E3E" w:rsidP="00241DC0">
            <w:pPr>
              <w:pStyle w:val="BodyText"/>
              <w:jc w:val="center"/>
            </w:pPr>
            <w:r>
              <w:t>5.6</w:t>
            </w:r>
            <w:r w:rsidR="00BA23A4">
              <w:t xml:space="preserve"> (</w:t>
            </w:r>
            <w:r>
              <w:t>Mar</w:t>
            </w:r>
            <w:r w:rsidR="00BA23A4">
              <w:t>)</w:t>
            </w:r>
          </w:p>
        </w:tc>
        <w:tc>
          <w:tcPr>
            <w:tcW w:w="1701" w:type="dxa"/>
          </w:tcPr>
          <w:p w14:paraId="344F1CCF" w14:textId="728BD093" w:rsidR="00BA23A4" w:rsidRDefault="00C25E3E" w:rsidP="00241DC0">
            <w:pPr>
              <w:pStyle w:val="BodyText"/>
              <w:jc w:val="center"/>
            </w:pPr>
            <w:r>
              <w:t>0.25</w:t>
            </w:r>
          </w:p>
        </w:tc>
        <w:tc>
          <w:tcPr>
            <w:tcW w:w="1701" w:type="dxa"/>
          </w:tcPr>
          <w:p w14:paraId="5A110498" w14:textId="66FDFE52" w:rsidR="00BA23A4" w:rsidRDefault="00C25E3E" w:rsidP="00241DC0">
            <w:pPr>
              <w:pStyle w:val="BodyText"/>
              <w:jc w:val="center"/>
            </w:pPr>
            <w:r>
              <w:t>218</w:t>
            </w:r>
          </w:p>
        </w:tc>
      </w:tr>
    </w:tbl>
    <w:p w14:paraId="47A96663" w14:textId="77777777" w:rsidR="005907C3" w:rsidRPr="003B09F5" w:rsidRDefault="005907C3" w:rsidP="00581E23">
      <w:pPr>
        <w:pStyle w:val="CaptionedFigure"/>
        <w:jc w:val="center"/>
        <w:rPr>
          <w:rFonts w:ascii="Times New Roman" w:hAnsi="Times New Roman" w:cs="Times New Roman"/>
        </w:rPr>
      </w:pPr>
      <w:bookmarkStart w:id="298" w:name="site-summary-2"/>
      <w:r w:rsidRPr="003B09F5">
        <w:rPr>
          <w:rFonts w:ascii="Times New Roman" w:hAnsi="Times New Roman" w:cs="Times New Roman"/>
          <w:noProof/>
          <w:lang w:val="en-AU" w:eastAsia="en-AU"/>
        </w:rPr>
        <w:lastRenderedPageBreak/>
        <w:drawing>
          <wp:inline distT="0" distB="0" distL="0" distR="0" wp14:anchorId="7F694F28" wp14:editId="68A458F7">
            <wp:extent cx="5760000" cy="3988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48C9C3CC" w14:textId="1C2D4A44" w:rsidR="005907C3" w:rsidRPr="003B09F5" w:rsidRDefault="005907C3" w:rsidP="005907C3">
      <w:pPr>
        <w:pStyle w:val="Caption"/>
        <w:rPr>
          <w:rFonts w:ascii="Times New Roman" w:hAnsi="Times New Roman" w:cs="Times New Roman"/>
        </w:rPr>
      </w:pPr>
      <w:bookmarkStart w:id="299"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w:t>
      </w:r>
      <w:r w:rsidRPr="003B09F5">
        <w:rPr>
          <w:rFonts w:ascii="Times New Roman" w:hAnsi="Times New Roman" w:cs="Times New Roman"/>
        </w:rPr>
        <w:fldChar w:fldCharType="end"/>
      </w:r>
      <w:bookmarkEnd w:id="299"/>
      <w:r w:rsidRPr="003B09F5">
        <w:rPr>
          <w:rFonts w:ascii="Times New Roman" w:hAnsi="Times New Roman" w:cs="Times New Roman"/>
        </w:rPr>
        <w:t xml:space="preserve"> Surface water levels recorded at staff gauge 6162565 for Lake Yonderup.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7A" w14:textId="7871F9AC" w:rsidR="001D584F" w:rsidRPr="003B09F5" w:rsidRDefault="00A200FB">
      <w:pPr>
        <w:pStyle w:val="Heading3"/>
        <w:rPr>
          <w:rFonts w:cs="Times New Roman"/>
        </w:rPr>
      </w:pPr>
      <w:bookmarkStart w:id="300" w:name="_Toc33196535"/>
      <w:r>
        <w:rPr>
          <w:rFonts w:cs="Times New Roman"/>
        </w:rPr>
        <w:t>Implications of revised threshold</w:t>
      </w:r>
      <w:bookmarkEnd w:id="298"/>
      <w:bookmarkEnd w:id="300"/>
    </w:p>
    <w:p w14:paraId="3D58A915" w14:textId="27C574E7" w:rsidR="0047337A" w:rsidRDefault="005D6919" w:rsidP="00C91B33">
      <w:pPr>
        <w:pStyle w:val="FirstParagraph"/>
      </w:pPr>
      <w:r w:rsidRPr="003B09F5">
        <w:t>Managing the lake at the proposed 2030 thresholds may alleviate some of the effects of declining surface waters at Lake Yonderup</w:t>
      </w:r>
      <w:r w:rsidR="00C91B33">
        <w:t xml:space="preserve"> (</w:t>
      </w:r>
      <w:r w:rsidR="00C91B33">
        <w:fldChar w:fldCharType="begin"/>
      </w:r>
      <w:r w:rsidR="00C91B33">
        <w:instrText xml:space="preserve"> REF _Ref26189700 \h  \* MERGEFORMAT </w:instrText>
      </w:r>
      <w:r w:rsidR="00C91B33">
        <w:fldChar w:fldCharType="separate"/>
      </w:r>
      <w:r w:rsidR="00266BE9" w:rsidRPr="00266BE9">
        <w:t xml:space="preserve">Table </w:t>
      </w:r>
      <w:r w:rsidR="00266BE9" w:rsidRPr="00266BE9">
        <w:rPr>
          <w:noProof/>
        </w:rPr>
        <w:t>8</w:t>
      </w:r>
      <w:r w:rsidR="00C91B33">
        <w:fldChar w:fldCharType="end"/>
      </w:r>
      <w:r w:rsidR="00C91B33">
        <w:t xml:space="preserve">). </w:t>
      </w:r>
      <w:r w:rsidR="00D57F93" w:rsidRPr="003B09F5">
        <w:t>Like Loch McNess, the remarkably stable surface water levels were a feature of this wetland and have now been compromised by declining water levels and increased seasonal variation</w:t>
      </w:r>
      <w:r w:rsidR="00D57F93">
        <w:t xml:space="preserve"> (</w:t>
      </w:r>
      <w:r w:rsidR="00D57F93">
        <w:fldChar w:fldCharType="begin"/>
      </w:r>
      <w:r w:rsidR="00D57F93">
        <w:instrText xml:space="preserve"> REF _Ref25921647 \h </w:instrText>
      </w:r>
      <w:r w:rsidR="00D57F93">
        <w:fldChar w:fldCharType="separate"/>
      </w:r>
      <w:r w:rsidR="00266BE9">
        <w:t xml:space="preserve">Table </w:t>
      </w:r>
      <w:r w:rsidR="00266BE9">
        <w:rPr>
          <w:noProof/>
        </w:rPr>
        <w:t>7</w:t>
      </w:r>
      <w:r w:rsidR="00D57F93">
        <w:fldChar w:fldCharType="end"/>
      </w:r>
      <w:r w:rsidR="00D57F93">
        <w:t>)</w:t>
      </w:r>
      <w:r w:rsidR="00D57F93" w:rsidRPr="003B09F5">
        <w:t>.</w:t>
      </w:r>
      <w:r w:rsidR="00DD451D">
        <w:t xml:space="preserve"> There are indications that water quality has begun to </w:t>
      </w:r>
      <w:r w:rsidR="00B20941">
        <w:t>shift because of</w:t>
      </w:r>
      <w:r w:rsidR="00DD451D">
        <w:t xml:space="preserve"> the dec</w:t>
      </w:r>
      <w:r w:rsidR="006A0D9A">
        <w:t>lining water levels</w:t>
      </w:r>
      <w:r w:rsidR="00B20941">
        <w:t>. No</w:t>
      </w:r>
      <w:r w:rsidR="00D73653">
        <w:t xml:space="preserve">netheless, under the projected </w:t>
      </w:r>
      <w:r w:rsidR="003B2221">
        <w:t xml:space="preserve">2030 water levels, </w:t>
      </w:r>
      <w:r w:rsidR="006C386E">
        <w:t>it is</w:t>
      </w:r>
      <w:r w:rsidR="00D05E92">
        <w:t xml:space="preserve"> unlikely </w:t>
      </w:r>
      <w:r w:rsidR="006C386E">
        <w:t>the lake will be at</w:t>
      </w:r>
      <w:r w:rsidR="00D05E92">
        <w:t xml:space="preserve"> risk of acidification</w:t>
      </w:r>
      <w:r w:rsidR="008B0AB4">
        <w:t xml:space="preserve"> given that water levels are projected to be higher than current</w:t>
      </w:r>
      <w:r w:rsidR="007B058C">
        <w:t xml:space="preserve">. </w:t>
      </w:r>
      <w:r w:rsidR="00C45B50">
        <w:t>The projected h</w:t>
      </w:r>
      <w:r w:rsidR="007B058C">
        <w:t xml:space="preserve">igher water levels may also have a positive impact on </w:t>
      </w:r>
      <w:r w:rsidR="00DA58F9">
        <w:t>the nutrient status of the lake a</w:t>
      </w:r>
      <w:r w:rsidR="00C45B50">
        <w:t xml:space="preserve">nd may </w:t>
      </w:r>
      <w:r w:rsidR="003D55CA">
        <w:t xml:space="preserve">reverse the current trend of increasing nitrogen </w:t>
      </w:r>
      <w:r w:rsidR="00F56359">
        <w:t>in the water.</w:t>
      </w:r>
      <w:r w:rsidR="00A03DB6">
        <w:t xml:space="preserve"> </w:t>
      </w:r>
    </w:p>
    <w:p w14:paraId="20610FD0" w14:textId="2DCD3138" w:rsidR="00496F5E" w:rsidRDefault="007E3153" w:rsidP="00C91B33">
      <w:pPr>
        <w:pStyle w:val="FirstParagraph"/>
      </w:pPr>
      <w:r>
        <w:t>The projected</w:t>
      </w:r>
      <w:r w:rsidR="00160FA5" w:rsidRPr="003B09F5">
        <w:t xml:space="preserve"> water levels may</w:t>
      </w:r>
      <w:r w:rsidR="00300E54">
        <w:t xml:space="preserve"> also</w:t>
      </w:r>
      <w:r w:rsidR="00160FA5" w:rsidRPr="003B09F5">
        <w:t xml:space="preserve"> improve the cover abundances of many native plant species; however, it is unknown whether the proposed increases in surface water are sufficient to achieve this. </w:t>
      </w:r>
      <w:r w:rsidR="0026057A">
        <w:t xml:space="preserve">For instance, </w:t>
      </w:r>
      <w:r w:rsidR="00A008E3">
        <w:t xml:space="preserve">many natives, including </w:t>
      </w:r>
      <w:r w:rsidR="00C84249" w:rsidRPr="003B09F5">
        <w:rPr>
          <w:rFonts w:cs="Times New Roman"/>
          <w:i/>
        </w:rPr>
        <w:t>Banksia attenuatta</w:t>
      </w:r>
      <w:r w:rsidR="00C84249" w:rsidRPr="003B09F5">
        <w:rPr>
          <w:rFonts w:cs="Times New Roman"/>
        </w:rPr>
        <w:t xml:space="preserve"> and </w:t>
      </w:r>
      <w:r w:rsidR="00C84249" w:rsidRPr="003B09F5">
        <w:rPr>
          <w:rFonts w:cs="Times New Roman"/>
          <w:i/>
        </w:rPr>
        <w:t>Melaleuca preissiana</w:t>
      </w:r>
      <w:r w:rsidR="00C84249">
        <w:rPr>
          <w:rFonts w:cs="Times New Roman"/>
          <w:iCs/>
        </w:rPr>
        <w:t xml:space="preserve">, are predicted here to decline </w:t>
      </w:r>
      <w:r w:rsidR="00694E58">
        <w:rPr>
          <w:rFonts w:cs="Times New Roman"/>
          <w:iCs/>
        </w:rPr>
        <w:t>further in cover abundance</w:t>
      </w:r>
      <w:r w:rsidR="00000CAD">
        <w:rPr>
          <w:rFonts w:cs="Times New Roman"/>
          <w:iCs/>
        </w:rPr>
        <w:t>.</w:t>
      </w:r>
      <w:r w:rsidR="00411827">
        <w:rPr>
          <w:rFonts w:cs="Times New Roman"/>
          <w:iCs/>
        </w:rPr>
        <w:t xml:space="preserve"> </w:t>
      </w:r>
      <w:r w:rsidR="00B423A8" w:rsidRPr="003B09F5">
        <w:rPr>
          <w:rFonts w:cs="Times New Roman"/>
        </w:rPr>
        <w:t xml:space="preserve">In fact, </w:t>
      </w:r>
      <w:r w:rsidR="00B423A8" w:rsidRPr="003B09F5">
        <w:rPr>
          <w:rFonts w:cs="Times New Roman"/>
          <w:i/>
        </w:rPr>
        <w:t>B. attenuatta</w:t>
      </w:r>
      <w:r w:rsidR="00B423A8" w:rsidRPr="003B09F5">
        <w:rPr>
          <w:rFonts w:cs="Times New Roman"/>
        </w:rPr>
        <w:t xml:space="preserve"> and </w:t>
      </w:r>
      <w:r w:rsidR="00B423A8" w:rsidRPr="003B09F5">
        <w:rPr>
          <w:rFonts w:cs="Times New Roman"/>
          <w:i/>
        </w:rPr>
        <w:t>M. preissiana</w:t>
      </w:r>
      <w:r w:rsidR="00B423A8" w:rsidRPr="003B09F5">
        <w:rPr>
          <w:rFonts w:cs="Times New Roman"/>
        </w:rPr>
        <w:t xml:space="preserve"> have already disappeared from the monitoring transect, while stands of </w:t>
      </w:r>
      <w:r w:rsidR="00B423A8" w:rsidRPr="003B09F5">
        <w:rPr>
          <w:rFonts w:cs="Times New Roman"/>
          <w:i/>
        </w:rPr>
        <w:t xml:space="preserve">Melaleuca </w:t>
      </w:r>
      <w:proofErr w:type="spellStart"/>
      <w:r w:rsidR="00B423A8" w:rsidRPr="003B09F5">
        <w:rPr>
          <w:rFonts w:cs="Times New Roman"/>
          <w:i/>
        </w:rPr>
        <w:t>rhaphiophylla</w:t>
      </w:r>
      <w:proofErr w:type="spellEnd"/>
      <w:r w:rsidR="00B423A8" w:rsidRPr="003B09F5">
        <w:rPr>
          <w:rFonts w:cs="Times New Roman"/>
        </w:rPr>
        <w:t xml:space="preserve"> are unhealthy.</w:t>
      </w:r>
      <w:ins w:id="301" w:author="Christopher Kavazos" w:date="2020-02-21T09:58:00Z">
        <w:r w:rsidR="001A1F2C">
          <w:rPr>
            <w:rFonts w:cs="Times New Roman"/>
          </w:rPr>
          <w:t xml:space="preserve"> The proposed threshold will </w:t>
        </w:r>
        <w:r w:rsidR="00E53A73">
          <w:rPr>
            <w:rFonts w:cs="Times New Roman"/>
          </w:rPr>
          <w:t xml:space="preserve">maintain these key species in a </w:t>
        </w:r>
      </w:ins>
      <w:ins w:id="302" w:author="Christopher Kavazos" w:date="2020-02-21T09:59:00Z">
        <w:r w:rsidR="00E53A73">
          <w:rPr>
            <w:rFonts w:cs="Times New Roman"/>
          </w:rPr>
          <w:t xml:space="preserve">state of stress as they will have to continue </w:t>
        </w:r>
        <w:r w:rsidR="008F6F63">
          <w:rPr>
            <w:rFonts w:cs="Times New Roman"/>
          </w:rPr>
          <w:t xml:space="preserve">surviving </w:t>
        </w:r>
      </w:ins>
      <w:ins w:id="303" w:author="Christopher Kavazos" w:date="2020-02-21T10:00:00Z">
        <w:r w:rsidR="009F3B5E">
          <w:rPr>
            <w:rFonts w:cs="Times New Roman"/>
          </w:rPr>
          <w:t>towards the maximum depth-to-water le</w:t>
        </w:r>
        <w:r w:rsidR="0033275A">
          <w:rPr>
            <w:rFonts w:cs="Times New Roman"/>
          </w:rPr>
          <w:t>vels they can tolerate.</w:t>
        </w:r>
      </w:ins>
      <w:r w:rsidR="00EB6393">
        <w:rPr>
          <w:iCs/>
        </w:rPr>
        <w:t xml:space="preserve"> </w:t>
      </w:r>
      <w:r w:rsidR="00160FA5" w:rsidRPr="003B09F5">
        <w:t>As no vegetation transects exist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w:t>
      </w:r>
    </w:p>
    <w:p w14:paraId="637CC197" w14:textId="044B16A0" w:rsidR="00C91B33" w:rsidRPr="00EB6393" w:rsidRDefault="00FA1B9F" w:rsidP="00DD2311">
      <w:pPr>
        <w:pStyle w:val="FirstParagraph"/>
        <w:rPr>
          <w:iCs/>
        </w:rPr>
        <w:sectPr w:rsidR="00C91B33" w:rsidRPr="00EB6393" w:rsidSect="00532BFC">
          <w:pgSz w:w="11906" w:h="16838" w:code="9"/>
          <w:pgMar w:top="1440" w:right="1440" w:bottom="1440" w:left="1440" w:header="720" w:footer="720" w:gutter="0"/>
          <w:cols w:space="720"/>
          <w:docGrid w:linePitch="326"/>
        </w:sectPr>
      </w:pPr>
      <w:r>
        <w:t xml:space="preserve">The projected </w:t>
      </w:r>
      <w:r w:rsidR="002A2B10">
        <w:t xml:space="preserve">2030 water levels will ensure macroinvertebrate habitat persists </w:t>
      </w:r>
      <w:r w:rsidR="00E16B51">
        <w:t xml:space="preserve">and may halt the decline in family richness currently being observed. </w:t>
      </w:r>
      <w:r w:rsidR="00076038">
        <w:t>Although, t</w:t>
      </w:r>
      <w:r w:rsidR="00E16B51">
        <w:t>he increased variability in water levels may</w:t>
      </w:r>
      <w:r w:rsidR="00076038">
        <w:t xml:space="preserve"> </w:t>
      </w:r>
      <w:r w:rsidR="0033386E">
        <w:t xml:space="preserve">change the </w:t>
      </w:r>
      <w:r w:rsidR="00781E33">
        <w:t xml:space="preserve">nature of habitats available to aquatic macroinvertebrates and therefore a shift in assemblage </w:t>
      </w:r>
      <w:r w:rsidR="00781E33">
        <w:lastRenderedPageBreak/>
        <w:t xml:space="preserve">composition </w:t>
      </w:r>
      <w:r w:rsidR="00D065D1">
        <w:t>may occur.</w:t>
      </w:r>
      <w:r w:rsidR="000640E1">
        <w:t xml:space="preserve"> On the other hand, habitat currently unavailable due to low water levels may become </w:t>
      </w:r>
      <w:r w:rsidR="0056020C">
        <w:t>available again and res</w:t>
      </w:r>
      <w:r w:rsidR="00DD2311">
        <w:t>tore some of the recently lost diversity.</w:t>
      </w:r>
      <w:bookmarkStart w:id="304" w:name="_Ref25921655"/>
    </w:p>
    <w:p w14:paraId="1898BFD1" w14:textId="19EE3BE7" w:rsidR="00C91B33" w:rsidRDefault="00C91B33" w:rsidP="009B710F">
      <w:pPr>
        <w:pStyle w:val="TableCaption"/>
        <w:rPr>
          <w:rFonts w:cs="Times New Roman"/>
        </w:rPr>
      </w:pPr>
    </w:p>
    <w:p w14:paraId="348761BC" w14:textId="43968DC9" w:rsidR="009B710F" w:rsidRPr="003B09F5" w:rsidRDefault="009B710F" w:rsidP="009B710F">
      <w:pPr>
        <w:pStyle w:val="TableCaption"/>
        <w:rPr>
          <w:rFonts w:ascii="Times New Roman" w:hAnsi="Times New Roman" w:cs="Times New Roman"/>
        </w:rPr>
      </w:pPr>
      <w:bookmarkStart w:id="305" w:name="_Ref2618970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8</w:t>
      </w:r>
      <w:r w:rsidRPr="003B09F5">
        <w:rPr>
          <w:rFonts w:ascii="Times New Roman" w:hAnsi="Times New Roman" w:cs="Times New Roman"/>
        </w:rPr>
        <w:fldChar w:fldCharType="end"/>
      </w:r>
      <w:bookmarkEnd w:id="304"/>
      <w:bookmarkEnd w:id="305"/>
      <w:r w:rsidRPr="003B09F5">
        <w:rPr>
          <w:rFonts w:ascii="Times New Roman" w:hAnsi="Times New Roman" w:cs="Times New Roman"/>
        </w:rPr>
        <w:t xml:space="preserve"> </w:t>
      </w:r>
      <w:bookmarkStart w:id="306" w:name="_Hlk32588510"/>
      <w:r w:rsidR="00F1109F" w:rsidRPr="00F1109F">
        <w:rPr>
          <w:rFonts w:ascii="Times New Roman" w:hAnsi="Times New Roman" w:cs="Times New Roman"/>
        </w:rPr>
        <w:t>Ecological consequences of proposed 2030 minimum threshold (</w:t>
      </w:r>
      <w:r w:rsidR="00C323F0">
        <w:rPr>
          <w:rFonts w:ascii="Times New Roman" w:hAnsi="Times New Roman" w:cs="Times New Roman"/>
        </w:rPr>
        <w:t>5.</w:t>
      </w:r>
      <w:r w:rsidR="002212CD">
        <w:rPr>
          <w:rFonts w:ascii="Times New Roman" w:hAnsi="Times New Roman" w:cs="Times New Roman"/>
        </w:rPr>
        <w:t>7</w:t>
      </w:r>
      <w:r w:rsidR="00F1109F" w:rsidRPr="00F1109F">
        <w:rPr>
          <w:rFonts w:ascii="Times New Roman" w:hAnsi="Times New Roman" w:cs="Times New Roman"/>
        </w:rPr>
        <w:t xml:space="preserve"> mAHD) in terms of compliance of stated site values and site management objectives at </w:t>
      </w:r>
      <w:r w:rsidR="00C323F0">
        <w:rPr>
          <w:rFonts w:ascii="Times New Roman" w:hAnsi="Times New Roman" w:cs="Times New Roman"/>
        </w:rPr>
        <w:t>Lake Yonderup</w:t>
      </w:r>
      <w:r w:rsidR="00F1109F" w:rsidRPr="00F1109F">
        <w:rPr>
          <w:rFonts w:ascii="Times New Roman" w:hAnsi="Times New Roman" w:cs="Times New Roman"/>
        </w:rPr>
        <w:t xml:space="preserve"> set for the current absolute minimum Ministerial criteria (</w:t>
      </w:r>
      <w:r w:rsidR="00C323F0">
        <w:rPr>
          <w:rFonts w:ascii="Times New Roman" w:hAnsi="Times New Roman" w:cs="Times New Roman"/>
        </w:rPr>
        <w:t>5.</w:t>
      </w:r>
      <w:r w:rsidR="002212CD">
        <w:rPr>
          <w:rFonts w:ascii="Times New Roman" w:hAnsi="Times New Roman" w:cs="Times New Roman"/>
        </w:rPr>
        <w:t>9</w:t>
      </w:r>
      <w:r w:rsidR="00F1109F" w:rsidRPr="00F1109F">
        <w:rPr>
          <w:rFonts w:ascii="Times New Roman" w:hAnsi="Times New Roman" w:cs="Times New Roman"/>
        </w:rPr>
        <w:t xml:space="preserve"> mAHD)</w:t>
      </w:r>
      <w:r w:rsidR="00C323F0">
        <w:rPr>
          <w:rFonts w:ascii="Times New Roman" w:hAnsi="Times New Roman" w:cs="Times New Roman"/>
        </w:rPr>
        <w:t xml:space="preserve">. </w:t>
      </w:r>
      <w:bookmarkEnd w:id="306"/>
      <w:r w:rsidR="00B23D47">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112"/>
        <w:gridCol w:w="7931"/>
        <w:gridCol w:w="1915"/>
      </w:tblGrid>
      <w:tr w:rsidR="00F6213E" w:rsidRPr="003B09F5" w14:paraId="26271F80" w14:textId="77777777" w:rsidTr="0043712B">
        <w:tc>
          <w:tcPr>
            <w:tcW w:w="1473" w:type="pct"/>
            <w:tcBorders>
              <w:bottom w:val="single" w:sz="0" w:space="0" w:color="auto"/>
            </w:tcBorders>
            <w:vAlign w:val="bottom"/>
          </w:tcPr>
          <w:p w14:paraId="26271F7D" w14:textId="77777777" w:rsidR="00F6213E" w:rsidRPr="003B09F5" w:rsidRDefault="00F6213E" w:rsidP="00F6213E">
            <w:pPr>
              <w:pStyle w:val="Compact"/>
              <w:rPr>
                <w:rFonts w:cs="Times New Roman"/>
              </w:rPr>
            </w:pPr>
          </w:p>
        </w:tc>
        <w:tc>
          <w:tcPr>
            <w:tcW w:w="2841" w:type="pct"/>
            <w:tcBorders>
              <w:bottom w:val="single" w:sz="0" w:space="0" w:color="auto"/>
            </w:tcBorders>
            <w:vAlign w:val="bottom"/>
          </w:tcPr>
          <w:p w14:paraId="26271F7E" w14:textId="1431CDB0" w:rsidR="00F6213E" w:rsidRPr="003B09F5" w:rsidRDefault="00347721" w:rsidP="00F6213E">
            <w:pPr>
              <w:pStyle w:val="Compact"/>
              <w:rPr>
                <w:rFonts w:cs="Times New Roman"/>
              </w:rPr>
            </w:pPr>
            <w:r w:rsidRPr="00347721">
              <w:rPr>
                <w:rFonts w:cs="Times New Roman"/>
              </w:rPr>
              <w:t xml:space="preserve">Likely effect of 2030 proposed </w:t>
            </w:r>
            <w:r w:rsidR="002212CD">
              <w:rPr>
                <w:rFonts w:cs="Times New Roman"/>
              </w:rPr>
              <w:t xml:space="preserve">minimum </w:t>
            </w:r>
            <w:r w:rsidRPr="00347721">
              <w:rPr>
                <w:rFonts w:cs="Times New Roman"/>
              </w:rPr>
              <w:t>threshold (</w:t>
            </w:r>
            <w:r>
              <w:rPr>
                <w:rFonts w:cs="Times New Roman"/>
              </w:rPr>
              <w:t>5.7</w:t>
            </w:r>
            <w:r w:rsidRPr="00347721">
              <w:rPr>
                <w:rFonts w:cs="Times New Roman"/>
              </w:rPr>
              <w:t xml:space="preserve"> mAHD)</w:t>
            </w:r>
          </w:p>
        </w:tc>
        <w:tc>
          <w:tcPr>
            <w:tcW w:w="0" w:type="auto"/>
            <w:tcBorders>
              <w:bottom w:val="single" w:sz="0" w:space="0" w:color="auto"/>
            </w:tcBorders>
            <w:vAlign w:val="bottom"/>
          </w:tcPr>
          <w:p w14:paraId="26271F7F" w14:textId="5B28ED06"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25A14" w:rsidRPr="003B09F5" w14:paraId="26271F84" w14:textId="77777777" w:rsidTr="0043712B">
        <w:tc>
          <w:tcPr>
            <w:tcW w:w="1473" w:type="pct"/>
          </w:tcPr>
          <w:p w14:paraId="26271F81" w14:textId="2B81201D" w:rsidR="001D584F" w:rsidRPr="003B09F5" w:rsidRDefault="00305B18" w:rsidP="00875484">
            <w:pPr>
              <w:pStyle w:val="Compact"/>
              <w:jc w:val="left"/>
              <w:rPr>
                <w:rFonts w:cs="Times New Roman"/>
              </w:rPr>
            </w:pPr>
            <w:r>
              <w:rPr>
                <w:rFonts w:cs="Times New Roman"/>
                <w:b/>
              </w:rPr>
              <w:t>Site values (WAWA, 1995)</w:t>
            </w:r>
          </w:p>
        </w:tc>
        <w:tc>
          <w:tcPr>
            <w:tcW w:w="2841" w:type="pct"/>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rsidTr="0043712B">
        <w:tc>
          <w:tcPr>
            <w:tcW w:w="1473" w:type="pct"/>
          </w:tcPr>
          <w:p w14:paraId="26271F85" w14:textId="4ED9526C" w:rsidR="001D584F" w:rsidRPr="003B09F5" w:rsidRDefault="005D6919" w:rsidP="00875484">
            <w:pPr>
              <w:pStyle w:val="Compact"/>
              <w:jc w:val="left"/>
              <w:rPr>
                <w:rFonts w:cs="Times New Roman"/>
              </w:rPr>
            </w:pPr>
            <w:r w:rsidRPr="003B09F5">
              <w:rPr>
                <w:rFonts w:cs="Times New Roman"/>
              </w:rPr>
              <w:t>High ecological values due to undisturbed nature</w:t>
            </w:r>
          </w:p>
        </w:tc>
        <w:tc>
          <w:tcPr>
            <w:tcW w:w="2841" w:type="pct"/>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rsidTr="0043712B">
        <w:tc>
          <w:tcPr>
            <w:tcW w:w="1473" w:type="pct"/>
          </w:tcPr>
          <w:p w14:paraId="26271F89" w14:textId="29CEBDB3" w:rsidR="001D584F" w:rsidRPr="003B09F5" w:rsidRDefault="005D6919" w:rsidP="00875484">
            <w:pPr>
              <w:pStyle w:val="Compact"/>
              <w:jc w:val="left"/>
              <w:rPr>
                <w:rFonts w:cs="Times New Roman"/>
              </w:rPr>
            </w:pPr>
            <w:r w:rsidRPr="003B09F5">
              <w:rPr>
                <w:rFonts w:cs="Times New Roman"/>
              </w:rPr>
              <w:t>Rich invertebrate fauna</w:t>
            </w:r>
          </w:p>
        </w:tc>
        <w:tc>
          <w:tcPr>
            <w:tcW w:w="2841" w:type="pct"/>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r w:rsidR="00725A14">
              <w:rPr>
                <w:rFonts w:cs="Times New Roman"/>
              </w:rPr>
              <w:t xml:space="preserve">the </w:t>
            </w:r>
            <w:r w:rsidRPr="003B09F5">
              <w:rPr>
                <w:rFonts w:cs="Times New Roman"/>
              </w:rPr>
              <w:t>assemblage structure</w:t>
            </w:r>
            <w:r w:rsidR="00725A14">
              <w:rPr>
                <w:rFonts w:cs="Times New Roman"/>
              </w:rPr>
              <w:t xml:space="preserve"> in spring monitoring</w:t>
            </w:r>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rsidTr="0043712B">
        <w:tc>
          <w:tcPr>
            <w:tcW w:w="1473" w:type="pct"/>
          </w:tcPr>
          <w:p w14:paraId="26271F8D" w14:textId="0B40B640" w:rsidR="001D584F" w:rsidRPr="003B09F5" w:rsidRDefault="005D6919" w:rsidP="00875484">
            <w:pPr>
              <w:pStyle w:val="Compact"/>
              <w:jc w:val="left"/>
              <w:rPr>
                <w:rFonts w:cs="Times New Roman"/>
              </w:rPr>
            </w:pPr>
            <w:r w:rsidRPr="003B09F5">
              <w:rPr>
                <w:rFonts w:cs="Times New Roman"/>
              </w:rPr>
              <w:t>Excellent water quality</w:t>
            </w:r>
          </w:p>
        </w:tc>
        <w:tc>
          <w:tcPr>
            <w:tcW w:w="2841" w:type="pct"/>
          </w:tcPr>
          <w:p w14:paraId="26271F8E" w14:textId="2D020FFE" w:rsidR="001D584F" w:rsidRPr="003B09F5" w:rsidRDefault="005D6919" w:rsidP="00A97807">
            <w:pPr>
              <w:pStyle w:val="Compact"/>
              <w:rPr>
                <w:rFonts w:cs="Times New Roman"/>
              </w:rPr>
            </w:pPr>
            <w:r w:rsidRPr="003B09F5">
              <w:rPr>
                <w:rFonts w:cs="Times New Roman"/>
              </w:rPr>
              <w:t xml:space="preserve">Sustaining surface waters greater than current levels will </w:t>
            </w:r>
            <w:r w:rsidR="00A97807">
              <w:rPr>
                <w:rFonts w:cs="Times New Roman"/>
              </w:rPr>
              <w:t xml:space="preserve">mean </w:t>
            </w:r>
            <w:r w:rsidR="0011003C">
              <w:rPr>
                <w:rFonts w:cs="Times New Roman"/>
              </w:rPr>
              <w:t>the risk o</w:t>
            </w:r>
            <w:r w:rsidRPr="003B09F5">
              <w:rPr>
                <w:rFonts w:cs="Times New Roman"/>
              </w:rPr>
              <w:t>f acidification</w:t>
            </w:r>
            <w:r w:rsidR="00A97807">
              <w:rPr>
                <w:rFonts w:cs="Times New Roman"/>
              </w:rPr>
              <w:t xml:space="preserve"> </w:t>
            </w:r>
            <w:r w:rsidR="0011003C">
              <w:rPr>
                <w:rFonts w:cs="Times New Roman"/>
              </w:rPr>
              <w:t xml:space="preserve">will </w:t>
            </w:r>
            <w:r w:rsidR="00A97807">
              <w:rPr>
                <w:rFonts w:cs="Times New Roman"/>
              </w:rPr>
              <w:t xml:space="preserve">remain </w:t>
            </w:r>
            <w:r w:rsidRPr="003B09F5">
              <w:rPr>
                <w:rFonts w:cs="Times New Roman"/>
              </w:rPr>
              <w:t xml:space="preserve">low. There are indications that nutrient levels may be on the rise and any further declines in water level before </w:t>
            </w:r>
            <w:r w:rsidR="00092BDE">
              <w:rPr>
                <w:rFonts w:cs="Times New Roman"/>
              </w:rPr>
              <w:t>2030</w:t>
            </w:r>
            <w:r w:rsidRPr="003B09F5">
              <w:rPr>
                <w:rFonts w:cs="Times New Roman"/>
              </w:rPr>
              <w:t xml:space="preserve"> may cause shifts in the ecosystem functioning of the lake.</w:t>
            </w:r>
          </w:p>
        </w:tc>
        <w:tc>
          <w:tcPr>
            <w:tcW w:w="0" w:type="auto"/>
          </w:tcPr>
          <w:p w14:paraId="26271F8F" w14:textId="544A631C" w:rsidR="001D584F" w:rsidRPr="003B09F5" w:rsidRDefault="005D6919">
            <w:pPr>
              <w:pStyle w:val="Compact"/>
              <w:jc w:val="center"/>
              <w:rPr>
                <w:rFonts w:cs="Times New Roman"/>
              </w:rPr>
            </w:pPr>
            <w:r w:rsidRPr="003B09F5">
              <w:rPr>
                <w:rFonts w:cs="Times New Roman"/>
              </w:rPr>
              <w:t>Likely - dependent on no further declines in water levels before 20</w:t>
            </w:r>
            <w:r w:rsidR="00092BDE">
              <w:rPr>
                <w:rFonts w:cs="Times New Roman"/>
              </w:rPr>
              <w:t>30</w:t>
            </w:r>
          </w:p>
        </w:tc>
      </w:tr>
      <w:tr w:rsidR="00725A14" w:rsidRPr="003B09F5" w14:paraId="26271F94" w14:textId="77777777" w:rsidTr="0043712B">
        <w:tc>
          <w:tcPr>
            <w:tcW w:w="1473" w:type="pct"/>
          </w:tcPr>
          <w:p w14:paraId="26271F91" w14:textId="12047BDF" w:rsidR="001D584F" w:rsidRPr="003B09F5" w:rsidRDefault="005D6919" w:rsidP="00875484">
            <w:pPr>
              <w:pStyle w:val="Compact"/>
              <w:jc w:val="left"/>
              <w:rPr>
                <w:rFonts w:cs="Times New Roman"/>
              </w:rPr>
            </w:pPr>
            <w:r w:rsidRPr="003B09F5">
              <w:rPr>
                <w:rFonts w:cs="Times New Roman"/>
              </w:rPr>
              <w:t>Undisturbed hydrologic regime and lack of seasonal variation</w:t>
            </w:r>
          </w:p>
        </w:tc>
        <w:tc>
          <w:tcPr>
            <w:tcW w:w="2841" w:type="pct"/>
          </w:tcPr>
          <w:p w14:paraId="26271F92" w14:textId="51808CD0"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commentRangeStart w:id="307"/>
            <w:commentRangeStart w:id="308"/>
            <w:del w:id="309" w:author="Christopher Kavazos" w:date="2020-02-13T11:58:00Z">
              <w:r w:rsidR="00725A14" w:rsidDel="00667604">
                <w:rPr>
                  <w:rFonts w:cs="Times New Roman"/>
                </w:rPr>
                <w:delText xml:space="preserve">Only </w:delText>
              </w:r>
            </w:del>
            <w:ins w:id="310" w:author="Christopher Kavazos" w:date="2020-02-13T11:58:00Z">
              <w:r w:rsidR="00667604">
                <w:rPr>
                  <w:rFonts w:cs="Times New Roman"/>
                </w:rPr>
                <w:t xml:space="preserve">This value can only be </w:t>
              </w:r>
              <w:r w:rsidR="000C5B96">
                <w:rPr>
                  <w:rFonts w:cs="Times New Roman"/>
                </w:rPr>
                <w:t>maintained</w:t>
              </w:r>
            </w:ins>
            <w:del w:id="311" w:author="Christopher Kavazos" w:date="2020-02-13T11:58:00Z">
              <w:r w:rsidR="00725A14" w:rsidDel="000C5B96">
                <w:rPr>
                  <w:rFonts w:cs="Times New Roman"/>
                </w:rPr>
                <w:delText>possible</w:delText>
              </w:r>
            </w:del>
            <w:r w:rsidR="00725A14">
              <w:rPr>
                <w:rFonts w:cs="Times New Roman"/>
              </w:rPr>
              <w:t xml:space="preserve"> if</w:t>
            </w:r>
            <w:r w:rsidRPr="003B09F5">
              <w:rPr>
                <w:rFonts w:cs="Times New Roman"/>
              </w:rPr>
              <w:t xml:space="preserve"> </w:t>
            </w:r>
            <w:r w:rsidR="00725A14">
              <w:rPr>
                <w:rFonts w:cs="Times New Roman"/>
              </w:rPr>
              <w:t>the hydrological controls in the wetland are re-instated as for Loch Mc</w:t>
            </w:r>
            <w:r w:rsidR="000520C9">
              <w:rPr>
                <w:rFonts w:cs="Times New Roman"/>
              </w:rPr>
              <w:t>N</w:t>
            </w:r>
            <w:r w:rsidR="00725A14">
              <w:rPr>
                <w:rFonts w:cs="Times New Roman"/>
              </w:rPr>
              <w:t>ess</w:t>
            </w:r>
            <w:del w:id="312" w:author="Christopher Kavazos" w:date="2020-02-13T11:56:00Z">
              <w:r w:rsidR="00725A14" w:rsidDel="00AE2099">
                <w:rPr>
                  <w:rFonts w:cs="Times New Roman"/>
                </w:rPr>
                <w:delText>; but since we don’t know what they are this is unlikely</w:delText>
              </w:r>
              <w:commentRangeEnd w:id="307"/>
              <w:r w:rsidR="003C668E" w:rsidDel="00AE2099">
                <w:rPr>
                  <w:rStyle w:val="CommentReference"/>
                  <w:rFonts w:asciiTheme="minorHAnsi" w:hAnsiTheme="minorHAnsi"/>
                </w:rPr>
                <w:commentReference w:id="307"/>
              </w:r>
            </w:del>
            <w:commentRangeEnd w:id="308"/>
            <w:r w:rsidR="00AE2099">
              <w:rPr>
                <w:rStyle w:val="CommentReference"/>
                <w:rFonts w:asciiTheme="minorHAnsi" w:hAnsiTheme="minorHAnsi"/>
              </w:rPr>
              <w:commentReference w:id="308"/>
            </w:r>
            <w:del w:id="313" w:author="Christopher Kavazos" w:date="2020-02-13T11:56:00Z">
              <w:r w:rsidR="00725A14" w:rsidDel="00AE2099">
                <w:rPr>
                  <w:rFonts w:cs="Times New Roman"/>
                </w:rPr>
                <w:delText>.</w:delText>
              </w:r>
            </w:del>
            <w:ins w:id="314" w:author="Christopher Kavazos" w:date="2020-02-13T11:56:00Z">
              <w:r w:rsidR="00AE2099">
                <w:rPr>
                  <w:rFonts w:cs="Times New Roman"/>
                </w:rPr>
                <w:t>.</w:t>
              </w:r>
            </w:ins>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rsidTr="0043712B">
        <w:tc>
          <w:tcPr>
            <w:tcW w:w="1473" w:type="pct"/>
          </w:tcPr>
          <w:p w14:paraId="26271F95" w14:textId="701CD00A" w:rsidR="001D584F" w:rsidRPr="003B09F5" w:rsidRDefault="005D6919" w:rsidP="00875484">
            <w:pPr>
              <w:pStyle w:val="Compact"/>
              <w:jc w:val="left"/>
              <w:rPr>
                <w:rFonts w:cs="Times New Roman"/>
              </w:rPr>
            </w:pPr>
            <w:r w:rsidRPr="003B09F5">
              <w:rPr>
                <w:rFonts w:cs="Times New Roman"/>
                <w:i/>
              </w:rPr>
              <w:t>Banksia</w:t>
            </w:r>
            <w:r w:rsidRPr="003B09F5">
              <w:rPr>
                <w:rFonts w:cs="Times New Roman"/>
              </w:rPr>
              <w:t xml:space="preserve"> woodland &lt;8m depth to groundwater</w:t>
            </w:r>
          </w:p>
        </w:tc>
        <w:tc>
          <w:tcPr>
            <w:tcW w:w="2841" w:type="pct"/>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 xml:space="preserve">B. </w:t>
            </w:r>
            <w:proofErr w:type="spellStart"/>
            <w:r w:rsidRPr="003B09F5">
              <w:rPr>
                <w:rFonts w:cs="Times New Roman"/>
                <w:i/>
              </w:rPr>
              <w:t>littoralis</w:t>
            </w:r>
            <w:proofErr w:type="spellEnd"/>
            <w:r w:rsidRPr="003B09F5">
              <w:rPr>
                <w:rFonts w:cs="Times New Roman"/>
              </w:rPr>
              <w:t xml:space="preserve"> at the site and only a few, albeit healthy, seedlings in the transect. Mature woodland was destroyed by bushfire in 2004/05 and has not 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t>Possible - dependent on future bushfire impacts</w:t>
            </w:r>
          </w:p>
        </w:tc>
      </w:tr>
      <w:tr w:rsidR="00725A14" w:rsidRPr="003B09F5" w14:paraId="26271F9C" w14:textId="77777777" w:rsidTr="0043712B">
        <w:tc>
          <w:tcPr>
            <w:tcW w:w="1473" w:type="pct"/>
          </w:tcPr>
          <w:p w14:paraId="26271F99" w14:textId="13B9D347" w:rsidR="001D584F" w:rsidRPr="003B09F5" w:rsidRDefault="00305B18" w:rsidP="00875484">
            <w:pPr>
              <w:pStyle w:val="Compact"/>
              <w:jc w:val="left"/>
              <w:rPr>
                <w:rFonts w:cs="Times New Roman"/>
              </w:rPr>
            </w:pPr>
            <w:r>
              <w:rPr>
                <w:rFonts w:cs="Times New Roman"/>
                <w:b/>
              </w:rPr>
              <w:lastRenderedPageBreak/>
              <w:t>Site management objectives (WAWA, 1995)</w:t>
            </w:r>
          </w:p>
        </w:tc>
        <w:tc>
          <w:tcPr>
            <w:tcW w:w="2841" w:type="pct"/>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rsidTr="0043712B">
        <w:tc>
          <w:tcPr>
            <w:tcW w:w="1473" w:type="pct"/>
          </w:tcPr>
          <w:p w14:paraId="26271F9D" w14:textId="25C661FA" w:rsidR="001D584F" w:rsidRPr="003B09F5" w:rsidRDefault="00725A14" w:rsidP="00875484">
            <w:pPr>
              <w:pStyle w:val="Compact"/>
              <w:jc w:val="left"/>
              <w:rPr>
                <w:rFonts w:cs="Times New Roman"/>
              </w:rPr>
            </w:pPr>
            <w:r>
              <w:rPr>
                <w:rFonts w:cs="Times New Roman"/>
              </w:rPr>
              <w:t xml:space="preserve">                                                                                                                                                                                                                                                                                                                                                                                                                                                                                                                                                                                                                                                                                                                                                                                                                                                                                                                                                                                                                                                                                                                                                                                                                                                                                                                                                                                                                                                                                                                                                                                                                                                                                                                                                                                                                                                                                                                                                                                                                                                                                                                                                                                                                                                               </w:t>
            </w:r>
            <w:r w:rsidR="005D6919" w:rsidRPr="003B09F5">
              <w:rPr>
                <w:rFonts w:cs="Times New Roman"/>
              </w:rPr>
              <w:t>Maintain the environmental quality of the lake</w:t>
            </w:r>
          </w:p>
        </w:tc>
        <w:tc>
          <w:tcPr>
            <w:tcW w:w="2841" w:type="pct"/>
          </w:tcPr>
          <w:p w14:paraId="26271F9E" w14:textId="0DCCD91E"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w:t>
            </w:r>
            <w:r w:rsidR="003C668E">
              <w:rPr>
                <w:rFonts w:cs="Times New Roman"/>
              </w:rPr>
              <w:t>abstraction is reduced prior to 2030</w:t>
            </w:r>
            <w:r w:rsidR="005D6919" w:rsidRPr="003B09F5">
              <w:rPr>
                <w:rFonts w:cs="Times New Roman"/>
              </w:rPr>
              <w:t xml:space="preserve">. If nutrient levels remain low, it is likely that the </w:t>
            </w:r>
            <w:r w:rsidR="003C668E">
              <w:rPr>
                <w:rFonts w:cs="Times New Roman"/>
              </w:rPr>
              <w:t xml:space="preserve">current </w:t>
            </w:r>
            <w:r w:rsidR="005D6919" w:rsidRPr="003B09F5">
              <w:rPr>
                <w:rFonts w:cs="Times New Roman"/>
              </w:rPr>
              <w:t xml:space="preserve">aquatic invertebrate assemblage will </w:t>
            </w:r>
            <w:r w:rsidR="003C668E">
              <w:rPr>
                <w:rFonts w:cs="Times New Roman"/>
              </w:rPr>
              <w:t>persist</w:t>
            </w:r>
            <w:r w:rsidR="005D6919" w:rsidRPr="003B09F5">
              <w:rPr>
                <w:rFonts w:cs="Times New Roman"/>
              </w:rPr>
              <w:t>.</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rsidTr="0043712B">
        <w:tc>
          <w:tcPr>
            <w:tcW w:w="1473" w:type="pct"/>
          </w:tcPr>
          <w:p w14:paraId="26271FA1" w14:textId="2FD0A1FD" w:rsidR="001D584F" w:rsidRPr="003B09F5" w:rsidRDefault="005D6919" w:rsidP="00875484">
            <w:pPr>
              <w:pStyle w:val="Compact"/>
              <w:jc w:val="left"/>
              <w:rPr>
                <w:rFonts w:cs="Times New Roman"/>
              </w:rPr>
            </w:pPr>
            <w:r w:rsidRPr="003B09F5">
              <w:rPr>
                <w:rFonts w:cs="Times New Roman"/>
              </w:rPr>
              <w:t>Maintain the existing hydrological regime</w:t>
            </w:r>
          </w:p>
        </w:tc>
        <w:tc>
          <w:tcPr>
            <w:tcW w:w="2841" w:type="pct"/>
          </w:tcPr>
          <w:p w14:paraId="26271FA2" w14:textId="777497BE"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r w:rsidR="00725A14">
              <w:rPr>
                <w:rFonts w:cs="Times New Roman"/>
              </w:rPr>
              <w:t>wa</w:t>
            </w:r>
            <w:r w:rsidRPr="003B09F5">
              <w:rPr>
                <w:rFonts w:cs="Times New Roman"/>
              </w:rPr>
              <w:t>s a key feature of this wetland that is unlikely to return</w:t>
            </w:r>
            <w:r w:rsidR="0012024C">
              <w:rPr>
                <w:rFonts w:cs="Times New Roman"/>
              </w:rPr>
              <w:t>.</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r w:rsidR="00347721" w:rsidRPr="003B09F5" w14:paraId="7087D4D4" w14:textId="77777777" w:rsidTr="0043712B">
        <w:tc>
          <w:tcPr>
            <w:tcW w:w="1473" w:type="pct"/>
          </w:tcPr>
          <w:p w14:paraId="2D711013" w14:textId="1F4CB333" w:rsidR="00347721" w:rsidRPr="003B09F5" w:rsidRDefault="00347721" w:rsidP="00875484">
            <w:pPr>
              <w:pStyle w:val="Compact"/>
              <w:jc w:val="left"/>
              <w:rPr>
                <w:rFonts w:cs="Times New Roman"/>
              </w:rPr>
            </w:pPr>
            <w:r w:rsidRPr="00347721">
              <w:rPr>
                <w:rFonts w:cs="Times New Roman"/>
                <w:b/>
                <w:bCs/>
              </w:rPr>
              <w:t>Proposed site management objectives</w:t>
            </w:r>
          </w:p>
        </w:tc>
        <w:tc>
          <w:tcPr>
            <w:tcW w:w="2841" w:type="pct"/>
          </w:tcPr>
          <w:p w14:paraId="65827E18" w14:textId="77777777" w:rsidR="00347721" w:rsidRPr="003B09F5" w:rsidRDefault="00347721" w:rsidP="00725A14">
            <w:pPr>
              <w:pStyle w:val="Compact"/>
              <w:rPr>
                <w:rFonts w:cs="Times New Roman"/>
              </w:rPr>
            </w:pPr>
          </w:p>
        </w:tc>
        <w:tc>
          <w:tcPr>
            <w:tcW w:w="0" w:type="auto"/>
          </w:tcPr>
          <w:p w14:paraId="5A2C4CB6" w14:textId="77777777" w:rsidR="00347721" w:rsidRPr="003B09F5" w:rsidRDefault="00347721">
            <w:pPr>
              <w:pStyle w:val="Compact"/>
              <w:jc w:val="center"/>
              <w:rPr>
                <w:rFonts w:cs="Times New Roman"/>
              </w:rPr>
            </w:pPr>
          </w:p>
        </w:tc>
      </w:tr>
      <w:tr w:rsidR="00347721" w:rsidRPr="003B09F5" w14:paraId="099C480A" w14:textId="77777777" w:rsidTr="0043712B">
        <w:tc>
          <w:tcPr>
            <w:tcW w:w="1473" w:type="pct"/>
          </w:tcPr>
          <w:p w14:paraId="6CFC5CB7" w14:textId="18435E8A" w:rsidR="00347721" w:rsidRPr="00D50485" w:rsidRDefault="00184DF1" w:rsidP="00875484">
            <w:pPr>
              <w:pStyle w:val="Compact"/>
              <w:jc w:val="left"/>
              <w:rPr>
                <w:rFonts w:cs="Times New Roman"/>
              </w:rPr>
            </w:pPr>
            <w:r w:rsidRPr="00D50485">
              <w:rPr>
                <w:rFonts w:cs="Times New Roman"/>
              </w:rPr>
              <w:t xml:space="preserve">Increase surface area of permanent </w:t>
            </w:r>
            <w:r w:rsidR="002057BC" w:rsidRPr="00D50485">
              <w:rPr>
                <w:rFonts w:cs="Times New Roman"/>
              </w:rPr>
              <w:t>water for fauna habitat</w:t>
            </w:r>
          </w:p>
        </w:tc>
        <w:tc>
          <w:tcPr>
            <w:tcW w:w="2841" w:type="pct"/>
          </w:tcPr>
          <w:p w14:paraId="287DCBCC" w14:textId="4580DF47" w:rsidR="00347721" w:rsidRPr="003B09F5" w:rsidRDefault="006B45CC" w:rsidP="00725A14">
            <w:pPr>
              <w:pStyle w:val="Compact"/>
              <w:rPr>
                <w:rFonts w:cs="Times New Roman"/>
              </w:rPr>
            </w:pPr>
            <w:r>
              <w:rPr>
                <w:rFonts w:cs="Times New Roman"/>
              </w:rPr>
              <w:t xml:space="preserve">Although the projected changes </w:t>
            </w:r>
            <w:r w:rsidR="001F3367">
              <w:rPr>
                <w:rFonts w:cs="Times New Roman"/>
              </w:rPr>
              <w:t xml:space="preserve">are an improvement on the current hydrological state of the lake, they are not sufficient to return to the lake to </w:t>
            </w:r>
            <w:r w:rsidR="00981292">
              <w:rPr>
                <w:rFonts w:cs="Times New Roman"/>
              </w:rPr>
              <w:t xml:space="preserve">pre-1990 levels </w:t>
            </w:r>
            <w:r w:rsidR="006111EB">
              <w:rPr>
                <w:rFonts w:cs="Times New Roman"/>
              </w:rPr>
              <w:t xml:space="preserve">before water levels declined markedly. </w:t>
            </w:r>
            <w:r w:rsidR="003C1A84">
              <w:rPr>
                <w:rFonts w:cs="Times New Roman"/>
              </w:rPr>
              <w:t xml:space="preserve">Managing the lake at the proposed thresholds will ensure </w:t>
            </w:r>
            <w:r w:rsidR="00055C15">
              <w:rPr>
                <w:rFonts w:cs="Times New Roman"/>
              </w:rPr>
              <w:t xml:space="preserve">permanent water and habitat for aquatic fauna, albeit at a </w:t>
            </w:r>
            <w:r w:rsidR="00A7757E">
              <w:rPr>
                <w:rFonts w:cs="Times New Roman"/>
              </w:rPr>
              <w:t>lesser extent to what was once characteristic of the wetland.</w:t>
            </w:r>
          </w:p>
        </w:tc>
        <w:tc>
          <w:tcPr>
            <w:tcW w:w="0" w:type="auto"/>
          </w:tcPr>
          <w:p w14:paraId="7D00251A" w14:textId="716EF9C1" w:rsidR="00347721" w:rsidRPr="003B09F5" w:rsidRDefault="00A7757E">
            <w:pPr>
              <w:pStyle w:val="Compact"/>
              <w:jc w:val="center"/>
              <w:rPr>
                <w:rFonts w:cs="Times New Roman"/>
              </w:rPr>
            </w:pPr>
            <w:r>
              <w:rPr>
                <w:rFonts w:cs="Times New Roman"/>
              </w:rPr>
              <w:t>Likely</w:t>
            </w:r>
          </w:p>
        </w:tc>
      </w:tr>
      <w:tr w:rsidR="00347721" w:rsidRPr="003B09F5" w14:paraId="2C60726F" w14:textId="77777777" w:rsidTr="0043712B">
        <w:tc>
          <w:tcPr>
            <w:tcW w:w="1473" w:type="pct"/>
          </w:tcPr>
          <w:p w14:paraId="6BFF4936" w14:textId="151D5D9F" w:rsidR="00347721" w:rsidRPr="00D50485" w:rsidRDefault="002057BC" w:rsidP="00875484">
            <w:pPr>
              <w:pStyle w:val="Compact"/>
              <w:jc w:val="left"/>
              <w:rPr>
                <w:rFonts w:cs="Times New Roman"/>
              </w:rPr>
            </w:pPr>
            <w:r w:rsidRPr="00D50485">
              <w:rPr>
                <w:rFonts w:cs="Times New Roman"/>
              </w:rPr>
              <w:t xml:space="preserve">Maintain intact, undisturbed </w:t>
            </w:r>
            <w:r w:rsidR="00D50485" w:rsidRPr="00D50485">
              <w:rPr>
                <w:rFonts w:cs="Times New Roman"/>
              </w:rPr>
              <w:t>fringing vegetation</w:t>
            </w:r>
          </w:p>
        </w:tc>
        <w:tc>
          <w:tcPr>
            <w:tcW w:w="2841" w:type="pct"/>
          </w:tcPr>
          <w:p w14:paraId="3BA88FEF" w14:textId="4136A6CA" w:rsidR="00347721" w:rsidRPr="00C9762B" w:rsidRDefault="00406071" w:rsidP="00725A14">
            <w:pPr>
              <w:pStyle w:val="Compact"/>
              <w:rPr>
                <w:rFonts w:cs="Times New Roman"/>
              </w:rPr>
            </w:pPr>
            <w:r>
              <w:rPr>
                <w:rFonts w:cs="Times New Roman"/>
              </w:rPr>
              <w:t xml:space="preserve">There has been a marked decline in </w:t>
            </w:r>
            <w:proofErr w:type="spellStart"/>
            <w:r>
              <w:rPr>
                <w:rFonts w:cs="Times New Roman"/>
                <w:i/>
                <w:iCs/>
              </w:rPr>
              <w:t>Baumea</w:t>
            </w:r>
            <w:proofErr w:type="spellEnd"/>
            <w:r>
              <w:rPr>
                <w:rFonts w:cs="Times New Roman"/>
                <w:i/>
                <w:iCs/>
              </w:rPr>
              <w:t xml:space="preserve"> </w:t>
            </w:r>
            <w:proofErr w:type="spellStart"/>
            <w:r w:rsidR="00DB7664">
              <w:rPr>
                <w:rFonts w:cs="Times New Roman"/>
                <w:i/>
                <w:iCs/>
              </w:rPr>
              <w:t>juncea</w:t>
            </w:r>
            <w:proofErr w:type="spellEnd"/>
            <w:r w:rsidR="00DB7664">
              <w:rPr>
                <w:rFonts w:cs="Times New Roman"/>
              </w:rPr>
              <w:t xml:space="preserve"> </w:t>
            </w:r>
            <w:r w:rsidR="00DA725D">
              <w:rPr>
                <w:rFonts w:cs="Times New Roman"/>
              </w:rPr>
              <w:t xml:space="preserve">and </w:t>
            </w:r>
            <w:proofErr w:type="spellStart"/>
            <w:r w:rsidR="00DA725D">
              <w:rPr>
                <w:rFonts w:cs="Times New Roman"/>
                <w:i/>
                <w:iCs/>
              </w:rPr>
              <w:t>Lepidosperma</w:t>
            </w:r>
            <w:proofErr w:type="spellEnd"/>
            <w:r w:rsidR="00DA725D">
              <w:rPr>
                <w:rFonts w:cs="Times New Roman"/>
                <w:i/>
                <w:iCs/>
              </w:rPr>
              <w:t xml:space="preserve"> </w:t>
            </w:r>
            <w:proofErr w:type="spellStart"/>
            <w:r w:rsidR="00DA725D" w:rsidRPr="00247169">
              <w:rPr>
                <w:rFonts w:cs="Times New Roman"/>
                <w:i/>
                <w:iCs/>
              </w:rPr>
              <w:t>gladiatum</w:t>
            </w:r>
            <w:proofErr w:type="spellEnd"/>
            <w:r w:rsidR="0059283C">
              <w:rPr>
                <w:rFonts w:cs="Times New Roman"/>
              </w:rPr>
              <w:t xml:space="preserve"> </w:t>
            </w:r>
            <w:r w:rsidR="00DB7664" w:rsidRPr="00DA725D">
              <w:rPr>
                <w:rFonts w:cs="Times New Roman"/>
              </w:rPr>
              <w:t>which</w:t>
            </w:r>
            <w:r w:rsidR="00DB7664">
              <w:rPr>
                <w:rFonts w:cs="Times New Roman"/>
              </w:rPr>
              <w:t xml:space="preserve"> has altered the composition of fringing vegetation. </w:t>
            </w:r>
            <w:r w:rsidR="0059283C">
              <w:rPr>
                <w:rFonts w:cs="Times New Roman"/>
              </w:rPr>
              <w:t xml:space="preserve">The projected increases in water levels are unlikely to </w:t>
            </w:r>
            <w:r w:rsidR="00866839">
              <w:rPr>
                <w:rFonts w:cs="Times New Roman"/>
              </w:rPr>
              <w:t xml:space="preserve">restore this aspect of the vegetation (at least at the monitoring </w:t>
            </w:r>
            <w:r w:rsidR="00C9762B">
              <w:rPr>
                <w:rFonts w:cs="Times New Roman"/>
              </w:rPr>
              <w:t>transect</w:t>
            </w:r>
            <w:r w:rsidR="00866839">
              <w:rPr>
                <w:rFonts w:cs="Times New Roman"/>
              </w:rPr>
              <w:t>).</w:t>
            </w:r>
            <w:ins w:id="315" w:author="Christopher Kavazos" w:date="2020-02-21T10:01:00Z">
              <w:r w:rsidR="008F5C8A">
                <w:rPr>
                  <w:rFonts w:cs="Times New Roman"/>
                </w:rPr>
                <w:t xml:space="preserve"> This is particularly true for </w:t>
              </w:r>
              <w:r w:rsidR="008F5C8A">
                <w:rPr>
                  <w:rFonts w:cs="Times New Roman"/>
                  <w:i/>
                  <w:iCs/>
                </w:rPr>
                <w:t>M.</w:t>
              </w:r>
            </w:ins>
            <w:ins w:id="316" w:author="Christopher Kavazos" w:date="2020-02-21T10:02:00Z">
              <w:r w:rsidR="008F5C8A">
                <w:rPr>
                  <w:rFonts w:cs="Times New Roman"/>
                  <w:i/>
                  <w:iCs/>
                </w:rPr>
                <w:t xml:space="preserve"> </w:t>
              </w:r>
              <w:proofErr w:type="spellStart"/>
              <w:r w:rsidR="008F5C8A">
                <w:rPr>
                  <w:rFonts w:cs="Times New Roman"/>
                  <w:i/>
                  <w:iCs/>
                </w:rPr>
                <w:t>rhaphiophylla</w:t>
              </w:r>
              <w:proofErr w:type="spellEnd"/>
              <w:r w:rsidR="00152D02">
                <w:rPr>
                  <w:rFonts w:cs="Times New Roman"/>
                  <w:i/>
                  <w:iCs/>
                </w:rPr>
                <w:t xml:space="preserve"> </w:t>
              </w:r>
              <w:r w:rsidR="00152D02">
                <w:rPr>
                  <w:rFonts w:cs="Times New Roman"/>
                </w:rPr>
                <w:t xml:space="preserve">which will continue to experience </w:t>
              </w:r>
              <w:r w:rsidR="00D657CC">
                <w:rPr>
                  <w:rFonts w:cs="Times New Roman"/>
                </w:rPr>
                <w:t>water levels approaching the max</w:t>
              </w:r>
              <w:r w:rsidR="00DC0E36">
                <w:rPr>
                  <w:rFonts w:cs="Times New Roman"/>
                </w:rPr>
                <w:t>imum depths that are tolerable for that species.</w:t>
              </w:r>
            </w:ins>
            <w:r w:rsidR="00866839">
              <w:rPr>
                <w:rFonts w:cs="Times New Roman"/>
              </w:rPr>
              <w:t xml:space="preserve"> </w:t>
            </w:r>
            <w:r w:rsidR="00C9762B">
              <w:rPr>
                <w:rFonts w:cs="Times New Roman"/>
              </w:rPr>
              <w:t xml:space="preserve">The northern region of the lake is still relatively undisturbed (Buller </w:t>
            </w:r>
            <w:r w:rsidR="00C9762B">
              <w:rPr>
                <w:rFonts w:cs="Times New Roman"/>
                <w:i/>
                <w:iCs/>
              </w:rPr>
              <w:t>et al.</w:t>
            </w:r>
            <w:r w:rsidR="00C9762B">
              <w:rPr>
                <w:rFonts w:cs="Times New Roman"/>
              </w:rPr>
              <w:t xml:space="preserve"> 2019</w:t>
            </w:r>
            <w:r w:rsidR="00D97B5C">
              <w:rPr>
                <w:rFonts w:cs="Times New Roman"/>
              </w:rPr>
              <w:t>) and the projected change</w:t>
            </w:r>
            <w:r w:rsidR="00AC3BC2">
              <w:rPr>
                <w:rFonts w:cs="Times New Roman"/>
              </w:rPr>
              <w:t xml:space="preserve">s of water levels may ensure </w:t>
            </w:r>
            <w:r w:rsidR="003013C4">
              <w:rPr>
                <w:rFonts w:cs="Times New Roman"/>
              </w:rPr>
              <w:t xml:space="preserve">that </w:t>
            </w:r>
            <w:r w:rsidR="00194E4C">
              <w:rPr>
                <w:rFonts w:cs="Times New Roman"/>
              </w:rPr>
              <w:t>fringing vegetation remains intact.</w:t>
            </w:r>
          </w:p>
        </w:tc>
        <w:tc>
          <w:tcPr>
            <w:tcW w:w="0" w:type="auto"/>
          </w:tcPr>
          <w:p w14:paraId="4CA68C48" w14:textId="69BEF492" w:rsidR="00347721" w:rsidRPr="003B09F5" w:rsidRDefault="00194E4C">
            <w:pPr>
              <w:pStyle w:val="Compact"/>
              <w:jc w:val="center"/>
              <w:rPr>
                <w:rFonts w:cs="Times New Roman"/>
              </w:rPr>
            </w:pPr>
            <w:r>
              <w:rPr>
                <w:rFonts w:cs="Times New Roman"/>
              </w:rPr>
              <w:t>Likely – at least for the northern region</w:t>
            </w:r>
          </w:p>
        </w:tc>
      </w:tr>
      <w:tr w:rsidR="00347721" w:rsidRPr="003B09F5" w14:paraId="1E8FCB2C" w14:textId="77777777" w:rsidTr="0043712B">
        <w:tc>
          <w:tcPr>
            <w:tcW w:w="1473" w:type="pct"/>
          </w:tcPr>
          <w:p w14:paraId="0B0FC945" w14:textId="4870BF9D" w:rsidR="00347721" w:rsidRPr="00D50485" w:rsidRDefault="00D50485" w:rsidP="00875484">
            <w:pPr>
              <w:pStyle w:val="Compact"/>
              <w:jc w:val="left"/>
              <w:rPr>
                <w:rFonts w:cs="Times New Roman"/>
              </w:rPr>
            </w:pPr>
            <w:r w:rsidRPr="00D50485">
              <w:rPr>
                <w:rFonts w:cs="Times New Roman"/>
              </w:rPr>
              <w:t>Maintain diverse habitat types and excellent water quality</w:t>
            </w:r>
          </w:p>
        </w:tc>
        <w:tc>
          <w:tcPr>
            <w:tcW w:w="2841" w:type="pct"/>
          </w:tcPr>
          <w:p w14:paraId="77A91DED" w14:textId="0F5E0CBE" w:rsidR="00347721" w:rsidRPr="003B09F5" w:rsidRDefault="006A3EB5" w:rsidP="00725A14">
            <w:pPr>
              <w:pStyle w:val="Compact"/>
              <w:rPr>
                <w:rFonts w:cs="Times New Roman"/>
              </w:rPr>
            </w:pPr>
            <w:r>
              <w:rPr>
                <w:rFonts w:cs="Times New Roman"/>
              </w:rPr>
              <w:t>There is evidence that the lower than normal water levels, probably caused by reduced inflow, are causing nutrient levels in the wetland to increase. Under the projected changes to the water level o</w:t>
            </w:r>
            <w:r w:rsidR="00D51F51">
              <w:rPr>
                <w:rFonts w:cs="Times New Roman"/>
              </w:rPr>
              <w:t xml:space="preserve">f these ponds, it is unlikely that </w:t>
            </w:r>
            <w:r w:rsidR="00646610">
              <w:rPr>
                <w:rFonts w:cs="Times New Roman"/>
              </w:rPr>
              <w:t>nutrient levels will return to normal</w:t>
            </w:r>
            <w:r w:rsidR="009A101D">
              <w:rPr>
                <w:rFonts w:cs="Times New Roman"/>
              </w:rPr>
              <w:t xml:space="preserve">. Elevated levels of nutrients will cause significant shifts in ecological processes and </w:t>
            </w:r>
            <w:r w:rsidR="005B7592">
              <w:rPr>
                <w:rFonts w:cs="Times New Roman"/>
              </w:rPr>
              <w:t>shift the composition of aquatic fauna</w:t>
            </w:r>
            <w:r w:rsidR="00113A4B">
              <w:rPr>
                <w:rFonts w:cs="Times New Roman"/>
              </w:rPr>
              <w:t>l communities. Aquatic macroinvertebrate richness is alread</w:t>
            </w:r>
            <w:r w:rsidR="00E554EC">
              <w:rPr>
                <w:rFonts w:cs="Times New Roman"/>
              </w:rPr>
              <w:t xml:space="preserve">y </w:t>
            </w:r>
            <w:r w:rsidR="000D40E0">
              <w:rPr>
                <w:rFonts w:cs="Times New Roman"/>
              </w:rPr>
              <w:t>declining due to low water</w:t>
            </w:r>
            <w:r w:rsidR="00CF7CC3">
              <w:rPr>
                <w:rFonts w:cs="Times New Roman"/>
              </w:rPr>
              <w:t xml:space="preserve"> levels.</w:t>
            </w:r>
          </w:p>
        </w:tc>
        <w:tc>
          <w:tcPr>
            <w:tcW w:w="0" w:type="auto"/>
          </w:tcPr>
          <w:p w14:paraId="2DEE0057" w14:textId="5822D923" w:rsidR="00347721" w:rsidRPr="003B09F5" w:rsidRDefault="00CF7CC3">
            <w:pPr>
              <w:pStyle w:val="Compact"/>
              <w:jc w:val="center"/>
              <w:rPr>
                <w:rFonts w:cs="Times New Roman"/>
              </w:rPr>
            </w:pPr>
            <w:r>
              <w:rPr>
                <w:rFonts w:cs="Times New Roman"/>
              </w:rPr>
              <w:t>Unlikely</w:t>
            </w:r>
          </w:p>
        </w:tc>
      </w:tr>
    </w:tbl>
    <w:p w14:paraId="1F0F1730" w14:textId="77777777" w:rsidR="0041346D" w:rsidRDefault="0041346D">
      <w:pPr>
        <w:pStyle w:val="Heading3"/>
        <w:rPr>
          <w:rFonts w:cs="Times New Roman"/>
        </w:rPr>
        <w:sectPr w:rsidR="0041346D" w:rsidSect="00377E3B">
          <w:pgSz w:w="16838" w:h="11906" w:orient="landscape" w:code="9"/>
          <w:pgMar w:top="1440" w:right="1440" w:bottom="1440" w:left="1440" w:header="720" w:footer="720" w:gutter="0"/>
          <w:cols w:space="720"/>
          <w:docGrid w:linePitch="326"/>
        </w:sectPr>
      </w:pPr>
      <w:bookmarkStart w:id="317" w:name="water-quality-1"/>
    </w:p>
    <w:p w14:paraId="26271FB7" w14:textId="21DCE9A2" w:rsidR="001D584F" w:rsidRPr="003B09F5" w:rsidRDefault="005D6919">
      <w:pPr>
        <w:pStyle w:val="Heading2"/>
        <w:rPr>
          <w:rFonts w:cs="Times New Roman"/>
        </w:rPr>
      </w:pPr>
      <w:bookmarkStart w:id="318" w:name="lake-joondalup"/>
      <w:bookmarkStart w:id="319" w:name="_Toc33196536"/>
      <w:bookmarkEnd w:id="317"/>
      <w:r w:rsidRPr="003B09F5">
        <w:rPr>
          <w:rFonts w:cs="Times New Roman"/>
        </w:rPr>
        <w:lastRenderedPageBreak/>
        <w:t>Lake Joondalup</w:t>
      </w:r>
      <w:bookmarkEnd w:id="318"/>
      <w:bookmarkEnd w:id="319"/>
    </w:p>
    <w:p w14:paraId="26271FB8" w14:textId="5D228008"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 and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fringing woodlands and bushland support a variety of significant mammal species.</w:t>
      </w:r>
    </w:p>
    <w:p w14:paraId="26271FB9" w14:textId="1A4F099F" w:rsidR="001D584F" w:rsidRPr="003B09F5" w:rsidDel="005F035A" w:rsidRDefault="005D6919">
      <w:pPr>
        <w:pStyle w:val="Heading3"/>
        <w:rPr>
          <w:rFonts w:cs="Times New Roman"/>
        </w:rPr>
      </w:pPr>
      <w:bookmarkStart w:id="320" w:name="hydrology-3"/>
      <w:bookmarkStart w:id="321" w:name="_Toc33196537"/>
      <w:r w:rsidRPr="003B09F5" w:rsidDel="005F035A">
        <w:rPr>
          <w:rFonts w:cs="Times New Roman"/>
        </w:rPr>
        <w:t>Hydrology</w:t>
      </w:r>
      <w:bookmarkEnd w:id="320"/>
      <w:bookmarkEnd w:id="321"/>
    </w:p>
    <w:p w14:paraId="26271FBA" w14:textId="03EE8B66" w:rsidR="001D584F" w:rsidDel="005F035A" w:rsidRDefault="005D6919">
      <w:pPr>
        <w:pStyle w:val="FirstParagraph"/>
        <w:rPr>
          <w:rFonts w:cs="Times New Roman"/>
        </w:rPr>
      </w:pPr>
      <w:r w:rsidRPr="003B09F5" w:rsidDel="005F035A">
        <w:rPr>
          <w:rFonts w:cs="Times New Roman"/>
        </w:rPr>
        <w:t xml:space="preserve">Lake Joondalup has remained permanently inundated at the staff gauge since 1986 (Horwitz et al., </w:t>
      </w:r>
      <w:hyperlink w:anchor="ref-Horwitz2009">
        <w:r w:rsidRPr="003B09F5" w:rsidDel="005F035A">
          <w:rPr>
            <w:rStyle w:val="Hyperlink"/>
            <w:rFonts w:cs="Times New Roman"/>
            <w:color w:val="auto"/>
          </w:rPr>
          <w:t>2009</w:t>
        </w:r>
      </w:hyperlink>
      <w:r w:rsidRPr="003B09F5" w:rsidDel="005F035A">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sidDel="005F035A">
        <w:rPr>
          <w:rFonts w:cs="Times New Roman"/>
        </w:rPr>
        <w:fldChar w:fldCharType="begin"/>
      </w:r>
      <w:r w:rsidR="00765D82" w:rsidDel="005F035A">
        <w:rPr>
          <w:rFonts w:cs="Times New Roman"/>
        </w:rPr>
        <w:instrText xml:space="preserve"> REF _Ref25919464 \h </w:instrText>
      </w:r>
      <w:r w:rsidR="00765D82" w:rsidDel="005F035A">
        <w:rPr>
          <w:rFonts w:cs="Times New Roman"/>
        </w:rPr>
        <w:fldChar w:fldCharType="separate"/>
      </w:r>
      <w:r w:rsidR="00266BE9">
        <w:rPr>
          <w:rFonts w:cs="Times New Roman"/>
          <w:b/>
          <w:bCs/>
        </w:rPr>
        <w:t>Error! Reference source not found.</w:t>
      </w:r>
      <w:r w:rsidR="00765D82" w:rsidDel="005F035A">
        <w:rPr>
          <w:rFonts w:cs="Times New Roman"/>
        </w:rPr>
        <w:fldChar w:fldCharType="end"/>
      </w:r>
      <w:r w:rsidRPr="003B09F5" w:rsidDel="005F035A">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sidDel="005F035A">
        <w:rPr>
          <w:rFonts w:cs="Times New Roman"/>
        </w:rPr>
        <w:fldChar w:fldCharType="begin"/>
      </w:r>
      <w:r w:rsidR="0041346D" w:rsidDel="005F035A">
        <w:rPr>
          <w:rFonts w:cs="Times New Roman"/>
        </w:rPr>
        <w:instrText xml:space="preserve"> REF _Ref25921699 \h </w:instrText>
      </w:r>
      <w:r w:rsidR="0041346D" w:rsidDel="005F035A">
        <w:rPr>
          <w:rFonts w:cs="Times New Roman"/>
        </w:rPr>
        <w:fldChar w:fldCharType="separate"/>
      </w:r>
      <w:r w:rsidR="00266BE9">
        <w:rPr>
          <w:rFonts w:cs="Times New Roman"/>
          <w:b/>
          <w:bCs/>
        </w:rPr>
        <w:t>Error! Reference source not found.</w:t>
      </w:r>
      <w:r w:rsidR="0041346D" w:rsidDel="005F035A">
        <w:rPr>
          <w:rFonts w:cs="Times New Roman"/>
        </w:rPr>
        <w:fldChar w:fldCharType="end"/>
      </w:r>
      <w:r w:rsidRPr="003B09F5" w:rsidDel="005F035A">
        <w:rPr>
          <w:rFonts w:cs="Times New Roman"/>
        </w:rPr>
        <w:t>).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14:paraId="25A13C9F" w14:textId="234D5A75" w:rsidR="008D67BE" w:rsidDel="005F035A" w:rsidRDefault="008D67BE" w:rsidP="008D67BE">
      <w:pPr>
        <w:pStyle w:val="Caption"/>
        <w:keepNext/>
      </w:pPr>
      <w:r w:rsidDel="005F035A">
        <w:t xml:space="preserve">Table </w:t>
      </w:r>
      <w:r w:rsidDel="005F035A">
        <w:fldChar w:fldCharType="begin"/>
      </w:r>
      <w:r w:rsidDel="005F035A">
        <w:instrText>SEQ Table \* ARABIC</w:instrText>
      </w:r>
      <w:r w:rsidDel="005F035A">
        <w:fldChar w:fldCharType="separate"/>
      </w:r>
      <w:r w:rsidR="00266BE9">
        <w:rPr>
          <w:noProof/>
        </w:rPr>
        <w:t>9</w:t>
      </w:r>
      <w:r w:rsidDel="005F035A">
        <w:fldChar w:fldCharType="end"/>
      </w:r>
      <w:r w:rsidRPr="00326731" w:rsidDel="005F035A">
        <w:rPr>
          <w:rFonts w:ascii="LMRoman10-Regular" w:hAnsi="LMRoman10-Regular" w:cs="LMRoman10-Regular"/>
          <w:sz w:val="20"/>
          <w:szCs w:val="20"/>
          <w:lang w:val="en-AU"/>
        </w:rPr>
        <w:t xml:space="preserve"> </w:t>
      </w:r>
      <w:r w:rsidRPr="00326731" w:rsidDel="005F035A">
        <w:rPr>
          <w:lang w:val="en-AU"/>
        </w:rPr>
        <w:t xml:space="preserve">Five year summaries of surface water level data at </w:t>
      </w:r>
      <w:r w:rsidDel="005F035A">
        <w:rPr>
          <w:lang w:val="en-AU"/>
        </w:rPr>
        <w:t>Lake Joondalup</w:t>
      </w:r>
    </w:p>
    <w:tbl>
      <w:tblPr>
        <w:tblStyle w:val="Table"/>
        <w:tblW w:w="9351" w:type="dxa"/>
        <w:tblLook w:val="04A0" w:firstRow="1" w:lastRow="0" w:firstColumn="1" w:lastColumn="0" w:noHBand="0" w:noVBand="1"/>
      </w:tblPr>
      <w:tblGrid>
        <w:gridCol w:w="1989"/>
        <w:gridCol w:w="2051"/>
        <w:gridCol w:w="1909"/>
        <w:gridCol w:w="1559"/>
        <w:gridCol w:w="1843"/>
      </w:tblGrid>
      <w:tr w:rsidR="008D67BE" w:rsidDel="005F035A" w14:paraId="68CF9209" w14:textId="0AB3A7B5" w:rsidTr="007C2274">
        <w:tc>
          <w:tcPr>
            <w:tcW w:w="1989" w:type="dxa"/>
          </w:tcPr>
          <w:p w14:paraId="359F78B4" w14:textId="1CAF21B5" w:rsidR="008D67BE" w:rsidDel="005F035A" w:rsidRDefault="008D67BE" w:rsidP="00376A55">
            <w:pPr>
              <w:pStyle w:val="BodyText"/>
            </w:pPr>
            <w:r w:rsidDel="005F035A">
              <w:t>Period</w:t>
            </w:r>
          </w:p>
        </w:tc>
        <w:tc>
          <w:tcPr>
            <w:tcW w:w="2051" w:type="dxa"/>
          </w:tcPr>
          <w:p w14:paraId="41E65C2B" w14:textId="19C6C86C" w:rsidR="008D67BE" w:rsidRPr="00016946" w:rsidDel="005F035A" w:rsidRDefault="008D67BE" w:rsidP="000F73DE">
            <w:pPr>
              <w:pStyle w:val="BodyText"/>
              <w:spacing w:before="120" w:after="120"/>
              <w:rPr>
                <w:lang w:val="en-AU"/>
              </w:rPr>
            </w:pPr>
            <w:r w:rsidRPr="00016946" w:rsidDel="005F035A">
              <w:rPr>
                <w:lang w:val="en-AU"/>
              </w:rPr>
              <w:t>Mean</w:t>
            </w:r>
            <w:r w:rsidDel="005F035A">
              <w:rPr>
                <w:lang w:val="en-AU"/>
              </w:rPr>
              <w:t xml:space="preserve"> </w:t>
            </w:r>
            <w:r w:rsidRPr="00016946" w:rsidDel="005F035A">
              <w:rPr>
                <w:lang w:val="en-AU"/>
              </w:rPr>
              <w:t>max seasonal</w:t>
            </w:r>
          </w:p>
          <w:p w14:paraId="3D6AC21A" w14:textId="791D698C" w:rsidR="008D67BE" w:rsidDel="005F035A" w:rsidRDefault="008D67BE" w:rsidP="000F73DE">
            <w:pPr>
              <w:pStyle w:val="BodyText"/>
              <w:spacing w:before="120" w:after="120"/>
            </w:pPr>
            <w:r w:rsidRPr="00016946" w:rsidDel="005F035A">
              <w:rPr>
                <w:lang w:val="en-AU"/>
              </w:rPr>
              <w:t>level (mAHD)</w:t>
            </w:r>
          </w:p>
        </w:tc>
        <w:tc>
          <w:tcPr>
            <w:tcW w:w="1909" w:type="dxa"/>
          </w:tcPr>
          <w:p w14:paraId="43A5292D" w14:textId="58CA1D90" w:rsidR="008D67BE" w:rsidRPr="00016946" w:rsidDel="005F035A" w:rsidRDefault="008D67BE" w:rsidP="000F73DE">
            <w:pPr>
              <w:pStyle w:val="BodyText"/>
              <w:spacing w:before="120" w:after="120"/>
              <w:rPr>
                <w:lang w:val="en-AU"/>
              </w:rPr>
            </w:pPr>
            <w:r w:rsidRPr="00016946" w:rsidDel="005F035A">
              <w:rPr>
                <w:lang w:val="en-AU"/>
              </w:rPr>
              <w:t>Mean</w:t>
            </w:r>
            <w:r w:rsidDel="005F035A">
              <w:rPr>
                <w:lang w:val="en-AU"/>
              </w:rPr>
              <w:t xml:space="preserve"> min</w:t>
            </w:r>
            <w:r w:rsidRPr="00016946" w:rsidDel="005F035A">
              <w:rPr>
                <w:lang w:val="en-AU"/>
              </w:rPr>
              <w:t xml:space="preserve"> seasonal</w:t>
            </w:r>
          </w:p>
          <w:p w14:paraId="322972FF" w14:textId="25332E23" w:rsidR="008D67BE" w:rsidDel="005F035A" w:rsidRDefault="008D67BE" w:rsidP="000F73DE">
            <w:pPr>
              <w:pStyle w:val="BodyText"/>
              <w:spacing w:before="120" w:after="120"/>
            </w:pPr>
            <w:r w:rsidRPr="00016946" w:rsidDel="005F035A">
              <w:rPr>
                <w:lang w:val="en-AU"/>
              </w:rPr>
              <w:t>level (mAHD)</w:t>
            </w:r>
          </w:p>
        </w:tc>
        <w:tc>
          <w:tcPr>
            <w:tcW w:w="1559" w:type="dxa"/>
          </w:tcPr>
          <w:p w14:paraId="7B2D7DB2" w14:textId="6CC3B949" w:rsidR="008D67BE" w:rsidDel="005F035A" w:rsidRDefault="008D67BE" w:rsidP="00376A55">
            <w:pPr>
              <w:pStyle w:val="BodyText"/>
            </w:pPr>
            <w:r w:rsidDel="005F035A">
              <w:t>Mean seasonal change (m)</w:t>
            </w:r>
          </w:p>
        </w:tc>
        <w:tc>
          <w:tcPr>
            <w:tcW w:w="1843" w:type="dxa"/>
          </w:tcPr>
          <w:p w14:paraId="1B3C066F" w14:textId="6C296279" w:rsidR="008D67BE" w:rsidDel="005F035A" w:rsidRDefault="008D67BE" w:rsidP="00376A55">
            <w:pPr>
              <w:pStyle w:val="BodyText"/>
            </w:pPr>
            <w:r w:rsidDel="005F035A">
              <w:t>Mean max to min (days)</w:t>
            </w:r>
          </w:p>
        </w:tc>
      </w:tr>
      <w:tr w:rsidR="008D67BE" w:rsidDel="005F035A" w14:paraId="356164D1" w14:textId="34B7EB6B" w:rsidTr="007C2274">
        <w:tc>
          <w:tcPr>
            <w:tcW w:w="1989" w:type="dxa"/>
          </w:tcPr>
          <w:p w14:paraId="7E224892" w14:textId="056361A9" w:rsidR="008D67BE" w:rsidDel="005F035A" w:rsidRDefault="008D67BE" w:rsidP="000F73DE">
            <w:pPr>
              <w:pStyle w:val="BodyText"/>
              <w:jc w:val="center"/>
            </w:pPr>
            <w:r w:rsidDel="005F035A">
              <w:t>08/1994 – 07/1999</w:t>
            </w:r>
          </w:p>
        </w:tc>
        <w:tc>
          <w:tcPr>
            <w:tcW w:w="2051" w:type="dxa"/>
          </w:tcPr>
          <w:p w14:paraId="0446F910" w14:textId="41B15C12" w:rsidR="008D67BE" w:rsidDel="005F035A" w:rsidRDefault="00D22E63" w:rsidP="000F73DE">
            <w:pPr>
              <w:pStyle w:val="BodyText"/>
              <w:jc w:val="center"/>
            </w:pPr>
            <w:r w:rsidDel="005F035A">
              <w:t>17.2</w:t>
            </w:r>
            <w:r w:rsidR="008D67BE" w:rsidDel="005F035A">
              <w:t xml:space="preserve"> (</w:t>
            </w:r>
            <w:r w:rsidDel="005F035A">
              <w:t>Sep</w:t>
            </w:r>
            <w:r w:rsidR="008D67BE" w:rsidDel="005F035A">
              <w:t>)</w:t>
            </w:r>
          </w:p>
        </w:tc>
        <w:tc>
          <w:tcPr>
            <w:tcW w:w="1909" w:type="dxa"/>
          </w:tcPr>
          <w:p w14:paraId="31CD7D35" w14:textId="1C5AA33F" w:rsidR="008D67BE" w:rsidDel="005F035A" w:rsidRDefault="00D22E63" w:rsidP="000F73DE">
            <w:pPr>
              <w:pStyle w:val="BodyText"/>
              <w:jc w:val="center"/>
            </w:pPr>
            <w:r w:rsidDel="005F035A">
              <w:t>16.2</w:t>
            </w:r>
            <w:r w:rsidR="008D67BE" w:rsidDel="005F035A">
              <w:t xml:space="preserve"> (</w:t>
            </w:r>
            <w:r w:rsidDel="005F035A">
              <w:t>Apr</w:t>
            </w:r>
            <w:r w:rsidR="008D67BE" w:rsidDel="005F035A">
              <w:t>)</w:t>
            </w:r>
          </w:p>
        </w:tc>
        <w:tc>
          <w:tcPr>
            <w:tcW w:w="1559" w:type="dxa"/>
          </w:tcPr>
          <w:p w14:paraId="33491C0B" w14:textId="0715A3EB" w:rsidR="008D67BE" w:rsidDel="005F035A" w:rsidRDefault="00D22E63" w:rsidP="000F73DE">
            <w:pPr>
              <w:pStyle w:val="BodyText"/>
              <w:jc w:val="center"/>
            </w:pPr>
            <w:r w:rsidDel="005F035A">
              <w:t>0.96</w:t>
            </w:r>
          </w:p>
        </w:tc>
        <w:tc>
          <w:tcPr>
            <w:tcW w:w="1843" w:type="dxa"/>
          </w:tcPr>
          <w:p w14:paraId="16C597E8" w14:textId="3C2A1016" w:rsidR="008D67BE" w:rsidDel="005F035A" w:rsidRDefault="00D22E63" w:rsidP="000F73DE">
            <w:pPr>
              <w:pStyle w:val="BodyText"/>
              <w:jc w:val="center"/>
            </w:pPr>
            <w:r w:rsidDel="005F035A">
              <w:t>213</w:t>
            </w:r>
          </w:p>
        </w:tc>
      </w:tr>
      <w:tr w:rsidR="008D67BE" w:rsidDel="005F035A" w14:paraId="5FC3ACB6" w14:textId="7C47331F" w:rsidTr="007C2274">
        <w:tc>
          <w:tcPr>
            <w:tcW w:w="1989" w:type="dxa"/>
          </w:tcPr>
          <w:p w14:paraId="74656EFA" w14:textId="3D72534F" w:rsidR="008D67BE" w:rsidDel="005F035A" w:rsidRDefault="008D67BE" w:rsidP="000F73DE">
            <w:pPr>
              <w:pStyle w:val="BodyText"/>
              <w:jc w:val="center"/>
            </w:pPr>
            <w:r w:rsidDel="005F035A">
              <w:t>08/1999 – 07/2004</w:t>
            </w:r>
          </w:p>
        </w:tc>
        <w:tc>
          <w:tcPr>
            <w:tcW w:w="2051" w:type="dxa"/>
          </w:tcPr>
          <w:p w14:paraId="725F70D7" w14:textId="37E12E91" w:rsidR="008D67BE" w:rsidDel="005F035A" w:rsidRDefault="00D22E63" w:rsidP="000F73DE">
            <w:pPr>
              <w:pStyle w:val="BodyText"/>
              <w:jc w:val="center"/>
            </w:pPr>
            <w:r w:rsidDel="005F035A">
              <w:t>17.0</w:t>
            </w:r>
            <w:r w:rsidR="008D67BE" w:rsidDel="005F035A">
              <w:t xml:space="preserve"> (</w:t>
            </w:r>
            <w:r w:rsidDel="005F035A">
              <w:t>Oct</w:t>
            </w:r>
            <w:r w:rsidR="008D67BE" w:rsidDel="005F035A">
              <w:t>)</w:t>
            </w:r>
          </w:p>
        </w:tc>
        <w:tc>
          <w:tcPr>
            <w:tcW w:w="1909" w:type="dxa"/>
          </w:tcPr>
          <w:p w14:paraId="5278EA68" w14:textId="297E7DC8" w:rsidR="008D67BE" w:rsidDel="005F035A" w:rsidRDefault="00D22E63" w:rsidP="000F73DE">
            <w:pPr>
              <w:pStyle w:val="BodyText"/>
              <w:jc w:val="center"/>
            </w:pPr>
            <w:r w:rsidDel="005F035A">
              <w:t>16.1</w:t>
            </w:r>
            <w:r w:rsidR="008D67BE" w:rsidDel="005F035A">
              <w:t xml:space="preserve"> (</w:t>
            </w:r>
            <w:r w:rsidDel="005F035A">
              <w:t>Apr</w:t>
            </w:r>
            <w:r w:rsidR="008D67BE" w:rsidDel="005F035A">
              <w:t>)</w:t>
            </w:r>
          </w:p>
        </w:tc>
        <w:tc>
          <w:tcPr>
            <w:tcW w:w="1559" w:type="dxa"/>
          </w:tcPr>
          <w:p w14:paraId="03C56CD4" w14:textId="0CA75D81" w:rsidR="008D67BE" w:rsidDel="005F035A" w:rsidRDefault="00D22E63" w:rsidP="000F73DE">
            <w:pPr>
              <w:pStyle w:val="BodyText"/>
              <w:jc w:val="center"/>
            </w:pPr>
            <w:r w:rsidDel="005F035A">
              <w:t>0.92</w:t>
            </w:r>
          </w:p>
        </w:tc>
        <w:tc>
          <w:tcPr>
            <w:tcW w:w="1843" w:type="dxa"/>
          </w:tcPr>
          <w:p w14:paraId="47ECBAB6" w14:textId="1A063C62" w:rsidR="008D67BE" w:rsidDel="005F035A" w:rsidRDefault="00D22E63" w:rsidP="000F73DE">
            <w:pPr>
              <w:pStyle w:val="BodyText"/>
              <w:jc w:val="center"/>
            </w:pPr>
            <w:r w:rsidDel="005F035A">
              <w:t>179</w:t>
            </w:r>
          </w:p>
        </w:tc>
      </w:tr>
      <w:tr w:rsidR="008D67BE" w:rsidDel="005F035A" w14:paraId="126F3EA4" w14:textId="326C721B" w:rsidTr="007C2274">
        <w:tc>
          <w:tcPr>
            <w:tcW w:w="1989" w:type="dxa"/>
          </w:tcPr>
          <w:p w14:paraId="70C59EBA" w14:textId="3E409DAC" w:rsidR="008D67BE" w:rsidDel="005F035A" w:rsidRDefault="008D67BE" w:rsidP="000F73DE">
            <w:pPr>
              <w:pStyle w:val="BodyText"/>
              <w:jc w:val="center"/>
            </w:pPr>
            <w:r w:rsidDel="005F035A">
              <w:t>08/2004 – 07/2009</w:t>
            </w:r>
          </w:p>
        </w:tc>
        <w:tc>
          <w:tcPr>
            <w:tcW w:w="2051" w:type="dxa"/>
          </w:tcPr>
          <w:p w14:paraId="686732E3" w14:textId="169CAFE6" w:rsidR="008D67BE" w:rsidDel="005F035A" w:rsidRDefault="00D22E63" w:rsidP="000F73DE">
            <w:pPr>
              <w:pStyle w:val="BodyText"/>
              <w:jc w:val="center"/>
            </w:pPr>
            <w:r w:rsidDel="005F035A">
              <w:t>16</w:t>
            </w:r>
            <w:r w:rsidR="008D67BE" w:rsidDel="005F035A">
              <w:t>.9 (</w:t>
            </w:r>
            <w:r w:rsidDel="005F035A">
              <w:t>Oct</w:t>
            </w:r>
            <w:r w:rsidR="008D67BE" w:rsidDel="005F035A">
              <w:t>)</w:t>
            </w:r>
          </w:p>
        </w:tc>
        <w:tc>
          <w:tcPr>
            <w:tcW w:w="1909" w:type="dxa"/>
          </w:tcPr>
          <w:p w14:paraId="5A182F44" w14:textId="6DF39884" w:rsidR="008D67BE" w:rsidDel="005F035A" w:rsidRDefault="00D22E63" w:rsidP="000F73DE">
            <w:pPr>
              <w:pStyle w:val="BodyText"/>
              <w:jc w:val="center"/>
            </w:pPr>
            <w:r w:rsidDel="005F035A">
              <w:t>16.1</w:t>
            </w:r>
            <w:r w:rsidR="008D67BE" w:rsidDel="005F035A">
              <w:t xml:space="preserve"> (Apr)</w:t>
            </w:r>
          </w:p>
        </w:tc>
        <w:tc>
          <w:tcPr>
            <w:tcW w:w="1559" w:type="dxa"/>
          </w:tcPr>
          <w:p w14:paraId="6CDA26C2" w14:textId="67878BE1" w:rsidR="008D67BE" w:rsidDel="005F035A" w:rsidRDefault="00D22E63" w:rsidP="000F73DE">
            <w:pPr>
              <w:pStyle w:val="BodyText"/>
              <w:jc w:val="center"/>
            </w:pPr>
            <w:r w:rsidDel="005F035A">
              <w:t>0.79</w:t>
            </w:r>
          </w:p>
        </w:tc>
        <w:tc>
          <w:tcPr>
            <w:tcW w:w="1843" w:type="dxa"/>
          </w:tcPr>
          <w:p w14:paraId="080DBF44" w14:textId="77988D2A" w:rsidR="008D67BE" w:rsidDel="005F035A" w:rsidRDefault="00D22E63" w:rsidP="000F73DE">
            <w:pPr>
              <w:pStyle w:val="BodyText"/>
              <w:jc w:val="center"/>
            </w:pPr>
            <w:r w:rsidDel="005F035A">
              <w:t>181</w:t>
            </w:r>
          </w:p>
        </w:tc>
      </w:tr>
      <w:tr w:rsidR="008D67BE" w:rsidDel="005F035A" w14:paraId="3631AA00" w14:textId="251C2BF4" w:rsidTr="007C2274">
        <w:tc>
          <w:tcPr>
            <w:tcW w:w="1989" w:type="dxa"/>
          </w:tcPr>
          <w:p w14:paraId="50C2D020" w14:textId="2380140E" w:rsidR="008D67BE" w:rsidDel="005F035A" w:rsidRDefault="008D67BE" w:rsidP="000F73DE">
            <w:pPr>
              <w:pStyle w:val="BodyText"/>
              <w:jc w:val="center"/>
            </w:pPr>
            <w:r w:rsidDel="005F035A">
              <w:t>08/2009 – 07/2014</w:t>
            </w:r>
          </w:p>
        </w:tc>
        <w:tc>
          <w:tcPr>
            <w:tcW w:w="2051" w:type="dxa"/>
          </w:tcPr>
          <w:p w14:paraId="5CB73E74" w14:textId="3AE3572E" w:rsidR="008D67BE" w:rsidDel="005F035A" w:rsidRDefault="00D22E63" w:rsidP="000F73DE">
            <w:pPr>
              <w:pStyle w:val="BodyText"/>
              <w:jc w:val="center"/>
            </w:pPr>
            <w:r w:rsidDel="005F035A">
              <w:t>16</w:t>
            </w:r>
            <w:r w:rsidR="008D67BE" w:rsidDel="005F035A">
              <w:t>.9 (</w:t>
            </w:r>
            <w:r w:rsidDel="005F035A">
              <w:t>Oct</w:t>
            </w:r>
            <w:r w:rsidR="008D67BE" w:rsidDel="005F035A">
              <w:t>)</w:t>
            </w:r>
          </w:p>
        </w:tc>
        <w:tc>
          <w:tcPr>
            <w:tcW w:w="1909" w:type="dxa"/>
          </w:tcPr>
          <w:p w14:paraId="7CE3D861" w14:textId="2B7BABEB" w:rsidR="008D67BE" w:rsidDel="005F035A" w:rsidRDefault="00D22E63" w:rsidP="000F73DE">
            <w:pPr>
              <w:pStyle w:val="BodyText"/>
              <w:jc w:val="center"/>
            </w:pPr>
            <w:r w:rsidDel="005F035A">
              <w:t>16.1</w:t>
            </w:r>
            <w:r w:rsidR="008D67BE" w:rsidDel="005F035A">
              <w:t xml:space="preserve"> (</w:t>
            </w:r>
            <w:r w:rsidDel="005F035A">
              <w:t>Mar</w:t>
            </w:r>
            <w:r w:rsidR="008D67BE" w:rsidDel="005F035A">
              <w:t>)</w:t>
            </w:r>
          </w:p>
        </w:tc>
        <w:tc>
          <w:tcPr>
            <w:tcW w:w="1559" w:type="dxa"/>
          </w:tcPr>
          <w:p w14:paraId="4BF10530" w14:textId="2491977B" w:rsidR="008D67BE" w:rsidDel="005F035A" w:rsidRDefault="00D22E63" w:rsidP="000F73DE">
            <w:pPr>
              <w:pStyle w:val="BodyText"/>
              <w:jc w:val="center"/>
            </w:pPr>
            <w:r w:rsidDel="005F035A">
              <w:t>0.82</w:t>
            </w:r>
          </w:p>
        </w:tc>
        <w:tc>
          <w:tcPr>
            <w:tcW w:w="1843" w:type="dxa"/>
          </w:tcPr>
          <w:p w14:paraId="7860D754" w14:textId="7301BF7E" w:rsidR="008D67BE" w:rsidDel="005F035A" w:rsidRDefault="00D22E63" w:rsidP="000F73DE">
            <w:pPr>
              <w:pStyle w:val="BodyText"/>
              <w:jc w:val="center"/>
            </w:pPr>
            <w:r w:rsidDel="005F035A">
              <w:t>173</w:t>
            </w:r>
          </w:p>
        </w:tc>
      </w:tr>
      <w:tr w:rsidR="008D67BE" w:rsidDel="005F035A" w14:paraId="4651934E" w14:textId="4D646846" w:rsidTr="007C2274">
        <w:tc>
          <w:tcPr>
            <w:tcW w:w="1989" w:type="dxa"/>
          </w:tcPr>
          <w:p w14:paraId="2A539ED6" w14:textId="5258ABA3" w:rsidR="008D67BE" w:rsidDel="005F035A" w:rsidRDefault="008D67BE" w:rsidP="000F73DE">
            <w:pPr>
              <w:pStyle w:val="BodyText"/>
              <w:jc w:val="center"/>
            </w:pPr>
            <w:r w:rsidDel="005F035A">
              <w:t>08/2014 – 07/2019</w:t>
            </w:r>
          </w:p>
        </w:tc>
        <w:tc>
          <w:tcPr>
            <w:tcW w:w="2051" w:type="dxa"/>
          </w:tcPr>
          <w:p w14:paraId="6501539A" w14:textId="3CA7B78A" w:rsidR="008D67BE" w:rsidDel="005F035A" w:rsidRDefault="00D22E63" w:rsidP="000F73DE">
            <w:pPr>
              <w:pStyle w:val="BodyText"/>
              <w:jc w:val="center"/>
            </w:pPr>
            <w:r w:rsidDel="005F035A">
              <w:t>17.2</w:t>
            </w:r>
            <w:r w:rsidR="008D67BE" w:rsidDel="005F035A">
              <w:t xml:space="preserve"> (</w:t>
            </w:r>
            <w:r w:rsidDel="005F035A">
              <w:t>Oct</w:t>
            </w:r>
            <w:r w:rsidR="008D67BE" w:rsidDel="005F035A">
              <w:t>)</w:t>
            </w:r>
          </w:p>
        </w:tc>
        <w:tc>
          <w:tcPr>
            <w:tcW w:w="1909" w:type="dxa"/>
          </w:tcPr>
          <w:p w14:paraId="7EF12F4E" w14:textId="17D99D38" w:rsidR="008D67BE" w:rsidDel="005F035A" w:rsidRDefault="00D22E63" w:rsidP="000F73DE">
            <w:pPr>
              <w:pStyle w:val="BodyText"/>
              <w:jc w:val="center"/>
            </w:pPr>
            <w:r w:rsidDel="005F035A">
              <w:t>16.5</w:t>
            </w:r>
            <w:r w:rsidR="008D67BE" w:rsidDel="005F035A">
              <w:t xml:space="preserve"> (</w:t>
            </w:r>
            <w:r w:rsidDel="005F035A">
              <w:t>Apr</w:t>
            </w:r>
            <w:r w:rsidR="008D67BE" w:rsidDel="005F035A">
              <w:t>)</w:t>
            </w:r>
          </w:p>
        </w:tc>
        <w:tc>
          <w:tcPr>
            <w:tcW w:w="1559" w:type="dxa"/>
          </w:tcPr>
          <w:p w14:paraId="05B0C6EA" w14:textId="1B944C7A" w:rsidR="008D67BE" w:rsidDel="005F035A" w:rsidRDefault="00D22E63" w:rsidP="000F73DE">
            <w:pPr>
              <w:pStyle w:val="BodyText"/>
              <w:jc w:val="center"/>
            </w:pPr>
            <w:r w:rsidDel="005F035A">
              <w:t>0.68</w:t>
            </w:r>
          </w:p>
        </w:tc>
        <w:tc>
          <w:tcPr>
            <w:tcW w:w="1843" w:type="dxa"/>
          </w:tcPr>
          <w:p w14:paraId="69CBB0FC" w14:textId="69145DEE" w:rsidR="008D67BE" w:rsidDel="005F035A" w:rsidRDefault="00D22E63" w:rsidP="000F73DE">
            <w:pPr>
              <w:pStyle w:val="BodyText"/>
              <w:jc w:val="center"/>
            </w:pPr>
            <w:r w:rsidDel="005F035A">
              <w:t>206</w:t>
            </w:r>
          </w:p>
        </w:tc>
      </w:tr>
    </w:tbl>
    <w:p w14:paraId="1539B36A" w14:textId="539C5C5E" w:rsidR="00834328" w:rsidRPr="003B09F5" w:rsidDel="005F035A" w:rsidRDefault="00834328" w:rsidP="00095546">
      <w:pPr>
        <w:pStyle w:val="CaptionedFigure"/>
        <w:jc w:val="center"/>
        <w:rPr>
          <w:rFonts w:ascii="Times New Roman" w:hAnsi="Times New Roman" w:cs="Times New Roman"/>
        </w:rPr>
      </w:pPr>
      <w:r w:rsidRPr="003B09F5" w:rsidDel="005F035A">
        <w:rPr>
          <w:rFonts w:ascii="Times New Roman" w:hAnsi="Times New Roman" w:cs="Times New Roman"/>
          <w:noProof/>
          <w:lang w:val="en-AU" w:eastAsia="en-AU"/>
        </w:rPr>
        <w:lastRenderedPageBreak/>
        <w:drawing>
          <wp:inline distT="0" distB="0" distL="0" distR="0" wp14:anchorId="055AA7E0" wp14:editId="48CCD281">
            <wp:extent cx="5760000" cy="3985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1A4ABAB" w14:textId="1CE52BE7" w:rsidR="00834328" w:rsidRPr="003B09F5" w:rsidDel="005F035A" w:rsidRDefault="00834328" w:rsidP="00834328">
      <w:pPr>
        <w:pStyle w:val="Caption"/>
        <w:rPr>
          <w:rFonts w:ascii="Times New Roman" w:hAnsi="Times New Roman" w:cs="Times New Roman"/>
        </w:rPr>
      </w:pPr>
      <w:r w:rsidRPr="003B09F5" w:rsidDel="005F035A">
        <w:rPr>
          <w:rFonts w:ascii="Times New Roman" w:hAnsi="Times New Roman" w:cs="Times New Roman"/>
        </w:rPr>
        <w:t xml:space="preserve">Figure </w:t>
      </w:r>
      <w:r w:rsidRPr="003B09F5" w:rsidDel="005F035A">
        <w:rPr>
          <w:rFonts w:ascii="Times New Roman" w:hAnsi="Times New Roman" w:cs="Times New Roman"/>
        </w:rPr>
        <w:fldChar w:fldCharType="begin"/>
      </w:r>
      <w:r w:rsidRPr="003B09F5" w:rsidDel="005F035A">
        <w:rPr>
          <w:rFonts w:ascii="Times New Roman" w:hAnsi="Times New Roman" w:cs="Times New Roman"/>
        </w:rPr>
        <w:instrText xml:space="preserve"> SEQ Figure \* ARABIC </w:instrText>
      </w:r>
      <w:r w:rsidRPr="003B09F5" w:rsidDel="005F035A">
        <w:rPr>
          <w:rFonts w:ascii="Times New Roman" w:hAnsi="Times New Roman" w:cs="Times New Roman"/>
        </w:rPr>
        <w:fldChar w:fldCharType="separate"/>
      </w:r>
      <w:r w:rsidR="00266BE9">
        <w:rPr>
          <w:rFonts w:ascii="Times New Roman" w:hAnsi="Times New Roman" w:cs="Times New Roman"/>
          <w:noProof/>
        </w:rPr>
        <w:t>7</w:t>
      </w:r>
      <w:r w:rsidRPr="003B09F5" w:rsidDel="005F035A">
        <w:rPr>
          <w:rFonts w:ascii="Times New Roman" w:hAnsi="Times New Roman" w:cs="Times New Roman"/>
        </w:rPr>
        <w:fldChar w:fldCharType="end"/>
      </w:r>
      <w:r w:rsidRPr="003B09F5" w:rsidDel="005F035A">
        <w:rPr>
          <w:rFonts w:ascii="Times New Roman" w:hAnsi="Times New Roman" w:cs="Times New Roman"/>
        </w:rPr>
        <w:t xml:space="preserve"> Surface water levels recorded at staff gauge 6162572 for Lake Joondalup. Red segments along trendline indicate periods of significant decline in groundwater levels and </w:t>
      </w:r>
      <w:r w:rsidR="005724CA" w:rsidDel="005F035A">
        <w:rPr>
          <w:rFonts w:ascii="Times New Roman" w:hAnsi="Times New Roman" w:cs="Times New Roman"/>
        </w:rPr>
        <w:t>green segments</w:t>
      </w:r>
      <w:r w:rsidRPr="003B09F5" w:rsidDel="005F035A">
        <w:rPr>
          <w:rFonts w:ascii="Times New Roman" w:hAnsi="Times New Roman" w:cs="Times New Roman"/>
        </w:rPr>
        <w:t xml:space="preserve"> represent significant increases in groundwater level.</w:t>
      </w:r>
      <w:r w:rsidR="00B02519" w:rsidRPr="003B09F5" w:rsidDel="005F035A">
        <w:rPr>
          <w:rFonts w:ascii="Times New Roman" w:hAnsi="Times New Roman" w:cs="Times New Roman"/>
        </w:rPr>
        <w:t xml:space="preserve"> </w:t>
      </w:r>
      <w:r w:rsidR="00B02519" w:rsidDel="005F035A">
        <w:rPr>
          <w:rFonts w:ascii="Times New Roman" w:hAnsi="Times New Roman" w:cs="Times New Roman"/>
        </w:rPr>
        <w:t>The shaded area around trend line represents the 95% confidence interval.</w:t>
      </w:r>
    </w:p>
    <w:p w14:paraId="26271FBB" w14:textId="277CAA60" w:rsidR="001D584F" w:rsidRPr="003B09F5" w:rsidRDefault="00A200FB">
      <w:pPr>
        <w:pStyle w:val="Heading3"/>
        <w:rPr>
          <w:rFonts w:cs="Times New Roman"/>
        </w:rPr>
      </w:pPr>
      <w:bookmarkStart w:id="322" w:name="_Toc33196538"/>
      <w:r>
        <w:rPr>
          <w:rFonts w:cs="Times New Roman"/>
        </w:rPr>
        <w:t>Implications of revised threshold</w:t>
      </w:r>
      <w:bookmarkEnd w:id="322"/>
    </w:p>
    <w:p w14:paraId="0FA23A01" w14:textId="2041355F" w:rsidR="000D6675" w:rsidRDefault="005D6919" w:rsidP="000D6675">
      <w:pPr>
        <w:pStyle w:val="FirstParagraph"/>
        <w:sectPr w:rsidR="000D6675" w:rsidSect="00377E3B">
          <w:pgSz w:w="11906" w:h="16838" w:code="9"/>
          <w:pgMar w:top="1440" w:right="1440" w:bottom="1440" w:left="1440" w:header="720" w:footer="720" w:gutter="0"/>
          <w:cols w:space="720"/>
          <w:docGrid w:linePitch="326"/>
        </w:sectPr>
      </w:pPr>
      <w:r w:rsidRPr="003B09F5">
        <w:t xml:space="preserve">The </w:t>
      </w:r>
      <w:commentRangeStart w:id="323"/>
      <w:commentRangeStart w:id="324"/>
      <w:r w:rsidRPr="003B09F5">
        <w:t xml:space="preserve">water levels in the vicinity of Lake Joondalup are expected to increase up to 2.1 m by 2030 from 2013 levels </w:t>
      </w:r>
      <w:r w:rsidR="00BB6037">
        <w:t>largely due to land use change and associated changes in groundwater use in East Wanneroo</w:t>
      </w:r>
      <w:r w:rsidRPr="003B09F5">
        <w:t xml:space="preserve">. </w:t>
      </w:r>
      <w:commentRangeEnd w:id="323"/>
      <w:r w:rsidR="00752045">
        <w:rPr>
          <w:rStyle w:val="CommentReference"/>
          <w:rFonts w:asciiTheme="minorHAnsi" w:hAnsiTheme="minorHAnsi"/>
        </w:rPr>
        <w:commentReference w:id="323"/>
      </w:r>
      <w:commentRangeEnd w:id="324"/>
      <w:r w:rsidR="00522D25">
        <w:rPr>
          <w:rStyle w:val="CommentReference"/>
          <w:rFonts w:asciiTheme="minorHAnsi" w:hAnsiTheme="minorHAnsi"/>
        </w:rPr>
        <w:commentReference w:id="324"/>
      </w:r>
      <w:r w:rsidRPr="003B09F5">
        <w:t xml:space="preserve">This increase in water level will continue the </w:t>
      </w:r>
      <w:r w:rsidR="00982843">
        <w:t>ri</w:t>
      </w:r>
      <w:r w:rsidR="00982843" w:rsidRPr="003B09F5">
        <w:t xml:space="preserve">sing </w:t>
      </w:r>
      <w:r w:rsidRPr="003B09F5">
        <w:t>trend being observed in the lake’s surface water levels since 2015. Maintaining surface water levels above 16.2 mAHD at staff 6162572 will ensure permanent water habitat for fauna and flora and the visual amenity</w:t>
      </w:r>
      <w:r w:rsidR="00255154">
        <w:t xml:space="preserve"> </w:t>
      </w:r>
      <w:r w:rsidR="00255154" w:rsidRPr="003B09F5">
        <w:t>of the area</w:t>
      </w:r>
      <w:r w:rsidR="00255154">
        <w:t xml:space="preserve"> (</w:t>
      </w:r>
      <w:r w:rsidR="000D6675">
        <w:fldChar w:fldCharType="begin"/>
      </w:r>
      <w:r w:rsidR="000D6675">
        <w:instrText xml:space="preserve"> REF _Ref26189890 \h </w:instrText>
      </w:r>
      <w:r w:rsidR="000D6675">
        <w:fldChar w:fldCharType="separate"/>
      </w:r>
      <w:r w:rsidR="00266BE9" w:rsidRPr="003B09F5">
        <w:rPr>
          <w:rFonts w:cs="Times New Roman"/>
        </w:rPr>
        <w:t xml:space="preserve">Table </w:t>
      </w:r>
      <w:r w:rsidR="00266BE9">
        <w:rPr>
          <w:rFonts w:cs="Times New Roman"/>
          <w:noProof/>
        </w:rPr>
        <w:t>10</w:t>
      </w:r>
      <w:r w:rsidR="000D6675">
        <w:fldChar w:fldCharType="end"/>
      </w:r>
      <w:r w:rsidR="00255154">
        <w:t>).</w:t>
      </w:r>
      <w:r w:rsidR="00255154" w:rsidRPr="003B09F5">
        <w:t xml:space="preserve">  The diverse macrophytes inhabiting </w:t>
      </w:r>
      <w:r w:rsidR="0060730F">
        <w:t>the lower elevations of the basin</w:t>
      </w:r>
      <w:r w:rsidR="00255154" w:rsidRPr="003B09F5">
        <w:t xml:space="preserve">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 </w:t>
      </w:r>
      <w:r w:rsidR="00255154" w:rsidRPr="003C6389">
        <w:rPr>
          <w:i/>
          <w:iCs/>
        </w:rPr>
        <w:t>Acacia</w:t>
      </w:r>
      <w:r w:rsidR="00255154" w:rsidRPr="003B09F5">
        <w:t xml:space="preserve"> and </w:t>
      </w:r>
      <w:r w:rsidR="00255154" w:rsidRPr="003C6389">
        <w:rPr>
          <w:i/>
          <w:iCs/>
        </w:rPr>
        <w:t>Banksia</w:t>
      </w:r>
      <w:r w:rsidR="00255154" w:rsidRPr="003B09F5">
        <w:t xml:space="preserve"> species which provide important habitat for fauna up-slope of the lake. Further vegetation monitoring is required at these transects to determine vegetation compositional changes since 2015 to understand if the trajectory in compositional change is continuing.</w:t>
      </w:r>
      <w:bookmarkStart w:id="325" w:name="_Ref25921705"/>
    </w:p>
    <w:p w14:paraId="6BF55755" w14:textId="3E243F6E" w:rsidR="000D6675" w:rsidRDefault="000D6675" w:rsidP="009B710F">
      <w:pPr>
        <w:pStyle w:val="TableCaption"/>
        <w:rPr>
          <w:rFonts w:cs="Times New Roman"/>
        </w:rPr>
      </w:pPr>
    </w:p>
    <w:p w14:paraId="2756B7B7" w14:textId="6B803E24" w:rsidR="009B710F" w:rsidRPr="003B09F5" w:rsidRDefault="009B710F" w:rsidP="009B710F">
      <w:pPr>
        <w:pStyle w:val="TableCaption"/>
        <w:rPr>
          <w:rFonts w:ascii="Times New Roman" w:hAnsi="Times New Roman" w:cs="Times New Roman"/>
        </w:rPr>
      </w:pPr>
      <w:bookmarkStart w:id="326" w:name="_Ref2618989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10</w:t>
      </w:r>
      <w:r w:rsidRPr="003B09F5">
        <w:rPr>
          <w:rFonts w:ascii="Times New Roman" w:hAnsi="Times New Roman" w:cs="Times New Roman"/>
        </w:rPr>
        <w:fldChar w:fldCharType="end"/>
      </w:r>
      <w:bookmarkEnd w:id="325"/>
      <w:bookmarkEnd w:id="326"/>
      <w:r w:rsidRPr="003B09F5">
        <w:rPr>
          <w:rFonts w:ascii="Times New Roman" w:hAnsi="Times New Roman" w:cs="Times New Roman"/>
        </w:rPr>
        <w:t xml:space="preserve"> </w:t>
      </w:r>
      <w:bookmarkStart w:id="327" w:name="_Hlk32589248"/>
      <w:r w:rsidR="00257FC7" w:rsidRPr="00257FC7">
        <w:rPr>
          <w:rFonts w:ascii="Times New Roman" w:hAnsi="Times New Roman" w:cs="Times New Roman"/>
        </w:rPr>
        <w:t>Ecological consequences of proposed 2030 minimum threshold (</w:t>
      </w:r>
      <w:r w:rsidR="002212CD">
        <w:rPr>
          <w:rFonts w:ascii="Times New Roman" w:hAnsi="Times New Roman" w:cs="Times New Roman"/>
        </w:rPr>
        <w:t>16.2</w:t>
      </w:r>
      <w:r w:rsidR="00257FC7" w:rsidRPr="00257FC7">
        <w:rPr>
          <w:rFonts w:ascii="Times New Roman" w:hAnsi="Times New Roman" w:cs="Times New Roman"/>
        </w:rPr>
        <w:t xml:space="preserve"> mAHD) in terms of compliance of stated site values and site management objectives at Lake </w:t>
      </w:r>
      <w:r w:rsidR="00257FC7">
        <w:rPr>
          <w:rFonts w:ascii="Times New Roman" w:hAnsi="Times New Roman" w:cs="Times New Roman"/>
        </w:rPr>
        <w:t>Joondalup</w:t>
      </w:r>
      <w:r w:rsidR="00257FC7" w:rsidRPr="00257FC7">
        <w:rPr>
          <w:rFonts w:ascii="Times New Roman" w:hAnsi="Times New Roman" w:cs="Times New Roman"/>
        </w:rPr>
        <w:t xml:space="preserve"> set for the current absolute minimum Ministerial criteria (</w:t>
      </w:r>
      <w:r w:rsidR="002212CD">
        <w:rPr>
          <w:rFonts w:ascii="Times New Roman" w:hAnsi="Times New Roman" w:cs="Times New Roman"/>
        </w:rPr>
        <w:t>15.8</w:t>
      </w:r>
      <w:r w:rsidR="00257FC7" w:rsidRPr="00257FC7">
        <w:rPr>
          <w:rFonts w:ascii="Times New Roman" w:hAnsi="Times New Roman" w:cs="Times New Roman"/>
        </w:rPr>
        <w:t xml:space="preserve"> mAHD)</w:t>
      </w:r>
      <w:bookmarkEnd w:id="327"/>
      <w:r w:rsidRPr="003B09F5">
        <w:rPr>
          <w:rFonts w:ascii="Times New Roman" w:hAnsi="Times New Roman" w:cs="Times New Roman"/>
        </w:rPr>
        <w:t>.</w:t>
      </w:r>
      <w:r w:rsidR="00B23D47" w:rsidRPr="00B23D47">
        <w:rPr>
          <w:rFonts w:ascii="Times New Roman" w:hAnsi="Times New Roman" w:cs="Times New Roman"/>
        </w:rPr>
        <w:t xml:space="preserve"> </w:t>
      </w:r>
      <w:r w:rsidR="00982843">
        <w:rPr>
          <w:rFonts w:ascii="Times New Roman" w:hAnsi="Times New Roman" w:cs="Times New Roman"/>
        </w:rPr>
        <w:t xml:space="preserve">Assessments of whether the values and objectives will be met under the revised thresholds </w:t>
      </w:r>
      <w:r w:rsidR="00B23D47">
        <w:rPr>
          <w:rFonts w:ascii="Times New Roman" w:hAnsi="Times New Roman" w:cs="Times New Roman"/>
        </w:rPr>
        <w:t>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522"/>
        <w:gridCol w:w="8609"/>
        <w:gridCol w:w="1827"/>
      </w:tblGrid>
      <w:tr w:rsidR="009D1F89" w:rsidRPr="003B09F5" w14:paraId="26271FC1" w14:textId="77777777">
        <w:tc>
          <w:tcPr>
            <w:tcW w:w="0" w:type="auto"/>
            <w:tcBorders>
              <w:bottom w:val="single" w:sz="0" w:space="0" w:color="auto"/>
            </w:tcBorders>
            <w:vAlign w:val="bottom"/>
          </w:tcPr>
          <w:p w14:paraId="26271FBE" w14:textId="77777777" w:rsidR="009D1F89" w:rsidRPr="003B09F5" w:rsidRDefault="009D1F89" w:rsidP="009D1F89">
            <w:pPr>
              <w:pStyle w:val="Compact"/>
              <w:rPr>
                <w:rFonts w:cs="Times New Roman"/>
              </w:rPr>
            </w:pPr>
          </w:p>
        </w:tc>
        <w:tc>
          <w:tcPr>
            <w:tcW w:w="0" w:type="auto"/>
            <w:tcBorders>
              <w:bottom w:val="single" w:sz="0" w:space="0" w:color="auto"/>
            </w:tcBorders>
            <w:vAlign w:val="bottom"/>
          </w:tcPr>
          <w:p w14:paraId="26271FBF" w14:textId="15461F36" w:rsidR="009D1F89" w:rsidRPr="003B09F5" w:rsidRDefault="009D1F89" w:rsidP="009D1F89">
            <w:pPr>
              <w:pStyle w:val="Compact"/>
              <w:rPr>
                <w:rFonts w:cs="Times New Roman"/>
              </w:rPr>
            </w:pPr>
            <w:r w:rsidRPr="00347721">
              <w:rPr>
                <w:rFonts w:cs="Times New Roman"/>
              </w:rPr>
              <w:t>Likely effect of 2030 proposed</w:t>
            </w:r>
            <w:r w:rsidR="002212CD">
              <w:rPr>
                <w:rFonts w:cs="Times New Roman"/>
              </w:rPr>
              <w:t xml:space="preserve"> minimum</w:t>
            </w:r>
            <w:r w:rsidRPr="00347721">
              <w:rPr>
                <w:rFonts w:cs="Times New Roman"/>
              </w:rPr>
              <w:t xml:space="preserve"> threshold (</w:t>
            </w:r>
            <w:r>
              <w:rPr>
                <w:rFonts w:cs="Times New Roman"/>
              </w:rPr>
              <w:t>16.2</w:t>
            </w:r>
            <w:r w:rsidRPr="00347721">
              <w:rPr>
                <w:rFonts w:cs="Times New Roman"/>
              </w:rPr>
              <w:t xml:space="preserve"> mAHD)</w:t>
            </w:r>
          </w:p>
        </w:tc>
        <w:tc>
          <w:tcPr>
            <w:tcW w:w="0" w:type="auto"/>
            <w:tcBorders>
              <w:bottom w:val="single" w:sz="0" w:space="0" w:color="auto"/>
            </w:tcBorders>
            <w:vAlign w:val="bottom"/>
          </w:tcPr>
          <w:p w14:paraId="26271FC0" w14:textId="68A293C2" w:rsidR="009D1F89" w:rsidRPr="003B09F5" w:rsidRDefault="009D1F89" w:rsidP="009D1F89">
            <w:pPr>
              <w:pStyle w:val="Compact"/>
              <w:jc w:val="center"/>
              <w:rPr>
                <w:rFonts w:cs="Times New Roman"/>
              </w:rPr>
            </w:pPr>
            <w:r w:rsidRPr="00BB05A2">
              <w:rPr>
                <w:rFonts w:cs="Times New Roman"/>
              </w:rPr>
              <w:t>Values and objectives maintained in future</w:t>
            </w:r>
          </w:p>
        </w:tc>
      </w:tr>
      <w:tr w:rsidR="00255154" w:rsidRPr="003B09F5" w14:paraId="26271FC5" w14:textId="77777777">
        <w:tc>
          <w:tcPr>
            <w:tcW w:w="0" w:type="auto"/>
          </w:tcPr>
          <w:p w14:paraId="26271FC2" w14:textId="5AEAFCFE" w:rsidR="001D584F" w:rsidRPr="003B09F5" w:rsidRDefault="00305B18" w:rsidP="000A55B4">
            <w:pPr>
              <w:pStyle w:val="Compact"/>
              <w:jc w:val="left"/>
              <w:rPr>
                <w:rFonts w:cs="Times New Roman"/>
              </w:rPr>
            </w:pPr>
            <w:r>
              <w:rPr>
                <w:rFonts w:cs="Times New Roman"/>
                <w:b/>
              </w:rPr>
              <w:t>Site values (WAWA, 1995)</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rsidP="000A55B4">
            <w:pPr>
              <w:pStyle w:val="Compact"/>
              <w:jc w:val="lef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rsidP="000A55B4">
            <w:pPr>
              <w:pStyle w:val="Compact"/>
              <w:jc w:val="lef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 xml:space="preserve">B. </w:t>
            </w:r>
            <w:proofErr w:type="spellStart"/>
            <w:r w:rsidRPr="003B09F5">
              <w:rPr>
                <w:rFonts w:cs="Times New Roman"/>
                <w:i/>
              </w:rPr>
              <w:t>juncea</w:t>
            </w:r>
            <w:proofErr w:type="spellEnd"/>
            <w:r w:rsidRPr="003B09F5">
              <w:rPr>
                <w:rFonts w:cs="Times New Roman"/>
              </w:rPr>
              <w:t xml:space="preserve"> and </w:t>
            </w:r>
            <w:r w:rsidRPr="003B09F5">
              <w:rPr>
                <w:rFonts w:cs="Times New Roman"/>
                <w:i/>
              </w:rPr>
              <w:t xml:space="preserve">L. </w:t>
            </w:r>
            <w:proofErr w:type="spellStart"/>
            <w:r w:rsidRPr="003B09F5">
              <w:rPr>
                <w:rFonts w:cs="Times New Roman"/>
                <w:i/>
              </w:rPr>
              <w:t>longitudinale</w:t>
            </w:r>
            <w:proofErr w:type="spellEnd"/>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03F890F1" w:rsidR="001D584F" w:rsidRPr="003B09F5" w:rsidRDefault="00305B18" w:rsidP="000A55B4">
            <w:pPr>
              <w:pStyle w:val="Compact"/>
              <w:jc w:val="left"/>
              <w:rPr>
                <w:rFonts w:cs="Times New Roman"/>
              </w:rPr>
            </w:pPr>
            <w:r>
              <w:rPr>
                <w:rFonts w:cs="Times New Roman"/>
                <w:b/>
              </w:rPr>
              <w:t>Site management objectives (WAWA, 1995)</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rsidP="000A55B4">
            <w:pPr>
              <w:pStyle w:val="Compact"/>
              <w:jc w:val="lef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rsidP="000A55B4">
            <w:pPr>
              <w:pStyle w:val="Compact"/>
              <w:jc w:val="lef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The predicted increases in groundwater levels will ensure the current wetland at a state similar to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rsidP="000A55B4">
            <w:pPr>
              <w:pStyle w:val="Compact"/>
              <w:jc w:val="lef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rsidP="000A55B4">
            <w:pPr>
              <w:pStyle w:val="Compact"/>
              <w:jc w:val="left"/>
              <w:rPr>
                <w:rFonts w:cs="Times New Roman"/>
              </w:rPr>
            </w:pPr>
            <w:r w:rsidRPr="003B09F5">
              <w:rPr>
                <w:rFonts w:cs="Times New Roman"/>
              </w:rPr>
              <w:lastRenderedPageBreak/>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rsidP="000A55B4">
            <w:pPr>
              <w:pStyle w:val="Compact"/>
              <w:jc w:val="left"/>
              <w:rPr>
                <w:rFonts w:cs="Times New Roman"/>
              </w:rPr>
            </w:pPr>
            <w:r w:rsidRPr="003B09F5">
              <w:rPr>
                <w:rFonts w:cs="Times New Roman"/>
              </w:rPr>
              <w:t>Ensure the landscape and amenity values of the lake are maintained, except under very low rainfall climatic conditions</w:t>
            </w:r>
          </w:p>
        </w:tc>
        <w:tc>
          <w:tcPr>
            <w:tcW w:w="0" w:type="auto"/>
          </w:tcPr>
          <w:p w14:paraId="26271FE3" w14:textId="5402AB4F" w:rsidR="001D584F" w:rsidRPr="003B09F5" w:rsidRDefault="00255154">
            <w:pPr>
              <w:pStyle w:val="Compact"/>
              <w:rPr>
                <w:rFonts w:cs="Times New Roman"/>
              </w:rPr>
            </w:pPr>
            <w:r>
              <w:rPr>
                <w:rFonts w:cs="Times New Roman"/>
              </w:rPr>
              <w:t xml:space="preserve"> The most significant threat to these values is likely to be changes to the water quality. High water levels combined with high temperatures could trigger algal blooms not yet seen at the wetland. Macroinvertebrate assemblages are also changing and a reduction of aquatic insect families in spring sampling suggests an as yet undiagnosed water quality problem.</w:t>
            </w:r>
          </w:p>
        </w:tc>
        <w:tc>
          <w:tcPr>
            <w:tcW w:w="0" w:type="auto"/>
          </w:tcPr>
          <w:p w14:paraId="26271FE4" w14:textId="1F34E275" w:rsidR="001D584F" w:rsidRPr="003B09F5" w:rsidRDefault="00255154" w:rsidP="00255154">
            <w:pPr>
              <w:pStyle w:val="Compact"/>
              <w:jc w:val="center"/>
              <w:rPr>
                <w:rFonts w:cs="Times New Roman"/>
              </w:rPr>
            </w:pPr>
            <w:r>
              <w:rPr>
                <w:rFonts w:cs="Times New Roman"/>
              </w:rPr>
              <w:t>Unsure</w:t>
            </w:r>
          </w:p>
        </w:tc>
      </w:tr>
      <w:tr w:rsidR="00821C4C" w:rsidRPr="003B09F5" w14:paraId="7A8B270A" w14:textId="77777777">
        <w:tc>
          <w:tcPr>
            <w:tcW w:w="0" w:type="auto"/>
          </w:tcPr>
          <w:p w14:paraId="1F5588A7" w14:textId="03BB30DB" w:rsidR="00821C4C" w:rsidRPr="003B09F5" w:rsidRDefault="00821C4C" w:rsidP="000A55B4">
            <w:pPr>
              <w:pStyle w:val="Compact"/>
              <w:jc w:val="left"/>
              <w:rPr>
                <w:rFonts w:cs="Times New Roman"/>
              </w:rPr>
            </w:pPr>
            <w:r w:rsidRPr="00347721">
              <w:rPr>
                <w:rFonts w:cs="Times New Roman"/>
                <w:b/>
                <w:bCs/>
              </w:rPr>
              <w:t>Proposed site management objectives</w:t>
            </w:r>
          </w:p>
        </w:tc>
        <w:tc>
          <w:tcPr>
            <w:tcW w:w="0" w:type="auto"/>
          </w:tcPr>
          <w:p w14:paraId="2F683540" w14:textId="77777777" w:rsidR="00821C4C" w:rsidRDefault="00821C4C" w:rsidP="00821C4C">
            <w:pPr>
              <w:pStyle w:val="Compact"/>
              <w:rPr>
                <w:rFonts w:cs="Times New Roman"/>
              </w:rPr>
            </w:pPr>
          </w:p>
        </w:tc>
        <w:tc>
          <w:tcPr>
            <w:tcW w:w="0" w:type="auto"/>
          </w:tcPr>
          <w:p w14:paraId="4BCFB622" w14:textId="77777777" w:rsidR="00821C4C" w:rsidRDefault="00821C4C" w:rsidP="00821C4C">
            <w:pPr>
              <w:pStyle w:val="Compact"/>
              <w:jc w:val="center"/>
              <w:rPr>
                <w:rFonts w:cs="Times New Roman"/>
              </w:rPr>
            </w:pPr>
          </w:p>
        </w:tc>
      </w:tr>
      <w:tr w:rsidR="00415C72" w:rsidRPr="003B09F5" w14:paraId="13B2E648" w14:textId="77777777">
        <w:tc>
          <w:tcPr>
            <w:tcW w:w="0" w:type="auto"/>
          </w:tcPr>
          <w:p w14:paraId="667E6E5C" w14:textId="755C90E5" w:rsidR="00415C72" w:rsidRPr="009C6865" w:rsidRDefault="00F91BD6" w:rsidP="000A55B4">
            <w:pPr>
              <w:pStyle w:val="Compact"/>
              <w:jc w:val="left"/>
              <w:rPr>
                <w:rFonts w:cs="Times New Roman"/>
              </w:rPr>
            </w:pPr>
            <w:r w:rsidRPr="009C6865">
              <w:rPr>
                <w:rFonts w:cs="Times New Roman"/>
              </w:rPr>
              <w:t>Maintain permanent water for fauna</w:t>
            </w:r>
            <w:r w:rsidR="0025198F" w:rsidRPr="009C6865">
              <w:rPr>
                <w:rFonts w:cs="Times New Roman"/>
              </w:rPr>
              <w:t xml:space="preserve"> habitat and for visual amenity</w:t>
            </w:r>
          </w:p>
        </w:tc>
        <w:tc>
          <w:tcPr>
            <w:tcW w:w="0" w:type="auto"/>
          </w:tcPr>
          <w:p w14:paraId="1B5C9A16" w14:textId="00125256" w:rsidR="00415C72" w:rsidRDefault="0035364B" w:rsidP="00821C4C">
            <w:pPr>
              <w:pStyle w:val="Compact"/>
              <w:rPr>
                <w:rFonts w:cs="Times New Roman"/>
              </w:rPr>
            </w:pPr>
            <w:r>
              <w:rPr>
                <w:rFonts w:cs="Times New Roman"/>
              </w:rPr>
              <w:t xml:space="preserve">The projected changes in water levels at Lake Joondalup will </w:t>
            </w:r>
            <w:r w:rsidR="00800A3C">
              <w:rPr>
                <w:rFonts w:cs="Times New Roman"/>
              </w:rPr>
              <w:t>ensure permanent water</w:t>
            </w:r>
            <w:r w:rsidR="00C379C5">
              <w:rPr>
                <w:rFonts w:cs="Times New Roman"/>
              </w:rPr>
              <w:t xml:space="preserve"> in the basin, protect a diverse array of habitats</w:t>
            </w:r>
            <w:r w:rsidR="00CC2BA6">
              <w:rPr>
                <w:rFonts w:cs="Times New Roman"/>
              </w:rPr>
              <w:t xml:space="preserve"> for aquatic fauna and maintain the visual amen</w:t>
            </w:r>
            <w:r w:rsidR="00F27F52">
              <w:rPr>
                <w:rFonts w:cs="Times New Roman"/>
              </w:rPr>
              <w:t>ity of the site.</w:t>
            </w:r>
          </w:p>
        </w:tc>
        <w:tc>
          <w:tcPr>
            <w:tcW w:w="0" w:type="auto"/>
          </w:tcPr>
          <w:p w14:paraId="4A900F97" w14:textId="06C599C0" w:rsidR="00415C72" w:rsidRDefault="00F27F52" w:rsidP="00821C4C">
            <w:pPr>
              <w:pStyle w:val="Compact"/>
              <w:jc w:val="center"/>
              <w:rPr>
                <w:rFonts w:cs="Times New Roman"/>
              </w:rPr>
            </w:pPr>
            <w:r>
              <w:rPr>
                <w:rFonts w:cs="Times New Roman"/>
              </w:rPr>
              <w:t>Likely</w:t>
            </w:r>
          </w:p>
        </w:tc>
      </w:tr>
      <w:tr w:rsidR="00415C72" w:rsidRPr="003B09F5" w14:paraId="02E7BBA0" w14:textId="77777777">
        <w:tc>
          <w:tcPr>
            <w:tcW w:w="0" w:type="auto"/>
          </w:tcPr>
          <w:p w14:paraId="6217B17C" w14:textId="4510369F" w:rsidR="00415C72" w:rsidRPr="009C6865" w:rsidRDefault="0025198F" w:rsidP="000A55B4">
            <w:pPr>
              <w:pStyle w:val="Compact"/>
              <w:jc w:val="left"/>
              <w:rPr>
                <w:rFonts w:cs="Times New Roman"/>
              </w:rPr>
            </w:pPr>
            <w:r w:rsidRPr="009C6865">
              <w:rPr>
                <w:rFonts w:cs="Times New Roman"/>
              </w:rPr>
              <w:t>Maintain</w:t>
            </w:r>
            <w:r w:rsidR="00E62AE8" w:rsidRPr="009C6865">
              <w:rPr>
                <w:rFonts w:cs="Times New Roman"/>
              </w:rPr>
              <w:t xml:space="preserve"> diverse aquatic plants and fringing vegetation</w:t>
            </w:r>
          </w:p>
        </w:tc>
        <w:tc>
          <w:tcPr>
            <w:tcW w:w="0" w:type="auto"/>
          </w:tcPr>
          <w:p w14:paraId="4200DB0E" w14:textId="5A55A212" w:rsidR="00415C72" w:rsidRPr="00BC01CF" w:rsidRDefault="00861A71" w:rsidP="00821C4C">
            <w:pPr>
              <w:pStyle w:val="Compact"/>
              <w:rPr>
                <w:rFonts w:cs="Times New Roman"/>
              </w:rPr>
            </w:pPr>
            <w:r>
              <w:rPr>
                <w:rFonts w:cs="Times New Roman"/>
              </w:rPr>
              <w:t>It is predicted that</w:t>
            </w:r>
            <w:r w:rsidR="006320EB">
              <w:rPr>
                <w:rFonts w:cs="Times New Roman"/>
              </w:rPr>
              <w:t xml:space="preserve"> the high diversity of aquatic plants and fringing vegetation will persist at the site under the projected changes to water levels. </w:t>
            </w:r>
            <w:r w:rsidR="00BC01CF">
              <w:rPr>
                <w:rFonts w:cs="Times New Roman"/>
              </w:rPr>
              <w:t xml:space="preserve">It is likely that the cover abundance of </w:t>
            </w:r>
            <w:r w:rsidR="00BC01CF">
              <w:rPr>
                <w:rFonts w:cs="Times New Roman"/>
                <w:i/>
                <w:iCs/>
              </w:rPr>
              <w:t>B. articulata</w:t>
            </w:r>
            <w:r w:rsidR="00BC01CF">
              <w:rPr>
                <w:rFonts w:cs="Times New Roman"/>
              </w:rPr>
              <w:t xml:space="preserve"> will remain at the current </w:t>
            </w:r>
            <w:r w:rsidR="00572D6D">
              <w:rPr>
                <w:rFonts w:cs="Times New Roman"/>
              </w:rPr>
              <w:t>levels, or even increase, given the projected increases in surface water levels</w:t>
            </w:r>
          </w:p>
        </w:tc>
        <w:tc>
          <w:tcPr>
            <w:tcW w:w="0" w:type="auto"/>
          </w:tcPr>
          <w:p w14:paraId="35E08F57" w14:textId="0DE3BB5E" w:rsidR="00415C72" w:rsidRDefault="00572D6D" w:rsidP="00821C4C">
            <w:pPr>
              <w:pStyle w:val="Compact"/>
              <w:jc w:val="center"/>
              <w:rPr>
                <w:rFonts w:cs="Times New Roman"/>
              </w:rPr>
            </w:pPr>
            <w:r>
              <w:rPr>
                <w:rFonts w:cs="Times New Roman"/>
              </w:rPr>
              <w:t>Likely</w:t>
            </w:r>
          </w:p>
        </w:tc>
      </w:tr>
      <w:tr w:rsidR="00415C72" w:rsidRPr="003B09F5" w14:paraId="18186693" w14:textId="77777777">
        <w:tc>
          <w:tcPr>
            <w:tcW w:w="0" w:type="auto"/>
          </w:tcPr>
          <w:p w14:paraId="3CA789F7" w14:textId="5BDC7CC1" w:rsidR="00415C72" w:rsidRPr="009C6865" w:rsidRDefault="009C6865" w:rsidP="000A55B4">
            <w:pPr>
              <w:pStyle w:val="Compact"/>
              <w:jc w:val="left"/>
              <w:rPr>
                <w:rFonts w:cs="Times New Roman"/>
              </w:rPr>
            </w:pPr>
            <w:r w:rsidRPr="009C6865">
              <w:rPr>
                <w:rFonts w:cs="Times New Roman"/>
              </w:rPr>
              <w:t>Minimise risk of acidification</w:t>
            </w:r>
          </w:p>
        </w:tc>
        <w:tc>
          <w:tcPr>
            <w:tcW w:w="0" w:type="auto"/>
          </w:tcPr>
          <w:p w14:paraId="0264A07A" w14:textId="256A2A5E" w:rsidR="00415C72" w:rsidRDefault="001D3E72" w:rsidP="00821C4C">
            <w:pPr>
              <w:pStyle w:val="Compact"/>
              <w:rPr>
                <w:rFonts w:cs="Times New Roman"/>
              </w:rPr>
            </w:pPr>
            <w:r>
              <w:rPr>
                <w:rFonts w:cs="Times New Roman"/>
              </w:rPr>
              <w:t>The projected higher water levels will</w:t>
            </w:r>
            <w:r w:rsidR="005F0B68">
              <w:rPr>
                <w:rFonts w:cs="Times New Roman"/>
              </w:rPr>
              <w:t xml:space="preserve"> further</w:t>
            </w:r>
            <w:r>
              <w:rPr>
                <w:rFonts w:cs="Times New Roman"/>
              </w:rPr>
              <w:t xml:space="preserve"> reduce the risk of acidification</w:t>
            </w:r>
            <w:r w:rsidR="005F0B68">
              <w:rPr>
                <w:rFonts w:cs="Times New Roman"/>
              </w:rPr>
              <w:t>.</w:t>
            </w:r>
          </w:p>
        </w:tc>
        <w:tc>
          <w:tcPr>
            <w:tcW w:w="0" w:type="auto"/>
          </w:tcPr>
          <w:p w14:paraId="696D1054" w14:textId="134ABA4D" w:rsidR="00415C72" w:rsidRDefault="005F0B68" w:rsidP="00821C4C">
            <w:pPr>
              <w:pStyle w:val="Compact"/>
              <w:jc w:val="center"/>
              <w:rPr>
                <w:rFonts w:cs="Times New Roman"/>
              </w:rPr>
            </w:pPr>
            <w:r>
              <w:rPr>
                <w:rFonts w:cs="Times New Roman"/>
              </w:rPr>
              <w:t>Likely</w:t>
            </w:r>
          </w:p>
        </w:tc>
      </w:tr>
    </w:tbl>
    <w:p w14:paraId="6ECD7358" w14:textId="77777777" w:rsidR="0041346D" w:rsidRDefault="0041346D">
      <w:pPr>
        <w:pStyle w:val="Heading3"/>
        <w:rPr>
          <w:rFonts w:cs="Times New Roman"/>
        </w:rPr>
        <w:sectPr w:rsidR="0041346D" w:rsidSect="00377E3B">
          <w:pgSz w:w="16838" w:h="11906" w:orient="landscape" w:code="9"/>
          <w:pgMar w:top="1440" w:right="1440" w:bottom="1440" w:left="1440" w:header="720" w:footer="720" w:gutter="0"/>
          <w:cols w:space="720"/>
          <w:docGrid w:linePitch="326"/>
        </w:sectPr>
      </w:pPr>
      <w:bookmarkStart w:id="328" w:name="water-quality-2"/>
    </w:p>
    <w:p w14:paraId="26271FFB" w14:textId="7AC8A36D" w:rsidR="001D584F" w:rsidRPr="003B09F5" w:rsidRDefault="005D6919">
      <w:pPr>
        <w:pStyle w:val="Heading2"/>
        <w:rPr>
          <w:rFonts w:cs="Times New Roman"/>
        </w:rPr>
      </w:pPr>
      <w:bookmarkStart w:id="329" w:name="lake-mariginiup"/>
      <w:bookmarkStart w:id="330" w:name="_Toc33196539"/>
      <w:bookmarkEnd w:id="328"/>
      <w:commentRangeStart w:id="331"/>
      <w:commentRangeStart w:id="332"/>
      <w:r w:rsidRPr="003B09F5">
        <w:rPr>
          <w:rFonts w:cs="Times New Roman"/>
        </w:rPr>
        <w:lastRenderedPageBreak/>
        <w:t>Lake Mariginiup</w:t>
      </w:r>
      <w:bookmarkEnd w:id="329"/>
      <w:bookmarkEnd w:id="330"/>
    </w:p>
    <w:p w14:paraId="26271FFC" w14:textId="7980A0C6" w:rsidR="001D584F" w:rsidRPr="003B09F5" w:rsidRDefault="005D6919">
      <w:pPr>
        <w:pStyle w:val="FirstParagraph"/>
        <w:rPr>
          <w:rFonts w:cs="Times New Roman"/>
        </w:rPr>
      </w:pPr>
      <w:r w:rsidRPr="003B09F5">
        <w:rPr>
          <w:rFonts w:cs="Times New Roman"/>
        </w:rPr>
        <w:t xml:space="preserve">Lake Mariginiup has a high conservation value </w:t>
      </w:r>
      <w:commentRangeEnd w:id="331"/>
      <w:r w:rsidR="00A97807">
        <w:rPr>
          <w:rStyle w:val="CommentReference"/>
          <w:rFonts w:asciiTheme="minorHAnsi" w:hAnsiTheme="minorHAnsi"/>
        </w:rPr>
        <w:commentReference w:id="331"/>
      </w:r>
      <w:commentRangeEnd w:id="332"/>
      <w:r w:rsidR="00522D25">
        <w:rPr>
          <w:rStyle w:val="CommentReference"/>
          <w:rFonts w:asciiTheme="minorHAnsi" w:hAnsiTheme="minorHAnsi"/>
        </w:rPr>
        <w:commentReference w:id="332"/>
      </w:r>
      <w:r w:rsidRPr="003B09F5">
        <w:rPr>
          <w:rFonts w:cs="Times New Roman"/>
        </w:rPr>
        <w:t xml:space="preserve">as a groundwater dependent wetland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 has likely diminished this important component of the system. Sediment processes have been altered as </w:t>
      </w:r>
      <w:r w:rsidR="00187EBF">
        <w:rPr>
          <w:rFonts w:cs="Times New Roman"/>
        </w:rPr>
        <w:t>sediments dry and crack</w:t>
      </w:r>
      <w:r w:rsidRPr="003B09F5">
        <w:rPr>
          <w:rFonts w:cs="Times New Roman"/>
        </w:rPr>
        <w:t xml:space="preserve"> and water quality deteriorat</w:t>
      </w:r>
      <w:r w:rsidR="00187EBF">
        <w:rPr>
          <w:rFonts w:cs="Times New Roman"/>
        </w:rPr>
        <w:t>es</w:t>
      </w:r>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333" w:name="hydrology-4"/>
      <w:bookmarkStart w:id="334" w:name="_Toc33196540"/>
      <w:r w:rsidRPr="003B09F5">
        <w:rPr>
          <w:rFonts w:cs="Times New Roman"/>
        </w:rPr>
        <w:t>Hydrology</w:t>
      </w:r>
      <w:bookmarkEnd w:id="333"/>
      <w:bookmarkEnd w:id="334"/>
    </w:p>
    <w:p w14:paraId="26271FFE" w14:textId="7F546B89"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266BE9" w:rsidRPr="003B09F5">
        <w:rPr>
          <w:rFonts w:cs="Times New Roman"/>
        </w:rPr>
        <w:t xml:space="preserve">Figure </w:t>
      </w:r>
      <w:r w:rsidR="00266BE9">
        <w:rPr>
          <w:rFonts w:cs="Times New Roman"/>
          <w:noProof/>
        </w:rPr>
        <w:t>8</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266BE9">
        <w:t xml:space="preserve">Table </w:t>
      </w:r>
      <w:r w:rsidR="00266BE9">
        <w:rPr>
          <w:noProof/>
        </w:rPr>
        <w:t>11</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71065A7E" w:rsidR="00D22E63" w:rsidRDefault="00D22E63" w:rsidP="00D22E63">
      <w:pPr>
        <w:pStyle w:val="Caption"/>
        <w:keepNext/>
      </w:pPr>
      <w:bookmarkStart w:id="335" w:name="_Ref25921759"/>
      <w:r>
        <w:t xml:space="preserve">Table </w:t>
      </w:r>
      <w:r>
        <w:fldChar w:fldCharType="begin"/>
      </w:r>
      <w:r>
        <w:instrText>SEQ Table \* ARABIC</w:instrText>
      </w:r>
      <w:r>
        <w:fldChar w:fldCharType="separate"/>
      </w:r>
      <w:r w:rsidR="00266BE9">
        <w:rPr>
          <w:noProof/>
        </w:rPr>
        <w:t>11</w:t>
      </w:r>
      <w:r>
        <w:fldChar w:fldCharType="end"/>
      </w:r>
      <w:bookmarkEnd w:id="335"/>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29441A">
        <w:rPr>
          <w:lang w:val="en-AU"/>
        </w:rPr>
        <w:t xml:space="preserve">Mariginiup. </w:t>
      </w:r>
      <w:commentRangeStart w:id="336"/>
      <w:commentRangeStart w:id="337"/>
      <w:r w:rsidR="0029441A">
        <w:rPr>
          <w:lang w:val="en-AU"/>
        </w:rPr>
        <w:t xml:space="preserve">Minimum water levels should be treated with caution as the staff gauge </w:t>
      </w:r>
      <w:r w:rsidR="002A1D02">
        <w:rPr>
          <w:lang w:val="en-AU"/>
        </w:rPr>
        <w:t>6162577 has frequently been dry since 2000.</w:t>
      </w:r>
      <w:commentRangeEnd w:id="336"/>
      <w:r w:rsidR="00E161BA">
        <w:rPr>
          <w:rStyle w:val="CommentReference"/>
        </w:rPr>
        <w:commentReference w:id="336"/>
      </w:r>
      <w:commentRangeEnd w:id="337"/>
      <w:r w:rsidR="00C266CA">
        <w:rPr>
          <w:rStyle w:val="CommentReference"/>
        </w:rPr>
        <w:commentReference w:id="337"/>
      </w:r>
    </w:p>
    <w:tbl>
      <w:tblPr>
        <w:tblStyle w:val="Table"/>
        <w:tblW w:w="9351" w:type="dxa"/>
        <w:tblLook w:val="04A0" w:firstRow="1" w:lastRow="0" w:firstColumn="1" w:lastColumn="0" w:noHBand="0" w:noVBand="1"/>
      </w:tblPr>
      <w:tblGrid>
        <w:gridCol w:w="1989"/>
        <w:gridCol w:w="2051"/>
        <w:gridCol w:w="2051"/>
        <w:gridCol w:w="1417"/>
        <w:gridCol w:w="1843"/>
      </w:tblGrid>
      <w:tr w:rsidR="00D22E63" w14:paraId="5A1320A9" w14:textId="77777777" w:rsidTr="007C2274">
        <w:tc>
          <w:tcPr>
            <w:tcW w:w="1989" w:type="dxa"/>
          </w:tcPr>
          <w:p w14:paraId="7D8ADD17" w14:textId="77777777" w:rsidR="00D22E63" w:rsidRDefault="00D22E63" w:rsidP="00376A55">
            <w:pPr>
              <w:pStyle w:val="BodyText"/>
            </w:pPr>
            <w:r>
              <w:t>Period</w:t>
            </w:r>
          </w:p>
        </w:tc>
        <w:tc>
          <w:tcPr>
            <w:tcW w:w="2051" w:type="dxa"/>
          </w:tcPr>
          <w:p w14:paraId="5350A7DA" w14:textId="77777777" w:rsidR="00D22E63" w:rsidRPr="00016946" w:rsidRDefault="00D22E63" w:rsidP="00464BED">
            <w:pPr>
              <w:pStyle w:val="BodyText"/>
              <w:spacing w:before="120" w:after="120"/>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464BED">
            <w:pPr>
              <w:pStyle w:val="BodyText"/>
              <w:spacing w:before="120" w:after="120"/>
            </w:pPr>
            <w:r w:rsidRPr="00016946">
              <w:rPr>
                <w:lang w:val="en-AU"/>
              </w:rPr>
              <w:t>level (mAHD)</w:t>
            </w:r>
          </w:p>
        </w:tc>
        <w:tc>
          <w:tcPr>
            <w:tcW w:w="2051" w:type="dxa"/>
          </w:tcPr>
          <w:p w14:paraId="4B0A99E8" w14:textId="77777777" w:rsidR="00D22E63" w:rsidRPr="00016946" w:rsidRDefault="00D22E63" w:rsidP="00464BE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464BED">
            <w:pPr>
              <w:pStyle w:val="BodyText"/>
              <w:spacing w:before="120" w:after="120"/>
            </w:pPr>
            <w:r w:rsidRPr="00016946">
              <w:rPr>
                <w:lang w:val="en-AU"/>
              </w:rPr>
              <w:t>level (mAHD)</w:t>
            </w:r>
          </w:p>
        </w:tc>
        <w:tc>
          <w:tcPr>
            <w:tcW w:w="1417" w:type="dxa"/>
          </w:tcPr>
          <w:p w14:paraId="72D6B565" w14:textId="77777777" w:rsidR="00D22E63" w:rsidRDefault="00D22E63" w:rsidP="00376A55">
            <w:pPr>
              <w:pStyle w:val="BodyText"/>
            </w:pPr>
            <w:r>
              <w:t>Mean seasonal change (m)</w:t>
            </w:r>
          </w:p>
        </w:tc>
        <w:tc>
          <w:tcPr>
            <w:tcW w:w="1843" w:type="dxa"/>
          </w:tcPr>
          <w:p w14:paraId="31F9E000" w14:textId="77777777" w:rsidR="00D22E63" w:rsidRDefault="00D22E63" w:rsidP="00376A55">
            <w:pPr>
              <w:pStyle w:val="BodyText"/>
            </w:pPr>
            <w:r>
              <w:t>Mean max to min (days)</w:t>
            </w:r>
          </w:p>
        </w:tc>
      </w:tr>
      <w:tr w:rsidR="00D22E63" w14:paraId="6C292A58" w14:textId="77777777" w:rsidTr="007C2274">
        <w:tc>
          <w:tcPr>
            <w:tcW w:w="1989" w:type="dxa"/>
          </w:tcPr>
          <w:p w14:paraId="2AD8EA3B" w14:textId="77777777" w:rsidR="00D22E63" w:rsidRDefault="00D22E63" w:rsidP="00464BED">
            <w:pPr>
              <w:pStyle w:val="BodyText"/>
              <w:jc w:val="center"/>
            </w:pPr>
            <w:r>
              <w:t>08/1994 – 07/1999</w:t>
            </w:r>
          </w:p>
        </w:tc>
        <w:tc>
          <w:tcPr>
            <w:tcW w:w="2051" w:type="dxa"/>
          </w:tcPr>
          <w:p w14:paraId="5E9EB66B" w14:textId="101EF6F7" w:rsidR="00D22E63" w:rsidRDefault="0045133C" w:rsidP="00464BED">
            <w:pPr>
              <w:pStyle w:val="BodyText"/>
              <w:jc w:val="center"/>
            </w:pPr>
            <w:r>
              <w:t>42</w:t>
            </w:r>
            <w:r w:rsidR="00D22E63">
              <w:t>.0 (</w:t>
            </w:r>
            <w:r>
              <w:t>Sep</w:t>
            </w:r>
            <w:r w:rsidR="00D22E63">
              <w:t>)</w:t>
            </w:r>
          </w:p>
        </w:tc>
        <w:tc>
          <w:tcPr>
            <w:tcW w:w="2051" w:type="dxa"/>
          </w:tcPr>
          <w:p w14:paraId="09C910AC" w14:textId="591E83D7" w:rsidR="00D22E63" w:rsidRDefault="0045133C" w:rsidP="00464BED">
            <w:pPr>
              <w:pStyle w:val="BodyText"/>
              <w:jc w:val="center"/>
            </w:pPr>
            <w:r>
              <w:t>41.2</w:t>
            </w:r>
            <w:r w:rsidR="00D22E63">
              <w:t xml:space="preserve"> (Sep)</w:t>
            </w:r>
          </w:p>
        </w:tc>
        <w:tc>
          <w:tcPr>
            <w:tcW w:w="1417" w:type="dxa"/>
          </w:tcPr>
          <w:p w14:paraId="01915C3F" w14:textId="630E32E7" w:rsidR="00D22E63" w:rsidRDefault="00D22E63" w:rsidP="00464BED">
            <w:pPr>
              <w:pStyle w:val="BodyText"/>
              <w:jc w:val="center"/>
            </w:pPr>
            <w:r>
              <w:t>0.</w:t>
            </w:r>
            <w:r w:rsidR="00531666">
              <w:t>81</w:t>
            </w:r>
          </w:p>
        </w:tc>
        <w:tc>
          <w:tcPr>
            <w:tcW w:w="1843" w:type="dxa"/>
          </w:tcPr>
          <w:p w14:paraId="408C947C" w14:textId="37A6E3CE" w:rsidR="00D22E63" w:rsidRDefault="00531666" w:rsidP="00464BED">
            <w:pPr>
              <w:pStyle w:val="BodyText"/>
              <w:jc w:val="center"/>
            </w:pPr>
            <w:r>
              <w:t>176</w:t>
            </w:r>
          </w:p>
        </w:tc>
      </w:tr>
      <w:tr w:rsidR="00D22E63" w14:paraId="3259192F" w14:textId="77777777" w:rsidTr="007C2274">
        <w:tc>
          <w:tcPr>
            <w:tcW w:w="1989" w:type="dxa"/>
          </w:tcPr>
          <w:p w14:paraId="024A5A59" w14:textId="77777777" w:rsidR="00D22E63" w:rsidRDefault="00D22E63" w:rsidP="00464BED">
            <w:pPr>
              <w:pStyle w:val="BodyText"/>
              <w:jc w:val="center"/>
            </w:pPr>
            <w:r>
              <w:t>08/1999 – 07/2004</w:t>
            </w:r>
          </w:p>
        </w:tc>
        <w:tc>
          <w:tcPr>
            <w:tcW w:w="2051" w:type="dxa"/>
          </w:tcPr>
          <w:p w14:paraId="7978BCDB" w14:textId="1ABC363B" w:rsidR="00D22E63" w:rsidRDefault="0045133C" w:rsidP="00464BED">
            <w:pPr>
              <w:pStyle w:val="BodyText"/>
              <w:jc w:val="center"/>
            </w:pPr>
            <w:r>
              <w:t>41.8</w:t>
            </w:r>
            <w:r w:rsidR="00D22E63">
              <w:t xml:space="preserve"> (</w:t>
            </w:r>
            <w:r>
              <w:t>Oct</w:t>
            </w:r>
            <w:r w:rsidR="00D22E63">
              <w:t>)</w:t>
            </w:r>
          </w:p>
        </w:tc>
        <w:tc>
          <w:tcPr>
            <w:tcW w:w="2051" w:type="dxa"/>
          </w:tcPr>
          <w:p w14:paraId="27F20411" w14:textId="258E53E8" w:rsidR="00D22E63" w:rsidRDefault="006B500A" w:rsidP="00464BED">
            <w:pPr>
              <w:pStyle w:val="BodyText"/>
              <w:jc w:val="center"/>
            </w:pPr>
            <w:r>
              <w:t>NA</w:t>
            </w:r>
          </w:p>
        </w:tc>
        <w:tc>
          <w:tcPr>
            <w:tcW w:w="1417" w:type="dxa"/>
          </w:tcPr>
          <w:p w14:paraId="0A92B6F4" w14:textId="4884890A" w:rsidR="00D22E63" w:rsidRDefault="0012599A" w:rsidP="00464BED">
            <w:pPr>
              <w:pStyle w:val="BodyText"/>
              <w:jc w:val="center"/>
            </w:pPr>
            <w:r>
              <w:t>NA</w:t>
            </w:r>
          </w:p>
        </w:tc>
        <w:tc>
          <w:tcPr>
            <w:tcW w:w="1843" w:type="dxa"/>
          </w:tcPr>
          <w:p w14:paraId="398159A6" w14:textId="1F8A1DE0" w:rsidR="00D22E63" w:rsidRDefault="0012599A" w:rsidP="00464BED">
            <w:pPr>
              <w:pStyle w:val="BodyText"/>
              <w:jc w:val="center"/>
            </w:pPr>
            <w:r>
              <w:t>NA</w:t>
            </w:r>
          </w:p>
        </w:tc>
      </w:tr>
      <w:tr w:rsidR="00D22E63" w14:paraId="39E9278F" w14:textId="77777777" w:rsidTr="007C2274">
        <w:tc>
          <w:tcPr>
            <w:tcW w:w="1989" w:type="dxa"/>
          </w:tcPr>
          <w:p w14:paraId="1F27FEC9" w14:textId="77777777" w:rsidR="00D22E63" w:rsidRDefault="00D22E63" w:rsidP="00464BED">
            <w:pPr>
              <w:pStyle w:val="BodyText"/>
              <w:jc w:val="center"/>
            </w:pPr>
            <w:r>
              <w:t>08/2004 – 07/2009</w:t>
            </w:r>
          </w:p>
        </w:tc>
        <w:tc>
          <w:tcPr>
            <w:tcW w:w="2051" w:type="dxa"/>
          </w:tcPr>
          <w:p w14:paraId="5C662F46" w14:textId="2795CC19" w:rsidR="00D22E63" w:rsidRDefault="0045133C" w:rsidP="00464BED">
            <w:pPr>
              <w:pStyle w:val="BodyText"/>
              <w:jc w:val="center"/>
            </w:pPr>
            <w:r>
              <w:t>42.5</w:t>
            </w:r>
            <w:r w:rsidR="00D22E63">
              <w:t xml:space="preserve"> (</w:t>
            </w:r>
            <w:r>
              <w:t>Sep</w:t>
            </w:r>
            <w:r w:rsidR="00D22E63">
              <w:t>)</w:t>
            </w:r>
          </w:p>
        </w:tc>
        <w:tc>
          <w:tcPr>
            <w:tcW w:w="2051" w:type="dxa"/>
          </w:tcPr>
          <w:p w14:paraId="57306A7E" w14:textId="044C07D3" w:rsidR="00D22E63" w:rsidRDefault="006B500A" w:rsidP="00464BED">
            <w:pPr>
              <w:pStyle w:val="BodyText"/>
              <w:jc w:val="center"/>
            </w:pPr>
            <w:r>
              <w:t>NA</w:t>
            </w:r>
          </w:p>
        </w:tc>
        <w:tc>
          <w:tcPr>
            <w:tcW w:w="1417" w:type="dxa"/>
          </w:tcPr>
          <w:p w14:paraId="77724A59" w14:textId="38D97FC1" w:rsidR="00D22E63" w:rsidRDefault="0012599A" w:rsidP="00464BED">
            <w:pPr>
              <w:pStyle w:val="BodyText"/>
              <w:jc w:val="center"/>
            </w:pPr>
            <w:r>
              <w:t>NA</w:t>
            </w:r>
          </w:p>
        </w:tc>
        <w:tc>
          <w:tcPr>
            <w:tcW w:w="1843" w:type="dxa"/>
          </w:tcPr>
          <w:p w14:paraId="769B2BB8" w14:textId="0B06DA58" w:rsidR="00D22E63" w:rsidRDefault="0012599A" w:rsidP="00464BED">
            <w:pPr>
              <w:pStyle w:val="BodyText"/>
              <w:jc w:val="center"/>
            </w:pPr>
            <w:r>
              <w:t>NA</w:t>
            </w:r>
          </w:p>
        </w:tc>
      </w:tr>
      <w:tr w:rsidR="00D22E63" w14:paraId="558BD8B3" w14:textId="77777777" w:rsidTr="007C2274">
        <w:tc>
          <w:tcPr>
            <w:tcW w:w="1989" w:type="dxa"/>
          </w:tcPr>
          <w:p w14:paraId="409F5A36" w14:textId="77777777" w:rsidR="00D22E63" w:rsidRDefault="00D22E63" w:rsidP="00464BED">
            <w:pPr>
              <w:pStyle w:val="BodyText"/>
              <w:jc w:val="center"/>
            </w:pPr>
            <w:r>
              <w:t>08/2009 – 07/2014</w:t>
            </w:r>
          </w:p>
        </w:tc>
        <w:tc>
          <w:tcPr>
            <w:tcW w:w="2051" w:type="dxa"/>
          </w:tcPr>
          <w:p w14:paraId="3C54AB79" w14:textId="04C6ED10" w:rsidR="00D22E63" w:rsidRDefault="0045133C" w:rsidP="00464BED">
            <w:pPr>
              <w:pStyle w:val="BodyText"/>
              <w:jc w:val="center"/>
            </w:pPr>
            <w:r>
              <w:t>41.3</w:t>
            </w:r>
            <w:r w:rsidR="00D22E63">
              <w:t xml:space="preserve"> (</w:t>
            </w:r>
            <w:r>
              <w:t>Oct</w:t>
            </w:r>
            <w:r w:rsidR="00D22E63">
              <w:t>)</w:t>
            </w:r>
          </w:p>
        </w:tc>
        <w:tc>
          <w:tcPr>
            <w:tcW w:w="2051" w:type="dxa"/>
          </w:tcPr>
          <w:p w14:paraId="17432357" w14:textId="2AA6EFC6" w:rsidR="00D22E63" w:rsidRDefault="006B500A" w:rsidP="00464BED">
            <w:pPr>
              <w:pStyle w:val="BodyText"/>
              <w:jc w:val="center"/>
            </w:pPr>
            <w:r>
              <w:t>NA</w:t>
            </w:r>
          </w:p>
        </w:tc>
        <w:tc>
          <w:tcPr>
            <w:tcW w:w="1417" w:type="dxa"/>
          </w:tcPr>
          <w:p w14:paraId="05AF870B" w14:textId="614950D3" w:rsidR="00D22E63" w:rsidRDefault="0012599A" w:rsidP="00464BED">
            <w:pPr>
              <w:pStyle w:val="BodyText"/>
              <w:jc w:val="center"/>
            </w:pPr>
            <w:r>
              <w:t>NA</w:t>
            </w:r>
          </w:p>
        </w:tc>
        <w:tc>
          <w:tcPr>
            <w:tcW w:w="1843" w:type="dxa"/>
          </w:tcPr>
          <w:p w14:paraId="39DC5A95" w14:textId="54AE9CF2" w:rsidR="00D22E63" w:rsidRDefault="0012599A" w:rsidP="00464BED">
            <w:pPr>
              <w:pStyle w:val="BodyText"/>
              <w:jc w:val="center"/>
            </w:pPr>
            <w:r>
              <w:t>NA</w:t>
            </w:r>
          </w:p>
        </w:tc>
      </w:tr>
      <w:tr w:rsidR="00D22E63" w14:paraId="73B70285" w14:textId="77777777" w:rsidTr="007C2274">
        <w:tc>
          <w:tcPr>
            <w:tcW w:w="1989" w:type="dxa"/>
          </w:tcPr>
          <w:p w14:paraId="71052B4F" w14:textId="77777777" w:rsidR="00D22E63" w:rsidRDefault="00D22E63" w:rsidP="00464BED">
            <w:pPr>
              <w:pStyle w:val="BodyText"/>
              <w:jc w:val="center"/>
            </w:pPr>
            <w:r>
              <w:t>08/2014 – 07/2019</w:t>
            </w:r>
          </w:p>
        </w:tc>
        <w:tc>
          <w:tcPr>
            <w:tcW w:w="2051" w:type="dxa"/>
          </w:tcPr>
          <w:p w14:paraId="6E5B5F32" w14:textId="0A42DEAA" w:rsidR="00D22E63" w:rsidRDefault="0045133C" w:rsidP="00464BED">
            <w:pPr>
              <w:pStyle w:val="BodyText"/>
              <w:jc w:val="center"/>
            </w:pPr>
            <w:r>
              <w:t>41.4</w:t>
            </w:r>
            <w:r w:rsidR="00D22E63">
              <w:t xml:space="preserve"> (Sep)</w:t>
            </w:r>
          </w:p>
        </w:tc>
        <w:tc>
          <w:tcPr>
            <w:tcW w:w="2051" w:type="dxa"/>
          </w:tcPr>
          <w:p w14:paraId="425FF7C7" w14:textId="12BBA9F5" w:rsidR="00D22E63" w:rsidRDefault="006B500A" w:rsidP="00464BED">
            <w:pPr>
              <w:pStyle w:val="BodyText"/>
              <w:jc w:val="center"/>
            </w:pPr>
            <w:r>
              <w:t>NA</w:t>
            </w:r>
          </w:p>
        </w:tc>
        <w:tc>
          <w:tcPr>
            <w:tcW w:w="1417" w:type="dxa"/>
          </w:tcPr>
          <w:p w14:paraId="76B15572" w14:textId="2C021B4D" w:rsidR="00D22E63" w:rsidRDefault="0012599A" w:rsidP="00464BED">
            <w:pPr>
              <w:pStyle w:val="BodyText"/>
              <w:jc w:val="center"/>
            </w:pPr>
            <w:r>
              <w:t>NA</w:t>
            </w:r>
          </w:p>
        </w:tc>
        <w:tc>
          <w:tcPr>
            <w:tcW w:w="1843" w:type="dxa"/>
          </w:tcPr>
          <w:p w14:paraId="0C27F38C" w14:textId="67DE331C" w:rsidR="00D22E63" w:rsidRDefault="0012599A" w:rsidP="00464BED">
            <w:pPr>
              <w:pStyle w:val="BodyText"/>
              <w:jc w:val="center"/>
            </w:pPr>
            <w:r>
              <w:t>NA</w:t>
            </w:r>
          </w:p>
        </w:tc>
      </w:tr>
    </w:tbl>
    <w:p w14:paraId="0A127DA6" w14:textId="77777777" w:rsidR="008C0DEE" w:rsidRPr="003B09F5" w:rsidRDefault="008C0DEE" w:rsidP="002212C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AC5C97" wp14:editId="2CA7E82E">
            <wp:extent cx="5760000" cy="39852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26B0BB2" w14:textId="3582506C" w:rsidR="008C0DEE" w:rsidRPr="003B09F5" w:rsidRDefault="008C0DEE" w:rsidP="008C0DEE">
      <w:pPr>
        <w:pStyle w:val="Caption"/>
        <w:rPr>
          <w:rFonts w:ascii="Times New Roman" w:hAnsi="Times New Roman" w:cs="Times New Roman"/>
        </w:rPr>
      </w:pPr>
      <w:bookmarkStart w:id="338"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8</w:t>
      </w:r>
      <w:r w:rsidRPr="003B09F5">
        <w:rPr>
          <w:rFonts w:ascii="Times New Roman" w:hAnsi="Times New Roman" w:cs="Times New Roman"/>
        </w:rPr>
        <w:fldChar w:fldCharType="end"/>
      </w:r>
      <w:bookmarkEnd w:id="338"/>
      <w:r w:rsidRPr="003B09F5">
        <w:rPr>
          <w:rFonts w:ascii="Times New Roman" w:hAnsi="Times New Roman" w:cs="Times New Roman"/>
        </w:rPr>
        <w:t xml:space="preserve"> Ground and surface water levels recorded at bore 61610685 (red) and staff gauge 6162577 (blue) that represent changes in water levels at Lake Mariginiup.</w:t>
      </w:r>
      <w:r w:rsidR="001255AA">
        <w:rPr>
          <w:rFonts w:ascii="Times New Roman" w:hAnsi="Times New Roman" w:cs="Times New Roman"/>
        </w:rPr>
        <w:t xml:space="preserve"> The shaded area around trend line represents the 95% confidence interval.</w:t>
      </w:r>
    </w:p>
    <w:p w14:paraId="26271FFF" w14:textId="5C676609" w:rsidR="001D584F" w:rsidRPr="003B09F5" w:rsidRDefault="00A200FB">
      <w:pPr>
        <w:pStyle w:val="Heading3"/>
        <w:rPr>
          <w:rFonts w:cs="Times New Roman"/>
        </w:rPr>
      </w:pPr>
      <w:bookmarkStart w:id="339" w:name="_Toc33196541"/>
      <w:r>
        <w:rPr>
          <w:rFonts w:cs="Times New Roman"/>
        </w:rPr>
        <w:t>Implications of revised threshold</w:t>
      </w:r>
      <w:bookmarkEnd w:id="339"/>
    </w:p>
    <w:p w14:paraId="0CDE02A5" w14:textId="30E0E9F6" w:rsidR="00501CF7" w:rsidRDefault="005D6919" w:rsidP="00501CF7">
      <w:pPr>
        <w:pStyle w:val="FirstParagraph"/>
      </w:pPr>
      <w:r w:rsidRPr="003B09F5">
        <w:t>As a result of land use change and reductions in local abstraction, water levels are expected to rise beyond 20</w:t>
      </w:r>
      <w:r w:rsidR="00092BDE">
        <w:t>30</w:t>
      </w:r>
      <w:r w:rsidRPr="003B09F5">
        <w:t xml:space="preserve">. Adopting a preferred minimum peak threshold of 42.1 mAHD will require water levels to rise </w:t>
      </w:r>
      <w:ins w:id="340" w:author="Christopher Kavazos" w:date="2020-02-21T10:31:00Z">
        <w:r w:rsidR="0070254A">
          <w:t xml:space="preserve">considerably </w:t>
        </w:r>
      </w:ins>
      <w:r w:rsidRPr="003B09F5">
        <w:t xml:space="preserve">higher than what has been recorded since 1980 in order to be compliant. </w:t>
      </w:r>
      <w:r w:rsidR="003C37C8" w:rsidRPr="003B09F5">
        <w:t>Thus,</w:t>
      </w:r>
      <w:r w:rsidRPr="003B09F5">
        <w:t xml:space="preserve"> it is difficult to predict the ecological consequences as the lake has never been monitored at</w:t>
      </w:r>
      <w:r w:rsidR="006F0AF2">
        <w:t xml:space="preserve"> those levels (</w:t>
      </w:r>
      <w:r w:rsidR="003C37C8">
        <w:fldChar w:fldCharType="begin"/>
      </w:r>
      <w:r w:rsidR="003C37C8">
        <w:instrText xml:space="preserve"> REF _Ref26190121 \h </w:instrText>
      </w:r>
      <w:r w:rsidR="003C37C8">
        <w:fldChar w:fldCharType="separate"/>
      </w:r>
      <w:r w:rsidR="00266BE9" w:rsidRPr="003B09F5">
        <w:rPr>
          <w:rFonts w:cs="Times New Roman"/>
        </w:rPr>
        <w:t xml:space="preserve">Table </w:t>
      </w:r>
      <w:r w:rsidR="00266BE9">
        <w:rPr>
          <w:rFonts w:cs="Times New Roman"/>
          <w:noProof/>
        </w:rPr>
        <w:t>12</w:t>
      </w:r>
      <w:r w:rsidR="003C37C8">
        <w:fldChar w:fldCharType="end"/>
      </w:r>
      <w:r w:rsidR="006F0AF2">
        <w:t xml:space="preserve">). </w:t>
      </w:r>
      <w:r w:rsidR="00187EBF" w:rsidRPr="003B09F5">
        <w:t>It is unlikely that large areas of the wetland will continue to dry during summer under the proposed 2030 scenario. The greater inundation of Lake Mariginiup will likely alleviate acidification issues as sediment</w:t>
      </w:r>
      <w:r w:rsidR="008F771A">
        <w:t>s</w:t>
      </w:r>
      <w:r w:rsidR="00187EBF" w:rsidRPr="003B09F5">
        <w:t xml:space="preserve"> are re-wetted and sediment processes return to normal. Artificial augmentation of surface waters at Lake Jandabup </w:t>
      </w:r>
      <w:r w:rsidR="006F0AF2">
        <w:t>has</w:t>
      </w:r>
      <w:r w:rsidR="006F0AF2" w:rsidRPr="003B09F5">
        <w:t xml:space="preserve"> </w:t>
      </w:r>
      <w:r w:rsidR="00187EBF" w:rsidRPr="003B09F5">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hyperlink w:anchor="ref-Sommer2009">
        <w:r w:rsidR="00187EBF" w:rsidRPr="003B09F5">
          <w:rPr>
            <w:rStyle w:val="Hyperlink"/>
            <w:rFonts w:cs="Times New Roman"/>
            <w:color w:val="auto"/>
          </w:rPr>
          <w:t>2009</w:t>
        </w:r>
      </w:hyperlink>
      <w:r w:rsidR="00187EBF" w:rsidRPr="003B09F5">
        <w:t>).</w:t>
      </w:r>
      <w:bookmarkStart w:id="341" w:name="_Ref25921766"/>
      <w:r w:rsidR="00314945">
        <w:t xml:space="preserve"> </w:t>
      </w:r>
      <w:r w:rsidR="00656833">
        <w:t>It is also possible</w:t>
      </w:r>
      <w:r w:rsidR="00314945">
        <w:t xml:space="preserve"> projected water levels for 2030 to have a positive impact on </w:t>
      </w:r>
      <w:r w:rsidR="00DC07BB">
        <w:t>the nutrient status of the lake as</w:t>
      </w:r>
      <w:r w:rsidR="00B605D9">
        <w:t xml:space="preserve"> nutrient concentrations have risen dramatically </w:t>
      </w:r>
      <w:r w:rsidR="00501CF7">
        <w:t xml:space="preserve">with declining surface waters. However, nutrient loading may remain high from other anthropogenic sources. </w:t>
      </w:r>
    </w:p>
    <w:p w14:paraId="4DFD3B91" w14:textId="77777777" w:rsidR="00454C6E" w:rsidRDefault="0010541B" w:rsidP="00AE3627">
      <w:pPr>
        <w:pStyle w:val="BodyText"/>
        <w:rPr>
          <w:ins w:id="342" w:author="Christopher Kavazos" w:date="2020-02-21T10:33:00Z"/>
          <w:rFonts w:cs="Times New Roman"/>
        </w:rPr>
      </w:pPr>
      <w:r>
        <w:t xml:space="preserve">The projected changes in groundwater levels are likely to have a dramatic positive impact on the cover abundances of native </w:t>
      </w:r>
      <w:proofErr w:type="spellStart"/>
      <w:r>
        <w:t>specie</w:t>
      </w:r>
      <w:ins w:id="343" w:author="Christopher Kavazos" w:date="2020-02-21T10:33:00Z">
        <w:r w:rsidR="000E2F69">
          <w:t>,</w:t>
        </w:r>
      </w:ins>
      <w:r>
        <w:t>s</w:t>
      </w:r>
      <w:proofErr w:type="spellEnd"/>
      <w:ins w:id="344" w:author="Christopher Kavazos" w:date="2020-02-21T10:32:00Z">
        <w:r w:rsidR="00CC7152">
          <w:t xml:space="preserve"> although these projections are beyond the </w:t>
        </w:r>
        <w:r w:rsidR="000E2F69">
          <w:t>range considered in the mod</w:t>
        </w:r>
      </w:ins>
      <w:ins w:id="345" w:author="Christopher Kavazos" w:date="2020-02-21T10:33:00Z">
        <w:r w:rsidR="000E2F69">
          <w:t>elling</w:t>
        </w:r>
      </w:ins>
      <w:r>
        <w:t xml:space="preserve">. </w:t>
      </w:r>
      <w:r w:rsidR="00AE3627" w:rsidRPr="003B09F5">
        <w:rPr>
          <w:rFonts w:cs="Times New Roman"/>
        </w:rPr>
        <w:t xml:space="preserve">Species likely to increase in cover abundance include </w:t>
      </w:r>
      <w:proofErr w:type="spellStart"/>
      <w:r w:rsidR="00AE3627" w:rsidRPr="003B09F5">
        <w:rPr>
          <w:rFonts w:cs="Times New Roman"/>
          <w:i/>
        </w:rPr>
        <w:t>Angianthus</w:t>
      </w:r>
      <w:proofErr w:type="spellEnd"/>
      <w:r w:rsidR="00AE3627" w:rsidRPr="003B09F5">
        <w:rPr>
          <w:rFonts w:cs="Times New Roman"/>
        </w:rPr>
        <w:t xml:space="preserve"> sp., </w:t>
      </w:r>
      <w:proofErr w:type="spellStart"/>
      <w:r w:rsidR="00AE3627" w:rsidRPr="003B09F5">
        <w:rPr>
          <w:rFonts w:cs="Times New Roman"/>
          <w:i/>
        </w:rPr>
        <w:t>Epilobium</w:t>
      </w:r>
      <w:proofErr w:type="spellEnd"/>
      <w:r w:rsidR="00AE3627" w:rsidRPr="003B09F5">
        <w:rPr>
          <w:rFonts w:cs="Times New Roman"/>
          <w:i/>
        </w:rPr>
        <w:t xml:space="preserve"> </w:t>
      </w:r>
      <w:proofErr w:type="spellStart"/>
      <w:r w:rsidR="00AE3627" w:rsidRPr="003B09F5">
        <w:rPr>
          <w:rFonts w:cs="Times New Roman"/>
          <w:i/>
        </w:rPr>
        <w:t>billardierianum</w:t>
      </w:r>
      <w:proofErr w:type="spellEnd"/>
      <w:r w:rsidR="00AE3627" w:rsidRPr="003B09F5">
        <w:rPr>
          <w:rFonts w:cs="Times New Roman"/>
        </w:rPr>
        <w:t xml:space="preserve">, </w:t>
      </w:r>
      <w:proofErr w:type="spellStart"/>
      <w:r w:rsidR="00AE3627" w:rsidRPr="003B09F5">
        <w:rPr>
          <w:rFonts w:cs="Times New Roman"/>
          <w:i/>
        </w:rPr>
        <w:t>Isolepis</w:t>
      </w:r>
      <w:proofErr w:type="spellEnd"/>
      <w:r w:rsidR="00AE3627" w:rsidRPr="003B09F5">
        <w:rPr>
          <w:rFonts w:cs="Times New Roman"/>
          <w:i/>
        </w:rPr>
        <w:t xml:space="preserve"> </w:t>
      </w:r>
      <w:proofErr w:type="spellStart"/>
      <w:r w:rsidR="00AE3627" w:rsidRPr="003B09F5">
        <w:rPr>
          <w:rFonts w:cs="Times New Roman"/>
          <w:i/>
        </w:rPr>
        <w:t>cernua</w:t>
      </w:r>
      <w:proofErr w:type="spellEnd"/>
      <w:r w:rsidR="00AE3627" w:rsidRPr="003B09F5">
        <w:rPr>
          <w:rFonts w:cs="Times New Roman"/>
        </w:rPr>
        <w:t xml:space="preserve">, </w:t>
      </w:r>
      <w:r w:rsidR="00AE3627" w:rsidRPr="003B09F5">
        <w:rPr>
          <w:rFonts w:cs="Times New Roman"/>
          <w:i/>
        </w:rPr>
        <w:t>Juncus</w:t>
      </w:r>
      <w:r w:rsidR="00AE3627" w:rsidRPr="003B09F5">
        <w:rPr>
          <w:rFonts w:cs="Times New Roman"/>
        </w:rPr>
        <w:t xml:space="preserve"> sp., </w:t>
      </w:r>
      <w:proofErr w:type="spellStart"/>
      <w:r w:rsidR="00AE3627" w:rsidRPr="003B09F5">
        <w:rPr>
          <w:rFonts w:cs="Times New Roman"/>
          <w:i/>
        </w:rPr>
        <w:t>Lepyrodia</w:t>
      </w:r>
      <w:proofErr w:type="spellEnd"/>
      <w:r w:rsidR="00AE3627" w:rsidRPr="003B09F5">
        <w:rPr>
          <w:rFonts w:cs="Times New Roman"/>
          <w:i/>
        </w:rPr>
        <w:t xml:space="preserve"> </w:t>
      </w:r>
      <w:proofErr w:type="spellStart"/>
      <w:r w:rsidR="00AE3627" w:rsidRPr="003B09F5">
        <w:rPr>
          <w:rFonts w:cs="Times New Roman"/>
          <w:i/>
        </w:rPr>
        <w:t>muirii</w:t>
      </w:r>
      <w:proofErr w:type="spellEnd"/>
      <w:r w:rsidR="00AE3627" w:rsidRPr="003B09F5">
        <w:rPr>
          <w:rFonts w:cs="Times New Roman"/>
        </w:rPr>
        <w:t xml:space="preserve">, </w:t>
      </w:r>
      <w:r w:rsidR="00AE3627" w:rsidRPr="003B09F5">
        <w:rPr>
          <w:rFonts w:cs="Times New Roman"/>
          <w:i/>
        </w:rPr>
        <w:t xml:space="preserve">Lobelia </w:t>
      </w:r>
      <w:proofErr w:type="spellStart"/>
      <w:r w:rsidR="00AE3627" w:rsidRPr="003B09F5">
        <w:rPr>
          <w:rFonts w:cs="Times New Roman"/>
          <w:i/>
        </w:rPr>
        <w:t>alata</w:t>
      </w:r>
      <w:proofErr w:type="spellEnd"/>
      <w:r w:rsidR="00AE3627" w:rsidRPr="003B09F5">
        <w:rPr>
          <w:rFonts w:cs="Times New Roman"/>
        </w:rPr>
        <w:t xml:space="preserve"> and </w:t>
      </w:r>
      <w:proofErr w:type="spellStart"/>
      <w:r w:rsidR="00AE3627" w:rsidRPr="003B09F5">
        <w:rPr>
          <w:rFonts w:cs="Times New Roman"/>
          <w:i/>
        </w:rPr>
        <w:t>Villarsia</w:t>
      </w:r>
      <w:proofErr w:type="spellEnd"/>
      <w:r w:rsidR="00AE3627" w:rsidRPr="003B09F5">
        <w:rPr>
          <w:rFonts w:cs="Times New Roman"/>
          <w:i/>
        </w:rPr>
        <w:t xml:space="preserve"> </w:t>
      </w:r>
      <w:proofErr w:type="spellStart"/>
      <w:r w:rsidR="00AE3627" w:rsidRPr="003B09F5">
        <w:rPr>
          <w:rFonts w:cs="Times New Roman"/>
          <w:i/>
        </w:rPr>
        <w:t>capitata</w:t>
      </w:r>
      <w:proofErr w:type="spellEnd"/>
      <w:r w:rsidR="00AE3627" w:rsidRPr="003B09F5">
        <w:rPr>
          <w:rFonts w:cs="Times New Roman"/>
        </w:rPr>
        <w:t xml:space="preserve">. Other natives, including </w:t>
      </w:r>
      <w:r w:rsidR="00AE3627" w:rsidRPr="003B09F5">
        <w:rPr>
          <w:rFonts w:cs="Times New Roman"/>
          <w:i/>
        </w:rPr>
        <w:t>Acacia cyclops</w:t>
      </w:r>
      <w:r w:rsidR="00AE3627" w:rsidRPr="003B09F5">
        <w:rPr>
          <w:rFonts w:cs="Times New Roman"/>
        </w:rPr>
        <w:t xml:space="preserve">, </w:t>
      </w:r>
      <w:r w:rsidR="00AE3627" w:rsidRPr="003B09F5">
        <w:rPr>
          <w:rFonts w:cs="Times New Roman"/>
          <w:i/>
        </w:rPr>
        <w:t xml:space="preserve">Acacia </w:t>
      </w:r>
      <w:proofErr w:type="spellStart"/>
      <w:r w:rsidR="00AE3627" w:rsidRPr="003B09F5">
        <w:rPr>
          <w:rFonts w:cs="Times New Roman"/>
          <w:i/>
        </w:rPr>
        <w:t>saligna</w:t>
      </w:r>
      <w:proofErr w:type="spellEnd"/>
      <w:r w:rsidR="00AE3627" w:rsidRPr="003B09F5">
        <w:rPr>
          <w:rFonts w:cs="Times New Roman"/>
        </w:rPr>
        <w:t xml:space="preserve"> and </w:t>
      </w:r>
      <w:r w:rsidR="00AE3627" w:rsidRPr="003B09F5">
        <w:rPr>
          <w:rFonts w:cs="Times New Roman"/>
          <w:i/>
        </w:rPr>
        <w:t xml:space="preserve">E. </w:t>
      </w:r>
      <w:proofErr w:type="spellStart"/>
      <w:r w:rsidR="00AE3627" w:rsidRPr="003B09F5">
        <w:rPr>
          <w:rFonts w:cs="Times New Roman"/>
          <w:i/>
        </w:rPr>
        <w:t>sparteus</w:t>
      </w:r>
      <w:proofErr w:type="spellEnd"/>
      <w:r w:rsidR="00AE3627" w:rsidRPr="003B09F5">
        <w:rPr>
          <w:rFonts w:cs="Times New Roman"/>
        </w:rPr>
        <w:t>, are likely to decrease in cover abundance as water levels increase.</w:t>
      </w:r>
      <w:r w:rsidR="00E61558">
        <w:rPr>
          <w:rFonts w:cs="Times New Roman"/>
        </w:rPr>
        <w:t xml:space="preserve"> Along with the projected higher water levels, </w:t>
      </w:r>
      <w:r w:rsidR="00702EED">
        <w:rPr>
          <w:rFonts w:cs="Times New Roman"/>
        </w:rPr>
        <w:t xml:space="preserve">the decline in macroinvertebrate family richness </w:t>
      </w:r>
      <w:r w:rsidR="00C057AF">
        <w:rPr>
          <w:rFonts w:cs="Times New Roman"/>
        </w:rPr>
        <w:t>is likely to be reversed as available habita</w:t>
      </w:r>
      <w:r w:rsidR="00072A4C">
        <w:rPr>
          <w:rFonts w:cs="Times New Roman"/>
        </w:rPr>
        <w:t>ts increase.</w:t>
      </w:r>
      <w:r w:rsidR="00E9097E">
        <w:rPr>
          <w:rFonts w:cs="Times New Roman"/>
        </w:rPr>
        <w:t xml:space="preserve"> It is possible that the projected increases in water level may </w:t>
      </w:r>
      <w:r w:rsidR="00174039">
        <w:rPr>
          <w:rFonts w:cs="Times New Roman"/>
        </w:rPr>
        <w:t xml:space="preserve">return the macroinvertebrate assemblage composition </w:t>
      </w:r>
      <w:r w:rsidR="00A826F6">
        <w:rPr>
          <w:rFonts w:cs="Times New Roman"/>
        </w:rPr>
        <w:t>like</w:t>
      </w:r>
      <w:r w:rsidR="00E17F2D">
        <w:rPr>
          <w:rFonts w:cs="Times New Roman"/>
        </w:rPr>
        <w:t xml:space="preserve"> </w:t>
      </w:r>
      <w:r w:rsidR="006021BB">
        <w:rPr>
          <w:rFonts w:cs="Times New Roman"/>
        </w:rPr>
        <w:t xml:space="preserve">those observed before 2002. </w:t>
      </w:r>
      <w:r w:rsidR="00B969D4">
        <w:rPr>
          <w:rFonts w:cs="Times New Roman"/>
        </w:rPr>
        <w:t xml:space="preserve">This will require the </w:t>
      </w:r>
      <w:r w:rsidR="00A826F6">
        <w:rPr>
          <w:rFonts w:cs="Times New Roman"/>
        </w:rPr>
        <w:t>re-establishment</w:t>
      </w:r>
      <w:r w:rsidR="00770FCB">
        <w:rPr>
          <w:rFonts w:cs="Times New Roman"/>
        </w:rPr>
        <w:t xml:space="preserve"> of </w:t>
      </w:r>
      <w:proofErr w:type="spellStart"/>
      <w:r w:rsidR="00770FCB" w:rsidRPr="003B09F5">
        <w:rPr>
          <w:rFonts w:cs="Times New Roman"/>
        </w:rPr>
        <w:t>Amphisopidae</w:t>
      </w:r>
      <w:proofErr w:type="spellEnd"/>
      <w:r w:rsidR="00770FCB" w:rsidRPr="003B09F5">
        <w:rPr>
          <w:rFonts w:cs="Times New Roman"/>
        </w:rPr>
        <w:t xml:space="preserve">, </w:t>
      </w:r>
      <w:proofErr w:type="spellStart"/>
      <w:r w:rsidR="00770FCB" w:rsidRPr="003B09F5">
        <w:rPr>
          <w:rFonts w:cs="Times New Roman"/>
        </w:rPr>
        <w:t>Ceinidae</w:t>
      </w:r>
      <w:proofErr w:type="spellEnd"/>
      <w:r w:rsidR="00770FCB" w:rsidRPr="003B09F5">
        <w:rPr>
          <w:rFonts w:cs="Times New Roman"/>
        </w:rPr>
        <w:t xml:space="preserve">, </w:t>
      </w:r>
      <w:proofErr w:type="spellStart"/>
      <w:r w:rsidR="00770FCB" w:rsidRPr="003B09F5">
        <w:rPr>
          <w:rFonts w:cs="Times New Roman"/>
        </w:rPr>
        <w:t>Chydoridae</w:t>
      </w:r>
      <w:proofErr w:type="spellEnd"/>
      <w:r w:rsidR="00770FCB" w:rsidRPr="003B09F5">
        <w:rPr>
          <w:rFonts w:cs="Times New Roman"/>
        </w:rPr>
        <w:t xml:space="preserve"> and </w:t>
      </w:r>
      <w:proofErr w:type="spellStart"/>
      <w:r w:rsidR="00770FCB" w:rsidRPr="003B09F5">
        <w:rPr>
          <w:rFonts w:cs="Times New Roman"/>
        </w:rPr>
        <w:t>Cyprididae</w:t>
      </w:r>
      <w:proofErr w:type="spellEnd"/>
      <w:r w:rsidR="00B969D4">
        <w:rPr>
          <w:rFonts w:cs="Times New Roman"/>
        </w:rPr>
        <w:t xml:space="preserve"> </w:t>
      </w:r>
      <w:r w:rsidR="00A826F6">
        <w:rPr>
          <w:rFonts w:cs="Times New Roman"/>
        </w:rPr>
        <w:t>in the lake.</w:t>
      </w:r>
    </w:p>
    <w:p w14:paraId="127E18EC" w14:textId="7B1313D0" w:rsidR="00321BB1" w:rsidRPr="00A24B1E" w:rsidRDefault="00321BB1" w:rsidP="00AE3627">
      <w:pPr>
        <w:pStyle w:val="BodyText"/>
        <w:rPr>
          <w:rFonts w:cs="Times New Roman"/>
          <w:rPrChange w:id="346" w:author="Christopher Kavazos" w:date="2020-02-21T10:35:00Z">
            <w:rPr>
              <w:rFonts w:cs="Times New Roman"/>
            </w:rPr>
          </w:rPrChange>
        </w:rPr>
        <w:sectPr w:rsidR="00321BB1" w:rsidRPr="00A24B1E" w:rsidSect="00377E3B">
          <w:pgSz w:w="11906" w:h="16838" w:code="9"/>
          <w:pgMar w:top="1440" w:right="1440" w:bottom="1440" w:left="1440" w:header="720" w:footer="720" w:gutter="0"/>
          <w:cols w:space="720"/>
          <w:docGrid w:linePitch="326"/>
        </w:sectPr>
      </w:pPr>
      <w:ins w:id="347" w:author="Christopher Kavazos" w:date="2020-02-21T10:33:00Z">
        <w:r>
          <w:rPr>
            <w:rFonts w:cs="Times New Roman"/>
          </w:rPr>
          <w:lastRenderedPageBreak/>
          <w:t xml:space="preserve">However, </w:t>
        </w:r>
        <w:r w:rsidR="00E026DB">
          <w:rPr>
            <w:rFonts w:cs="Times New Roman"/>
          </w:rPr>
          <w:t xml:space="preserve">there are potential adverse effects of the proposed </w:t>
        </w:r>
        <w:r w:rsidR="001210E4">
          <w:rPr>
            <w:rFonts w:cs="Times New Roman"/>
          </w:rPr>
          <w:t xml:space="preserve">minimum threshold. </w:t>
        </w:r>
      </w:ins>
      <w:ins w:id="348" w:author="Christopher Kavazos" w:date="2020-02-21T10:34:00Z">
        <w:r w:rsidR="003D6F59">
          <w:rPr>
            <w:rFonts w:cs="Times New Roman"/>
          </w:rPr>
          <w:t xml:space="preserve">The significant increase in surface water levels that are projected </w:t>
        </w:r>
        <w:r w:rsidR="00095995">
          <w:rPr>
            <w:rFonts w:cs="Times New Roman"/>
          </w:rPr>
          <w:t xml:space="preserve">are </w:t>
        </w:r>
        <w:r w:rsidR="00D2061F">
          <w:rPr>
            <w:rFonts w:cs="Times New Roman"/>
          </w:rPr>
          <w:t xml:space="preserve">going to completely inundate fringing </w:t>
        </w:r>
      </w:ins>
      <w:ins w:id="349" w:author="Christopher Kavazos" w:date="2020-02-21T10:35:00Z">
        <w:r w:rsidR="00A24B1E">
          <w:rPr>
            <w:rFonts w:cs="Times New Roman"/>
          </w:rPr>
          <w:t xml:space="preserve">vegetation and exceed the maximum water levels that many species can tolerate. This is especially true for </w:t>
        </w:r>
        <w:r w:rsidR="00A24B1E">
          <w:rPr>
            <w:rFonts w:cs="Times New Roman"/>
            <w:i/>
            <w:iCs/>
          </w:rPr>
          <w:t>B. articulata</w:t>
        </w:r>
        <w:r w:rsidR="00A24B1E">
          <w:rPr>
            <w:rFonts w:cs="Times New Roman"/>
          </w:rPr>
          <w:t xml:space="preserve"> and </w:t>
        </w:r>
        <w:r w:rsidR="00A24B1E">
          <w:rPr>
            <w:rFonts w:cs="Times New Roman"/>
            <w:i/>
            <w:iCs/>
          </w:rPr>
          <w:t xml:space="preserve">E. </w:t>
        </w:r>
        <w:proofErr w:type="spellStart"/>
        <w:r w:rsidR="00A24B1E">
          <w:rPr>
            <w:rFonts w:cs="Times New Roman"/>
            <w:i/>
            <w:iCs/>
          </w:rPr>
          <w:t>rudis</w:t>
        </w:r>
        <w:proofErr w:type="spellEnd"/>
        <w:r w:rsidR="00A24B1E">
          <w:rPr>
            <w:rFonts w:cs="Times New Roman"/>
          </w:rPr>
          <w:t xml:space="preserve">.  </w:t>
        </w:r>
        <w:r w:rsidR="00E91C01">
          <w:rPr>
            <w:rFonts w:cs="Times New Roman"/>
          </w:rPr>
          <w:t>The projected changes in water level will require significant migration of t</w:t>
        </w:r>
      </w:ins>
      <w:ins w:id="350" w:author="Christopher Kavazos" w:date="2020-02-21T10:36:00Z">
        <w:r w:rsidR="00E91C01">
          <w:rPr>
            <w:rFonts w:cs="Times New Roman"/>
          </w:rPr>
          <w:t xml:space="preserve">hese plants upslope if they are going to persist at the wetland. </w:t>
        </w:r>
        <w:r w:rsidR="0002019C">
          <w:rPr>
            <w:rFonts w:cs="Times New Roman"/>
          </w:rPr>
          <w:t xml:space="preserve"> It is therefore recommended that a </w:t>
        </w:r>
        <w:r w:rsidR="009143A4">
          <w:rPr>
            <w:rFonts w:cs="Times New Roman"/>
          </w:rPr>
          <w:t xml:space="preserve">lower minimum threshold be set that will preserve the </w:t>
        </w:r>
        <w:r w:rsidR="002D371D">
          <w:rPr>
            <w:rFonts w:cs="Times New Roman"/>
          </w:rPr>
          <w:t xml:space="preserve">current fringing vegetation health. </w:t>
        </w:r>
      </w:ins>
      <w:ins w:id="351" w:author="Christopher Kavazos" w:date="2020-02-21T10:37:00Z">
        <w:r w:rsidR="002D371D">
          <w:rPr>
            <w:rFonts w:cs="Times New Roman"/>
          </w:rPr>
          <w:t>The current minimum threshold is sufficient to achieve the</w:t>
        </w:r>
        <w:r w:rsidR="002147FC">
          <w:rPr>
            <w:rFonts w:cs="Times New Roman"/>
          </w:rPr>
          <w:t xml:space="preserve"> ecological water requirement to maintain the health of fringing vegetation of </w:t>
        </w:r>
        <w:r w:rsidR="002147FC">
          <w:rPr>
            <w:rFonts w:cs="Times New Roman"/>
            <w:i/>
            <w:iCs/>
          </w:rPr>
          <w:t>B. articulata</w:t>
        </w:r>
        <w:r w:rsidR="002147FC">
          <w:rPr>
            <w:rFonts w:cs="Times New Roman"/>
          </w:rPr>
          <w:t xml:space="preserve"> and</w:t>
        </w:r>
        <w:r w:rsidR="002147FC">
          <w:rPr>
            <w:rFonts w:cs="Times New Roman"/>
            <w:i/>
            <w:iCs/>
          </w:rPr>
          <w:t xml:space="preserve"> E. </w:t>
        </w:r>
        <w:proofErr w:type="spellStart"/>
        <w:r w:rsidR="002147FC">
          <w:rPr>
            <w:rFonts w:cs="Times New Roman"/>
            <w:i/>
            <w:iCs/>
          </w:rPr>
          <w:t>rudis</w:t>
        </w:r>
        <w:proofErr w:type="spellEnd"/>
        <w:r w:rsidR="002D371D">
          <w:rPr>
            <w:rFonts w:cs="Times New Roman"/>
          </w:rPr>
          <w:t xml:space="preserve">. </w:t>
        </w:r>
      </w:ins>
    </w:p>
    <w:p w14:paraId="5D7802B0" w14:textId="0CE5CBAB" w:rsidR="009B710F" w:rsidRPr="003B09F5" w:rsidRDefault="009B710F" w:rsidP="00415EF0">
      <w:pPr>
        <w:pStyle w:val="TableCaption"/>
        <w:rPr>
          <w:rFonts w:ascii="Times New Roman" w:hAnsi="Times New Roman" w:cs="Times New Roman"/>
        </w:rPr>
      </w:pPr>
      <w:bookmarkStart w:id="352" w:name="_Ref2619012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12</w:t>
      </w:r>
      <w:r w:rsidRPr="003B09F5">
        <w:rPr>
          <w:rFonts w:ascii="Times New Roman" w:hAnsi="Times New Roman" w:cs="Times New Roman"/>
        </w:rPr>
        <w:fldChar w:fldCharType="end"/>
      </w:r>
      <w:bookmarkEnd w:id="341"/>
      <w:bookmarkEnd w:id="352"/>
      <w:r w:rsidRPr="003B09F5">
        <w:rPr>
          <w:rFonts w:ascii="Times New Roman" w:hAnsi="Times New Roman" w:cs="Times New Roman"/>
        </w:rPr>
        <w:t xml:space="preserve"> </w:t>
      </w:r>
      <w:r w:rsidR="005F0B68" w:rsidRPr="005F0B68">
        <w:rPr>
          <w:rFonts w:ascii="Times New Roman" w:hAnsi="Times New Roman" w:cs="Times New Roman"/>
        </w:rPr>
        <w:t>Ecological consequences of proposed 2030 minimum threshold (</w:t>
      </w:r>
      <w:r w:rsidR="00024AD8">
        <w:rPr>
          <w:rFonts w:ascii="Times New Roman" w:hAnsi="Times New Roman" w:cs="Times New Roman"/>
        </w:rPr>
        <w:t>42.1</w:t>
      </w:r>
      <w:r w:rsidR="005F0B68" w:rsidRPr="005F0B68">
        <w:rPr>
          <w:rFonts w:ascii="Times New Roman" w:hAnsi="Times New Roman" w:cs="Times New Roman"/>
        </w:rPr>
        <w:t xml:space="preserve"> mAHD) in terms of compliance of stated site values and site management objectives at Lake </w:t>
      </w:r>
      <w:r w:rsidR="007E6B71">
        <w:rPr>
          <w:rFonts w:ascii="Times New Roman" w:hAnsi="Times New Roman" w:cs="Times New Roman"/>
        </w:rPr>
        <w:t>Mariginiup</w:t>
      </w:r>
      <w:r w:rsidR="005F0B68" w:rsidRPr="005F0B68">
        <w:rPr>
          <w:rFonts w:ascii="Times New Roman" w:hAnsi="Times New Roman" w:cs="Times New Roman"/>
        </w:rPr>
        <w:t xml:space="preserve"> set for the current absolute minimum Ministerial criteria (</w:t>
      </w:r>
      <w:r w:rsidR="00024AD8">
        <w:rPr>
          <w:rFonts w:ascii="Times New Roman" w:hAnsi="Times New Roman" w:cs="Times New Roman"/>
        </w:rPr>
        <w:t>41.5</w:t>
      </w:r>
      <w:r w:rsidR="005F0B68" w:rsidRPr="005F0B68">
        <w:rPr>
          <w:rFonts w:ascii="Times New Roman" w:hAnsi="Times New Roman" w:cs="Times New Roman"/>
        </w:rPr>
        <w:t xml:space="preserve"> mAHD)</w:t>
      </w:r>
      <w:r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65"/>
        <w:gridCol w:w="9074"/>
        <w:gridCol w:w="1919"/>
      </w:tblGrid>
      <w:tr w:rsidR="00393ACC" w:rsidRPr="003B09F5" w14:paraId="26272005" w14:textId="77777777">
        <w:tc>
          <w:tcPr>
            <w:tcW w:w="0" w:type="auto"/>
            <w:tcBorders>
              <w:bottom w:val="single" w:sz="0" w:space="0" w:color="auto"/>
            </w:tcBorders>
            <w:vAlign w:val="bottom"/>
          </w:tcPr>
          <w:p w14:paraId="26272002" w14:textId="77777777" w:rsidR="00393ACC" w:rsidRPr="003B09F5" w:rsidRDefault="00393ACC" w:rsidP="00393ACC">
            <w:pPr>
              <w:pStyle w:val="Compact"/>
              <w:rPr>
                <w:rFonts w:cs="Times New Roman"/>
              </w:rPr>
            </w:pPr>
          </w:p>
        </w:tc>
        <w:tc>
          <w:tcPr>
            <w:tcW w:w="0" w:type="auto"/>
            <w:tcBorders>
              <w:bottom w:val="single" w:sz="0" w:space="0" w:color="auto"/>
            </w:tcBorders>
            <w:vAlign w:val="bottom"/>
          </w:tcPr>
          <w:p w14:paraId="26272003" w14:textId="1FBEF345" w:rsidR="00393ACC" w:rsidRPr="003B09F5" w:rsidRDefault="00393ACC" w:rsidP="00393ACC">
            <w:pPr>
              <w:pStyle w:val="Compact"/>
              <w:rPr>
                <w:rFonts w:cs="Times New Roman"/>
              </w:rPr>
            </w:pPr>
            <w:r w:rsidRPr="00347721">
              <w:rPr>
                <w:rFonts w:cs="Times New Roman"/>
              </w:rPr>
              <w:t xml:space="preserve">Likely effect of 2030 proposed </w:t>
            </w:r>
            <w:r w:rsidR="00024AD8">
              <w:rPr>
                <w:rFonts w:cs="Times New Roman"/>
              </w:rPr>
              <w:t xml:space="preserve">minimum </w:t>
            </w:r>
            <w:r w:rsidRPr="00347721">
              <w:rPr>
                <w:rFonts w:cs="Times New Roman"/>
              </w:rPr>
              <w:t>threshold (</w:t>
            </w:r>
            <w:r>
              <w:rPr>
                <w:rFonts w:cs="Times New Roman"/>
              </w:rPr>
              <w:t>42.1</w:t>
            </w:r>
            <w:r w:rsidRPr="00347721">
              <w:rPr>
                <w:rFonts w:cs="Times New Roman"/>
              </w:rPr>
              <w:t xml:space="preserve"> mAHD)</w:t>
            </w:r>
          </w:p>
        </w:tc>
        <w:tc>
          <w:tcPr>
            <w:tcW w:w="0" w:type="auto"/>
            <w:tcBorders>
              <w:bottom w:val="single" w:sz="0" w:space="0" w:color="auto"/>
            </w:tcBorders>
            <w:vAlign w:val="bottom"/>
          </w:tcPr>
          <w:p w14:paraId="26272004" w14:textId="063F291C" w:rsidR="00393ACC" w:rsidRPr="003B09F5" w:rsidRDefault="00393ACC" w:rsidP="00393ACC">
            <w:pPr>
              <w:pStyle w:val="Compact"/>
              <w:jc w:val="center"/>
              <w:rPr>
                <w:rFonts w:cs="Times New Roman"/>
              </w:rPr>
            </w:pPr>
            <w:r w:rsidRPr="00BB05A2">
              <w:rPr>
                <w:rFonts w:cs="Times New Roman"/>
              </w:rPr>
              <w:t>Values and objectives maintained in future</w:t>
            </w:r>
          </w:p>
        </w:tc>
      </w:tr>
      <w:tr w:rsidR="003B09F5" w:rsidRPr="003B09F5" w14:paraId="26272009" w14:textId="77777777">
        <w:tc>
          <w:tcPr>
            <w:tcW w:w="0" w:type="auto"/>
          </w:tcPr>
          <w:p w14:paraId="26272006" w14:textId="7E5A2330" w:rsidR="001D584F" w:rsidRPr="003B09F5" w:rsidRDefault="00305B18">
            <w:pPr>
              <w:pStyle w:val="Compact"/>
              <w:rPr>
                <w:rFonts w:cs="Times New Roman"/>
              </w:rPr>
            </w:pPr>
            <w:r>
              <w:rPr>
                <w:rFonts w:cs="Times New Roman"/>
                <w:b/>
              </w:rPr>
              <w:t>Site values (WAWA</w:t>
            </w:r>
            <w:r w:rsidR="00212B80">
              <w:rPr>
                <w:rFonts w:cs="Times New Roman"/>
                <w:b/>
              </w:rPr>
              <w:t>, 1995</w:t>
            </w:r>
            <w:r>
              <w:rPr>
                <w:rFonts w:cs="Times New Roman"/>
                <w:b/>
              </w:rPr>
              <w:t>)</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442FAA67" w:rsidR="001D584F" w:rsidRPr="003B09F5" w:rsidRDefault="005D6919">
            <w:pPr>
              <w:pStyle w:val="Compact"/>
              <w:rPr>
                <w:rFonts w:cs="Times New Roman"/>
              </w:rPr>
            </w:pPr>
            <w:r w:rsidRPr="003B09F5">
              <w:rPr>
                <w:rFonts w:cs="Times New Roman"/>
              </w:rPr>
              <w:t xml:space="preserve">Rich aquatic fauna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 xml:space="preserve">P. </w:t>
            </w:r>
            <w:proofErr w:type="spellStart"/>
            <w:r w:rsidRPr="003B09F5">
              <w:rPr>
                <w:rFonts w:cs="Times New Roman"/>
                <w:i/>
              </w:rPr>
              <w:t>olorum</w:t>
            </w:r>
            <w:proofErr w:type="spellEnd"/>
            <w:r w:rsidRPr="003B09F5">
              <w:rPr>
                <w:rFonts w:cs="Times New Roman"/>
              </w:rPr>
              <w:t>. It is probable the Lake Mariginiup population is now extinct.</w:t>
            </w:r>
            <w:r w:rsidR="006F0AF2">
              <w:rPr>
                <w:rFonts w:cs="Times New Roman"/>
              </w:rPr>
              <w:t xml:space="preserve"> The lack of compliance is a problem of past management, not revised thresholds. </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344A755E" w:rsidR="001D584F" w:rsidRPr="003B09F5" w:rsidRDefault="005D6919">
            <w:pPr>
              <w:pStyle w:val="Compact"/>
              <w:rPr>
                <w:rFonts w:cs="Times New Roman"/>
              </w:rPr>
            </w:pPr>
            <w:r w:rsidRPr="003B09F5">
              <w:rPr>
                <w:rFonts w:cs="Times New Roman"/>
              </w:rPr>
              <w:t>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Rising water levels may be high enough to reverse the terrestrialisation currently occurring at the wetland. Seasonal maximum water levels need to be sufficient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4643A076" w:rsidR="001D584F" w:rsidRPr="003B09F5" w:rsidRDefault="005D6919">
            <w:pPr>
              <w:pStyle w:val="Compact"/>
              <w:rPr>
                <w:rFonts w:cs="Times New Roman"/>
              </w:rPr>
            </w:pPr>
            <w:r w:rsidRPr="003B09F5">
              <w:rPr>
                <w:rFonts w:cs="Times New Roman"/>
              </w:rPr>
              <w:t>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Water quality is currently compromised as sediments become dry and are oxidised, causing significant acidification issues. The return of good water quality relies on having the sediments with sufficient buffering capacity remaining to reverse the decline of pH as they are re-wetted.</w:t>
            </w:r>
          </w:p>
        </w:tc>
        <w:tc>
          <w:tcPr>
            <w:tcW w:w="0" w:type="auto"/>
          </w:tcPr>
          <w:p w14:paraId="26272014" w14:textId="7B8763BF" w:rsidR="001D584F" w:rsidRPr="003B09F5" w:rsidRDefault="005D6919">
            <w:pPr>
              <w:pStyle w:val="Compact"/>
              <w:jc w:val="center"/>
              <w:rPr>
                <w:rFonts w:cs="Times New Roman"/>
              </w:rPr>
            </w:pPr>
            <w:r w:rsidRPr="003B09F5">
              <w:rPr>
                <w:rFonts w:cs="Times New Roman"/>
              </w:rPr>
              <w:t>Possible</w:t>
            </w:r>
          </w:p>
        </w:tc>
      </w:tr>
      <w:tr w:rsidR="006F0AF2" w:rsidRPr="003B09F5" w14:paraId="26272019" w14:textId="77777777" w:rsidTr="00E52289">
        <w:tc>
          <w:tcPr>
            <w:tcW w:w="0" w:type="auto"/>
            <w:gridSpan w:val="3"/>
          </w:tcPr>
          <w:p w14:paraId="26272018" w14:textId="3E6890EA" w:rsidR="006F0AF2" w:rsidRPr="003B09F5" w:rsidRDefault="00305B18">
            <w:pPr>
              <w:pStyle w:val="Compact"/>
              <w:rPr>
                <w:rFonts w:cs="Times New Roman"/>
              </w:rPr>
            </w:pPr>
            <w:r>
              <w:rPr>
                <w:rFonts w:cs="Times New Roman"/>
                <w:b/>
              </w:rPr>
              <w:t>Site management objectives (WAWA, 1995)</w:t>
            </w:r>
          </w:p>
        </w:tc>
      </w:tr>
      <w:tr w:rsidR="003B09F5" w:rsidRPr="003B09F5" w14:paraId="2627201D" w14:textId="77777777">
        <w:tc>
          <w:tcPr>
            <w:tcW w:w="0" w:type="auto"/>
          </w:tcPr>
          <w:p w14:paraId="2627201A" w14:textId="743809FA" w:rsidR="001D584F" w:rsidRPr="003B09F5" w:rsidRDefault="005D6919">
            <w:pPr>
              <w:pStyle w:val="Compact"/>
              <w:rPr>
                <w:rFonts w:cs="Times New Roman"/>
              </w:rPr>
            </w:pPr>
            <w:r w:rsidRPr="003B09F5">
              <w:rPr>
                <w:rFonts w:cs="Times New Roman"/>
              </w:rPr>
              <w:t>Conservation of flora and fauna</w:t>
            </w:r>
          </w:p>
        </w:tc>
        <w:tc>
          <w:tcPr>
            <w:tcW w:w="0" w:type="auto"/>
          </w:tcPr>
          <w:p w14:paraId="2627201B" w14:textId="33E8E3B5"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is likely to continue and will take decades to return if re-establishment occurs post 2030. The decline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 xml:space="preserve">P. </w:t>
            </w:r>
            <w:proofErr w:type="spellStart"/>
            <w:r w:rsidRPr="003B09F5">
              <w:rPr>
                <w:rFonts w:cs="Times New Roman"/>
                <w:i/>
              </w:rPr>
              <w:t>olorum</w:t>
            </w:r>
            <w:proofErr w:type="spellEnd"/>
            <w:r w:rsidRPr="003B09F5">
              <w:rPr>
                <w:rFonts w:cs="Times New Roman"/>
              </w:rPr>
              <w:t xml:space="preserve">, it is unlikely this fish will return unless water quality is </w:t>
            </w:r>
            <w:r w:rsidR="00FD0E6B" w:rsidRPr="003B09F5">
              <w:rPr>
                <w:rFonts w:cs="Times New Roman"/>
              </w:rPr>
              <w:t>restored,</w:t>
            </w:r>
            <w:r w:rsidRPr="003B09F5">
              <w:rPr>
                <w:rFonts w:cs="Times New Roman"/>
              </w:rPr>
              <w:t xml:space="preserve">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4E2FD541" w:rsidR="001D584F" w:rsidRPr="003B09F5" w:rsidRDefault="005D6919">
            <w:pPr>
              <w:pStyle w:val="Compact"/>
              <w:rPr>
                <w:rFonts w:cs="Times New Roman"/>
              </w:rPr>
            </w:pPr>
            <w:r w:rsidRPr="003B09F5">
              <w:rPr>
                <w:rFonts w:cs="Times New Roman"/>
              </w:rPr>
              <w:t>Maintenance of the existing areas of fringing sedge vegetation</w:t>
            </w:r>
          </w:p>
        </w:tc>
        <w:tc>
          <w:tcPr>
            <w:tcW w:w="0" w:type="auto"/>
          </w:tcPr>
          <w:p w14:paraId="2627201F" w14:textId="0101532B"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ins w:id="353" w:author="Christopher Kavazos" w:date="2020-02-21T10:38:00Z">
              <w:r w:rsidR="00976D29">
                <w:rPr>
                  <w:rFonts w:cs="Times New Roman"/>
                </w:rPr>
                <w:t xml:space="preserve"> However, these projections assume that </w:t>
              </w:r>
            </w:ins>
            <w:ins w:id="354" w:author="Christopher Kavazos" w:date="2020-02-21T10:39:00Z">
              <w:r w:rsidR="00AF1413">
                <w:rPr>
                  <w:rFonts w:cs="Times New Roman"/>
                </w:rPr>
                <w:t xml:space="preserve">the rate of inundation will be sufficient to allow </w:t>
              </w:r>
            </w:ins>
            <w:ins w:id="355" w:author="Christopher Kavazos" w:date="2020-02-21T10:38:00Z">
              <w:r w:rsidR="00AF1413">
                <w:rPr>
                  <w:rFonts w:cs="Times New Roman"/>
                </w:rPr>
                <w:t>fringing vegetation to migrate upslope</w:t>
              </w:r>
            </w:ins>
            <w:ins w:id="356" w:author="Christopher Kavazos" w:date="2020-02-21T10:39:00Z">
              <w:r w:rsidR="00AF1413">
                <w:rPr>
                  <w:rFonts w:cs="Times New Roman"/>
                </w:rPr>
                <w:t>. An alternative is</w:t>
              </w:r>
            </w:ins>
            <w:ins w:id="357" w:author="Christopher Kavazos" w:date="2020-02-21T10:40:00Z">
              <w:r w:rsidR="00AF1413">
                <w:rPr>
                  <w:rFonts w:cs="Times New Roman"/>
                </w:rPr>
                <w:t xml:space="preserve"> to </w:t>
              </w:r>
              <w:r w:rsidR="000D5DBD">
                <w:rPr>
                  <w:rFonts w:cs="Times New Roman"/>
                </w:rPr>
                <w:t>consider</w:t>
              </w:r>
              <w:r w:rsidR="00AF1413">
                <w:rPr>
                  <w:rFonts w:cs="Times New Roman"/>
                </w:rPr>
                <w:t xml:space="preserve"> a lower minimum threshold </w:t>
              </w:r>
              <w:r w:rsidR="000D5DBD">
                <w:rPr>
                  <w:rFonts w:cs="Times New Roman"/>
                </w:rPr>
                <w:t>(such as the</w:t>
              </w:r>
              <w:r w:rsidR="00AF1413">
                <w:rPr>
                  <w:rFonts w:cs="Times New Roman"/>
                </w:rPr>
                <w:t xml:space="preserve"> current </w:t>
              </w:r>
              <w:r w:rsidR="000D5DBD">
                <w:rPr>
                  <w:rFonts w:cs="Times New Roman"/>
                </w:rPr>
                <w:t>minimum threshold).</w:t>
              </w:r>
            </w:ins>
          </w:p>
        </w:tc>
        <w:tc>
          <w:tcPr>
            <w:tcW w:w="0" w:type="auto"/>
          </w:tcPr>
          <w:p w14:paraId="26272020" w14:textId="7772C82B" w:rsidR="001D584F" w:rsidRPr="003B09F5" w:rsidRDefault="005D6919">
            <w:pPr>
              <w:pStyle w:val="Compact"/>
              <w:jc w:val="center"/>
              <w:rPr>
                <w:rFonts w:cs="Times New Roman"/>
              </w:rPr>
            </w:pPr>
            <w:r w:rsidRPr="003B09F5">
              <w:rPr>
                <w:rFonts w:cs="Times New Roman"/>
              </w:rPr>
              <w:t>Likely</w:t>
            </w:r>
            <w:ins w:id="358" w:author="Christopher Kavazos" w:date="2020-02-21T10:40:00Z">
              <w:r w:rsidR="00AF1413">
                <w:rPr>
                  <w:rFonts w:cs="Times New Roman"/>
                </w:rPr>
                <w:t xml:space="preserve"> – depends on rate of </w:t>
              </w:r>
              <w:r w:rsidR="000D5DBD">
                <w:rPr>
                  <w:rFonts w:cs="Times New Roman"/>
                </w:rPr>
                <w:t>inundation</w:t>
              </w:r>
            </w:ins>
          </w:p>
        </w:tc>
      </w:tr>
      <w:tr w:rsidR="003B09F5" w:rsidRPr="003B09F5" w14:paraId="26272025" w14:textId="77777777">
        <w:tc>
          <w:tcPr>
            <w:tcW w:w="0" w:type="auto"/>
          </w:tcPr>
          <w:p w14:paraId="26272022" w14:textId="6ECB066F" w:rsidR="001D584F" w:rsidRPr="003B09F5" w:rsidRDefault="005D6919">
            <w:pPr>
              <w:pStyle w:val="Compact"/>
              <w:rPr>
                <w:rFonts w:cs="Times New Roman"/>
              </w:rPr>
            </w:pPr>
            <w:r w:rsidRPr="003B09F5">
              <w:rPr>
                <w:rFonts w:cs="Times New Roman"/>
              </w:rPr>
              <w:lastRenderedPageBreak/>
              <w:t>Maintain invertebrate diversity through some lake bed drying in summer</w:t>
            </w:r>
          </w:p>
        </w:tc>
        <w:tc>
          <w:tcPr>
            <w:tcW w:w="0" w:type="auto"/>
          </w:tcPr>
          <w:p w14:paraId="26272023" w14:textId="4165383E" w:rsidR="001D584F" w:rsidRPr="003B09F5" w:rsidRDefault="006F0AF2">
            <w:pPr>
              <w:pStyle w:val="Compact"/>
              <w:rPr>
                <w:rFonts w:cs="Times New Roman"/>
              </w:rPr>
            </w:pPr>
            <w:r>
              <w:rPr>
                <w:rFonts w:cs="Times New Roman"/>
              </w:rPr>
              <w:t xml:space="preserve">This management objective is deemed to be inappropriate. Exposing once permanently saturated sediments to drying and rewetting is now regarded to be damaging to the sediments, and a progenitor to acidification. </w:t>
            </w:r>
          </w:p>
        </w:tc>
        <w:tc>
          <w:tcPr>
            <w:tcW w:w="0" w:type="auto"/>
          </w:tcPr>
          <w:p w14:paraId="26272024" w14:textId="632B77F1" w:rsidR="001D584F" w:rsidRPr="003B09F5" w:rsidRDefault="006F0AF2">
            <w:pPr>
              <w:pStyle w:val="Compact"/>
              <w:jc w:val="center"/>
              <w:rPr>
                <w:rFonts w:cs="Times New Roman"/>
              </w:rPr>
            </w:pPr>
            <w:r>
              <w:rPr>
                <w:rFonts w:cs="Times New Roman"/>
              </w:rPr>
              <w:t>Not desirable</w:t>
            </w:r>
          </w:p>
        </w:tc>
      </w:tr>
      <w:tr w:rsidR="003B09F5" w:rsidRPr="003B09F5" w14:paraId="26272029" w14:textId="77777777">
        <w:tc>
          <w:tcPr>
            <w:tcW w:w="0" w:type="auto"/>
          </w:tcPr>
          <w:p w14:paraId="26272026" w14:textId="3573409E" w:rsidR="001D584F" w:rsidRPr="003B09F5" w:rsidRDefault="005D6919">
            <w:pPr>
              <w:pStyle w:val="Compact"/>
              <w:rPr>
                <w:rFonts w:cs="Times New Roman"/>
              </w:rPr>
            </w:pPr>
            <w:r w:rsidRPr="003B09F5">
              <w:rPr>
                <w:rFonts w:cs="Times New Roman"/>
              </w:rPr>
              <w:t>Maintain and if possible, enhance fringing woodland vegetation</w:t>
            </w:r>
          </w:p>
        </w:tc>
        <w:tc>
          <w:tcPr>
            <w:tcW w:w="0" w:type="auto"/>
          </w:tcPr>
          <w:p w14:paraId="26272027" w14:textId="61CFB7BE"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 surrounding Lake Mariginiup. Although elevated water levels will be beneficial to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the trees are slow growing and will require decades to return. </w:t>
            </w:r>
            <w:r w:rsidRPr="003B09F5">
              <w:rPr>
                <w:rFonts w:cs="Times New Roman"/>
                <w:i/>
              </w:rPr>
              <w:t>Acacia</w:t>
            </w:r>
            <w:r w:rsidRPr="003B09F5">
              <w:rPr>
                <w:rFonts w:cs="Times New Roman"/>
              </w:rPr>
              <w:t xml:space="preserve"> woodland is predicted here to decrease in cover abundance along the transect if water levels increase.</w:t>
            </w:r>
            <w:ins w:id="359" w:author="Christopher Kavazos" w:date="2020-02-21T10:41:00Z">
              <w:r w:rsidR="00DE6196">
                <w:rPr>
                  <w:rFonts w:cs="Times New Roman"/>
                </w:rPr>
                <w:t xml:space="preserve"> Survival of </w:t>
              </w:r>
              <w:r w:rsidR="002352DE">
                <w:rPr>
                  <w:rFonts w:cs="Times New Roman"/>
                </w:rPr>
                <w:t>fringing</w:t>
              </w:r>
              <w:r w:rsidR="00DE6196">
                <w:rPr>
                  <w:rFonts w:cs="Times New Roman"/>
                </w:rPr>
                <w:t xml:space="preserve"> vegetation depends on the rate of </w:t>
              </w:r>
              <w:r w:rsidR="002352DE">
                <w:rPr>
                  <w:rFonts w:cs="Times New Roman"/>
                </w:rPr>
                <w:t>inundation</w:t>
              </w:r>
              <w:r w:rsidR="00DE6196">
                <w:rPr>
                  <w:rFonts w:cs="Times New Roman"/>
                </w:rPr>
                <w:t xml:space="preserve"> being </w:t>
              </w:r>
              <w:r w:rsidR="002352DE">
                <w:rPr>
                  <w:rFonts w:cs="Times New Roman"/>
                </w:rPr>
                <w:t>sufficiently</w:t>
              </w:r>
              <w:r w:rsidR="00DE6196">
                <w:rPr>
                  <w:rFonts w:cs="Times New Roman"/>
                </w:rPr>
                <w:t xml:space="preserve"> low enough to allow </w:t>
              </w:r>
              <w:r w:rsidR="002352DE">
                <w:rPr>
                  <w:rFonts w:cs="Times New Roman"/>
                </w:rPr>
                <w:t>important fringing species to migrate upslope</w:t>
              </w:r>
            </w:ins>
          </w:p>
        </w:tc>
        <w:tc>
          <w:tcPr>
            <w:tcW w:w="0" w:type="auto"/>
          </w:tcPr>
          <w:p w14:paraId="26272028" w14:textId="4FC217A0" w:rsidR="001D584F" w:rsidRPr="003B09F5" w:rsidRDefault="005D6919" w:rsidP="002405FB">
            <w:pPr>
              <w:pStyle w:val="Compact"/>
              <w:tabs>
                <w:tab w:val="center" w:pos="825"/>
                <w:tab w:val="left" w:pos="1590"/>
              </w:tabs>
              <w:jc w:val="center"/>
              <w:rPr>
                <w:rFonts w:cs="Times New Roman"/>
              </w:rPr>
            </w:pPr>
            <w:r w:rsidRPr="003B09F5">
              <w:rPr>
                <w:rFonts w:cs="Times New Roman"/>
              </w:rPr>
              <w:t>Possible</w:t>
            </w:r>
            <w:ins w:id="360" w:author="Christopher Kavazos" w:date="2020-02-21T10:41:00Z">
              <w:r w:rsidR="002352DE">
                <w:rPr>
                  <w:rFonts w:cs="Times New Roman"/>
                </w:rPr>
                <w:tab/>
                <w:t xml:space="preserve"> - depends on </w:t>
              </w:r>
            </w:ins>
            <w:ins w:id="361" w:author="Christopher Kavazos" w:date="2020-02-21T10:42:00Z">
              <w:r w:rsidR="002405FB">
                <w:rPr>
                  <w:rFonts w:cs="Times New Roman"/>
                </w:rPr>
                <w:t xml:space="preserve">rate of </w:t>
              </w:r>
              <w:proofErr w:type="spellStart"/>
              <w:r w:rsidR="002405FB">
                <w:rPr>
                  <w:rFonts w:cs="Times New Roman"/>
                </w:rPr>
                <w:t>innundation</w:t>
              </w:r>
            </w:ins>
            <w:proofErr w:type="spellEnd"/>
          </w:p>
        </w:tc>
      </w:tr>
      <w:tr w:rsidR="00977C8E" w:rsidRPr="003B09F5" w14:paraId="0C1EE332" w14:textId="77777777">
        <w:tc>
          <w:tcPr>
            <w:tcW w:w="0" w:type="auto"/>
          </w:tcPr>
          <w:p w14:paraId="3B9490A4" w14:textId="5DFAA85B" w:rsidR="00977C8E" w:rsidRPr="003B09F5" w:rsidRDefault="00977C8E" w:rsidP="00217F77">
            <w:pPr>
              <w:pStyle w:val="Compact"/>
              <w:jc w:val="left"/>
              <w:rPr>
                <w:rFonts w:cs="Times New Roman"/>
              </w:rPr>
            </w:pPr>
            <w:r w:rsidRPr="00347721">
              <w:rPr>
                <w:rFonts w:cs="Times New Roman"/>
                <w:b/>
                <w:bCs/>
              </w:rPr>
              <w:t>Proposed site management objectives</w:t>
            </w:r>
          </w:p>
        </w:tc>
        <w:tc>
          <w:tcPr>
            <w:tcW w:w="0" w:type="auto"/>
          </w:tcPr>
          <w:p w14:paraId="4D7DAE22" w14:textId="77777777" w:rsidR="00977C8E" w:rsidRPr="003B09F5" w:rsidRDefault="00977C8E">
            <w:pPr>
              <w:pStyle w:val="Compact"/>
              <w:rPr>
                <w:rFonts w:cs="Times New Roman"/>
              </w:rPr>
            </w:pPr>
          </w:p>
        </w:tc>
        <w:tc>
          <w:tcPr>
            <w:tcW w:w="0" w:type="auto"/>
          </w:tcPr>
          <w:p w14:paraId="698E1DEC" w14:textId="77777777" w:rsidR="00977C8E" w:rsidRPr="003B09F5" w:rsidRDefault="00977C8E">
            <w:pPr>
              <w:pStyle w:val="Compact"/>
              <w:jc w:val="center"/>
              <w:rPr>
                <w:rFonts w:cs="Times New Roman"/>
              </w:rPr>
            </w:pPr>
          </w:p>
        </w:tc>
      </w:tr>
      <w:tr w:rsidR="00977C8E" w:rsidRPr="003B09F5" w14:paraId="20AD68F1" w14:textId="77777777">
        <w:tc>
          <w:tcPr>
            <w:tcW w:w="0" w:type="auto"/>
          </w:tcPr>
          <w:p w14:paraId="7F0F582F" w14:textId="479B3CE5" w:rsidR="00977C8E" w:rsidRPr="003B09F5" w:rsidRDefault="005A2D20" w:rsidP="00217F77">
            <w:pPr>
              <w:pStyle w:val="Compact"/>
              <w:jc w:val="left"/>
              <w:rPr>
                <w:rFonts w:cs="Times New Roman"/>
              </w:rPr>
            </w:pPr>
            <w:r>
              <w:rPr>
                <w:rFonts w:cs="Times New Roman"/>
              </w:rPr>
              <w:t>Increase wading bird habitat</w:t>
            </w:r>
          </w:p>
        </w:tc>
        <w:tc>
          <w:tcPr>
            <w:tcW w:w="0" w:type="auto"/>
          </w:tcPr>
          <w:p w14:paraId="0AB6EFE0" w14:textId="7A32CAF0" w:rsidR="00977C8E" w:rsidRPr="003B09F5" w:rsidRDefault="00861C31">
            <w:pPr>
              <w:pStyle w:val="Compact"/>
              <w:rPr>
                <w:rFonts w:cs="Times New Roman"/>
              </w:rPr>
            </w:pPr>
            <w:r>
              <w:rPr>
                <w:rFonts w:cs="Times New Roman"/>
              </w:rPr>
              <w:t xml:space="preserve">See above site value (WAWA, 1995). </w:t>
            </w:r>
            <w:r w:rsidR="00CD00C9">
              <w:rPr>
                <w:rFonts w:cs="Times New Roman"/>
              </w:rPr>
              <w:t>It is likely that the projected increases in water level will reverse the terrestrialisation of some mud flats</w:t>
            </w:r>
            <w:r w:rsidR="001445C2">
              <w:rPr>
                <w:rFonts w:cs="Times New Roman"/>
              </w:rPr>
              <w:t xml:space="preserve"> and ensure that these areas remain viable feeding habitat for wading birds</w:t>
            </w:r>
            <w:r w:rsidR="00D26734">
              <w:rPr>
                <w:rFonts w:cs="Times New Roman"/>
              </w:rPr>
              <w:t>.</w:t>
            </w:r>
          </w:p>
        </w:tc>
        <w:tc>
          <w:tcPr>
            <w:tcW w:w="0" w:type="auto"/>
          </w:tcPr>
          <w:p w14:paraId="271D0DF6" w14:textId="3A33BE8D" w:rsidR="00977C8E" w:rsidRPr="003B09F5" w:rsidRDefault="00D26734">
            <w:pPr>
              <w:pStyle w:val="Compact"/>
              <w:jc w:val="center"/>
              <w:rPr>
                <w:rFonts w:cs="Times New Roman"/>
              </w:rPr>
            </w:pPr>
            <w:r>
              <w:rPr>
                <w:rFonts w:cs="Times New Roman"/>
              </w:rPr>
              <w:t>Likely</w:t>
            </w:r>
          </w:p>
        </w:tc>
      </w:tr>
      <w:tr w:rsidR="00977C8E" w:rsidRPr="003B09F5" w14:paraId="21F4DEA3" w14:textId="77777777">
        <w:tc>
          <w:tcPr>
            <w:tcW w:w="0" w:type="auto"/>
          </w:tcPr>
          <w:p w14:paraId="3BEE536B" w14:textId="38563EE2" w:rsidR="00977C8E" w:rsidRPr="003B09F5" w:rsidRDefault="000F3858" w:rsidP="00217F77">
            <w:pPr>
              <w:pStyle w:val="Compact"/>
              <w:jc w:val="left"/>
              <w:rPr>
                <w:rFonts w:cs="Times New Roman"/>
              </w:rPr>
            </w:pPr>
            <w:r>
              <w:rPr>
                <w:rFonts w:cs="Times New Roman"/>
              </w:rPr>
              <w:t>Maintain rich aquatic macroinvertebrate community</w:t>
            </w:r>
          </w:p>
        </w:tc>
        <w:tc>
          <w:tcPr>
            <w:tcW w:w="0" w:type="auto"/>
          </w:tcPr>
          <w:p w14:paraId="4102F122" w14:textId="5D8FDBB2" w:rsidR="00977C8E" w:rsidRPr="003B09F5" w:rsidRDefault="00A245C8">
            <w:pPr>
              <w:pStyle w:val="Compact"/>
              <w:rPr>
                <w:rFonts w:cs="Times New Roman"/>
              </w:rPr>
            </w:pPr>
            <w:r>
              <w:rPr>
                <w:rFonts w:cs="Times New Roman"/>
              </w:rPr>
              <w:t xml:space="preserve">The projected increases in water level may be sufficient to restore the </w:t>
            </w:r>
            <w:r w:rsidR="008B4FBC">
              <w:rPr>
                <w:rFonts w:cs="Times New Roman"/>
              </w:rPr>
              <w:t xml:space="preserve">aquatic macroinvertebrate community </w:t>
            </w:r>
            <w:r w:rsidR="00630994">
              <w:rPr>
                <w:rFonts w:cs="Times New Roman"/>
              </w:rPr>
              <w:t>to pre-2000 composition</w:t>
            </w:r>
            <w:r w:rsidR="00214956">
              <w:rPr>
                <w:rFonts w:cs="Times New Roman"/>
              </w:rPr>
              <w:t xml:space="preserve"> as habitats becom</w:t>
            </w:r>
            <w:r w:rsidR="009D15BE">
              <w:rPr>
                <w:rFonts w:cs="Times New Roman"/>
              </w:rPr>
              <w:t>e increasingly available.</w:t>
            </w:r>
          </w:p>
        </w:tc>
        <w:tc>
          <w:tcPr>
            <w:tcW w:w="0" w:type="auto"/>
          </w:tcPr>
          <w:p w14:paraId="28E98736" w14:textId="13E89CC1" w:rsidR="00977C8E" w:rsidRPr="003B09F5" w:rsidRDefault="005E3B13">
            <w:pPr>
              <w:pStyle w:val="Compact"/>
              <w:jc w:val="center"/>
              <w:rPr>
                <w:rFonts w:cs="Times New Roman"/>
              </w:rPr>
            </w:pPr>
            <w:r>
              <w:rPr>
                <w:rFonts w:cs="Times New Roman"/>
              </w:rPr>
              <w:t>Likely</w:t>
            </w:r>
          </w:p>
        </w:tc>
      </w:tr>
      <w:tr w:rsidR="00977C8E" w:rsidRPr="003B09F5" w14:paraId="72CB33A5" w14:textId="77777777">
        <w:tc>
          <w:tcPr>
            <w:tcW w:w="0" w:type="auto"/>
          </w:tcPr>
          <w:p w14:paraId="2C40A22E" w14:textId="53194EBE" w:rsidR="00977C8E" w:rsidRPr="003B09F5" w:rsidRDefault="000F3858" w:rsidP="00217F77">
            <w:pPr>
              <w:pStyle w:val="Compact"/>
              <w:jc w:val="left"/>
              <w:rPr>
                <w:rFonts w:cs="Times New Roman"/>
              </w:rPr>
            </w:pPr>
            <w:r>
              <w:rPr>
                <w:rFonts w:cs="Times New Roman"/>
              </w:rPr>
              <w:t xml:space="preserve">Reduce lake acidity </w:t>
            </w:r>
            <w:r w:rsidR="00217F77">
              <w:rPr>
                <w:rFonts w:cs="Times New Roman"/>
              </w:rPr>
              <w:t>to beneficial levels for fauna</w:t>
            </w:r>
          </w:p>
        </w:tc>
        <w:tc>
          <w:tcPr>
            <w:tcW w:w="0" w:type="auto"/>
          </w:tcPr>
          <w:p w14:paraId="469A7F26" w14:textId="502FCC14" w:rsidR="00977C8E" w:rsidRPr="003B09F5" w:rsidRDefault="005E3B13">
            <w:pPr>
              <w:pStyle w:val="Compact"/>
              <w:rPr>
                <w:rFonts w:cs="Times New Roman"/>
              </w:rPr>
            </w:pPr>
            <w:r>
              <w:rPr>
                <w:rFonts w:cs="Times New Roman"/>
              </w:rPr>
              <w:t xml:space="preserve">Acidification events will be at a much lower risk given the projected increases in water levels. </w:t>
            </w:r>
            <w:r w:rsidR="0037361B">
              <w:rPr>
                <w:rFonts w:cs="Times New Roman"/>
              </w:rPr>
              <w:t xml:space="preserve">Higher waters are also likely to facilitate </w:t>
            </w:r>
            <w:r w:rsidR="008C7EA5">
              <w:rPr>
                <w:rFonts w:cs="Times New Roman"/>
              </w:rPr>
              <w:t>a return to higher pH levels</w:t>
            </w:r>
            <w:r w:rsidR="001C6746">
              <w:rPr>
                <w:rFonts w:cs="Times New Roman"/>
              </w:rPr>
              <w:t xml:space="preserve"> given that the lake has reasonable alkalinity.</w:t>
            </w:r>
          </w:p>
        </w:tc>
        <w:tc>
          <w:tcPr>
            <w:tcW w:w="0" w:type="auto"/>
          </w:tcPr>
          <w:p w14:paraId="300CB6BD" w14:textId="5FB263EB" w:rsidR="00977C8E" w:rsidRPr="003B09F5" w:rsidRDefault="001C6746">
            <w:pPr>
              <w:pStyle w:val="Compact"/>
              <w:jc w:val="center"/>
              <w:rPr>
                <w:rFonts w:cs="Times New Roman"/>
              </w:rPr>
            </w:pPr>
            <w:r>
              <w:rPr>
                <w:rFonts w:cs="Times New Roman"/>
              </w:rPr>
              <w:t>Likely</w:t>
            </w:r>
          </w:p>
        </w:tc>
      </w:tr>
    </w:tbl>
    <w:p w14:paraId="4703AE11" w14:textId="77777777" w:rsidR="00813612" w:rsidRDefault="00813612">
      <w:pPr>
        <w:pStyle w:val="Heading3"/>
        <w:rPr>
          <w:rFonts w:cs="Times New Roman"/>
        </w:rPr>
        <w:sectPr w:rsidR="00813612" w:rsidSect="00454C6E">
          <w:pgSz w:w="16838" w:h="11906" w:orient="landscape" w:code="9"/>
          <w:pgMar w:top="1440" w:right="1440" w:bottom="1440" w:left="1440" w:header="720" w:footer="720" w:gutter="0"/>
          <w:cols w:space="720"/>
          <w:docGrid w:linePitch="326"/>
        </w:sectPr>
      </w:pPr>
      <w:bookmarkStart w:id="362" w:name="water-quality-3"/>
    </w:p>
    <w:p w14:paraId="2627203D" w14:textId="71AFC47B" w:rsidR="001D584F" w:rsidRPr="003B09F5" w:rsidRDefault="005D6919">
      <w:pPr>
        <w:pStyle w:val="Heading2"/>
        <w:rPr>
          <w:rFonts w:cs="Times New Roman"/>
        </w:rPr>
      </w:pPr>
      <w:bookmarkStart w:id="363" w:name="lake-jandabup"/>
      <w:bookmarkStart w:id="364" w:name="_Toc33196542"/>
      <w:bookmarkEnd w:id="362"/>
      <w:commentRangeStart w:id="365"/>
      <w:r w:rsidRPr="003B09F5">
        <w:rPr>
          <w:rFonts w:cs="Times New Roman"/>
        </w:rPr>
        <w:lastRenderedPageBreak/>
        <w:t>Lake Jandabup</w:t>
      </w:r>
      <w:bookmarkEnd w:id="363"/>
      <w:commentRangeEnd w:id="365"/>
      <w:r w:rsidR="00F237B9">
        <w:rPr>
          <w:rStyle w:val="CommentReference"/>
          <w:rFonts w:asciiTheme="minorHAnsi" w:eastAsiaTheme="minorHAnsi" w:hAnsiTheme="minorHAnsi" w:cstheme="minorBidi"/>
          <w:b w:val="0"/>
          <w:bCs w:val="0"/>
        </w:rPr>
        <w:commentReference w:id="365"/>
      </w:r>
      <w:bookmarkEnd w:id="364"/>
    </w:p>
    <w:p w14:paraId="2627203E" w14:textId="32073FC3" w:rsidR="001D584F" w:rsidRPr="003B09F5" w:rsidRDefault="005D6919">
      <w:pPr>
        <w:pStyle w:val="FirstParagraph"/>
        <w:rPr>
          <w:rFonts w:cs="Times New Roman"/>
        </w:rPr>
      </w:pPr>
      <w:r w:rsidRPr="003B09F5">
        <w:rPr>
          <w:rFonts w:cs="Times New Roman"/>
        </w:rPr>
        <w:t xml:space="preserve">Lake Jandabup is a wetland </w:t>
      </w:r>
      <w:r w:rsidR="00A97807">
        <w:rPr>
          <w:rFonts w:cs="Times New Roman"/>
        </w:rPr>
        <w:t>that is supplemented with groundwater pumped into it from the Superficial aquifer. The lake</w:t>
      </w:r>
      <w:r w:rsidRPr="003B09F5">
        <w:rPr>
          <w:rFonts w:cs="Times New Roman"/>
        </w:rPr>
        <w:t xml:space="preserve">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w:t>
      </w:r>
      <w:r w:rsidR="000077A6" w:rsidRPr="003B09F5">
        <w:rPr>
          <w:rFonts w:cs="Times New Roman"/>
        </w:rPr>
        <w:t>not</w:t>
      </w:r>
      <w:r w:rsidR="00F47E62">
        <w:rPr>
          <w:rFonts w:cs="Times New Roman"/>
        </w:rPr>
        <w:t xml:space="preserve"> be</w:t>
      </w:r>
      <w:r w:rsidR="000077A6" w:rsidRPr="003B09F5">
        <w:rPr>
          <w:rFonts w:cs="Times New Roman"/>
        </w:rPr>
        <w:t xml:space="preserve"> </w:t>
      </w:r>
      <w:r w:rsidRPr="003B09F5">
        <w:rPr>
          <w:rFonts w:cs="Times New Roman"/>
        </w:rPr>
        <w:t>permanently acidic. Low rainfall and groundwater abstraction impacts are thought to have caused an acidification event in 1998 and 1999</w:t>
      </w:r>
      <w:r w:rsidR="000077A6">
        <w:rPr>
          <w:rFonts w:cs="Times New Roman"/>
        </w:rPr>
        <w:t xml:space="preserve">; </w:t>
      </w:r>
      <w:r w:rsidRPr="003B09F5">
        <w:rPr>
          <w:rFonts w:cs="Times New Roman"/>
        </w:rPr>
        <w:t xml:space="preserve">restoration of water levels by </w:t>
      </w:r>
      <w:r w:rsidR="00A97807">
        <w:rPr>
          <w:rFonts w:cs="Times New Roman"/>
        </w:rPr>
        <w:t>supplementation</w:t>
      </w:r>
      <w:r w:rsidRPr="003B09F5">
        <w:rPr>
          <w:rFonts w:cs="Times New Roman"/>
        </w:rPr>
        <w:t xml:space="preserve"> has returned the pH to normal levels (</w:t>
      </w:r>
      <w:r w:rsidR="000077A6">
        <w:rPr>
          <w:rFonts w:cs="Times New Roman"/>
        </w:rPr>
        <w:t xml:space="preserve">Sommer and Horwitz 2009;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t>
      </w:r>
      <w:r w:rsidR="00624317">
        <w:rPr>
          <w:rFonts w:cs="Times New Roman"/>
        </w:rPr>
        <w:t>lake</w:t>
      </w:r>
      <w:r w:rsidR="00624317" w:rsidRPr="003B09F5">
        <w:rPr>
          <w:rFonts w:cs="Times New Roman"/>
        </w:rPr>
        <w:t xml:space="preserve"> </w:t>
      </w:r>
      <w:r w:rsidRPr="003B09F5">
        <w:rPr>
          <w:rFonts w:cs="Times New Roman"/>
        </w:rPr>
        <w:t>usually ha</w:t>
      </w:r>
      <w:r w:rsidR="00624317">
        <w:rPr>
          <w:rFonts w:cs="Times New Roman"/>
        </w:rPr>
        <w:t>s</w:t>
      </w:r>
      <w:r w:rsidRPr="003B09F5">
        <w:rPr>
          <w:rFonts w:cs="Times New Roman"/>
        </w:rPr>
        <w:t xml:space="preserve"> low levels of nutrients and clear </w:t>
      </w:r>
      <w:r w:rsidR="000077A6">
        <w:rPr>
          <w:rFonts w:cs="Times New Roman"/>
        </w:rPr>
        <w:t xml:space="preserve">stained </w:t>
      </w:r>
      <w:r w:rsidRPr="003B09F5">
        <w:rPr>
          <w:rFonts w:cs="Times New Roman"/>
        </w:rPr>
        <w:t xml:space="preserve">waters that support a diverse aquatic invertebrate community. The current trajectory of the macroinvertebrate community suggests the assemblage is transitioning towards a state that will be </w:t>
      </w:r>
      <w:commentRangeStart w:id="366"/>
      <w:r w:rsidR="00ED2E14" w:rsidRPr="003B09F5">
        <w:rPr>
          <w:rFonts w:cs="Times New Roman"/>
        </w:rPr>
        <w:t>like</w:t>
      </w:r>
      <w:r w:rsidRPr="003B09F5">
        <w:rPr>
          <w:rFonts w:cs="Times New Roman"/>
        </w:rPr>
        <w:t xml:space="preserve"> the communities of Lake Mariginiup and Melaleuca Park 173</w:t>
      </w:r>
      <w:commentRangeEnd w:id="366"/>
      <w:r w:rsidR="00624317">
        <w:rPr>
          <w:rStyle w:val="CommentReference"/>
          <w:rFonts w:asciiTheme="minorHAnsi" w:hAnsiTheme="minorHAnsi"/>
        </w:rPr>
        <w:commentReference w:id="366"/>
      </w:r>
      <w:r w:rsidR="000077A6">
        <w:rPr>
          <w:rFonts w:cs="Times New Roman"/>
        </w:rPr>
        <w:t xml:space="preserve">, </w:t>
      </w:r>
      <w:r w:rsidR="00961A07">
        <w:rPr>
          <w:rFonts w:cs="Times New Roman"/>
        </w:rPr>
        <w:t xml:space="preserve">although </w:t>
      </w:r>
      <w:r w:rsidR="000077A6">
        <w:rPr>
          <w:rFonts w:cs="Times New Roman"/>
        </w:rPr>
        <w:t>both</w:t>
      </w:r>
      <w:r w:rsidR="00961A07">
        <w:rPr>
          <w:rFonts w:cs="Times New Roman"/>
        </w:rPr>
        <w:t xml:space="preserve"> wetlands are </w:t>
      </w:r>
      <w:r w:rsidR="000077A6">
        <w:rPr>
          <w:rFonts w:cs="Times New Roman"/>
        </w:rPr>
        <w:t xml:space="preserve"> acidic </w:t>
      </w:r>
      <w:r w:rsidR="00961A07">
        <w:rPr>
          <w:rFonts w:cs="Times New Roman"/>
        </w:rPr>
        <w:t>(</w:t>
      </w:r>
      <w:r w:rsidR="000077A6">
        <w:rPr>
          <w:rFonts w:cs="Times New Roman"/>
        </w:rPr>
        <w:t>the latter has an acidity driven by dissolved organics which is different to the mineral processes at Mariginiup</w:t>
      </w:r>
      <w:r w:rsidR="00961A07">
        <w:rPr>
          <w:rFonts w:cs="Times New Roman"/>
        </w:rPr>
        <w:t>)</w:t>
      </w:r>
      <w:r w:rsidRPr="003B09F5">
        <w:rPr>
          <w:rFonts w:cs="Times New Roman"/>
        </w:rPr>
        <w:t xml:space="preserve">. 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367" w:name="hydrology-5"/>
      <w:bookmarkStart w:id="368" w:name="_Toc33196543"/>
      <w:r w:rsidRPr="003B09F5">
        <w:rPr>
          <w:rFonts w:cs="Times New Roman"/>
        </w:rPr>
        <w:t>Hydrology</w:t>
      </w:r>
      <w:bookmarkEnd w:id="367"/>
      <w:bookmarkEnd w:id="368"/>
    </w:p>
    <w:p w14:paraId="26272040" w14:textId="46790995"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266BE9" w:rsidRPr="003B09F5">
        <w:rPr>
          <w:rFonts w:cs="Times New Roman"/>
        </w:rPr>
        <w:t xml:space="preserve">Figure </w:t>
      </w:r>
      <w:r w:rsidR="00266BE9">
        <w:rPr>
          <w:rFonts w:cs="Times New Roman"/>
          <w:noProof/>
        </w:rPr>
        <w:t>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266BE9">
        <w:t xml:space="preserve">Table </w:t>
      </w:r>
      <w:r w:rsidR="00266BE9">
        <w:rPr>
          <w:noProof/>
        </w:rPr>
        <w:t>13</w:t>
      </w:r>
      <w:r w:rsidR="00813612">
        <w:rPr>
          <w:rFonts w:cs="Times New Roman"/>
        </w:rPr>
        <w:fldChar w:fldCharType="end"/>
      </w:r>
      <w:r w:rsidRPr="003B09F5">
        <w:rPr>
          <w:rFonts w:cs="Times New Roman"/>
        </w:rPr>
        <w:t>). Projected groundwater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42215319" w:rsidR="007A2B91" w:rsidRDefault="007A2B91" w:rsidP="007A2B91">
      <w:pPr>
        <w:pStyle w:val="Caption"/>
        <w:keepNext/>
      </w:pPr>
      <w:bookmarkStart w:id="369" w:name="_Ref25921800"/>
      <w:r>
        <w:t xml:space="preserve">Table </w:t>
      </w:r>
      <w:r>
        <w:fldChar w:fldCharType="begin"/>
      </w:r>
      <w:r>
        <w:instrText>SEQ Table \* ARABIC</w:instrText>
      </w:r>
      <w:r>
        <w:fldChar w:fldCharType="separate"/>
      </w:r>
      <w:r w:rsidR="00266BE9">
        <w:rPr>
          <w:noProof/>
        </w:rPr>
        <w:t>13</w:t>
      </w:r>
      <w:r>
        <w:fldChar w:fldCharType="end"/>
      </w:r>
      <w:bookmarkEnd w:id="369"/>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6C6981">
        <w:rPr>
          <w:lang w:val="en-AU"/>
        </w:rPr>
        <w:t>Jandabup</w:t>
      </w:r>
    </w:p>
    <w:tbl>
      <w:tblPr>
        <w:tblStyle w:val="Table"/>
        <w:tblW w:w="9351" w:type="dxa"/>
        <w:tblLook w:val="04A0" w:firstRow="1" w:lastRow="0" w:firstColumn="1" w:lastColumn="0" w:noHBand="0" w:noVBand="1"/>
      </w:tblPr>
      <w:tblGrid>
        <w:gridCol w:w="1989"/>
        <w:gridCol w:w="2051"/>
        <w:gridCol w:w="1909"/>
        <w:gridCol w:w="1701"/>
        <w:gridCol w:w="1701"/>
      </w:tblGrid>
      <w:tr w:rsidR="007A2B91" w14:paraId="1040C5DA" w14:textId="77777777" w:rsidTr="007C2274">
        <w:tc>
          <w:tcPr>
            <w:tcW w:w="1989" w:type="dxa"/>
          </w:tcPr>
          <w:p w14:paraId="3318C0B1" w14:textId="77777777" w:rsidR="007A2B91" w:rsidRDefault="007A2B91" w:rsidP="00376A55">
            <w:pPr>
              <w:pStyle w:val="BodyText"/>
            </w:pPr>
            <w:r>
              <w:t>Period</w:t>
            </w:r>
          </w:p>
        </w:tc>
        <w:tc>
          <w:tcPr>
            <w:tcW w:w="2051" w:type="dxa"/>
          </w:tcPr>
          <w:p w14:paraId="57A524EF" w14:textId="77777777" w:rsidR="007A2B91" w:rsidRPr="00016946" w:rsidRDefault="007A2B91" w:rsidP="0074296D">
            <w:pPr>
              <w:pStyle w:val="BodyText"/>
              <w:spacing w:before="120" w:after="120"/>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74296D">
            <w:pPr>
              <w:pStyle w:val="BodyText"/>
              <w:spacing w:before="120" w:after="120"/>
            </w:pPr>
            <w:r w:rsidRPr="00016946">
              <w:rPr>
                <w:lang w:val="en-AU"/>
              </w:rPr>
              <w:t>level (mAHD)</w:t>
            </w:r>
          </w:p>
        </w:tc>
        <w:tc>
          <w:tcPr>
            <w:tcW w:w="1909" w:type="dxa"/>
          </w:tcPr>
          <w:p w14:paraId="4FABD624" w14:textId="77777777" w:rsidR="007A2B91" w:rsidRPr="00016946" w:rsidRDefault="007A2B91" w:rsidP="0074296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74296D">
            <w:pPr>
              <w:pStyle w:val="BodyText"/>
              <w:spacing w:before="120" w:after="120"/>
            </w:pPr>
            <w:r w:rsidRPr="00016946">
              <w:rPr>
                <w:lang w:val="en-AU"/>
              </w:rPr>
              <w:t>level (mAHD)</w:t>
            </w:r>
          </w:p>
        </w:tc>
        <w:tc>
          <w:tcPr>
            <w:tcW w:w="1701" w:type="dxa"/>
          </w:tcPr>
          <w:p w14:paraId="3CCABF93" w14:textId="77777777" w:rsidR="007A2B91" w:rsidRDefault="007A2B91" w:rsidP="00376A55">
            <w:pPr>
              <w:pStyle w:val="BodyText"/>
            </w:pPr>
            <w:r>
              <w:t>Mean seasonal change (m)</w:t>
            </w:r>
          </w:p>
        </w:tc>
        <w:tc>
          <w:tcPr>
            <w:tcW w:w="1701" w:type="dxa"/>
          </w:tcPr>
          <w:p w14:paraId="49244A3C" w14:textId="77777777" w:rsidR="007A2B91" w:rsidRDefault="007A2B91" w:rsidP="00376A55">
            <w:pPr>
              <w:pStyle w:val="BodyText"/>
            </w:pPr>
            <w:r>
              <w:t>Mean max to min (days)</w:t>
            </w:r>
          </w:p>
        </w:tc>
      </w:tr>
      <w:tr w:rsidR="007A2B91" w14:paraId="0CE4B229" w14:textId="77777777" w:rsidTr="007C2274">
        <w:tc>
          <w:tcPr>
            <w:tcW w:w="1989" w:type="dxa"/>
          </w:tcPr>
          <w:p w14:paraId="1FF2FECF" w14:textId="77777777" w:rsidR="007A2B91" w:rsidRDefault="007A2B91" w:rsidP="00376A55">
            <w:pPr>
              <w:pStyle w:val="BodyText"/>
            </w:pPr>
            <w:r>
              <w:t>08/1994 – 07/1999</w:t>
            </w:r>
          </w:p>
        </w:tc>
        <w:tc>
          <w:tcPr>
            <w:tcW w:w="2051" w:type="dxa"/>
          </w:tcPr>
          <w:p w14:paraId="48261108" w14:textId="6D19F116" w:rsidR="007A2B91" w:rsidRDefault="00E8455C" w:rsidP="00376A55">
            <w:pPr>
              <w:pStyle w:val="BodyText"/>
            </w:pPr>
            <w:r>
              <w:t>44.9</w:t>
            </w:r>
            <w:r w:rsidR="007A2B91">
              <w:t xml:space="preserve"> (</w:t>
            </w:r>
            <w:r>
              <w:t>Oct</w:t>
            </w:r>
            <w:r w:rsidR="007A2B91">
              <w:t>)</w:t>
            </w:r>
          </w:p>
        </w:tc>
        <w:tc>
          <w:tcPr>
            <w:tcW w:w="1909" w:type="dxa"/>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
          <w:p w14:paraId="762592EA" w14:textId="63235484" w:rsidR="007A2B91" w:rsidRDefault="007A2B91" w:rsidP="00376A55">
            <w:pPr>
              <w:pStyle w:val="BodyText"/>
            </w:pPr>
            <w:r>
              <w:t>0.</w:t>
            </w:r>
            <w:r w:rsidR="006C6981">
              <w:t>81</w:t>
            </w:r>
          </w:p>
        </w:tc>
        <w:tc>
          <w:tcPr>
            <w:tcW w:w="1701" w:type="dxa"/>
          </w:tcPr>
          <w:p w14:paraId="1A821ECF" w14:textId="285D5D98" w:rsidR="007A2B91" w:rsidRDefault="006C6981" w:rsidP="00376A55">
            <w:pPr>
              <w:pStyle w:val="BodyText"/>
            </w:pPr>
            <w:r>
              <w:t>156</w:t>
            </w:r>
          </w:p>
        </w:tc>
      </w:tr>
      <w:tr w:rsidR="007A2B91" w14:paraId="7F79B798" w14:textId="77777777" w:rsidTr="007C2274">
        <w:tc>
          <w:tcPr>
            <w:tcW w:w="1989" w:type="dxa"/>
          </w:tcPr>
          <w:p w14:paraId="3C9382E5" w14:textId="77777777" w:rsidR="007A2B91" w:rsidRDefault="007A2B91" w:rsidP="00376A55">
            <w:pPr>
              <w:pStyle w:val="BodyText"/>
            </w:pPr>
            <w:r>
              <w:t>08/1999 – 07/2004</w:t>
            </w:r>
          </w:p>
        </w:tc>
        <w:tc>
          <w:tcPr>
            <w:tcW w:w="2051" w:type="dxa"/>
          </w:tcPr>
          <w:p w14:paraId="02116748" w14:textId="4422923E" w:rsidR="007A2B91" w:rsidRDefault="00E8455C" w:rsidP="00376A55">
            <w:pPr>
              <w:pStyle w:val="BodyText"/>
            </w:pPr>
            <w:r>
              <w:t>44.9</w:t>
            </w:r>
            <w:r w:rsidR="007A2B91">
              <w:t xml:space="preserve"> (Sep)</w:t>
            </w:r>
          </w:p>
        </w:tc>
        <w:tc>
          <w:tcPr>
            <w:tcW w:w="1909" w:type="dxa"/>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
          <w:p w14:paraId="424C30E1" w14:textId="7E7F54A6" w:rsidR="007A2B91" w:rsidRDefault="007A2B91" w:rsidP="00376A55">
            <w:pPr>
              <w:pStyle w:val="BodyText"/>
            </w:pPr>
            <w:r>
              <w:t>0.</w:t>
            </w:r>
            <w:r w:rsidR="006C6981">
              <w:t>64</w:t>
            </w:r>
          </w:p>
        </w:tc>
        <w:tc>
          <w:tcPr>
            <w:tcW w:w="1701" w:type="dxa"/>
          </w:tcPr>
          <w:p w14:paraId="7FFBF1D7" w14:textId="26F7946C" w:rsidR="007A2B91" w:rsidRDefault="006C6981" w:rsidP="00376A55">
            <w:pPr>
              <w:pStyle w:val="BodyText"/>
            </w:pPr>
            <w:r>
              <w:t>151</w:t>
            </w:r>
          </w:p>
        </w:tc>
      </w:tr>
      <w:tr w:rsidR="007A2B91" w14:paraId="13300803" w14:textId="77777777" w:rsidTr="007C2274">
        <w:tc>
          <w:tcPr>
            <w:tcW w:w="1989" w:type="dxa"/>
          </w:tcPr>
          <w:p w14:paraId="7B853109" w14:textId="77777777" w:rsidR="007A2B91" w:rsidRDefault="007A2B91" w:rsidP="00376A55">
            <w:pPr>
              <w:pStyle w:val="BodyText"/>
            </w:pPr>
            <w:r>
              <w:t>08/2004 – 07/2009</w:t>
            </w:r>
          </w:p>
        </w:tc>
        <w:tc>
          <w:tcPr>
            <w:tcW w:w="2051" w:type="dxa"/>
          </w:tcPr>
          <w:p w14:paraId="3FB718FC" w14:textId="4C2613FC" w:rsidR="007A2B91" w:rsidRDefault="00E8455C" w:rsidP="00376A55">
            <w:pPr>
              <w:pStyle w:val="BodyText"/>
            </w:pPr>
            <w:r>
              <w:t>44.8</w:t>
            </w:r>
            <w:r w:rsidR="007A2B91">
              <w:t xml:space="preserve"> (</w:t>
            </w:r>
            <w:r>
              <w:t>Jul</w:t>
            </w:r>
            <w:r w:rsidR="007A2B91">
              <w:t>)</w:t>
            </w:r>
          </w:p>
        </w:tc>
        <w:tc>
          <w:tcPr>
            <w:tcW w:w="1909" w:type="dxa"/>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
          <w:p w14:paraId="1BD0826E" w14:textId="65E4AB9D" w:rsidR="007A2B91" w:rsidRDefault="007A2B91" w:rsidP="00376A55">
            <w:pPr>
              <w:pStyle w:val="BodyText"/>
            </w:pPr>
            <w:r>
              <w:t>0.</w:t>
            </w:r>
            <w:r w:rsidR="006C6981">
              <w:t>59</w:t>
            </w:r>
          </w:p>
        </w:tc>
        <w:tc>
          <w:tcPr>
            <w:tcW w:w="1701" w:type="dxa"/>
          </w:tcPr>
          <w:p w14:paraId="29288982" w14:textId="744EC764" w:rsidR="007A2B91" w:rsidRDefault="006C6981" w:rsidP="00376A55">
            <w:pPr>
              <w:pStyle w:val="BodyText"/>
            </w:pPr>
            <w:r>
              <w:t>108</w:t>
            </w:r>
          </w:p>
        </w:tc>
      </w:tr>
      <w:tr w:rsidR="007A2B91" w14:paraId="59053E6C" w14:textId="77777777" w:rsidTr="007C2274">
        <w:tc>
          <w:tcPr>
            <w:tcW w:w="1989" w:type="dxa"/>
          </w:tcPr>
          <w:p w14:paraId="34B00F04" w14:textId="77777777" w:rsidR="007A2B91" w:rsidRDefault="007A2B91" w:rsidP="00376A55">
            <w:pPr>
              <w:pStyle w:val="BodyText"/>
            </w:pPr>
            <w:r>
              <w:t>08/2009 – 07/2014</w:t>
            </w:r>
          </w:p>
        </w:tc>
        <w:tc>
          <w:tcPr>
            <w:tcW w:w="2051" w:type="dxa"/>
          </w:tcPr>
          <w:p w14:paraId="613CE192" w14:textId="493E5B44" w:rsidR="007A2B91" w:rsidRDefault="00E8455C" w:rsidP="00376A55">
            <w:pPr>
              <w:pStyle w:val="BodyText"/>
            </w:pPr>
            <w:r>
              <w:t>44.7</w:t>
            </w:r>
            <w:r w:rsidR="007A2B91">
              <w:t xml:space="preserve"> (</w:t>
            </w:r>
            <w:r>
              <w:t>Oct</w:t>
            </w:r>
            <w:r w:rsidR="007A2B91">
              <w:t>)</w:t>
            </w:r>
          </w:p>
        </w:tc>
        <w:tc>
          <w:tcPr>
            <w:tcW w:w="1909" w:type="dxa"/>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
          <w:p w14:paraId="4A4BADA6" w14:textId="1661EC26" w:rsidR="007A2B91" w:rsidRDefault="007A2B91" w:rsidP="00376A55">
            <w:pPr>
              <w:pStyle w:val="BodyText"/>
            </w:pPr>
            <w:r>
              <w:t>0.</w:t>
            </w:r>
            <w:r w:rsidR="006C6981">
              <w:t>52</w:t>
            </w:r>
          </w:p>
        </w:tc>
        <w:tc>
          <w:tcPr>
            <w:tcW w:w="1701" w:type="dxa"/>
          </w:tcPr>
          <w:p w14:paraId="54519671" w14:textId="0732342D" w:rsidR="007A2B91" w:rsidRDefault="006C6981" w:rsidP="00376A55">
            <w:pPr>
              <w:pStyle w:val="BodyText"/>
            </w:pPr>
            <w:r>
              <w:t>164</w:t>
            </w:r>
          </w:p>
        </w:tc>
      </w:tr>
      <w:tr w:rsidR="007A2B91" w14:paraId="573B630E" w14:textId="77777777" w:rsidTr="007C2274">
        <w:tc>
          <w:tcPr>
            <w:tcW w:w="1989" w:type="dxa"/>
          </w:tcPr>
          <w:p w14:paraId="3938991D" w14:textId="77777777" w:rsidR="007A2B91" w:rsidRDefault="007A2B91" w:rsidP="00376A55">
            <w:pPr>
              <w:pStyle w:val="BodyText"/>
            </w:pPr>
            <w:r>
              <w:t>08/2014 – 07/2019</w:t>
            </w:r>
          </w:p>
        </w:tc>
        <w:tc>
          <w:tcPr>
            <w:tcW w:w="2051" w:type="dxa"/>
          </w:tcPr>
          <w:p w14:paraId="4B56CC3F" w14:textId="4FF0693D" w:rsidR="007A2B91" w:rsidRDefault="00E8455C" w:rsidP="00376A55">
            <w:pPr>
              <w:pStyle w:val="BodyText"/>
            </w:pPr>
            <w:r>
              <w:t>44.7</w:t>
            </w:r>
            <w:r w:rsidR="007A2B91">
              <w:t xml:space="preserve"> (Sep)</w:t>
            </w:r>
          </w:p>
        </w:tc>
        <w:tc>
          <w:tcPr>
            <w:tcW w:w="1909" w:type="dxa"/>
          </w:tcPr>
          <w:p w14:paraId="5BE65724" w14:textId="28B28F85" w:rsidR="007A2B91" w:rsidRDefault="00E8455C" w:rsidP="00376A55">
            <w:pPr>
              <w:pStyle w:val="BodyText"/>
            </w:pPr>
            <w:r>
              <w:t>44.2</w:t>
            </w:r>
            <w:r w:rsidR="007A2B91">
              <w:t xml:space="preserve"> (Mar)</w:t>
            </w:r>
          </w:p>
        </w:tc>
        <w:tc>
          <w:tcPr>
            <w:tcW w:w="1701" w:type="dxa"/>
          </w:tcPr>
          <w:p w14:paraId="2EA9DA25" w14:textId="0B02EB52" w:rsidR="007A2B91" w:rsidRDefault="007A2B91" w:rsidP="00376A55">
            <w:pPr>
              <w:pStyle w:val="BodyText"/>
            </w:pPr>
            <w:r>
              <w:t>0.</w:t>
            </w:r>
            <w:r w:rsidR="006C6981">
              <w:t>51</w:t>
            </w:r>
          </w:p>
        </w:tc>
        <w:tc>
          <w:tcPr>
            <w:tcW w:w="1701" w:type="dxa"/>
          </w:tcPr>
          <w:p w14:paraId="45227DA8" w14:textId="5B04B967" w:rsidR="007A2B91" w:rsidRDefault="006C6981" w:rsidP="00376A55">
            <w:pPr>
              <w:pStyle w:val="BodyText"/>
            </w:pPr>
            <w:r>
              <w:t>182</w:t>
            </w:r>
          </w:p>
        </w:tc>
      </w:tr>
    </w:tbl>
    <w:p w14:paraId="53797209" w14:textId="77777777" w:rsidR="00657E45" w:rsidRPr="003B09F5" w:rsidRDefault="00657E45">
      <w:pPr>
        <w:pStyle w:val="CaptionedFigure"/>
        <w:jc w:val="center"/>
        <w:rPr>
          <w:rFonts w:ascii="Times New Roman" w:hAnsi="Times New Roman" w:cs="Times New Roman"/>
        </w:rPr>
        <w:pPrChange w:id="370" w:author="Christopher Kavazos" w:date="2020-02-13T14:48:00Z">
          <w:pPr>
            <w:pStyle w:val="CaptionedFigure"/>
          </w:pPr>
        </w:pPrChange>
      </w:pPr>
      <w:r w:rsidRPr="003B09F5">
        <w:rPr>
          <w:rFonts w:ascii="Times New Roman" w:hAnsi="Times New Roman" w:cs="Times New Roman"/>
          <w:noProof/>
          <w:lang w:val="en-AU" w:eastAsia="en-AU"/>
        </w:rPr>
        <w:lastRenderedPageBreak/>
        <w:drawing>
          <wp:inline distT="0" distB="0" distL="0" distR="0" wp14:anchorId="4F8907BA" wp14:editId="272C7CA5">
            <wp:extent cx="5760000" cy="3985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518B29C" w14:textId="516D7722" w:rsidR="00657E45" w:rsidRPr="003B09F5" w:rsidRDefault="00657E45" w:rsidP="00657E45">
      <w:pPr>
        <w:pStyle w:val="Caption"/>
        <w:rPr>
          <w:rFonts w:ascii="Times New Roman" w:hAnsi="Times New Roman" w:cs="Times New Roman"/>
        </w:rPr>
      </w:pPr>
      <w:bookmarkStart w:id="371"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9</w:t>
      </w:r>
      <w:r w:rsidRPr="003B09F5">
        <w:rPr>
          <w:rFonts w:ascii="Times New Roman" w:hAnsi="Times New Roman" w:cs="Times New Roman"/>
        </w:rPr>
        <w:fldChar w:fldCharType="end"/>
      </w:r>
      <w:bookmarkEnd w:id="371"/>
      <w:r w:rsidRPr="003B09F5">
        <w:rPr>
          <w:rFonts w:ascii="Times New Roman" w:hAnsi="Times New Roman" w:cs="Times New Roman"/>
        </w:rPr>
        <w:t xml:space="preserve"> Surface water levels for Lake Jandabup recorded at staff 6162578. </w:t>
      </w:r>
      <w:commentRangeStart w:id="372"/>
      <w:commentRangeStart w:id="373"/>
      <w:r w:rsidRPr="003B09F5">
        <w:rPr>
          <w:rFonts w:ascii="Times New Roman" w:hAnsi="Times New Roman" w:cs="Times New Roman"/>
        </w:rPr>
        <w:t xml:space="preserve">Red segments on fitted line </w:t>
      </w:r>
      <w:commentRangeEnd w:id="372"/>
      <w:r>
        <w:rPr>
          <w:rStyle w:val="CommentReference"/>
        </w:rPr>
        <w:commentReference w:id="372"/>
      </w:r>
      <w:commentRangeEnd w:id="373"/>
      <w:r w:rsidR="003074DA">
        <w:rPr>
          <w:rStyle w:val="CommentReference"/>
        </w:rPr>
        <w:commentReference w:id="373"/>
      </w:r>
      <w:commentRangeStart w:id="374"/>
      <w:commentRangeStart w:id="375"/>
      <w:r w:rsidRPr="003B09F5">
        <w:rPr>
          <w:rFonts w:ascii="Times New Roman" w:hAnsi="Times New Roman" w:cs="Times New Roman"/>
        </w:rPr>
        <w:t xml:space="preserve">represent statistically significant periods of declining water levels and </w:t>
      </w:r>
      <w:r w:rsidR="005724CA">
        <w:rPr>
          <w:rFonts w:ascii="Times New Roman" w:hAnsi="Times New Roman" w:cs="Times New Roman"/>
        </w:rPr>
        <w:t>green segments</w:t>
      </w:r>
      <w:r w:rsidRPr="003B09F5">
        <w:rPr>
          <w:rFonts w:ascii="Times New Roman" w:hAnsi="Times New Roman" w:cs="Times New Roman"/>
        </w:rPr>
        <w:t xml:space="preserve"> represent periods of increasing water levels</w:t>
      </w:r>
      <w:commentRangeEnd w:id="374"/>
      <w:r>
        <w:rPr>
          <w:rStyle w:val="CommentReference"/>
        </w:rPr>
        <w:commentReference w:id="374"/>
      </w:r>
      <w:commentRangeEnd w:id="375"/>
      <w:r w:rsidR="00114EAD">
        <w:rPr>
          <w:rStyle w:val="CommentReference"/>
        </w:rPr>
        <w:commentReference w:id="375"/>
      </w:r>
      <w:r w:rsidRPr="003B09F5">
        <w:rPr>
          <w:rFonts w:ascii="Times New Roman" w:hAnsi="Times New Roman" w:cs="Times New Roman"/>
        </w:rPr>
        <w:t xml:space="preserve">. </w:t>
      </w:r>
      <w:r w:rsidR="001255AA">
        <w:rPr>
          <w:rFonts w:ascii="Times New Roman" w:hAnsi="Times New Roman" w:cs="Times New Roman"/>
        </w:rPr>
        <w:t>The s</w:t>
      </w:r>
      <w:r w:rsidR="00634780">
        <w:rPr>
          <w:rFonts w:ascii="Times New Roman" w:hAnsi="Times New Roman" w:cs="Times New Roman"/>
        </w:rPr>
        <w:t>haded area around trend line represent</w:t>
      </w:r>
      <w:r w:rsidR="001255AA">
        <w:rPr>
          <w:rFonts w:ascii="Times New Roman" w:hAnsi="Times New Roman" w:cs="Times New Roman"/>
        </w:rPr>
        <w:t>s the</w:t>
      </w:r>
      <w:r w:rsidR="00634780">
        <w:rPr>
          <w:rFonts w:ascii="Times New Roman" w:hAnsi="Times New Roman" w:cs="Times New Roman"/>
        </w:rPr>
        <w:t xml:space="preserve"> 95% confidence interval</w:t>
      </w:r>
      <w:r w:rsidR="001255AA">
        <w:rPr>
          <w:rFonts w:ascii="Times New Roman" w:hAnsi="Times New Roman" w:cs="Times New Roman"/>
        </w:rPr>
        <w:t xml:space="preserve">. </w:t>
      </w:r>
      <w:r w:rsidRPr="003B09F5">
        <w:rPr>
          <w:rFonts w:ascii="Times New Roman" w:hAnsi="Times New Roman" w:cs="Times New Roman"/>
        </w:rPr>
        <w:t>Dotted line represent current ministerial threshold and dashed line represents the proposed threshold for 2030.</w:t>
      </w:r>
    </w:p>
    <w:p w14:paraId="011B9288" w14:textId="090C180E" w:rsidR="00B7038B" w:rsidRDefault="00A200FB" w:rsidP="00B7038B">
      <w:pPr>
        <w:pStyle w:val="Heading3"/>
      </w:pPr>
      <w:bookmarkStart w:id="376" w:name="_Toc33196544"/>
      <w:r>
        <w:t>Implications of revised threshold</w:t>
      </w:r>
      <w:bookmarkEnd w:id="376"/>
    </w:p>
    <w:p w14:paraId="3822C288" w14:textId="689D489A" w:rsidR="00A5314A" w:rsidRPr="00A5314A" w:rsidRDefault="00B7038B" w:rsidP="00A5314A">
      <w:pPr>
        <w:pStyle w:val="FirstParagraph"/>
        <w:rPr>
          <w:rFonts w:cs="Times New Roman"/>
        </w:rPr>
      </w:pPr>
      <w:r>
        <w:rPr>
          <w:rFonts w:cs="Times New Roman"/>
        </w:rPr>
        <w:t xml:space="preserve">Many of the site values of Lake Jandabup are likely to be maintained </w:t>
      </w:r>
      <w:r w:rsidR="0090510E">
        <w:rPr>
          <w:rFonts w:cs="Times New Roman"/>
        </w:rPr>
        <w:t xml:space="preserve">if </w:t>
      </w:r>
      <w:r w:rsidR="001B7F32">
        <w:rPr>
          <w:rFonts w:cs="Times New Roman"/>
        </w:rPr>
        <w:t xml:space="preserve">water </w:t>
      </w:r>
      <w:r w:rsidR="0090510E">
        <w:rPr>
          <w:rFonts w:cs="Times New Roman"/>
        </w:rPr>
        <w:t xml:space="preserve">levels are managed above the proposed </w:t>
      </w:r>
      <w:r w:rsidR="00990BDD">
        <w:rPr>
          <w:rFonts w:cs="Times New Roman"/>
        </w:rPr>
        <w:t xml:space="preserve">2030 </w:t>
      </w:r>
      <w:r w:rsidR="0090510E">
        <w:rPr>
          <w:rFonts w:cs="Times New Roman"/>
        </w:rPr>
        <w:t>threshold level</w:t>
      </w:r>
      <w:r>
        <w:rPr>
          <w:rFonts w:cs="Times New Roman"/>
        </w:rPr>
        <w:t xml:space="preserve"> (</w:t>
      </w:r>
      <w:r w:rsidR="00BF0D01">
        <w:rPr>
          <w:rFonts w:cs="Times New Roman"/>
        </w:rPr>
        <w:fldChar w:fldCharType="begin"/>
      </w:r>
      <w:r w:rsidR="00BF0D01">
        <w:rPr>
          <w:rFonts w:cs="Times New Roman"/>
        </w:rPr>
        <w:instrText xml:space="preserve"> REF _Ref26190475 \h </w:instrText>
      </w:r>
      <w:r w:rsidR="00BF0D01">
        <w:rPr>
          <w:rFonts w:cs="Times New Roman"/>
        </w:rPr>
      </w:r>
      <w:r w:rsidR="00BF0D01">
        <w:rPr>
          <w:rFonts w:cs="Times New Roman"/>
        </w:rPr>
        <w:fldChar w:fldCharType="separate"/>
      </w:r>
      <w:r w:rsidR="00266BE9" w:rsidRPr="003B09F5">
        <w:rPr>
          <w:rFonts w:cs="Times New Roman"/>
        </w:rPr>
        <w:t xml:space="preserve">Table </w:t>
      </w:r>
      <w:r w:rsidR="00266BE9">
        <w:rPr>
          <w:rFonts w:cs="Times New Roman"/>
          <w:noProof/>
        </w:rPr>
        <w:t>14</w:t>
      </w:r>
      <w:r w:rsidR="00BF0D01">
        <w:rPr>
          <w:rFonts w:cs="Times New Roman"/>
        </w:rPr>
        <w:fldChar w:fldCharType="end"/>
      </w:r>
      <w:r>
        <w:rPr>
          <w:rFonts w:cs="Times New Roman"/>
        </w:rPr>
        <w:t>).</w:t>
      </w:r>
      <w:r w:rsidR="005D6919" w:rsidRPr="003B09F5">
        <w:rPr>
          <w:rFonts w:cs="Times New Roman"/>
        </w:rPr>
        <w:t xml:space="preserve"> </w:t>
      </w:r>
      <w:r w:rsidR="00175DEE">
        <w:rPr>
          <w:rFonts w:cs="Times New Roman"/>
        </w:rPr>
        <w:t xml:space="preserve">The lake is currently susceptible to acidification due to the deterioration of the </w:t>
      </w:r>
      <w:proofErr w:type="spellStart"/>
      <w:r w:rsidR="00175DEE">
        <w:rPr>
          <w:rFonts w:cs="Times New Roman"/>
        </w:rPr>
        <w:t>chloride:sulphate</w:t>
      </w:r>
      <w:proofErr w:type="spellEnd"/>
      <w:r w:rsidR="00175DEE">
        <w:rPr>
          <w:rFonts w:cs="Times New Roman"/>
        </w:rPr>
        <w:t xml:space="preserve"> ratio and very low alkalinity.</w:t>
      </w:r>
      <w:r w:rsidR="00175DEE" w:rsidRPr="003B09F5">
        <w:rPr>
          <w:rFonts w:cs="Times New Roman"/>
        </w:rPr>
        <w:t xml:space="preserve"> </w:t>
      </w:r>
      <w:r w:rsidR="005D6919" w:rsidRPr="003B09F5">
        <w:rPr>
          <w:rFonts w:cs="Times New Roman"/>
        </w:rPr>
        <w:t xml:space="preserve">Maintaining surface water levels at the </w:t>
      </w:r>
      <w:r w:rsidR="00175DEE">
        <w:rPr>
          <w:rFonts w:cs="Times New Roman"/>
        </w:rPr>
        <w:t>proposed threshold</w:t>
      </w:r>
      <w:r w:rsidR="005D6919" w:rsidRPr="003B09F5">
        <w:rPr>
          <w:rFonts w:cs="Times New Roman"/>
        </w:rPr>
        <w:t xml:space="preserve"> will minimise the risk of further acidification by ensuring sediments remain wet</w:t>
      </w:r>
      <w:r w:rsidR="00175DEE">
        <w:rPr>
          <w:rFonts w:cs="Times New Roman"/>
        </w:rPr>
        <w:t xml:space="preserve">, </w:t>
      </w:r>
      <w:r w:rsidR="006A53B2">
        <w:rPr>
          <w:rFonts w:cs="Times New Roman"/>
        </w:rPr>
        <w:t xml:space="preserve">although acidification events have </w:t>
      </w:r>
      <w:r w:rsidR="007A1260">
        <w:rPr>
          <w:rFonts w:cs="Times New Roman"/>
        </w:rPr>
        <w:t xml:space="preserve">previously </w:t>
      </w:r>
      <w:r w:rsidR="006A53B2">
        <w:rPr>
          <w:rFonts w:cs="Times New Roman"/>
        </w:rPr>
        <w:t xml:space="preserve">occurred in this wetland at water levels </w:t>
      </w:r>
      <w:r w:rsidR="009F7CF1">
        <w:rPr>
          <w:rFonts w:cs="Times New Roman"/>
        </w:rPr>
        <w:t>not much lower than the proposed 2030 threshold</w:t>
      </w:r>
      <w:r w:rsidR="005D6919" w:rsidRPr="003B09F5">
        <w:rPr>
          <w:rFonts w:cs="Times New Roman"/>
        </w:rPr>
        <w:t>.</w:t>
      </w:r>
      <w:r w:rsidR="009F7CF1">
        <w:rPr>
          <w:rFonts w:cs="Times New Roman"/>
        </w:rPr>
        <w:t xml:space="preserve"> </w:t>
      </w:r>
      <w:r w:rsidR="00D27047">
        <w:rPr>
          <w:rFonts w:cs="Times New Roman"/>
        </w:rPr>
        <w:t xml:space="preserve">Higher water levels in 2030 should also alleviate </w:t>
      </w:r>
      <w:r w:rsidR="00EB00DE">
        <w:rPr>
          <w:rFonts w:cs="Times New Roman"/>
        </w:rPr>
        <w:t>concern of increased nutrient concentrations</w:t>
      </w:r>
      <w:r w:rsidR="00A578F8">
        <w:rPr>
          <w:rFonts w:cs="Times New Roman"/>
        </w:rPr>
        <w:t xml:space="preserve"> although it</w:t>
      </w:r>
      <w:r w:rsidR="009F0F69">
        <w:rPr>
          <w:rFonts w:cs="Times New Roman"/>
        </w:rPr>
        <w:t xml:space="preserve"> difficult to predict whether the wetland will</w:t>
      </w:r>
      <w:r w:rsidR="00A5314A">
        <w:rPr>
          <w:rFonts w:cs="Times New Roman"/>
        </w:rPr>
        <w:t xml:space="preserve"> return to a more typical low nutrient state.</w:t>
      </w:r>
    </w:p>
    <w:p w14:paraId="361A6BB4" w14:textId="44A27BE9" w:rsidR="002D3A49" w:rsidRPr="0094211B" w:rsidRDefault="005D6919" w:rsidP="00B7038B">
      <w:pPr>
        <w:pStyle w:val="FirstParagraph"/>
        <w:rPr>
          <w:rFonts w:cs="Times New Roman"/>
        </w:rPr>
      </w:pPr>
      <w:r w:rsidRPr="003B09F5">
        <w:rPr>
          <w:rFonts w:cs="Times New Roman"/>
        </w:rPr>
        <w:t xml:space="preserve">It is predicted here that many </w:t>
      </w:r>
      <w:r w:rsidR="00285288" w:rsidRPr="003B09F5">
        <w:rPr>
          <w:rFonts w:cs="Times New Roman"/>
        </w:rPr>
        <w:t>species</w:t>
      </w:r>
      <w:r w:rsidR="00285288">
        <w:rPr>
          <w:rFonts w:cs="Times New Roman"/>
        </w:rPr>
        <w:t xml:space="preserve"> of </w:t>
      </w:r>
      <w:r w:rsidRPr="003B09F5">
        <w:rPr>
          <w:rFonts w:cs="Times New Roman"/>
        </w:rPr>
        <w:t xml:space="preserve">native vegetation are likely to increase in cover abundance given higher water levels. If water levels rise to the point </w:t>
      </w:r>
      <w:r w:rsidR="00027B7F" w:rsidRPr="003B09F5">
        <w:rPr>
          <w:rFonts w:cs="Times New Roman"/>
        </w:rPr>
        <w:t>where</w:t>
      </w:r>
      <w:r w:rsidRPr="003B09F5">
        <w:rPr>
          <w:rFonts w:cs="Times New Roman"/>
        </w:rPr>
        <w:t xml:space="preserve"> artificial augmentation is no longer required, restoration of the hydrological regime may facilitate the expansion of wader habitat as seasonal variation in surface water levels increases towards 0.8 m. </w:t>
      </w:r>
      <w:r w:rsidR="00103A69">
        <w:rPr>
          <w:rFonts w:cs="Times New Roman"/>
        </w:rPr>
        <w:t xml:space="preserve">Under the projected 2030 scenario, </w:t>
      </w:r>
      <w:r w:rsidR="0094211B">
        <w:rPr>
          <w:rFonts w:cs="Times New Roman"/>
        </w:rPr>
        <w:t xml:space="preserve">the diverse </w:t>
      </w:r>
      <w:r w:rsidR="0094211B">
        <w:rPr>
          <w:rFonts w:cs="Times New Roman"/>
          <w:i/>
          <w:iCs/>
        </w:rPr>
        <w:t xml:space="preserve">Banksia </w:t>
      </w:r>
      <w:r w:rsidR="0094211B">
        <w:rPr>
          <w:rFonts w:cs="Times New Roman"/>
        </w:rPr>
        <w:t xml:space="preserve">and </w:t>
      </w:r>
      <w:r w:rsidR="0094211B" w:rsidRPr="0094211B">
        <w:rPr>
          <w:rFonts w:cs="Times New Roman"/>
          <w:i/>
          <w:iCs/>
        </w:rPr>
        <w:t xml:space="preserve">Eucalyptus </w:t>
      </w:r>
      <w:proofErr w:type="spellStart"/>
      <w:r w:rsidR="0094211B" w:rsidRPr="0094211B">
        <w:rPr>
          <w:rFonts w:cs="Times New Roman"/>
          <w:i/>
          <w:iCs/>
        </w:rPr>
        <w:t>rudis</w:t>
      </w:r>
      <w:proofErr w:type="spellEnd"/>
      <w:r w:rsidR="0094211B">
        <w:rPr>
          <w:rFonts w:cs="Times New Roman"/>
        </w:rPr>
        <w:t xml:space="preserve"> overstorey </w:t>
      </w:r>
      <w:r w:rsidR="00DC1C88">
        <w:rPr>
          <w:rFonts w:cs="Times New Roman"/>
        </w:rPr>
        <w:t xml:space="preserve">is likely to be maintained </w:t>
      </w:r>
      <w:r w:rsidR="00E05952">
        <w:rPr>
          <w:rFonts w:cs="Times New Roman"/>
        </w:rPr>
        <w:t>at a healthier state than current.</w:t>
      </w:r>
      <w:r w:rsidR="00B971CD">
        <w:rPr>
          <w:rFonts w:cs="Times New Roman"/>
        </w:rPr>
        <w:t xml:space="preserve"> </w:t>
      </w:r>
      <w:r w:rsidR="005E118D">
        <w:rPr>
          <w:rFonts w:cs="Times New Roman"/>
        </w:rPr>
        <w:t xml:space="preserve">The dense and diverse </w:t>
      </w:r>
      <w:r w:rsidR="002077BB">
        <w:rPr>
          <w:rFonts w:cs="Times New Roman"/>
        </w:rPr>
        <w:t xml:space="preserve">native </w:t>
      </w:r>
      <w:r w:rsidR="005E118D">
        <w:rPr>
          <w:rFonts w:cs="Times New Roman"/>
        </w:rPr>
        <w:t>understory typical of this wetland is also likely to b</w:t>
      </w:r>
      <w:r w:rsidR="005370AC">
        <w:rPr>
          <w:rFonts w:cs="Times New Roman"/>
        </w:rPr>
        <w:t>e maintained</w:t>
      </w:r>
      <w:r w:rsidR="002077BB">
        <w:rPr>
          <w:rFonts w:cs="Times New Roman"/>
        </w:rPr>
        <w:t xml:space="preserve">, and possibly increase in extent, </w:t>
      </w:r>
      <w:r w:rsidR="005370AC">
        <w:rPr>
          <w:rFonts w:cs="Times New Roman"/>
        </w:rPr>
        <w:t>under the projected</w:t>
      </w:r>
      <w:r w:rsidR="00D36741">
        <w:rPr>
          <w:rFonts w:cs="Times New Roman"/>
        </w:rPr>
        <w:t xml:space="preserve"> changes in water levels.</w:t>
      </w:r>
    </w:p>
    <w:p w14:paraId="446D312E" w14:textId="5E73F808" w:rsidR="00B7038B" w:rsidRDefault="005D6919" w:rsidP="00B7038B">
      <w:pPr>
        <w:pStyle w:val="FirstParagraph"/>
        <w:rPr>
          <w:rFonts w:cs="Times New Roman"/>
        </w:rPr>
        <w:sectPr w:rsidR="00B7038B" w:rsidSect="00454C6E">
          <w:pgSz w:w="11906" w:h="16838" w:code="9"/>
          <w:pgMar w:top="1440" w:right="1440" w:bottom="1440" w:left="1440" w:header="720" w:footer="720" w:gutter="0"/>
          <w:cols w:space="720"/>
          <w:docGrid w:linePitch="326"/>
        </w:sectPr>
      </w:pPr>
      <w:r w:rsidRPr="003B09F5">
        <w:rPr>
          <w:rFonts w:cs="Times New Roman"/>
        </w:rPr>
        <w:t xml:space="preserve">The current low pH of the wetland is driving the aquatic macroinvertebrate community away from pre-2000 compositions and towards </w:t>
      </w:r>
      <w:r w:rsidR="00285288">
        <w:rPr>
          <w:rFonts w:cs="Times New Roman"/>
        </w:rPr>
        <w:t>one</w:t>
      </w:r>
      <w:r w:rsidRPr="003B09F5">
        <w:rPr>
          <w:rFonts w:cs="Times New Roman"/>
        </w:rPr>
        <w:t xml:space="preserve"> composed of a less diverse, </w:t>
      </w:r>
      <w:r w:rsidR="00ED2E14" w:rsidRPr="003B09F5">
        <w:rPr>
          <w:rFonts w:cs="Times New Roman"/>
        </w:rPr>
        <w:t>acidophil</w:t>
      </w:r>
      <w:r w:rsidR="00285288">
        <w:rPr>
          <w:rFonts w:cs="Times New Roman"/>
        </w:rPr>
        <w:t>ic</w:t>
      </w:r>
      <w:r w:rsidRPr="003B09F5">
        <w:rPr>
          <w:rFonts w:cs="Times New Roman"/>
        </w:rPr>
        <w:t xml:space="preserve"> community that is likely to also occur at Lake Mariginiup and Melaleuca Park 173. Careful monitoring of nutrient levels is required also as increased nitrogen levels may also be driving the shift in this aquatic community.</w:t>
      </w:r>
      <w:bookmarkStart w:id="377" w:name="_Ref25921810"/>
      <w:r w:rsidR="00B92CC6">
        <w:rPr>
          <w:rFonts w:cs="Times New Roman"/>
        </w:rPr>
        <w:t xml:space="preserve"> The projected changes in water level by 2030</w:t>
      </w:r>
      <w:r w:rsidR="001C402F">
        <w:rPr>
          <w:rFonts w:cs="Times New Roman"/>
        </w:rPr>
        <w:t xml:space="preserve"> are likely to affect the richness and diversity of this assemblage, although </w:t>
      </w:r>
      <w:r w:rsidR="001C402F">
        <w:rPr>
          <w:rFonts w:cs="Times New Roman"/>
        </w:rPr>
        <w:lastRenderedPageBreak/>
        <w:t xml:space="preserve">these changes will be difficult to predict. The future </w:t>
      </w:r>
      <w:r w:rsidR="0089356A">
        <w:rPr>
          <w:rFonts w:cs="Times New Roman"/>
        </w:rPr>
        <w:t>composition</w:t>
      </w:r>
      <w:r w:rsidR="001C402F">
        <w:rPr>
          <w:rFonts w:cs="Times New Roman"/>
        </w:rPr>
        <w:t xml:space="preserve"> of aquatic macro</w:t>
      </w:r>
      <w:r w:rsidR="0089356A">
        <w:rPr>
          <w:rFonts w:cs="Times New Roman"/>
        </w:rPr>
        <w:t>invertebrates will be largely determined by the changes in habitat availability driven by sustained higher water levels, whether nutrient levels decrease and if acidification events occur</w:t>
      </w:r>
      <w:r w:rsidR="00E9141B">
        <w:rPr>
          <w:rFonts w:cs="Times New Roman"/>
        </w:rPr>
        <w:t xml:space="preserve"> again.</w:t>
      </w:r>
    </w:p>
    <w:p w14:paraId="742585F9" w14:textId="11AAAFEC" w:rsidR="00042ECD" w:rsidRPr="003B09F5" w:rsidRDefault="00042ECD" w:rsidP="00B7038B">
      <w:pPr>
        <w:pStyle w:val="FirstParagraph"/>
        <w:rPr>
          <w:rFonts w:cs="Times New Roman"/>
        </w:rPr>
      </w:pPr>
      <w:bookmarkStart w:id="378" w:name="_Ref26190475"/>
      <w:r w:rsidRPr="003B09F5">
        <w:rPr>
          <w:rFonts w:cs="Times New Roman"/>
        </w:rPr>
        <w:lastRenderedPageBreak/>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266BE9">
        <w:rPr>
          <w:rFonts w:cs="Times New Roman"/>
          <w:noProof/>
        </w:rPr>
        <w:t>14</w:t>
      </w:r>
      <w:r w:rsidRPr="003B09F5">
        <w:rPr>
          <w:rFonts w:cs="Times New Roman"/>
        </w:rPr>
        <w:fldChar w:fldCharType="end"/>
      </w:r>
      <w:bookmarkEnd w:id="377"/>
      <w:bookmarkEnd w:id="378"/>
      <w:r w:rsidRPr="003B09F5">
        <w:rPr>
          <w:rFonts w:cs="Times New Roman"/>
        </w:rPr>
        <w:t xml:space="preserve"> </w:t>
      </w:r>
      <w:r w:rsidR="008F5DDA" w:rsidRPr="005F0B68">
        <w:rPr>
          <w:rFonts w:cs="Times New Roman"/>
        </w:rPr>
        <w:t>Ecological consequences of proposed 2030 minimum threshold (</w:t>
      </w:r>
      <w:r w:rsidR="000F4B4F">
        <w:rPr>
          <w:rFonts w:cs="Times New Roman"/>
        </w:rPr>
        <w:t>44.3</w:t>
      </w:r>
      <w:r w:rsidR="008F5DDA" w:rsidRPr="005F0B68">
        <w:rPr>
          <w:rFonts w:cs="Times New Roman"/>
        </w:rPr>
        <w:t xml:space="preserve"> mAHD) in terms of compliance of stated site values and site management objectives at Lake </w:t>
      </w:r>
      <w:r w:rsidR="00D9420D">
        <w:rPr>
          <w:rFonts w:cs="Times New Roman"/>
        </w:rPr>
        <w:t>Jandabu</w:t>
      </w:r>
      <w:r w:rsidR="000F4B4F">
        <w:rPr>
          <w:rFonts w:cs="Times New Roman"/>
        </w:rPr>
        <w:t>p</w:t>
      </w:r>
      <w:r w:rsidRPr="003B09F5">
        <w:rPr>
          <w:rFonts w:cs="Times New Roman"/>
        </w:rPr>
        <w:t>.</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443"/>
        <w:gridCol w:w="7534"/>
        <w:gridCol w:w="2981"/>
      </w:tblGrid>
      <w:tr w:rsidR="00F6213E" w:rsidRPr="003B09F5" w14:paraId="26272047" w14:textId="77777777">
        <w:tc>
          <w:tcPr>
            <w:tcW w:w="0" w:type="auto"/>
            <w:tcBorders>
              <w:bottom w:val="single" w:sz="0" w:space="0" w:color="auto"/>
            </w:tcBorders>
            <w:vAlign w:val="bottom"/>
          </w:tcPr>
          <w:p w14:paraId="2627204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45" w14:textId="7220DDEC" w:rsidR="00F6213E" w:rsidRPr="003B09F5" w:rsidRDefault="00F6213E" w:rsidP="00F6213E">
            <w:pPr>
              <w:pStyle w:val="Compact"/>
              <w:rPr>
                <w:rFonts w:cs="Times New Roman"/>
              </w:rPr>
            </w:pPr>
            <w:r w:rsidRPr="003B09F5">
              <w:rPr>
                <w:rFonts w:cs="Times New Roman"/>
              </w:rPr>
              <w:t xml:space="preserve">Likely effect of 2030 </w:t>
            </w:r>
            <w:r w:rsidR="000F4B4F">
              <w:rPr>
                <w:rFonts w:cs="Times New Roman"/>
              </w:rPr>
              <w:t xml:space="preserve">minimum </w:t>
            </w:r>
            <w:r w:rsidRPr="003B09F5">
              <w:rPr>
                <w:rFonts w:cs="Times New Roman"/>
              </w:rPr>
              <w:t>threshold</w:t>
            </w:r>
            <w:r w:rsidR="00880D08">
              <w:rPr>
                <w:rFonts w:cs="Times New Roman"/>
              </w:rPr>
              <w:t xml:space="preserve"> (44.3 mAHD)</w:t>
            </w:r>
          </w:p>
        </w:tc>
        <w:tc>
          <w:tcPr>
            <w:tcW w:w="0" w:type="auto"/>
            <w:tcBorders>
              <w:bottom w:val="single" w:sz="0" w:space="0" w:color="auto"/>
            </w:tcBorders>
            <w:vAlign w:val="bottom"/>
          </w:tcPr>
          <w:p w14:paraId="26272046" w14:textId="5AE88F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4B" w14:textId="77777777">
        <w:tc>
          <w:tcPr>
            <w:tcW w:w="0" w:type="auto"/>
          </w:tcPr>
          <w:p w14:paraId="26272048" w14:textId="4C8C3680" w:rsidR="001D584F" w:rsidRPr="003B09F5" w:rsidRDefault="00305B18">
            <w:pPr>
              <w:pStyle w:val="Compact"/>
              <w:rPr>
                <w:rFonts w:cs="Times New Roman"/>
              </w:rPr>
            </w:pPr>
            <w:r>
              <w:rPr>
                <w:rFonts w:cs="Times New Roman"/>
                <w:b/>
              </w:rPr>
              <w:t>Site values (WAWA, 1995)</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3602F05B" w:rsidR="001D584F" w:rsidRPr="003B09F5" w:rsidRDefault="005D6919">
            <w:pPr>
              <w:pStyle w:val="Compact"/>
              <w:rPr>
                <w:rFonts w:cs="Times New Roman"/>
              </w:rPr>
            </w:pPr>
            <w:r w:rsidRPr="003B09F5">
              <w:rPr>
                <w:rFonts w:cs="Times New Roman"/>
              </w:rPr>
              <w:t>The diverse sedge communities are likely to persist as higher water levels provide additional habitat.</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4A4C0A03"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 xml:space="preserve">The </w:t>
            </w:r>
            <w:r w:rsidR="008D0980">
              <w:rPr>
                <w:rFonts w:cs="Times New Roman"/>
              </w:rPr>
              <w:t xml:space="preserve">projected increases </w:t>
            </w:r>
            <w:r w:rsidR="006006B1">
              <w:rPr>
                <w:rFonts w:cs="Times New Roman"/>
              </w:rPr>
              <w:t>of water</w:t>
            </w:r>
            <w:r w:rsidRPr="003B09F5">
              <w:rPr>
                <w:rFonts w:cs="Times New Roman"/>
              </w:rPr>
              <w:t xml:space="preserve"> levels will minimise the risk of further acidification but elevated nutrient levels will remain a concern.</w:t>
            </w:r>
          </w:p>
        </w:tc>
        <w:tc>
          <w:tcPr>
            <w:tcW w:w="0" w:type="auto"/>
          </w:tcPr>
          <w:p w14:paraId="26272056" w14:textId="1F236D3E" w:rsidR="001D584F" w:rsidRPr="003B09F5" w:rsidRDefault="00285288">
            <w:pPr>
              <w:pStyle w:val="Compact"/>
              <w:jc w:val="center"/>
              <w:rPr>
                <w:rFonts w:cs="Times New Roman"/>
              </w:rPr>
            </w:pPr>
            <w:r>
              <w:rPr>
                <w:rFonts w:cs="Times New Roman"/>
              </w:rPr>
              <w:t>Possible</w:t>
            </w:r>
          </w:p>
        </w:tc>
      </w:tr>
      <w:tr w:rsidR="003B09F5" w:rsidRPr="003B09F5" w14:paraId="2627205B" w14:textId="77777777">
        <w:tc>
          <w:tcPr>
            <w:tcW w:w="0" w:type="auto"/>
          </w:tcPr>
          <w:p w14:paraId="26272058" w14:textId="0484BA68" w:rsidR="001D584F" w:rsidRPr="003B09F5" w:rsidRDefault="00305B18">
            <w:pPr>
              <w:pStyle w:val="Compact"/>
              <w:rPr>
                <w:rFonts w:cs="Times New Roman"/>
              </w:rPr>
            </w:pPr>
            <w:r>
              <w:rPr>
                <w:rFonts w:cs="Times New Roman"/>
                <w:b/>
              </w:rPr>
              <w:t>Site management objectives (WAWA, 1995)</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lastRenderedPageBreak/>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2D22AE9A" w:rsidR="001D584F" w:rsidRPr="003B09F5" w:rsidRDefault="00285288" w:rsidP="00285288">
            <w:pPr>
              <w:pStyle w:val="Compact"/>
              <w:rPr>
                <w:rFonts w:cs="Times New Roman"/>
              </w:rPr>
            </w:pPr>
            <w:r>
              <w:rPr>
                <w:rFonts w:cs="Times New Roman"/>
              </w:rPr>
              <w:t xml:space="preserve">This management objective needs to be reworded. </w:t>
            </w:r>
            <w:r w:rsidRPr="005542F6">
              <w:rPr>
                <w:rFonts w:cs="Times New Roman"/>
                <w:i/>
                <w:iCs/>
              </w:rPr>
              <w:t xml:space="preserve">Gambusia </w:t>
            </w:r>
            <w:proofErr w:type="spellStart"/>
            <w:r w:rsidRPr="005542F6">
              <w:rPr>
                <w:rFonts w:cs="Times New Roman"/>
                <w:i/>
                <w:iCs/>
              </w:rPr>
              <w:t>holbrooki</w:t>
            </w:r>
            <w:proofErr w:type="spellEnd"/>
            <w:r>
              <w:rPr>
                <w:rFonts w:cs="Times New Roman"/>
              </w:rPr>
              <w:t xml:space="preserve"> should not be referred to in this way because it does not control mosquitoes. The drying that occurred in the wetland in the late 1990s eradicated this species of non-native fish and to our knowledge it has not returned. Vigilance is required </w:t>
            </w:r>
            <w:r w:rsidR="006124C4">
              <w:rPr>
                <w:rFonts w:cs="Times New Roman"/>
              </w:rPr>
              <w:t>to ensure that it does not become established again.</w:t>
            </w:r>
          </w:p>
        </w:tc>
        <w:tc>
          <w:tcPr>
            <w:tcW w:w="0" w:type="auto"/>
          </w:tcPr>
          <w:p w14:paraId="2627206A" w14:textId="269123F0" w:rsidR="001D584F" w:rsidRPr="003B09F5" w:rsidRDefault="00285288">
            <w:pPr>
              <w:pStyle w:val="Compact"/>
              <w:jc w:val="center"/>
              <w:rPr>
                <w:rFonts w:cs="Times New Roman"/>
              </w:rPr>
            </w:pPr>
            <w:r>
              <w:rPr>
                <w:rFonts w:cs="Times New Roman"/>
              </w:rPr>
              <w:t>No change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7C8E7A1" w:rsidR="001D584F" w:rsidRPr="003B09F5" w:rsidRDefault="005D6919" w:rsidP="006124C4">
            <w:pPr>
              <w:pStyle w:val="Compact"/>
              <w:rPr>
                <w:rFonts w:cs="Times New Roman"/>
              </w:rPr>
            </w:pPr>
            <w:r w:rsidRPr="003B09F5">
              <w:rPr>
                <w:rFonts w:cs="Times New Roman"/>
              </w:rPr>
              <w:t xml:space="preserve">The proposed changes will maintain the rich </w:t>
            </w:r>
            <w:proofErr w:type="spellStart"/>
            <w:r w:rsidRPr="003B09F5">
              <w:rPr>
                <w:rFonts w:cs="Times New Roman"/>
              </w:rPr>
              <w:t>macrophytic</w:t>
            </w:r>
            <w:proofErr w:type="spellEnd"/>
            <w:r w:rsidRPr="003B09F5">
              <w:rPr>
                <w:rFonts w:cs="Times New Roman"/>
              </w:rPr>
              <w:t xml:space="preserve"> and sedge vegetation. </w:t>
            </w:r>
            <w:r w:rsidR="006124C4">
              <w:rPr>
                <w:rFonts w:cs="Times New Roman"/>
              </w:rPr>
              <w:t>The</w:t>
            </w:r>
            <w:r w:rsidRPr="003B09F5">
              <w:rPr>
                <w:rFonts w:cs="Times New Roman"/>
              </w:rPr>
              <w:t xml:space="preserve"> richness of the aquatic macroinvertebrate community</w:t>
            </w:r>
            <w:r w:rsidR="006124C4">
              <w:rPr>
                <w:rFonts w:cs="Times New Roman"/>
              </w:rPr>
              <w:t xml:space="preserve"> has changed, at least partly due to acidification but other factors may be involved. </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r w:rsidR="00FE7921" w:rsidRPr="003B09F5" w14:paraId="09569189" w14:textId="77777777" w:rsidTr="00B77DAC">
        <w:tc>
          <w:tcPr>
            <w:tcW w:w="0" w:type="auto"/>
          </w:tcPr>
          <w:p w14:paraId="506C29A9" w14:textId="68C01D91" w:rsidR="00FE7921" w:rsidRPr="003B09F5" w:rsidRDefault="00FE7921" w:rsidP="00D80CA2">
            <w:pPr>
              <w:pStyle w:val="Compact"/>
              <w:jc w:val="left"/>
              <w:rPr>
                <w:rFonts w:cs="Times New Roman"/>
              </w:rPr>
            </w:pPr>
            <w:r w:rsidRPr="00347721">
              <w:rPr>
                <w:rFonts w:cs="Times New Roman"/>
                <w:b/>
                <w:bCs/>
              </w:rPr>
              <w:t>Proposed site management objectives</w:t>
            </w:r>
          </w:p>
        </w:tc>
        <w:tc>
          <w:tcPr>
            <w:tcW w:w="0" w:type="auto"/>
          </w:tcPr>
          <w:p w14:paraId="608716A7" w14:textId="77777777" w:rsidR="00FE7921" w:rsidRPr="003B09F5" w:rsidRDefault="00FE7921" w:rsidP="00B77DAC">
            <w:pPr>
              <w:pStyle w:val="Compact"/>
              <w:rPr>
                <w:rFonts w:cs="Times New Roman"/>
              </w:rPr>
            </w:pPr>
          </w:p>
        </w:tc>
        <w:tc>
          <w:tcPr>
            <w:tcW w:w="0" w:type="auto"/>
          </w:tcPr>
          <w:p w14:paraId="397CF1D7" w14:textId="77777777" w:rsidR="00FE7921" w:rsidRPr="003B09F5" w:rsidRDefault="00FE7921" w:rsidP="00B77DAC">
            <w:pPr>
              <w:pStyle w:val="Compact"/>
              <w:jc w:val="center"/>
              <w:rPr>
                <w:rFonts w:cs="Times New Roman"/>
              </w:rPr>
            </w:pPr>
          </w:p>
        </w:tc>
      </w:tr>
      <w:tr w:rsidR="00FE7921" w:rsidRPr="003B09F5" w14:paraId="7EC8D937" w14:textId="77777777" w:rsidTr="00B77DAC">
        <w:tc>
          <w:tcPr>
            <w:tcW w:w="0" w:type="auto"/>
          </w:tcPr>
          <w:p w14:paraId="5919F2BC" w14:textId="380ED8B4" w:rsidR="00FE7921" w:rsidRPr="003B09F5" w:rsidRDefault="00721D51" w:rsidP="00B77DAC">
            <w:pPr>
              <w:pStyle w:val="Compact"/>
              <w:rPr>
                <w:rFonts w:cs="Times New Roman"/>
              </w:rPr>
            </w:pPr>
            <w:r>
              <w:rPr>
                <w:rFonts w:cs="Times New Roman"/>
              </w:rPr>
              <w:t>Increase wading bird habitat</w:t>
            </w:r>
          </w:p>
        </w:tc>
        <w:tc>
          <w:tcPr>
            <w:tcW w:w="0" w:type="auto"/>
          </w:tcPr>
          <w:p w14:paraId="5381F874" w14:textId="0AA103D3" w:rsidR="00FE7921" w:rsidRPr="003B09F5" w:rsidRDefault="0009766B" w:rsidP="00B77DAC">
            <w:pPr>
              <w:pStyle w:val="Compact"/>
              <w:rPr>
                <w:rFonts w:cs="Times New Roman"/>
              </w:rPr>
            </w:pPr>
            <w:r>
              <w:rPr>
                <w:rFonts w:cs="Times New Roman"/>
              </w:rPr>
              <w:t>Wading bird habitat is likely to be maintained under the projected increases to lake water levels</w:t>
            </w:r>
            <w:r w:rsidR="00910705">
              <w:rPr>
                <w:rFonts w:cs="Times New Roman"/>
              </w:rPr>
              <w:t xml:space="preserve">. Probably unlikely to increase from current extent. </w:t>
            </w:r>
          </w:p>
        </w:tc>
        <w:tc>
          <w:tcPr>
            <w:tcW w:w="0" w:type="auto"/>
          </w:tcPr>
          <w:p w14:paraId="3C255208" w14:textId="4FC0BB8D" w:rsidR="00FE7921" w:rsidRPr="003B09F5" w:rsidRDefault="00132FF2" w:rsidP="00B77DAC">
            <w:pPr>
              <w:pStyle w:val="Compact"/>
              <w:jc w:val="center"/>
              <w:rPr>
                <w:rFonts w:cs="Times New Roman"/>
              </w:rPr>
            </w:pPr>
            <w:r>
              <w:rPr>
                <w:rFonts w:cs="Times New Roman"/>
              </w:rPr>
              <w:t>Unlikely</w:t>
            </w:r>
          </w:p>
        </w:tc>
      </w:tr>
      <w:tr w:rsidR="00FE7921" w:rsidRPr="003B09F5" w14:paraId="59178692" w14:textId="77777777" w:rsidTr="00B77DAC">
        <w:tc>
          <w:tcPr>
            <w:tcW w:w="0" w:type="auto"/>
          </w:tcPr>
          <w:p w14:paraId="7A420ACA" w14:textId="5FDA44CE" w:rsidR="00FE7921" w:rsidRPr="003B09F5" w:rsidRDefault="00721D51" w:rsidP="00D80CA2">
            <w:pPr>
              <w:pStyle w:val="Compact"/>
              <w:jc w:val="left"/>
              <w:rPr>
                <w:rFonts w:cs="Times New Roman"/>
              </w:rPr>
            </w:pPr>
            <w:r>
              <w:rPr>
                <w:rFonts w:cs="Times New Roman"/>
              </w:rPr>
              <w:t>Maintain rich aquatic macroinvertebrate community</w:t>
            </w:r>
          </w:p>
        </w:tc>
        <w:tc>
          <w:tcPr>
            <w:tcW w:w="0" w:type="auto"/>
          </w:tcPr>
          <w:p w14:paraId="52A4D24E" w14:textId="322ADC50" w:rsidR="00FE7921" w:rsidRPr="003B09F5" w:rsidRDefault="009E242A" w:rsidP="00B77DAC">
            <w:pPr>
              <w:pStyle w:val="Compact"/>
              <w:rPr>
                <w:rFonts w:cs="Times New Roman"/>
              </w:rPr>
            </w:pPr>
            <w:r>
              <w:rPr>
                <w:rFonts w:cs="Times New Roman"/>
              </w:rPr>
              <w:t xml:space="preserve">There have been marked shifts in the composition of aquatic macroinvertebrates since an acidification event. The projected water levels are unlikely to restore the community to pre-acidification composition. Nonetheless, </w:t>
            </w:r>
            <w:r w:rsidR="00791244">
              <w:rPr>
                <w:rFonts w:cs="Times New Roman"/>
              </w:rPr>
              <w:t xml:space="preserve">maintain water levels </w:t>
            </w:r>
            <w:r w:rsidR="003011ED">
              <w:rPr>
                <w:rFonts w:cs="Times New Roman"/>
              </w:rPr>
              <w:t xml:space="preserve">similar to those currently found at the lake will ensure that further risk of acidification is </w:t>
            </w:r>
            <w:proofErr w:type="spellStart"/>
            <w:r w:rsidR="003011ED">
              <w:rPr>
                <w:rFonts w:cs="Times New Roman"/>
              </w:rPr>
              <w:t>minimised</w:t>
            </w:r>
            <w:proofErr w:type="spellEnd"/>
            <w:r w:rsidR="003011ED">
              <w:rPr>
                <w:rFonts w:cs="Times New Roman"/>
              </w:rPr>
              <w:t>.</w:t>
            </w:r>
          </w:p>
        </w:tc>
        <w:tc>
          <w:tcPr>
            <w:tcW w:w="0" w:type="auto"/>
          </w:tcPr>
          <w:p w14:paraId="1824DBF8" w14:textId="53575C3C" w:rsidR="00FE7921" w:rsidRPr="003B09F5" w:rsidRDefault="003011ED" w:rsidP="00B77DAC">
            <w:pPr>
              <w:pStyle w:val="Compact"/>
              <w:jc w:val="center"/>
              <w:rPr>
                <w:rFonts w:cs="Times New Roman"/>
              </w:rPr>
            </w:pPr>
            <w:r>
              <w:rPr>
                <w:rFonts w:cs="Times New Roman"/>
              </w:rPr>
              <w:t>Unlikely</w:t>
            </w:r>
          </w:p>
        </w:tc>
      </w:tr>
      <w:tr w:rsidR="00FE7921" w:rsidRPr="003B09F5" w14:paraId="2E634AB8" w14:textId="77777777">
        <w:tc>
          <w:tcPr>
            <w:tcW w:w="0" w:type="auto"/>
          </w:tcPr>
          <w:p w14:paraId="139BF56D" w14:textId="572FE821" w:rsidR="00FE7921" w:rsidRPr="003B09F5" w:rsidRDefault="00AA0324">
            <w:pPr>
              <w:pStyle w:val="Compact"/>
              <w:rPr>
                <w:rFonts w:cs="Times New Roman"/>
              </w:rPr>
            </w:pPr>
            <w:r>
              <w:rPr>
                <w:rFonts w:cs="Times New Roman"/>
              </w:rPr>
              <w:t>Minimise risk of acidification</w:t>
            </w:r>
          </w:p>
        </w:tc>
        <w:tc>
          <w:tcPr>
            <w:tcW w:w="0" w:type="auto"/>
          </w:tcPr>
          <w:p w14:paraId="61231516" w14:textId="5C10D9D5" w:rsidR="00FE7921" w:rsidRPr="003B09F5" w:rsidRDefault="002411F4" w:rsidP="006124C4">
            <w:pPr>
              <w:pStyle w:val="Compact"/>
              <w:rPr>
                <w:rFonts w:cs="Times New Roman"/>
              </w:rPr>
            </w:pPr>
            <w:r>
              <w:rPr>
                <w:rFonts w:cs="Times New Roman"/>
              </w:rPr>
              <w:t xml:space="preserve">The projected increases in water level will </w:t>
            </w:r>
            <w:r w:rsidR="00746074">
              <w:rPr>
                <w:rFonts w:cs="Times New Roman"/>
              </w:rPr>
              <w:t xml:space="preserve">minimise the risk of further acidification. However, the lake may have reduced buffering capacity </w:t>
            </w:r>
            <w:r w:rsidR="005266B7">
              <w:rPr>
                <w:rFonts w:cs="Times New Roman"/>
              </w:rPr>
              <w:t>due to previous low water levels and acidification events. Low alkalinity levels</w:t>
            </w:r>
            <w:r w:rsidR="00746074">
              <w:rPr>
                <w:rFonts w:cs="Times New Roman"/>
              </w:rPr>
              <w:t xml:space="preserve"> </w:t>
            </w:r>
            <w:r w:rsidR="00D93F51">
              <w:rPr>
                <w:rFonts w:cs="Times New Roman"/>
              </w:rPr>
              <w:t>mean</w:t>
            </w:r>
            <w:r w:rsidR="005266B7">
              <w:rPr>
                <w:rFonts w:cs="Times New Roman"/>
              </w:rPr>
              <w:t xml:space="preserve"> that the lake</w:t>
            </w:r>
            <w:r w:rsidR="00D93F51">
              <w:rPr>
                <w:rFonts w:cs="Times New Roman"/>
              </w:rPr>
              <w:t xml:space="preserve"> will</w:t>
            </w:r>
            <w:r w:rsidR="00746074">
              <w:rPr>
                <w:rFonts w:cs="Times New Roman"/>
              </w:rPr>
              <w:t xml:space="preserve"> remain at risk of </w:t>
            </w:r>
            <w:r w:rsidR="00D93F51">
              <w:rPr>
                <w:rFonts w:cs="Times New Roman"/>
              </w:rPr>
              <w:t xml:space="preserve">future </w:t>
            </w:r>
            <w:r w:rsidR="00746074">
              <w:rPr>
                <w:rFonts w:cs="Times New Roman"/>
              </w:rPr>
              <w:t>acidification events</w:t>
            </w:r>
            <w:r w:rsidR="00D93F51">
              <w:rPr>
                <w:rFonts w:cs="Times New Roman"/>
              </w:rPr>
              <w:t xml:space="preserve"> despite higher water levels</w:t>
            </w:r>
            <w:r w:rsidR="00746074">
              <w:rPr>
                <w:rFonts w:cs="Times New Roman"/>
              </w:rPr>
              <w:t>.</w:t>
            </w:r>
          </w:p>
        </w:tc>
        <w:tc>
          <w:tcPr>
            <w:tcW w:w="0" w:type="auto"/>
          </w:tcPr>
          <w:p w14:paraId="19ECD991" w14:textId="03A6845E" w:rsidR="00FE7921" w:rsidRPr="003B09F5" w:rsidRDefault="00057D54">
            <w:pPr>
              <w:pStyle w:val="Compact"/>
              <w:jc w:val="center"/>
              <w:rPr>
                <w:rFonts w:cs="Times New Roman"/>
              </w:rPr>
            </w:pPr>
            <w:r>
              <w:rPr>
                <w:rFonts w:cs="Times New Roman"/>
              </w:rPr>
              <w:t>Possible</w:t>
            </w:r>
          </w:p>
        </w:tc>
      </w:tr>
    </w:tbl>
    <w:p w14:paraId="0FBA5075" w14:textId="77777777" w:rsidR="00A11ACC" w:rsidRDefault="00A11ACC">
      <w:pPr>
        <w:pStyle w:val="Heading3"/>
        <w:rPr>
          <w:rFonts w:cs="Times New Roman"/>
        </w:rPr>
        <w:sectPr w:rsidR="00A11ACC" w:rsidSect="00454C6E">
          <w:pgSz w:w="16838" w:h="11906" w:orient="landscape" w:code="9"/>
          <w:pgMar w:top="1440" w:right="1440" w:bottom="1440" w:left="1440" w:header="720" w:footer="720" w:gutter="0"/>
          <w:cols w:space="720"/>
          <w:docGrid w:linePitch="326"/>
        </w:sectPr>
      </w:pPr>
      <w:bookmarkStart w:id="379" w:name="water-quality-4"/>
    </w:p>
    <w:p w14:paraId="26272082" w14:textId="4D115199" w:rsidR="001D584F" w:rsidRPr="003B09F5" w:rsidRDefault="005D6919" w:rsidP="00AB74BD">
      <w:pPr>
        <w:pStyle w:val="Heading2"/>
      </w:pPr>
      <w:bookmarkStart w:id="380" w:name="lake-nowergup"/>
      <w:bookmarkStart w:id="381" w:name="_Toc33196545"/>
      <w:bookmarkEnd w:id="379"/>
      <w:commentRangeStart w:id="382"/>
      <w:r w:rsidRPr="003B09F5">
        <w:lastRenderedPageBreak/>
        <w:t>Lake Nowergup</w:t>
      </w:r>
      <w:bookmarkEnd w:id="380"/>
      <w:commentRangeEnd w:id="382"/>
      <w:r w:rsidR="005B7F24">
        <w:rPr>
          <w:rStyle w:val="CommentReference"/>
          <w:rFonts w:asciiTheme="minorHAnsi" w:eastAsiaTheme="minorHAnsi" w:hAnsiTheme="minorHAnsi" w:cstheme="minorBidi"/>
          <w:b w:val="0"/>
          <w:bCs w:val="0"/>
        </w:rPr>
        <w:commentReference w:id="382"/>
      </w:r>
      <w:bookmarkEnd w:id="381"/>
    </w:p>
    <w:p w14:paraId="26272083" w14:textId="74F73DB8" w:rsidR="001D584F" w:rsidRPr="003B09F5" w:rsidRDefault="005D6919">
      <w:pPr>
        <w:pStyle w:val="FirstParagraph"/>
        <w:rPr>
          <w:rFonts w:cs="Times New Roman"/>
        </w:rPr>
      </w:pPr>
      <w:r w:rsidRPr="003B09F5">
        <w:rPr>
          <w:rFonts w:cs="Times New Roman"/>
        </w:rPr>
        <w:t xml:space="preserve">Lake Nowergup </w:t>
      </w:r>
      <w:r w:rsidR="007A36F2">
        <w:rPr>
          <w:rFonts w:cs="Times New Roman"/>
        </w:rPr>
        <w:t>wa</w:t>
      </w:r>
      <w:r w:rsidRPr="003B09F5">
        <w:rPr>
          <w:rFonts w:cs="Times New Roman"/>
        </w:rPr>
        <w:t xml:space="preserve">s one of the deepest permanent lakes on the Swan Coastal Plain and </w:t>
      </w:r>
      <w:r w:rsidR="007A36F2">
        <w:rPr>
          <w:rFonts w:cs="Times New Roman"/>
        </w:rPr>
        <w:t xml:space="preserve">has </w:t>
      </w:r>
      <w:r w:rsidRPr="003B09F5">
        <w:rPr>
          <w:rFonts w:cs="Times New Roman"/>
        </w:rPr>
        <w:t>provide</w:t>
      </w:r>
      <w:r w:rsidR="007A36F2">
        <w:rPr>
          <w:rFonts w:cs="Times New Roman"/>
        </w:rPr>
        <w:t>d</w:t>
      </w:r>
      <w:r w:rsidRPr="003B09F5">
        <w:rPr>
          <w:rFonts w:cs="Times New Roman"/>
        </w:rPr>
        <w:t xml:space="preserve"> a permanent habitat for aquatic invertebrates and fish, as well as an important drought refuge for water birds (Froend, et al., </w:t>
      </w:r>
      <w:hyperlink w:anchor="ref-Froend2004">
        <w:r w:rsidRPr="003B09F5">
          <w:rPr>
            <w:rStyle w:val="Hyperlink"/>
            <w:rFonts w:cs="Times New Roman"/>
            <w:color w:val="auto"/>
          </w:rPr>
          <w:t>2004</w:t>
        </w:r>
      </w:hyperlink>
      <w:r w:rsidR="00624513">
        <w:rPr>
          <w:rStyle w:val="Hyperlink"/>
          <w:rFonts w:cs="Times New Roman"/>
          <w:color w:val="auto"/>
        </w:rPr>
        <w:t>a</w:t>
      </w:r>
      <w:r w:rsidRPr="003B09F5">
        <w:rPr>
          <w:rFonts w:cs="Times New Roman"/>
        </w:rPr>
        <w:t>). Despite the wetland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383" w:name="hydrology-6"/>
      <w:bookmarkStart w:id="384" w:name="_Toc33196546"/>
      <w:r w:rsidRPr="003B09F5">
        <w:rPr>
          <w:rFonts w:cs="Times New Roman"/>
        </w:rPr>
        <w:t>Hydrology</w:t>
      </w:r>
      <w:bookmarkEnd w:id="383"/>
      <w:bookmarkEnd w:id="384"/>
    </w:p>
    <w:p w14:paraId="26272085" w14:textId="4A3A81F2" w:rsidR="001D584F" w:rsidRDefault="005D6919">
      <w:pPr>
        <w:pStyle w:val="FirstParagraph"/>
        <w:rPr>
          <w:rFonts w:cs="Times New Roman"/>
        </w:rPr>
      </w:pPr>
      <w:r w:rsidRPr="003B09F5">
        <w:rPr>
          <w:rFonts w:cs="Times New Roman"/>
        </w:rPr>
        <w:t>Since 2010, surface water levels in the lake have decline</w:t>
      </w:r>
      <w:r w:rsidR="007A36F2">
        <w:rPr>
          <w:rFonts w:cs="Times New Roman"/>
        </w:rPr>
        <w:t>d</w:t>
      </w:r>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266BE9" w:rsidRPr="003B09F5">
        <w:rPr>
          <w:rFonts w:cs="Times New Roman"/>
        </w:rPr>
        <w:t xml:space="preserve">Figure </w:t>
      </w:r>
      <w:r w:rsidR="00266BE9">
        <w:rPr>
          <w:rFonts w:cs="Times New Roman"/>
          <w:noProof/>
        </w:rPr>
        <w:t>10</w:t>
      </w:r>
      <w:r w:rsidR="006F3E30">
        <w:rPr>
          <w:rFonts w:cs="Times New Roman"/>
        </w:rPr>
        <w:fldChar w:fldCharType="end"/>
      </w:r>
      <w:r w:rsidRPr="003B09F5">
        <w:rPr>
          <w:rFonts w:cs="Times New Roman"/>
        </w:rP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w:t>
      </w:r>
      <w:commentRangeStart w:id="385"/>
      <w:r w:rsidRPr="003B09F5">
        <w:rPr>
          <w:rFonts w:cs="Times New Roman"/>
        </w:rPr>
        <w:t>above 15 mAHD due to recent rainfall</w:t>
      </w:r>
      <w:r w:rsidR="007D4B6A">
        <w:rPr>
          <w:rFonts w:cs="Times New Roman"/>
        </w:rPr>
        <w:t xml:space="preserve"> and nearby su</w:t>
      </w:r>
      <w:r w:rsidR="00415139">
        <w:rPr>
          <w:rFonts w:cs="Times New Roman"/>
        </w:rPr>
        <w:t>pplementation influencing local superficial levels</w:t>
      </w:r>
      <w:r w:rsidRPr="003B09F5">
        <w:rPr>
          <w:rFonts w:cs="Times New Roman"/>
        </w:rPr>
        <w:t xml:space="preserve">. </w:t>
      </w:r>
      <w:commentRangeEnd w:id="385"/>
      <w:r w:rsidR="00137450">
        <w:rPr>
          <w:rStyle w:val="CommentReference"/>
          <w:rFonts w:asciiTheme="minorHAnsi" w:hAnsiTheme="minorHAnsi"/>
        </w:rPr>
        <w:commentReference w:id="385"/>
      </w:r>
      <w:r w:rsidRPr="003B09F5">
        <w:rPr>
          <w:rFonts w:cs="Times New Roman"/>
        </w:rPr>
        <w:t>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266BE9">
        <w:t xml:space="preserve">Table </w:t>
      </w:r>
      <w:r w:rsidR="00266BE9">
        <w:rPr>
          <w:noProof/>
        </w:rPr>
        <w:t>15</w:t>
      </w:r>
      <w:r w:rsidR="00A11ACC">
        <w:rPr>
          <w:rFonts w:cs="Times New Roman"/>
        </w:rPr>
        <w:fldChar w:fldCharType="end"/>
      </w:r>
      <w:r w:rsidRPr="003B09F5">
        <w:rPr>
          <w:rFonts w:cs="Times New Roman"/>
        </w:rP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w:t>
      </w:r>
      <w:commentRangeStart w:id="386"/>
      <w:r w:rsidRPr="003B09F5">
        <w:rPr>
          <w:rFonts w:cs="Times New Roman"/>
        </w:rPr>
        <w:t xml:space="preserve">of 16.0 mAHD </w:t>
      </w:r>
      <w:commentRangeEnd w:id="386"/>
      <w:r w:rsidR="005B7F24">
        <w:rPr>
          <w:rStyle w:val="CommentReference"/>
          <w:rFonts w:asciiTheme="minorHAnsi" w:hAnsiTheme="minorHAnsi"/>
        </w:rPr>
        <w:commentReference w:id="386"/>
      </w:r>
      <w:r w:rsidRPr="003B09F5">
        <w:rPr>
          <w:rFonts w:cs="Times New Roman"/>
        </w:rPr>
        <w:t>at the staff gauge, 0.8 m lower than the current threshold</w:t>
      </w:r>
      <w:r w:rsidR="001230EE">
        <w:rPr>
          <w:rFonts w:cs="Times New Roman"/>
        </w:rPr>
        <w:t xml:space="preserve"> but an increase from current minimum levels by about 1 m</w:t>
      </w:r>
      <w:r w:rsidRPr="003B09F5">
        <w:rPr>
          <w:rFonts w:cs="Times New Roman"/>
        </w:rPr>
        <w:t>.</w:t>
      </w:r>
    </w:p>
    <w:p w14:paraId="32493DB0" w14:textId="21DC2273" w:rsidR="00B913B5" w:rsidRDefault="00B913B5" w:rsidP="00B913B5">
      <w:pPr>
        <w:pStyle w:val="Caption"/>
        <w:keepNext/>
      </w:pPr>
      <w:bookmarkStart w:id="387" w:name="_Ref25921864"/>
      <w:r>
        <w:t xml:space="preserve">Table </w:t>
      </w:r>
      <w:r>
        <w:fldChar w:fldCharType="begin"/>
      </w:r>
      <w:r>
        <w:instrText>SEQ Table \* ARABIC</w:instrText>
      </w:r>
      <w:r>
        <w:fldChar w:fldCharType="separate"/>
      </w:r>
      <w:r w:rsidR="00266BE9">
        <w:rPr>
          <w:noProof/>
        </w:rPr>
        <w:t>15</w:t>
      </w:r>
      <w:r>
        <w:fldChar w:fldCharType="end"/>
      </w:r>
      <w:bookmarkEnd w:id="387"/>
      <w:r w:rsidRPr="00326731">
        <w:rPr>
          <w:rFonts w:ascii="LMRoman10-Regular" w:hAnsi="LMRoman10-Regular" w:cs="LMRoman10-Regular"/>
          <w:sz w:val="20"/>
          <w:szCs w:val="20"/>
          <w:lang w:val="en-AU"/>
        </w:rPr>
        <w:t xml:space="preserve"> </w:t>
      </w:r>
      <w:r w:rsidRPr="00326731">
        <w:rPr>
          <w:lang w:val="en-AU"/>
        </w:rPr>
        <w:t xml:space="preserve">Five year summaries </w:t>
      </w:r>
      <w:commentRangeStart w:id="388"/>
      <w:commentRangeStart w:id="389"/>
      <w:commentRangeStart w:id="390"/>
      <w:r w:rsidRPr="00326731">
        <w:rPr>
          <w:lang w:val="en-AU"/>
        </w:rPr>
        <w:t xml:space="preserve">of surface water level data at </w:t>
      </w:r>
      <w:r>
        <w:rPr>
          <w:lang w:val="en-AU"/>
        </w:rPr>
        <w:t>Lake Nowergup</w:t>
      </w:r>
      <w:commentRangeEnd w:id="388"/>
      <w:r w:rsidR="005B7F24">
        <w:rPr>
          <w:rStyle w:val="CommentReference"/>
        </w:rPr>
        <w:commentReference w:id="388"/>
      </w:r>
      <w:commentRangeEnd w:id="389"/>
      <w:commentRangeEnd w:id="390"/>
      <w:ins w:id="391" w:author="Christopher Kavazos" w:date="2020-02-13T13:10:00Z">
        <w:r w:rsidR="00FA32F0">
          <w:rPr>
            <w:lang w:val="en-AU"/>
          </w:rPr>
          <w:t>.</w:t>
        </w:r>
      </w:ins>
      <w:r w:rsidR="00E26E6E">
        <w:rPr>
          <w:rStyle w:val="CommentReference"/>
        </w:rPr>
        <w:commentReference w:id="389"/>
      </w:r>
      <w:r w:rsidR="00B009DF">
        <w:rPr>
          <w:rStyle w:val="CommentReference"/>
        </w:rPr>
        <w:commentReference w:id="390"/>
      </w:r>
    </w:p>
    <w:tbl>
      <w:tblPr>
        <w:tblStyle w:val="Table"/>
        <w:tblW w:w="8926" w:type="dxa"/>
        <w:tblLook w:val="04A0" w:firstRow="1" w:lastRow="0" w:firstColumn="1" w:lastColumn="0" w:noHBand="0" w:noVBand="1"/>
      </w:tblPr>
      <w:tblGrid>
        <w:gridCol w:w="1989"/>
        <w:gridCol w:w="2051"/>
        <w:gridCol w:w="1909"/>
        <w:gridCol w:w="1559"/>
        <w:gridCol w:w="1418"/>
      </w:tblGrid>
      <w:tr w:rsidR="00B913B5" w14:paraId="6F66581B" w14:textId="77777777" w:rsidTr="007C2274">
        <w:tc>
          <w:tcPr>
            <w:tcW w:w="1989" w:type="dxa"/>
          </w:tcPr>
          <w:p w14:paraId="3ED04C00" w14:textId="77777777" w:rsidR="00B913B5" w:rsidRDefault="00B913B5" w:rsidP="00376A55">
            <w:pPr>
              <w:pStyle w:val="BodyText"/>
            </w:pPr>
            <w:r>
              <w:t>Period</w:t>
            </w:r>
          </w:p>
        </w:tc>
        <w:tc>
          <w:tcPr>
            <w:tcW w:w="2051" w:type="dxa"/>
          </w:tcPr>
          <w:p w14:paraId="58006547" w14:textId="77777777" w:rsidR="00B913B5" w:rsidRPr="00016946" w:rsidRDefault="00B913B5" w:rsidP="008A7ECB">
            <w:pPr>
              <w:pStyle w:val="BodyText"/>
              <w:spacing w:before="120" w:after="120"/>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8A7ECB">
            <w:pPr>
              <w:pStyle w:val="BodyText"/>
              <w:spacing w:before="120" w:after="120"/>
            </w:pPr>
            <w:r w:rsidRPr="00016946">
              <w:rPr>
                <w:lang w:val="en-AU"/>
              </w:rPr>
              <w:t>level (mAHD)</w:t>
            </w:r>
          </w:p>
        </w:tc>
        <w:tc>
          <w:tcPr>
            <w:tcW w:w="1909" w:type="dxa"/>
          </w:tcPr>
          <w:p w14:paraId="30D063D9" w14:textId="77777777" w:rsidR="00B913B5" w:rsidRPr="00016946" w:rsidRDefault="00B913B5" w:rsidP="008A7ECB">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8A7ECB">
            <w:pPr>
              <w:pStyle w:val="BodyText"/>
              <w:spacing w:before="120" w:after="120"/>
            </w:pPr>
            <w:r w:rsidRPr="00016946">
              <w:rPr>
                <w:lang w:val="en-AU"/>
              </w:rPr>
              <w:t>level (mAHD)</w:t>
            </w:r>
          </w:p>
        </w:tc>
        <w:tc>
          <w:tcPr>
            <w:tcW w:w="1559" w:type="dxa"/>
          </w:tcPr>
          <w:p w14:paraId="3DA417AD" w14:textId="77777777" w:rsidR="00B913B5" w:rsidRDefault="00B913B5" w:rsidP="00376A55">
            <w:pPr>
              <w:pStyle w:val="BodyText"/>
            </w:pPr>
            <w:r>
              <w:t>Mean seasonal change (m)</w:t>
            </w:r>
          </w:p>
        </w:tc>
        <w:tc>
          <w:tcPr>
            <w:tcW w:w="1418" w:type="dxa"/>
          </w:tcPr>
          <w:p w14:paraId="5B2D2EB9" w14:textId="77777777" w:rsidR="00B913B5" w:rsidRDefault="00B913B5" w:rsidP="00376A55">
            <w:pPr>
              <w:pStyle w:val="BodyText"/>
            </w:pPr>
            <w:r>
              <w:t>Mean max to min (days)</w:t>
            </w:r>
          </w:p>
        </w:tc>
      </w:tr>
      <w:tr w:rsidR="00B913B5" w14:paraId="5551A0D5" w14:textId="77777777" w:rsidTr="007C2274">
        <w:tc>
          <w:tcPr>
            <w:tcW w:w="1989" w:type="dxa"/>
          </w:tcPr>
          <w:p w14:paraId="444EE909" w14:textId="77777777" w:rsidR="00B913B5" w:rsidRDefault="00B913B5" w:rsidP="008A7ECB">
            <w:pPr>
              <w:pStyle w:val="BodyText"/>
              <w:jc w:val="center"/>
            </w:pPr>
            <w:r>
              <w:t>08/1994 – 07/1999</w:t>
            </w:r>
          </w:p>
        </w:tc>
        <w:tc>
          <w:tcPr>
            <w:tcW w:w="2051" w:type="dxa"/>
          </w:tcPr>
          <w:p w14:paraId="224EE765" w14:textId="71EEA9A2" w:rsidR="00B913B5" w:rsidRDefault="00DA5717" w:rsidP="008A7ECB">
            <w:pPr>
              <w:pStyle w:val="BodyText"/>
              <w:jc w:val="center"/>
            </w:pPr>
            <w:r>
              <w:t>17.0</w:t>
            </w:r>
            <w:r w:rsidR="00B913B5">
              <w:t xml:space="preserve"> (</w:t>
            </w:r>
            <w:r w:rsidR="00DD753B">
              <w:t>Oct</w:t>
            </w:r>
            <w:r w:rsidR="00B913B5">
              <w:t>)</w:t>
            </w:r>
          </w:p>
        </w:tc>
        <w:tc>
          <w:tcPr>
            <w:tcW w:w="1909" w:type="dxa"/>
          </w:tcPr>
          <w:p w14:paraId="480FE176" w14:textId="6BEE9247" w:rsidR="00B913B5" w:rsidRDefault="006312ED" w:rsidP="008A7ECB">
            <w:pPr>
              <w:pStyle w:val="BodyText"/>
              <w:jc w:val="center"/>
            </w:pPr>
            <w:r>
              <w:t>16.2</w:t>
            </w:r>
            <w:r w:rsidR="00B913B5">
              <w:t xml:space="preserve"> (</w:t>
            </w:r>
            <w:r w:rsidR="00DD753B">
              <w:t>May</w:t>
            </w:r>
            <w:r w:rsidR="00B913B5">
              <w:t>)</w:t>
            </w:r>
          </w:p>
        </w:tc>
        <w:tc>
          <w:tcPr>
            <w:tcW w:w="1559" w:type="dxa"/>
          </w:tcPr>
          <w:p w14:paraId="2449488E" w14:textId="3A6E9352" w:rsidR="00B913B5" w:rsidRDefault="00D104E5" w:rsidP="008A7ECB">
            <w:pPr>
              <w:pStyle w:val="BodyText"/>
              <w:jc w:val="center"/>
            </w:pPr>
            <w:r>
              <w:t>0.84</w:t>
            </w:r>
          </w:p>
        </w:tc>
        <w:tc>
          <w:tcPr>
            <w:tcW w:w="1418" w:type="dxa"/>
          </w:tcPr>
          <w:p w14:paraId="2A713D83" w14:textId="3F168F6D" w:rsidR="00B913B5" w:rsidRDefault="00F272EA" w:rsidP="008A7ECB">
            <w:pPr>
              <w:pStyle w:val="BodyText"/>
              <w:jc w:val="center"/>
            </w:pPr>
            <w:r>
              <w:t>115</w:t>
            </w:r>
          </w:p>
        </w:tc>
      </w:tr>
      <w:tr w:rsidR="00B913B5" w14:paraId="57A76FB9" w14:textId="77777777" w:rsidTr="007C2274">
        <w:tc>
          <w:tcPr>
            <w:tcW w:w="1989" w:type="dxa"/>
          </w:tcPr>
          <w:p w14:paraId="3793E7D7" w14:textId="77777777" w:rsidR="00B913B5" w:rsidRDefault="00B913B5" w:rsidP="008A7ECB">
            <w:pPr>
              <w:pStyle w:val="BodyText"/>
              <w:jc w:val="center"/>
            </w:pPr>
            <w:r>
              <w:t>08/1999 – 07/2004</w:t>
            </w:r>
          </w:p>
        </w:tc>
        <w:tc>
          <w:tcPr>
            <w:tcW w:w="2051" w:type="dxa"/>
          </w:tcPr>
          <w:p w14:paraId="4032027D" w14:textId="5F890BE2" w:rsidR="00B913B5" w:rsidRDefault="00B913B5" w:rsidP="008A7ECB">
            <w:pPr>
              <w:pStyle w:val="BodyText"/>
              <w:jc w:val="center"/>
            </w:pPr>
            <w:r>
              <w:t>16.</w:t>
            </w:r>
            <w:r w:rsidR="00DA5717">
              <w:t xml:space="preserve">7 </w:t>
            </w:r>
            <w:r>
              <w:t>(</w:t>
            </w:r>
            <w:r w:rsidR="00DD753B">
              <w:t>Oct</w:t>
            </w:r>
            <w:r>
              <w:t>)</w:t>
            </w:r>
          </w:p>
        </w:tc>
        <w:tc>
          <w:tcPr>
            <w:tcW w:w="1909" w:type="dxa"/>
          </w:tcPr>
          <w:p w14:paraId="59965804" w14:textId="2799BB4A" w:rsidR="00B913B5" w:rsidRDefault="009D3537" w:rsidP="008A7ECB">
            <w:pPr>
              <w:pStyle w:val="BodyText"/>
              <w:jc w:val="center"/>
            </w:pPr>
            <w:r>
              <w:t>16.0</w:t>
            </w:r>
            <w:r w:rsidR="00B913B5">
              <w:t xml:space="preserve"> (</w:t>
            </w:r>
            <w:r w:rsidR="00DD753B">
              <w:t>May</w:t>
            </w:r>
            <w:r w:rsidR="00B913B5">
              <w:t>)</w:t>
            </w:r>
          </w:p>
        </w:tc>
        <w:tc>
          <w:tcPr>
            <w:tcW w:w="1559" w:type="dxa"/>
          </w:tcPr>
          <w:p w14:paraId="77BB6CCA" w14:textId="4FB2C5B9" w:rsidR="00B913B5" w:rsidRDefault="007A0C27" w:rsidP="008A7ECB">
            <w:pPr>
              <w:pStyle w:val="BodyText"/>
              <w:jc w:val="center"/>
            </w:pPr>
            <w:r>
              <w:t>0.72</w:t>
            </w:r>
          </w:p>
        </w:tc>
        <w:tc>
          <w:tcPr>
            <w:tcW w:w="1418" w:type="dxa"/>
          </w:tcPr>
          <w:p w14:paraId="6C496B54" w14:textId="18581AC2" w:rsidR="00B913B5" w:rsidRDefault="00F272EA" w:rsidP="008A7ECB">
            <w:pPr>
              <w:pStyle w:val="BodyText"/>
              <w:jc w:val="center"/>
            </w:pPr>
            <w:r>
              <w:t>20.4</w:t>
            </w:r>
          </w:p>
        </w:tc>
      </w:tr>
      <w:tr w:rsidR="00B913B5" w14:paraId="65553DC3" w14:textId="77777777" w:rsidTr="007C2274">
        <w:tc>
          <w:tcPr>
            <w:tcW w:w="1989" w:type="dxa"/>
          </w:tcPr>
          <w:p w14:paraId="4D75EFF0" w14:textId="77777777" w:rsidR="00B913B5" w:rsidRDefault="00B913B5" w:rsidP="008A7ECB">
            <w:pPr>
              <w:pStyle w:val="BodyText"/>
              <w:jc w:val="center"/>
            </w:pPr>
            <w:r>
              <w:t>08/2004 – 07/2009</w:t>
            </w:r>
          </w:p>
        </w:tc>
        <w:tc>
          <w:tcPr>
            <w:tcW w:w="2051" w:type="dxa"/>
          </w:tcPr>
          <w:p w14:paraId="40829AF6" w14:textId="3C7E6BDB" w:rsidR="00B913B5" w:rsidRDefault="00DD753B" w:rsidP="008A7ECB">
            <w:pPr>
              <w:pStyle w:val="BodyText"/>
              <w:jc w:val="center"/>
            </w:pPr>
            <w:r>
              <w:t>16.</w:t>
            </w:r>
            <w:r w:rsidR="00DA5717">
              <w:t xml:space="preserve">8 </w:t>
            </w:r>
            <w:r w:rsidR="00B913B5">
              <w:t>(</w:t>
            </w:r>
            <w:r>
              <w:t>Oct</w:t>
            </w:r>
            <w:r w:rsidR="00B913B5">
              <w:t>)</w:t>
            </w:r>
          </w:p>
        </w:tc>
        <w:tc>
          <w:tcPr>
            <w:tcW w:w="1909" w:type="dxa"/>
          </w:tcPr>
          <w:p w14:paraId="6D7FA1DC" w14:textId="68623EBD" w:rsidR="00B913B5" w:rsidRDefault="00FA32F0" w:rsidP="008A7ECB">
            <w:pPr>
              <w:pStyle w:val="BodyText"/>
              <w:jc w:val="center"/>
            </w:pPr>
            <w:r>
              <w:t>16.2</w:t>
            </w:r>
            <w:r w:rsidR="00B913B5">
              <w:t xml:space="preserve"> (</w:t>
            </w:r>
            <w:r w:rsidR="006312ED">
              <w:t>Sep</w:t>
            </w:r>
            <w:r w:rsidR="00B913B5">
              <w:t>)</w:t>
            </w:r>
          </w:p>
        </w:tc>
        <w:tc>
          <w:tcPr>
            <w:tcW w:w="1559" w:type="dxa"/>
          </w:tcPr>
          <w:p w14:paraId="54717499" w14:textId="1C0DBBB8" w:rsidR="00B913B5" w:rsidRDefault="007A0C27" w:rsidP="008A7ECB">
            <w:pPr>
              <w:pStyle w:val="BodyText"/>
              <w:jc w:val="center"/>
            </w:pPr>
            <w:r>
              <w:t>0.56</w:t>
            </w:r>
          </w:p>
        </w:tc>
        <w:tc>
          <w:tcPr>
            <w:tcW w:w="1418" w:type="dxa"/>
          </w:tcPr>
          <w:p w14:paraId="1F92FF34" w14:textId="55E73A44" w:rsidR="00B913B5" w:rsidRDefault="00B009DF" w:rsidP="008A7ECB">
            <w:pPr>
              <w:pStyle w:val="BodyText"/>
              <w:jc w:val="center"/>
            </w:pPr>
            <w:r>
              <w:t>0</w:t>
            </w:r>
          </w:p>
        </w:tc>
      </w:tr>
      <w:tr w:rsidR="00B913B5" w14:paraId="31CE24F7" w14:textId="77777777" w:rsidTr="007C2274">
        <w:tc>
          <w:tcPr>
            <w:tcW w:w="1989" w:type="dxa"/>
          </w:tcPr>
          <w:p w14:paraId="122F53CF" w14:textId="77777777" w:rsidR="00B913B5" w:rsidRDefault="00B913B5" w:rsidP="008A7ECB">
            <w:pPr>
              <w:pStyle w:val="BodyText"/>
              <w:jc w:val="center"/>
            </w:pPr>
            <w:r>
              <w:t>08/2009 – 07/2014</w:t>
            </w:r>
          </w:p>
        </w:tc>
        <w:tc>
          <w:tcPr>
            <w:tcW w:w="2051" w:type="dxa"/>
          </w:tcPr>
          <w:p w14:paraId="3CAEEA3E" w14:textId="4B10410A" w:rsidR="00B913B5" w:rsidRDefault="00265748" w:rsidP="008A7ECB">
            <w:pPr>
              <w:pStyle w:val="BodyText"/>
              <w:jc w:val="center"/>
            </w:pPr>
            <w:r>
              <w:t>NA</w:t>
            </w:r>
          </w:p>
        </w:tc>
        <w:tc>
          <w:tcPr>
            <w:tcW w:w="1909" w:type="dxa"/>
          </w:tcPr>
          <w:p w14:paraId="1D5D0F49" w14:textId="31AD6773" w:rsidR="00B913B5" w:rsidRDefault="00265748" w:rsidP="008A7ECB">
            <w:pPr>
              <w:pStyle w:val="BodyText"/>
              <w:jc w:val="center"/>
            </w:pPr>
            <w:r>
              <w:t>NA</w:t>
            </w:r>
          </w:p>
        </w:tc>
        <w:tc>
          <w:tcPr>
            <w:tcW w:w="1559" w:type="dxa"/>
          </w:tcPr>
          <w:p w14:paraId="1620374B" w14:textId="64667B85" w:rsidR="00B913B5" w:rsidRDefault="00265748" w:rsidP="008A7ECB">
            <w:pPr>
              <w:pStyle w:val="BodyText"/>
              <w:jc w:val="center"/>
            </w:pPr>
            <w:r>
              <w:t>NA</w:t>
            </w:r>
          </w:p>
        </w:tc>
        <w:tc>
          <w:tcPr>
            <w:tcW w:w="1418" w:type="dxa"/>
          </w:tcPr>
          <w:p w14:paraId="6CF5EE91" w14:textId="6A9DE0E5" w:rsidR="00B913B5" w:rsidRDefault="00265748" w:rsidP="008A7ECB">
            <w:pPr>
              <w:pStyle w:val="BodyText"/>
              <w:jc w:val="center"/>
            </w:pPr>
            <w:r>
              <w:t>NA</w:t>
            </w:r>
          </w:p>
        </w:tc>
      </w:tr>
      <w:tr w:rsidR="00B913B5" w14:paraId="4FAE45A9" w14:textId="77777777" w:rsidTr="007C2274">
        <w:tc>
          <w:tcPr>
            <w:tcW w:w="1989" w:type="dxa"/>
          </w:tcPr>
          <w:p w14:paraId="4C6CEDF9" w14:textId="77777777" w:rsidR="00B913B5" w:rsidRDefault="00B913B5" w:rsidP="00FF4442">
            <w:pPr>
              <w:pStyle w:val="BodyText"/>
              <w:jc w:val="center"/>
            </w:pPr>
            <w:r>
              <w:t>08/2014 – 07/2019</w:t>
            </w:r>
          </w:p>
        </w:tc>
        <w:tc>
          <w:tcPr>
            <w:tcW w:w="2051" w:type="dxa"/>
          </w:tcPr>
          <w:p w14:paraId="09F245EC" w14:textId="64DF8D98" w:rsidR="00B913B5" w:rsidRDefault="00265748" w:rsidP="00FF4442">
            <w:pPr>
              <w:pStyle w:val="BodyText"/>
              <w:jc w:val="center"/>
            </w:pPr>
            <w:r>
              <w:t>NA</w:t>
            </w:r>
          </w:p>
        </w:tc>
        <w:tc>
          <w:tcPr>
            <w:tcW w:w="1909" w:type="dxa"/>
          </w:tcPr>
          <w:p w14:paraId="2E7127C2" w14:textId="6CD46A5A" w:rsidR="00B913B5" w:rsidRDefault="00265748" w:rsidP="00FF4442">
            <w:pPr>
              <w:pStyle w:val="BodyText"/>
              <w:jc w:val="center"/>
            </w:pPr>
            <w:r>
              <w:t>NA</w:t>
            </w:r>
          </w:p>
        </w:tc>
        <w:tc>
          <w:tcPr>
            <w:tcW w:w="1559" w:type="dxa"/>
          </w:tcPr>
          <w:p w14:paraId="460EF9B8" w14:textId="2C00EDAA" w:rsidR="00B913B5" w:rsidRDefault="00265748" w:rsidP="00FF4442">
            <w:pPr>
              <w:pStyle w:val="BodyText"/>
              <w:jc w:val="center"/>
            </w:pPr>
            <w:r>
              <w:t>NA</w:t>
            </w:r>
          </w:p>
        </w:tc>
        <w:tc>
          <w:tcPr>
            <w:tcW w:w="1418" w:type="dxa"/>
          </w:tcPr>
          <w:p w14:paraId="478EE32E" w14:textId="3AAA6D0C" w:rsidR="00B913B5" w:rsidRDefault="00265748" w:rsidP="00FF4442">
            <w:pPr>
              <w:pStyle w:val="BodyText"/>
              <w:jc w:val="center"/>
            </w:pPr>
            <w:r>
              <w:t>NA</w:t>
            </w:r>
          </w:p>
        </w:tc>
      </w:tr>
    </w:tbl>
    <w:p w14:paraId="3D3B6AD1" w14:textId="77777777" w:rsidR="00194B3C" w:rsidRPr="003B09F5" w:rsidRDefault="00194B3C"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F5D8B6E" wp14:editId="27ECC93B">
            <wp:extent cx="5760000" cy="39852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B7DACDE" w14:textId="3897C85D" w:rsidR="00194B3C" w:rsidRPr="003B09F5" w:rsidRDefault="00194B3C" w:rsidP="00194B3C">
      <w:pPr>
        <w:pStyle w:val="Caption"/>
        <w:rPr>
          <w:rFonts w:ascii="Times New Roman" w:hAnsi="Times New Roman" w:cs="Times New Roman"/>
        </w:rPr>
      </w:pPr>
      <w:bookmarkStart w:id="392"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10</w:t>
      </w:r>
      <w:r w:rsidRPr="003B09F5">
        <w:rPr>
          <w:rFonts w:ascii="Times New Roman" w:hAnsi="Times New Roman" w:cs="Times New Roman"/>
        </w:rPr>
        <w:fldChar w:fldCharType="end"/>
      </w:r>
      <w:bookmarkEnd w:id="392"/>
      <w:r w:rsidRPr="003B09F5">
        <w:rPr>
          <w:rFonts w:ascii="Times New Roman" w:hAnsi="Times New Roman" w:cs="Times New Roman"/>
        </w:rPr>
        <w:t xml:space="preserve"> Ground and surface water levels for Lake Nowergup recorded at bore 61610601 (red) and staff gauge 61</w:t>
      </w:r>
      <w:commentRangeStart w:id="393"/>
      <w:r w:rsidRPr="003B09F5">
        <w:rPr>
          <w:rFonts w:ascii="Times New Roman" w:hAnsi="Times New Roman" w:cs="Times New Roman"/>
        </w:rPr>
        <w:t xml:space="preserve">62567 (blue). The minimum recordable water level for the staff gauge is 16.0 mAHD. </w:t>
      </w:r>
      <w:ins w:id="394" w:author="Christopher Kavazos" w:date="2020-02-13T13:12:00Z">
        <w:r w:rsidR="00DD6C76">
          <w:rPr>
            <w:rFonts w:ascii="Times New Roman" w:hAnsi="Times New Roman" w:cs="Times New Roman"/>
          </w:rPr>
          <w:t>Measurements</w:t>
        </w:r>
      </w:ins>
      <w:commentRangeStart w:id="395"/>
      <w:r w:rsidRPr="003B09F5">
        <w:rPr>
          <w:rFonts w:ascii="Times New Roman" w:hAnsi="Times New Roman" w:cs="Times New Roman"/>
        </w:rPr>
        <w:t xml:space="preserve"> </w:t>
      </w:r>
      <w:commentRangeEnd w:id="395"/>
      <w:r>
        <w:rPr>
          <w:rStyle w:val="CommentReference"/>
        </w:rPr>
        <w:commentReference w:id="395"/>
      </w:r>
      <w:r w:rsidRPr="003B09F5">
        <w:rPr>
          <w:rFonts w:ascii="Times New Roman" w:hAnsi="Times New Roman" w:cs="Times New Roman"/>
        </w:rPr>
        <w:t>at 16.0 mAHD represent water levels below the minimum level measurable at the staff gauge</w:t>
      </w:r>
      <w:ins w:id="396" w:author="Christopher Kavazos" w:date="2020-02-13T13:13:00Z">
        <w:r w:rsidR="001274C9">
          <w:rPr>
            <w:rFonts w:ascii="Times New Roman" w:hAnsi="Times New Roman" w:cs="Times New Roman"/>
          </w:rPr>
          <w:t xml:space="preserve"> which has recently been shifted to a lower elevation</w:t>
        </w:r>
      </w:ins>
      <w:r w:rsidRPr="003B09F5">
        <w:rPr>
          <w:rFonts w:ascii="Times New Roman" w:hAnsi="Times New Roman" w:cs="Times New Roman"/>
        </w:rPr>
        <w:t xml:space="preserve">. Red segments on fitted line represent statistically significant periods of declining water levels and </w:t>
      </w:r>
      <w:r w:rsidR="005724CA">
        <w:rPr>
          <w:rFonts w:ascii="Times New Roman" w:hAnsi="Times New Roman" w:cs="Times New Roman"/>
        </w:rPr>
        <w:t>green segments</w:t>
      </w:r>
      <w:r w:rsidRPr="003B09F5">
        <w:rPr>
          <w:rFonts w:ascii="Times New Roman" w:hAnsi="Times New Roman" w:cs="Times New Roman"/>
        </w:rPr>
        <w:t xml:space="preserve"> represent periods of increasing water levels.</w:t>
      </w:r>
      <w:commentRangeEnd w:id="393"/>
      <w:r>
        <w:rPr>
          <w:rStyle w:val="CommentReference"/>
        </w:rPr>
        <w:commentReference w:id="393"/>
      </w:r>
    </w:p>
    <w:p w14:paraId="26272086" w14:textId="102FAEF0" w:rsidR="001D584F" w:rsidRPr="003B09F5" w:rsidDel="00E37B27" w:rsidRDefault="00A200FB">
      <w:pPr>
        <w:pStyle w:val="Heading3"/>
        <w:rPr>
          <w:rFonts w:cs="Times New Roman"/>
        </w:rPr>
      </w:pPr>
      <w:bookmarkStart w:id="397" w:name="_Toc33196547"/>
      <w:r>
        <w:rPr>
          <w:rFonts w:cs="Times New Roman"/>
        </w:rPr>
        <w:t>Implications of revised threshold</w:t>
      </w:r>
      <w:bookmarkEnd w:id="397"/>
    </w:p>
    <w:p w14:paraId="7E258F5F" w14:textId="3B06D2FC" w:rsidR="001A59BA" w:rsidRDefault="00487D2C" w:rsidP="00212C2D">
      <w:pPr>
        <w:pStyle w:val="FirstParagraph"/>
      </w:pPr>
      <w:r>
        <w:t xml:space="preserve">The projected changes in ground water levels by 2030 </w:t>
      </w:r>
      <w:r w:rsidR="00B17D48">
        <w:t xml:space="preserve">mean water levels will be higher than current and similar to 2010 levels. </w:t>
      </w:r>
      <w:r w:rsidR="005D6919" w:rsidRPr="003B09F5" w:rsidDel="00E37B27">
        <w:t>Many of the site values of Lake Nowergup are unlikely to be maintained under the proposed changes to groundwater abstraction</w:t>
      </w:r>
      <w:r w:rsidR="00212C2D">
        <w:t xml:space="preserve"> </w:t>
      </w:r>
      <w:r w:rsidR="00C80545">
        <w:t xml:space="preserve">and a lowering of the minimum threshold to </w:t>
      </w:r>
      <w:r w:rsidR="00FE645D">
        <w:t xml:space="preserve">16.0 mAHD </w:t>
      </w:r>
      <w:r w:rsidR="00212C2D">
        <w:t>(</w:t>
      </w:r>
      <w:r w:rsidR="00212C2D">
        <w:fldChar w:fldCharType="begin"/>
      </w:r>
      <w:r w:rsidR="00212C2D">
        <w:instrText xml:space="preserve"> REF _Ref26191341 \h </w:instrText>
      </w:r>
      <w:r w:rsidR="00212C2D">
        <w:fldChar w:fldCharType="separate"/>
      </w:r>
      <w:r w:rsidR="00266BE9" w:rsidRPr="003B09F5">
        <w:rPr>
          <w:rFonts w:cs="Times New Roman"/>
        </w:rPr>
        <w:t xml:space="preserve">Table </w:t>
      </w:r>
      <w:r w:rsidR="00266BE9">
        <w:rPr>
          <w:rFonts w:cs="Times New Roman"/>
          <w:noProof/>
        </w:rPr>
        <w:t>16</w:t>
      </w:r>
      <w:r w:rsidR="00212C2D">
        <w:fldChar w:fldCharType="end"/>
      </w:r>
      <w:r w:rsidR="005D6919" w:rsidRPr="003B09F5">
        <w:t xml:space="preserve">). </w:t>
      </w:r>
      <w:r w:rsidR="00B17D48">
        <w:t>The low</w:t>
      </w:r>
      <w:r w:rsidR="005D6919" w:rsidRPr="003B09F5">
        <w:t xml:space="preserve"> water levels have</w:t>
      </w:r>
      <w:r w:rsidR="005D04FE" w:rsidRPr="005D04FE">
        <w:t xml:space="preserve"> </w:t>
      </w:r>
      <w:r w:rsidR="005D04FE" w:rsidRPr="003B09F5">
        <w:t>cause</w:t>
      </w:r>
      <w:r w:rsidR="005D04FE">
        <w:t>d</w:t>
      </w:r>
      <w:r w:rsidR="005D04FE" w:rsidRPr="003B09F5">
        <w:t xml:space="preserve"> a significant decline in macroinvertebrate richness and</w:t>
      </w:r>
      <w:r w:rsidR="00FB22FA">
        <w:t xml:space="preserve"> a</w:t>
      </w:r>
      <w:r w:rsidR="005D04FE" w:rsidRPr="003B09F5">
        <w:t xml:space="preserve"> shift in assemblage composition away from what was once typical of this wetland</w:t>
      </w:r>
      <w:r w:rsidR="00026E5C">
        <w:t>.</w:t>
      </w:r>
      <w:r w:rsidR="005D6919" w:rsidRPr="003B09F5">
        <w:t xml:space="preserve"> </w:t>
      </w:r>
      <w:r w:rsidR="00026E5C" w:rsidRPr="003B09F5">
        <w:t xml:space="preserve">This deterioration of the macroinvertebrate community </w:t>
      </w:r>
      <w:r w:rsidR="002307D4">
        <w:t>co</w:t>
      </w:r>
      <w:r w:rsidR="005D3DFC">
        <w:t>incides with increased drying of the wetland and supplementation</w:t>
      </w:r>
      <w:r w:rsidR="000514BC">
        <w:t xml:space="preserve"> of surface waters by artificial watering</w:t>
      </w:r>
      <w:r w:rsidR="004847B1">
        <w:t xml:space="preserve">. The changes in assemblages </w:t>
      </w:r>
      <w:r w:rsidR="00026E5C" w:rsidRPr="003B09F5">
        <w:t>is probably driven by a decline in habitat availability for these organisms, although increased nutrient levels may also be facilitating this process.</w:t>
      </w:r>
      <w:r w:rsidR="00C70C00">
        <w:t xml:space="preserve"> The projected changes in groundwater le</w:t>
      </w:r>
      <w:r w:rsidR="003044BD">
        <w:t xml:space="preserve">vel </w:t>
      </w:r>
      <w:r w:rsidR="00A74D95">
        <w:t>for 20</w:t>
      </w:r>
      <w:r w:rsidR="001A59BA">
        <w:t xml:space="preserve">30 </w:t>
      </w:r>
      <w:r w:rsidR="00F30885">
        <w:t xml:space="preserve">will return the lake to </w:t>
      </w:r>
      <w:r w:rsidR="003044BD">
        <w:t xml:space="preserve">a similar condition observed in </w:t>
      </w:r>
      <w:r w:rsidR="005B3521">
        <w:t>2010</w:t>
      </w:r>
      <w:r w:rsidR="005B3701">
        <w:t xml:space="preserve"> which may reverse the trend of declining macroinvertebrate family richness. It is unlikely </w:t>
      </w:r>
      <w:r w:rsidR="00CD6B02">
        <w:t>some species will return, such as th</w:t>
      </w:r>
      <w:r w:rsidR="00C1596D">
        <w:t xml:space="preserve">e </w:t>
      </w:r>
      <w:proofErr w:type="spellStart"/>
      <w:r w:rsidR="00C1596D">
        <w:t>Sphaeridae</w:t>
      </w:r>
      <w:proofErr w:type="spellEnd"/>
      <w:r w:rsidR="00C1596D">
        <w:t xml:space="preserve"> bivalve</w:t>
      </w:r>
      <w:r w:rsidR="00E74722">
        <w:t xml:space="preserve"> will</w:t>
      </w:r>
      <w:r w:rsidR="008D4839">
        <w:t xml:space="preserve"> </w:t>
      </w:r>
      <w:r w:rsidR="00B66204">
        <w:t xml:space="preserve">not </w:t>
      </w:r>
      <w:r w:rsidR="008D4839">
        <w:t xml:space="preserve">re-establish unless the natural hydrological regime and water quality are </w:t>
      </w:r>
      <w:r w:rsidR="00EC0E6F">
        <w:t>restored.</w:t>
      </w:r>
      <w:commentRangeStart w:id="398"/>
      <w:commentRangeEnd w:id="398"/>
      <w:r w:rsidR="005B7F24">
        <w:rPr>
          <w:rStyle w:val="CommentReference"/>
          <w:rFonts w:asciiTheme="minorHAnsi" w:hAnsiTheme="minorHAnsi"/>
        </w:rPr>
        <w:commentReference w:id="398"/>
      </w:r>
      <w:r w:rsidR="005D6919" w:rsidRPr="003B09F5">
        <w:t xml:space="preserve"> </w:t>
      </w:r>
    </w:p>
    <w:p w14:paraId="72AA6D96" w14:textId="139D43DE" w:rsidR="00212C2D" w:rsidRPr="00D2607E" w:rsidRDefault="005D6919" w:rsidP="00212C2D">
      <w:pPr>
        <w:pStyle w:val="FirstParagraph"/>
        <w:sectPr w:rsidR="00212C2D" w:rsidRPr="00D2607E" w:rsidSect="00AB74BD">
          <w:pgSz w:w="11906" w:h="16838" w:code="9"/>
          <w:pgMar w:top="1440" w:right="1440" w:bottom="1440" w:left="1440" w:header="720" w:footer="720" w:gutter="0"/>
          <w:cols w:space="720"/>
          <w:docGrid w:linePitch="326"/>
        </w:sectPr>
      </w:pPr>
      <w:r w:rsidRPr="003B09F5">
        <w:t>Although many native vegetation species are predicted to increase in cover abundance with declining water levels, there is a substantial decline in fringing wetland vegetation an</w:t>
      </w:r>
      <w:r w:rsidR="00FF4442">
        <w:t>d</w:t>
      </w:r>
      <w:r w:rsidRPr="003B09F5">
        <w:t xml:space="preserve"> sedges. </w:t>
      </w:r>
      <w:r w:rsidR="005E499B">
        <w:t>The projected water levels for 2030 are</w:t>
      </w:r>
      <w:r w:rsidR="00FE5D1C">
        <w:t xml:space="preserve"> likely to facilitate the</w:t>
      </w:r>
      <w:r w:rsidRPr="003B09F5">
        <w:t xml:space="preserve"> continued terrestrialisation of the vegetation community</w:t>
      </w:r>
      <w:r w:rsidR="00305F47">
        <w:t>, which in turn,</w:t>
      </w:r>
      <w:r w:rsidRPr="003B09F5">
        <w:t xml:space="preserve"> will further impact the macroinvertebrate communities as many of these</w:t>
      </w:r>
      <w:r w:rsidR="00185904">
        <w:t xml:space="preserve"> plant</w:t>
      </w:r>
      <w:r w:rsidRPr="003B09F5">
        <w:t xml:space="preserve"> species (</w:t>
      </w:r>
      <w:r w:rsidR="00ED2E14" w:rsidRPr="003B09F5">
        <w:t>e.g.</w:t>
      </w:r>
      <w:r w:rsidRPr="003B09F5">
        <w:t xml:space="preserve"> </w:t>
      </w:r>
      <w:proofErr w:type="spellStart"/>
      <w:r w:rsidRPr="003B09F5">
        <w:rPr>
          <w:i/>
        </w:rPr>
        <w:t>B</w:t>
      </w:r>
      <w:r w:rsidR="004A501A">
        <w:rPr>
          <w:i/>
        </w:rPr>
        <w:t>aumea</w:t>
      </w:r>
      <w:proofErr w:type="spellEnd"/>
      <w:r w:rsidRPr="003B09F5">
        <w:rPr>
          <w:i/>
        </w:rPr>
        <w:t xml:space="preserve"> articulata</w:t>
      </w:r>
      <w:r w:rsidRPr="003B09F5">
        <w:t>) provide important habitat for many macroinvertebrate species and reduce the effect of nutrient enrichment.</w:t>
      </w:r>
      <w:bookmarkStart w:id="399" w:name="_Ref25921871"/>
      <w:r w:rsidR="005C1609">
        <w:t xml:space="preserve"> </w:t>
      </w:r>
      <w:r w:rsidR="005234D0">
        <w:t xml:space="preserve">At some regions of the lake, it is possible that </w:t>
      </w:r>
      <w:proofErr w:type="spellStart"/>
      <w:r w:rsidR="004A501A">
        <w:rPr>
          <w:i/>
          <w:iCs/>
        </w:rPr>
        <w:t>Baumea</w:t>
      </w:r>
      <w:proofErr w:type="spellEnd"/>
      <w:r w:rsidR="004A501A">
        <w:rPr>
          <w:i/>
          <w:iCs/>
        </w:rPr>
        <w:t xml:space="preserve"> </w:t>
      </w:r>
      <w:proofErr w:type="spellStart"/>
      <w:r w:rsidR="004A501A">
        <w:rPr>
          <w:i/>
          <w:iCs/>
        </w:rPr>
        <w:t>juncea</w:t>
      </w:r>
      <w:proofErr w:type="spellEnd"/>
      <w:r w:rsidR="00656FDF">
        <w:t xml:space="preserve"> will become the dominant sedge species</w:t>
      </w:r>
      <w:r w:rsidR="00BB666C">
        <w:t xml:space="preserve"> and perhaps </w:t>
      </w:r>
      <w:r w:rsidR="00AA5FC7">
        <w:t>prevent further nutrient enrichment of the waters</w:t>
      </w:r>
      <w:r w:rsidR="004344CA">
        <w:t>,</w:t>
      </w:r>
      <w:r w:rsidR="00D2607E">
        <w:t xml:space="preserve"> while </w:t>
      </w:r>
      <w:r w:rsidR="00D2607E">
        <w:rPr>
          <w:i/>
          <w:iCs/>
        </w:rPr>
        <w:lastRenderedPageBreak/>
        <w:t xml:space="preserve">Eucalyptus </w:t>
      </w:r>
      <w:proofErr w:type="spellStart"/>
      <w:r w:rsidR="00D2607E">
        <w:rPr>
          <w:i/>
          <w:iCs/>
        </w:rPr>
        <w:t>rudis</w:t>
      </w:r>
      <w:proofErr w:type="spellEnd"/>
      <w:r w:rsidR="00D2607E">
        <w:t xml:space="preserve"> will dominate the overstorey. </w:t>
      </w:r>
      <w:r w:rsidR="00AD1904">
        <w:t xml:space="preserve">Nonetheless, under the </w:t>
      </w:r>
      <w:r w:rsidR="000D38E4">
        <w:t xml:space="preserve">projected </w:t>
      </w:r>
      <w:r w:rsidR="00FE596A">
        <w:t>water levels</w:t>
      </w:r>
      <w:r w:rsidR="00AD1904">
        <w:t>, the ecological water requirements for key wetland species will</w:t>
      </w:r>
      <w:r w:rsidR="00FE596A">
        <w:t xml:space="preserve"> continue to</w:t>
      </w:r>
      <w:r w:rsidR="00AD1904">
        <w:t xml:space="preserve"> be met.</w:t>
      </w:r>
    </w:p>
    <w:p w14:paraId="0E21B8C6" w14:textId="3E73FB40" w:rsidR="00042ECD" w:rsidRPr="003B09F5" w:rsidRDefault="00042ECD" w:rsidP="007F7C6C">
      <w:pPr>
        <w:pStyle w:val="FirstParagraph"/>
        <w:rPr>
          <w:rFonts w:cs="Times New Roman"/>
        </w:rPr>
      </w:pPr>
      <w:bookmarkStart w:id="400" w:name="_Ref26191341"/>
      <w:r w:rsidRPr="003B09F5">
        <w:rPr>
          <w:rFonts w:cs="Times New Roman"/>
        </w:rPr>
        <w:lastRenderedPageBreak/>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266BE9">
        <w:rPr>
          <w:rFonts w:cs="Times New Roman"/>
          <w:noProof/>
        </w:rPr>
        <w:t>16</w:t>
      </w:r>
      <w:r w:rsidRPr="003B09F5">
        <w:rPr>
          <w:rFonts w:cs="Times New Roman"/>
        </w:rPr>
        <w:fldChar w:fldCharType="end"/>
      </w:r>
      <w:bookmarkEnd w:id="399"/>
      <w:bookmarkEnd w:id="400"/>
      <w:r w:rsidRPr="003B09F5">
        <w:rPr>
          <w:rFonts w:cs="Times New Roman"/>
        </w:rPr>
        <w:t xml:space="preserve"> </w:t>
      </w:r>
      <w:r w:rsidR="00640EC0" w:rsidRPr="005F0B68">
        <w:rPr>
          <w:rFonts w:cs="Times New Roman"/>
        </w:rPr>
        <w:t>Ecological consequences of proposed 2030 minimum threshold (</w:t>
      </w:r>
      <w:r w:rsidR="00FE7B10">
        <w:rPr>
          <w:rFonts w:cs="Times New Roman"/>
        </w:rPr>
        <w:t>16.0</w:t>
      </w:r>
      <w:r w:rsidR="00640EC0" w:rsidRPr="005F0B68">
        <w:rPr>
          <w:rFonts w:cs="Times New Roman"/>
        </w:rPr>
        <w:t xml:space="preserve"> mAHD) in terms of compliance of stated site values and site management objectives at Lake </w:t>
      </w:r>
      <w:r w:rsidR="00F25C19">
        <w:rPr>
          <w:rFonts w:cs="Times New Roman"/>
        </w:rPr>
        <w:t>Nowergup</w:t>
      </w:r>
      <w:r w:rsidR="00640EC0" w:rsidRPr="005F0B68">
        <w:rPr>
          <w:rFonts w:cs="Times New Roman"/>
        </w:rPr>
        <w:t xml:space="preserve"> set for the current absolute minimum Ministerial criteria (</w:t>
      </w:r>
      <w:r w:rsidR="00FB4438">
        <w:rPr>
          <w:rFonts w:cs="Times New Roman"/>
        </w:rPr>
        <w:t>16.8</w:t>
      </w:r>
      <w:r w:rsidR="00640EC0" w:rsidRPr="005F0B68">
        <w:rPr>
          <w:rFonts w:cs="Times New Roman"/>
        </w:rPr>
        <w:t xml:space="preserve"> mAHD)</w:t>
      </w:r>
      <w:r w:rsidRPr="003B09F5">
        <w:rPr>
          <w:rFonts w:cs="Times New Roman"/>
        </w:rPr>
        <w:t>.</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126"/>
        <w:gridCol w:w="8071"/>
        <w:gridCol w:w="1761"/>
      </w:tblGrid>
      <w:tr w:rsidR="00CE6904" w:rsidRPr="003B09F5" w14:paraId="2627208C" w14:textId="77777777">
        <w:tc>
          <w:tcPr>
            <w:tcW w:w="0" w:type="auto"/>
            <w:tcBorders>
              <w:bottom w:val="single" w:sz="0" w:space="0" w:color="auto"/>
            </w:tcBorders>
            <w:vAlign w:val="bottom"/>
          </w:tcPr>
          <w:p w14:paraId="26272089"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8A" w14:textId="23228C3E" w:rsidR="00F6213E" w:rsidRPr="003B09F5" w:rsidRDefault="00FB4438" w:rsidP="00F6213E">
            <w:pPr>
              <w:pStyle w:val="Compact"/>
              <w:rPr>
                <w:rFonts w:cs="Times New Roman"/>
              </w:rPr>
            </w:pPr>
            <w:r w:rsidRPr="003B09F5">
              <w:rPr>
                <w:rFonts w:cs="Times New Roman"/>
              </w:rPr>
              <w:t>Likely effect of 2030</w:t>
            </w:r>
            <w:r w:rsidR="00F25C19">
              <w:rPr>
                <w:rFonts w:cs="Times New Roman"/>
              </w:rPr>
              <w:t xml:space="preserve"> revised minimum</w:t>
            </w:r>
            <w:r w:rsidRPr="003B09F5">
              <w:rPr>
                <w:rFonts w:cs="Times New Roman"/>
              </w:rPr>
              <w:t xml:space="preserve"> threshold</w:t>
            </w:r>
            <w:r>
              <w:rPr>
                <w:rFonts w:cs="Times New Roman"/>
              </w:rPr>
              <w:t xml:space="preserve"> (16.0 mAHD)</w:t>
            </w:r>
          </w:p>
        </w:tc>
        <w:tc>
          <w:tcPr>
            <w:tcW w:w="0" w:type="auto"/>
            <w:tcBorders>
              <w:bottom w:val="single" w:sz="0" w:space="0" w:color="auto"/>
            </w:tcBorders>
            <w:vAlign w:val="bottom"/>
          </w:tcPr>
          <w:p w14:paraId="2627208B" w14:textId="3C29E36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CE6904" w:rsidRPr="003B09F5" w14:paraId="26272090" w14:textId="77777777">
        <w:tc>
          <w:tcPr>
            <w:tcW w:w="0" w:type="auto"/>
          </w:tcPr>
          <w:p w14:paraId="2627208D" w14:textId="204D7FE1" w:rsidR="001D584F" w:rsidRPr="003B09F5" w:rsidRDefault="00305B18">
            <w:pPr>
              <w:pStyle w:val="Compact"/>
              <w:rPr>
                <w:rFonts w:cs="Times New Roman"/>
              </w:rPr>
            </w:pPr>
            <w:r>
              <w:rPr>
                <w:rFonts w:cs="Times New Roman"/>
                <w:b/>
              </w:rPr>
              <w:t>Site values (WAWA,</w:t>
            </w:r>
            <w:r w:rsidR="00212B80">
              <w:rPr>
                <w:rFonts w:cs="Times New Roman"/>
                <w:b/>
              </w:rPr>
              <w:t xml:space="preserve"> 1995</w:t>
            </w:r>
            <w:r>
              <w:rPr>
                <w:rFonts w:cs="Times New Roman"/>
                <w:b/>
              </w:rPr>
              <w:t>)</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CE6904" w:rsidRPr="003B09F5" w14:paraId="26272094" w14:textId="77777777">
        <w:tc>
          <w:tcPr>
            <w:tcW w:w="0" w:type="auto"/>
          </w:tcPr>
          <w:p w14:paraId="26272091" w14:textId="0D3D8E5B" w:rsidR="001D584F" w:rsidRPr="003B09F5" w:rsidRDefault="005D6919">
            <w:pPr>
              <w:pStyle w:val="Compact"/>
              <w:rPr>
                <w:rFonts w:cs="Times New Roman"/>
              </w:rPr>
            </w:pPr>
            <w:r w:rsidRPr="003B09F5">
              <w:rPr>
                <w:rFonts w:cs="Times New Roman"/>
              </w:rPr>
              <w:t>As a permanent deep-water wetland acts as a major drought refuge for waterbirds</w:t>
            </w:r>
          </w:p>
        </w:tc>
        <w:tc>
          <w:tcPr>
            <w:tcW w:w="0" w:type="auto"/>
          </w:tcPr>
          <w:p w14:paraId="26272092" w14:textId="4D77F647" w:rsidR="001D584F" w:rsidRPr="003B09F5" w:rsidRDefault="00E52289">
            <w:pPr>
              <w:pStyle w:val="Compact"/>
              <w:rPr>
                <w:rFonts w:cs="Times New Roman"/>
              </w:rPr>
            </w:pPr>
            <w:r>
              <w:rPr>
                <w:rFonts w:cs="Times New Roman"/>
              </w:rPr>
              <w:t>Loss of 0.8m water depth is significant on the Swan Coastal Plain – no longer retain the title of ‘deep-water’. Some water birds may benefit from shallower waters, diving water birds need deeper waters.</w:t>
            </w:r>
          </w:p>
        </w:tc>
        <w:tc>
          <w:tcPr>
            <w:tcW w:w="0" w:type="auto"/>
          </w:tcPr>
          <w:p w14:paraId="26272093" w14:textId="3157FB23" w:rsidR="001D584F" w:rsidRPr="003B09F5" w:rsidRDefault="004456E9">
            <w:pPr>
              <w:pStyle w:val="Compact"/>
              <w:jc w:val="center"/>
              <w:rPr>
                <w:rFonts w:cs="Times New Roman"/>
              </w:rPr>
            </w:pPr>
            <w:r>
              <w:rPr>
                <w:rFonts w:cs="Times New Roman"/>
              </w:rPr>
              <w:t>Unlikely</w:t>
            </w:r>
          </w:p>
        </w:tc>
      </w:tr>
      <w:tr w:rsidR="00CE6904" w:rsidRPr="003B09F5" w14:paraId="26272098" w14:textId="77777777">
        <w:tc>
          <w:tcPr>
            <w:tcW w:w="0" w:type="auto"/>
          </w:tcPr>
          <w:p w14:paraId="26272095" w14:textId="261CAFE2" w:rsidR="001D584F" w:rsidRPr="003B09F5" w:rsidRDefault="005D6919">
            <w:pPr>
              <w:pStyle w:val="Compact"/>
              <w:rPr>
                <w:rFonts w:cs="Times New Roman"/>
              </w:rPr>
            </w:pPr>
            <w:r w:rsidRPr="003B09F5">
              <w:rPr>
                <w:rFonts w:cs="Times New Roman"/>
              </w:rPr>
              <w:t>Supports dependent invertebrates and fish species (one native,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one exotic, Mosquito fish (</w:t>
            </w:r>
            <w:r w:rsidRPr="003B09F5">
              <w:rPr>
                <w:rFonts w:cs="Times New Roman"/>
                <w:i/>
              </w:rPr>
              <w:t xml:space="preserve">Gambusia </w:t>
            </w:r>
            <w:proofErr w:type="spellStart"/>
            <w:r w:rsidRPr="003B09F5">
              <w:rPr>
                <w:rFonts w:cs="Times New Roman"/>
                <w:i/>
              </w:rPr>
              <w:t>holbrooki</w:t>
            </w:r>
            <w:proofErr w:type="spellEnd"/>
            <w:r w:rsidRPr="003B09F5">
              <w:rPr>
                <w:rFonts w:cs="Times New Roman"/>
              </w:rPr>
              <w:t>)</w:t>
            </w:r>
          </w:p>
        </w:tc>
        <w:tc>
          <w:tcPr>
            <w:tcW w:w="0" w:type="auto"/>
          </w:tcPr>
          <w:p w14:paraId="49160C39" w14:textId="5A78D400" w:rsidR="00835827" w:rsidRPr="00B336DD" w:rsidRDefault="00E37B27" w:rsidP="00B336DD">
            <w:pPr>
              <w:pStyle w:val="Compact"/>
              <w:rPr>
                <w:ins w:id="401" w:author="Christopher Kavazos" w:date="2020-02-13T13:27:00Z"/>
              </w:rPr>
            </w:pPr>
            <w:r>
              <w:t xml:space="preserve">Habitat dependent. Invertebrate species have been apparently lost from this wetland, and new thresholds are unlikely to bring them back. </w:t>
            </w:r>
            <w:r w:rsidR="00E52289" w:rsidRPr="005544E8">
              <w:rPr>
                <w:i/>
                <w:iCs/>
              </w:rPr>
              <w:t>Gambusia</w:t>
            </w:r>
            <w:r w:rsidR="00E52289">
              <w:t xml:space="preserve"> should not be </w:t>
            </w:r>
            <w:r w:rsidR="00E52289" w:rsidRPr="00B336DD">
              <w:t>regarded as a value and the question is how to remove them, not how to keep them.</w:t>
            </w:r>
            <w:ins w:id="402" w:author="Christopher Kavazos" w:date="2020-02-13T13:26:00Z">
              <w:r w:rsidR="00835827" w:rsidRPr="00B336DD">
                <w:t xml:space="preserve"> </w:t>
              </w:r>
            </w:ins>
            <w:proofErr w:type="spellStart"/>
            <w:ins w:id="403" w:author="Christopher Kavazos" w:date="2020-02-13T13:30:00Z">
              <w:r w:rsidR="00AB3034" w:rsidRPr="00781CAB">
                <w:rPr>
                  <w:i/>
                  <w:iCs/>
                </w:rPr>
                <w:t>P</w:t>
              </w:r>
              <w:r w:rsidR="00264ED9" w:rsidRPr="00781CAB">
                <w:rPr>
                  <w:i/>
                  <w:iCs/>
                </w:rPr>
                <w:t>seudogobius</w:t>
              </w:r>
              <w:proofErr w:type="spellEnd"/>
              <w:r w:rsidR="00264ED9" w:rsidRPr="00781CAB">
                <w:rPr>
                  <w:i/>
                  <w:iCs/>
                </w:rPr>
                <w:t xml:space="preserve"> </w:t>
              </w:r>
              <w:proofErr w:type="spellStart"/>
              <w:r w:rsidR="00264ED9" w:rsidRPr="00781CAB">
                <w:rPr>
                  <w:i/>
                  <w:iCs/>
                </w:rPr>
                <w:t>olorum</w:t>
              </w:r>
              <w:proofErr w:type="spellEnd"/>
              <w:r w:rsidR="00264ED9" w:rsidRPr="00B336DD">
                <w:t xml:space="preserve"> will benefit from the proposed higher water levels that will ensure </w:t>
              </w:r>
            </w:ins>
            <w:ins w:id="404" w:author="Christopher Kavazos" w:date="2020-02-13T13:31:00Z">
              <w:r w:rsidR="002B7D88" w:rsidRPr="00B336DD">
                <w:t>habitat availability. However</w:t>
              </w:r>
              <w:r w:rsidR="004664E4" w:rsidRPr="00B336DD">
                <w:t xml:space="preserve"> reestablishment is unlikely if the species is already locally extinc</w:t>
              </w:r>
            </w:ins>
            <w:ins w:id="405" w:author="Christopher Kavazos" w:date="2020-02-13T13:32:00Z">
              <w:r w:rsidR="004664E4" w:rsidRPr="00B336DD">
                <w:t xml:space="preserve">t or </w:t>
              </w:r>
              <w:r w:rsidR="00B336DD" w:rsidRPr="00B336DD">
                <w:t>goes extinct before 2030.</w:t>
              </w:r>
            </w:ins>
          </w:p>
          <w:p w14:paraId="26272096" w14:textId="5C126769" w:rsidR="001D584F" w:rsidRPr="003B09F5" w:rsidRDefault="00835827" w:rsidP="00B336DD">
            <w:pPr>
              <w:pStyle w:val="Compact"/>
            </w:pPr>
            <w:ins w:id="406" w:author="Christopher Kavazos" w:date="2020-02-13T13:26:00Z">
              <w:r w:rsidRPr="00B336DD">
                <w:t xml:space="preserve">Acidification of the wetland is </w:t>
              </w:r>
              <w:commentRangeStart w:id="407"/>
              <w:commentRangeStart w:id="408"/>
              <w:r w:rsidRPr="00B336DD">
                <w:t>highly likely if organic sediments dry, crack and peri</w:t>
              </w:r>
            </w:ins>
            <w:commentRangeEnd w:id="407"/>
            <w:r w:rsidRPr="00B336DD">
              <w:commentReference w:id="407"/>
            </w:r>
            <w:commentRangeEnd w:id="408"/>
            <w:r w:rsidRPr="00B336DD">
              <w:rPr>
                <w:rStyle w:val="CommentReference"/>
                <w:sz w:val="22"/>
                <w:szCs w:val="24"/>
              </w:rPr>
              <w:commentReference w:id="408"/>
            </w:r>
            <w:ins w:id="409" w:author="Christopher Kavazos" w:date="2020-02-13T13:26:00Z">
              <w:r w:rsidRPr="00B336DD">
                <w:t xml:space="preserve">odically rewet, which will likely result in further losses of fauna. Maintaining water levels above the proposed threshold should reduce the </w:t>
              </w:r>
              <w:r w:rsidRPr="00645B0D">
                <w:t>risk of drying and minimise the risk of further acidification.</w:t>
              </w:r>
            </w:ins>
          </w:p>
        </w:tc>
        <w:tc>
          <w:tcPr>
            <w:tcW w:w="0" w:type="auto"/>
          </w:tcPr>
          <w:p w14:paraId="26272097" w14:textId="0986C693" w:rsidR="001D584F" w:rsidRPr="003E5A30" w:rsidRDefault="00FB43D7">
            <w:pPr>
              <w:pStyle w:val="Compact"/>
              <w:jc w:val="center"/>
              <w:rPr>
                <w:rFonts w:cs="Times New Roman"/>
              </w:rPr>
            </w:pPr>
            <w:ins w:id="410" w:author="Christopher Kavazos" w:date="2020-02-13T13:29:00Z">
              <w:r>
                <w:rPr>
                  <w:rFonts w:cs="Times New Roman"/>
                </w:rPr>
                <w:t>Likely</w:t>
              </w:r>
              <w:r w:rsidR="003E5A30">
                <w:rPr>
                  <w:rFonts w:cs="Times New Roman"/>
                </w:rPr>
                <w:t xml:space="preserve"> (dependent upon </w:t>
              </w:r>
              <w:r w:rsidR="003E5A30">
                <w:rPr>
                  <w:rFonts w:cs="Times New Roman"/>
                  <w:i/>
                  <w:iCs/>
                </w:rPr>
                <w:t xml:space="preserve">P. </w:t>
              </w:r>
              <w:proofErr w:type="spellStart"/>
              <w:r w:rsidR="003E5A30">
                <w:rPr>
                  <w:rFonts w:cs="Times New Roman"/>
                  <w:i/>
                  <w:iCs/>
                </w:rPr>
                <w:t>olorum</w:t>
              </w:r>
              <w:proofErr w:type="spellEnd"/>
              <w:r w:rsidR="003E5A30">
                <w:rPr>
                  <w:rFonts w:cs="Times New Roman"/>
                </w:rPr>
                <w:t xml:space="preserve"> persisting</w:t>
              </w:r>
              <w:r w:rsidR="00AB3034">
                <w:rPr>
                  <w:rFonts w:cs="Times New Roman"/>
                </w:rPr>
                <w:t>)</w:t>
              </w:r>
            </w:ins>
          </w:p>
        </w:tc>
      </w:tr>
      <w:tr w:rsidR="00CE6904" w:rsidRPr="003B09F5" w14:paraId="2627209C" w14:textId="77777777">
        <w:tc>
          <w:tcPr>
            <w:tcW w:w="0" w:type="auto"/>
          </w:tcPr>
          <w:p w14:paraId="26272099" w14:textId="116B5AFF" w:rsidR="001D584F" w:rsidRPr="003B09F5" w:rsidRDefault="005D6919">
            <w:pPr>
              <w:pStyle w:val="Compact"/>
              <w:rPr>
                <w:rFonts w:cs="Times New Roman"/>
              </w:rPr>
            </w:pPr>
            <w:r w:rsidRPr="003B09F5">
              <w:rPr>
                <w:rFonts w:cs="Times New Roman"/>
              </w:rPr>
              <w:t>Large areas of sedges minimize impact of nutrient enrichment on aquatic fauna</w:t>
            </w:r>
          </w:p>
        </w:tc>
        <w:tc>
          <w:tcPr>
            <w:tcW w:w="0" w:type="auto"/>
          </w:tcPr>
          <w:p w14:paraId="2627209A" w14:textId="0BC9A57A" w:rsidR="001D584F" w:rsidRPr="007F49A7"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as water levels recede further.</w:t>
            </w:r>
            <w:r w:rsidR="004F5C78">
              <w:rPr>
                <w:rFonts w:cs="Times New Roman"/>
              </w:rPr>
              <w:t xml:space="preserve"> </w:t>
            </w:r>
            <w:r w:rsidR="004F5C78">
              <w:rPr>
                <w:rFonts w:cs="Times New Roman"/>
                <w:i/>
                <w:iCs/>
              </w:rPr>
              <w:t xml:space="preserve">B. </w:t>
            </w:r>
            <w:proofErr w:type="spellStart"/>
            <w:r w:rsidR="004F5C78">
              <w:rPr>
                <w:rFonts w:cs="Times New Roman"/>
                <w:i/>
                <w:iCs/>
              </w:rPr>
              <w:t>juncea</w:t>
            </w:r>
            <w:proofErr w:type="spellEnd"/>
            <w:r w:rsidR="004F5C78">
              <w:rPr>
                <w:rFonts w:cs="Times New Roman"/>
                <w:i/>
                <w:iCs/>
                <w:u w:val="single"/>
              </w:rPr>
              <w:t xml:space="preserve"> </w:t>
            </w:r>
            <w:r w:rsidR="007F49A7">
              <w:rPr>
                <w:rFonts w:cs="Times New Roman"/>
              </w:rPr>
              <w:t>may establish in some regions of the lake an</w:t>
            </w:r>
            <w:r w:rsidR="008E5E04">
              <w:rPr>
                <w:rFonts w:cs="Times New Roman"/>
              </w:rPr>
              <w:t>d minimise the impact of nutrient enrichment.</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CE6904" w:rsidRPr="003B09F5" w14:paraId="262720A0" w14:textId="77777777">
        <w:tc>
          <w:tcPr>
            <w:tcW w:w="0" w:type="auto"/>
          </w:tcPr>
          <w:p w14:paraId="2627209D" w14:textId="582FA837" w:rsidR="001D584F" w:rsidRPr="003B09F5" w:rsidRDefault="00305B18">
            <w:pPr>
              <w:pStyle w:val="Compact"/>
              <w:rPr>
                <w:rFonts w:cs="Times New Roman"/>
              </w:rPr>
            </w:pPr>
            <w:r>
              <w:rPr>
                <w:rFonts w:cs="Times New Roman"/>
                <w:b/>
              </w:rPr>
              <w:t>Site management objectives (WAWA, 1995)</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CE6904" w:rsidRPr="003B09F5" w14:paraId="262720A4" w14:textId="77777777">
        <w:tc>
          <w:tcPr>
            <w:tcW w:w="0" w:type="auto"/>
          </w:tcPr>
          <w:p w14:paraId="262720A1" w14:textId="23F8C8D1" w:rsidR="001D584F" w:rsidRPr="003B09F5" w:rsidRDefault="005D6919">
            <w:pPr>
              <w:pStyle w:val="Compact"/>
              <w:rPr>
                <w:rFonts w:cs="Times New Roman"/>
              </w:rPr>
            </w:pPr>
            <w:r w:rsidRPr="003B09F5">
              <w:rPr>
                <w:rFonts w:cs="Times New Roman"/>
              </w:rPr>
              <w:t>Wildlife and conservation, scientific study and preservation of features of archaeological, historic or scientific interest</w:t>
            </w:r>
          </w:p>
        </w:tc>
        <w:tc>
          <w:tcPr>
            <w:tcW w:w="0" w:type="auto"/>
          </w:tcPr>
          <w:p w14:paraId="262720A2" w14:textId="092F3774" w:rsidR="001D584F" w:rsidRPr="003B09F5" w:rsidRDefault="000C5760">
            <w:pPr>
              <w:pStyle w:val="Compact"/>
              <w:rPr>
                <w:rFonts w:cs="Times New Roman"/>
              </w:rPr>
            </w:pPr>
            <w:r>
              <w:rPr>
                <w:rFonts w:cs="Times New Roman"/>
              </w:rPr>
              <w:t>No data to reach conclusion</w:t>
            </w:r>
          </w:p>
        </w:tc>
        <w:tc>
          <w:tcPr>
            <w:tcW w:w="0" w:type="auto"/>
          </w:tcPr>
          <w:p w14:paraId="262720A3" w14:textId="0E0DC01A" w:rsidR="001D584F" w:rsidRPr="003B09F5" w:rsidRDefault="00E52289">
            <w:pPr>
              <w:pStyle w:val="Compact"/>
              <w:jc w:val="center"/>
              <w:rPr>
                <w:rFonts w:cs="Times New Roman"/>
              </w:rPr>
            </w:pPr>
            <w:r>
              <w:rPr>
                <w:rFonts w:cs="Times New Roman"/>
              </w:rPr>
              <w:t>Unknown</w:t>
            </w:r>
            <w:del w:id="411" w:author="Christopher Kavazos" w:date="2020-02-13T13:34:00Z">
              <w:r w:rsidR="005D6919" w:rsidRPr="003B09F5" w:rsidDel="00882069">
                <w:rPr>
                  <w:rFonts w:cs="Times New Roman"/>
                </w:rPr>
                <w:delText>?</w:delText>
              </w:r>
            </w:del>
          </w:p>
        </w:tc>
      </w:tr>
      <w:tr w:rsidR="00CE6904" w:rsidRPr="003B09F5" w14:paraId="262720A8" w14:textId="77777777">
        <w:tc>
          <w:tcPr>
            <w:tcW w:w="0" w:type="auto"/>
          </w:tcPr>
          <w:p w14:paraId="262720A5" w14:textId="59DF8C4D" w:rsidR="001D584F" w:rsidRPr="003B09F5" w:rsidRDefault="005D6919">
            <w:pPr>
              <w:pStyle w:val="Compact"/>
              <w:rPr>
                <w:rFonts w:cs="Times New Roman"/>
              </w:rPr>
            </w:pPr>
            <w:r w:rsidRPr="003B09F5">
              <w:rPr>
                <w:rFonts w:cs="Times New Roman"/>
              </w:rPr>
              <w:lastRenderedPageBreak/>
              <w:t>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CE6904" w:rsidRPr="003B09F5" w14:paraId="262720AC" w14:textId="77777777">
        <w:tc>
          <w:tcPr>
            <w:tcW w:w="0" w:type="auto"/>
          </w:tcPr>
          <w:p w14:paraId="262720A9" w14:textId="20A396DA" w:rsidR="001D584F" w:rsidRPr="003B09F5" w:rsidRDefault="005D6919">
            <w:pPr>
              <w:pStyle w:val="Compact"/>
              <w:rPr>
                <w:rFonts w:cs="Times New Roman"/>
              </w:rPr>
            </w:pPr>
            <w:r w:rsidRPr="003B09F5">
              <w:rPr>
                <w:rFonts w:cs="Times New Roman"/>
              </w:rPr>
              <w:t>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r w:rsidR="00F953FF">
              <w:rPr>
                <w:rFonts w:cs="Times New Roman"/>
              </w:rPr>
              <w:t xml:space="preserve">particular </w:t>
            </w:r>
            <w:r w:rsidRPr="003B09F5">
              <w:rPr>
                <w:rFonts w:cs="Times New Roman"/>
              </w:rPr>
              <w:t>birds</w:t>
            </w:r>
            <w:r w:rsidR="00F953FF">
              <w:rPr>
                <w:rFonts w:cs="Times New Roman"/>
              </w:rPr>
              <w:t xml:space="preserve"> (diving birds)</w:t>
            </w:r>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CE6904" w:rsidRPr="003B09F5" w14:paraId="262720B0" w14:textId="77777777">
        <w:tc>
          <w:tcPr>
            <w:tcW w:w="0" w:type="auto"/>
          </w:tcPr>
          <w:p w14:paraId="262720AD" w14:textId="093CE7B5" w:rsidR="001D584F" w:rsidRPr="003B09F5" w:rsidRDefault="005D6919">
            <w:pPr>
              <w:pStyle w:val="Compact"/>
              <w:rPr>
                <w:rFonts w:cs="Times New Roman"/>
              </w:rPr>
            </w:pPr>
            <w:r w:rsidRPr="003B09F5">
              <w:rPr>
                <w:rFonts w:cs="Times New Roman"/>
              </w:rPr>
              <w:t xml:space="preserve">Maintain the existing extent of </w:t>
            </w:r>
            <w:proofErr w:type="spellStart"/>
            <w:r w:rsidRPr="003B09F5">
              <w:rPr>
                <w:rFonts w:cs="Times New Roman"/>
                <w:i/>
              </w:rPr>
              <w:t>Baumea</w:t>
            </w:r>
            <w:proofErr w:type="spellEnd"/>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CE6904" w:rsidRPr="003B09F5" w14:paraId="262720B4" w14:textId="77777777">
        <w:tc>
          <w:tcPr>
            <w:tcW w:w="0" w:type="auto"/>
          </w:tcPr>
          <w:p w14:paraId="262720B1" w14:textId="7446D791" w:rsidR="001D584F" w:rsidRPr="003B09F5" w:rsidRDefault="005D6919">
            <w:pPr>
              <w:pStyle w:val="Compact"/>
              <w:rPr>
                <w:rFonts w:cs="Times New Roman"/>
              </w:rPr>
            </w:pPr>
            <w:r w:rsidRPr="003B09F5">
              <w:rPr>
                <w:rFonts w:cs="Times New Roman"/>
              </w:rPr>
              <w:t>Provide some area of wading bird habitat at the end of summer, although it is recognized that this is limited by the shape of the wetland.</w:t>
            </w:r>
          </w:p>
        </w:tc>
        <w:tc>
          <w:tcPr>
            <w:tcW w:w="0" w:type="auto"/>
          </w:tcPr>
          <w:p w14:paraId="262720B2" w14:textId="7F25666F" w:rsidR="001D584F" w:rsidRPr="003B09F5" w:rsidRDefault="005D6919" w:rsidP="00F953FF">
            <w:pPr>
              <w:pStyle w:val="Compact"/>
              <w:rPr>
                <w:rFonts w:cs="Times New Roman"/>
              </w:rPr>
            </w:pPr>
            <w:r w:rsidRPr="003B09F5">
              <w:rPr>
                <w:rFonts w:cs="Times New Roman"/>
              </w:rPr>
              <w:t xml:space="preserve">Depends on seasonal variation allowing areas of mudflats suitable for waders to establish. </w:t>
            </w:r>
            <w:r w:rsidR="00F953FF">
              <w:rPr>
                <w:rFonts w:cs="Times New Roman"/>
              </w:rPr>
              <w:t>Some shallow areas will be affected by drying</w:t>
            </w:r>
            <w:r w:rsidR="008954A1">
              <w:rPr>
                <w:rFonts w:cs="Times New Roman"/>
              </w:rPr>
              <w:t xml:space="preserve"> at the</w:t>
            </w:r>
            <w:r w:rsidR="00F953FF">
              <w:rPr>
                <w:rFonts w:cs="Times New Roman"/>
              </w:rPr>
              <w:t xml:space="preserve"> end of summer, particularly </w:t>
            </w:r>
            <w:r w:rsidR="008954A1">
              <w:rPr>
                <w:rFonts w:cs="Times New Roman"/>
              </w:rPr>
              <w:t xml:space="preserve">areas of </w:t>
            </w:r>
            <w:r w:rsidR="00F953FF">
              <w:rPr>
                <w:rFonts w:cs="Times New Roman"/>
              </w:rPr>
              <w:t xml:space="preserve">cracked organic sediments, </w:t>
            </w:r>
            <w:r w:rsidR="008954A1">
              <w:rPr>
                <w:rFonts w:cs="Times New Roman"/>
              </w:rPr>
              <w:t xml:space="preserve">which are </w:t>
            </w:r>
            <w:r w:rsidR="00F953FF">
              <w:rPr>
                <w:rFonts w:cs="Times New Roman"/>
              </w:rPr>
              <w:t>unlikely to be quality feeding habitat for wading birds.</w:t>
            </w:r>
          </w:p>
        </w:tc>
        <w:tc>
          <w:tcPr>
            <w:tcW w:w="0" w:type="auto"/>
          </w:tcPr>
          <w:p w14:paraId="262720B3" w14:textId="1F9F0009" w:rsidR="001D584F" w:rsidRPr="003B09F5" w:rsidRDefault="00F953FF">
            <w:pPr>
              <w:pStyle w:val="Compact"/>
              <w:jc w:val="center"/>
              <w:rPr>
                <w:rFonts w:cs="Times New Roman"/>
              </w:rPr>
            </w:pPr>
            <w:r>
              <w:rPr>
                <w:rFonts w:cs="Times New Roman"/>
              </w:rPr>
              <w:t>Unlikely</w:t>
            </w:r>
          </w:p>
        </w:tc>
      </w:tr>
      <w:tr w:rsidR="00640EC0" w:rsidRPr="003B09F5" w14:paraId="31B3D10D" w14:textId="77777777">
        <w:tc>
          <w:tcPr>
            <w:tcW w:w="0" w:type="auto"/>
          </w:tcPr>
          <w:p w14:paraId="706C13A6" w14:textId="27C3E4B9" w:rsidR="00640EC0" w:rsidRPr="003B09F5" w:rsidRDefault="00FB4438">
            <w:pPr>
              <w:pStyle w:val="Compact"/>
              <w:rPr>
                <w:rFonts w:cs="Times New Roman"/>
              </w:rPr>
            </w:pPr>
            <w:r w:rsidRPr="00347721">
              <w:rPr>
                <w:rFonts w:cs="Times New Roman"/>
                <w:b/>
                <w:bCs/>
              </w:rPr>
              <w:t>Proposed site management objectives</w:t>
            </w:r>
          </w:p>
        </w:tc>
        <w:tc>
          <w:tcPr>
            <w:tcW w:w="0" w:type="auto"/>
          </w:tcPr>
          <w:p w14:paraId="7D3AB78B" w14:textId="77777777" w:rsidR="00640EC0" w:rsidRPr="003B09F5" w:rsidRDefault="00640EC0" w:rsidP="00F953FF">
            <w:pPr>
              <w:pStyle w:val="Compact"/>
              <w:rPr>
                <w:rFonts w:cs="Times New Roman"/>
              </w:rPr>
            </w:pPr>
          </w:p>
        </w:tc>
        <w:tc>
          <w:tcPr>
            <w:tcW w:w="0" w:type="auto"/>
          </w:tcPr>
          <w:p w14:paraId="50A05398" w14:textId="77777777" w:rsidR="00640EC0" w:rsidRDefault="00640EC0">
            <w:pPr>
              <w:pStyle w:val="Compact"/>
              <w:jc w:val="center"/>
              <w:rPr>
                <w:rFonts w:cs="Times New Roman"/>
              </w:rPr>
            </w:pPr>
          </w:p>
        </w:tc>
      </w:tr>
      <w:tr w:rsidR="00FB4438" w:rsidRPr="003B09F5" w14:paraId="076D45D8" w14:textId="77777777" w:rsidTr="006655E1">
        <w:tc>
          <w:tcPr>
            <w:tcW w:w="0" w:type="auto"/>
          </w:tcPr>
          <w:p w14:paraId="4A9ED766" w14:textId="37713EB4" w:rsidR="00FB4438" w:rsidRPr="003B09F5" w:rsidRDefault="00B7744E" w:rsidP="006655E1">
            <w:pPr>
              <w:pStyle w:val="Compact"/>
              <w:rPr>
                <w:rFonts w:cs="Times New Roman"/>
              </w:rPr>
            </w:pPr>
            <w:r>
              <w:rPr>
                <w:rFonts w:cs="Times New Roman"/>
              </w:rPr>
              <w:t xml:space="preserve">Increase area of permanent </w:t>
            </w:r>
            <w:r w:rsidR="00BF2B5B">
              <w:rPr>
                <w:rFonts w:cs="Times New Roman"/>
              </w:rPr>
              <w:t>deep-water</w:t>
            </w:r>
            <w:r>
              <w:rPr>
                <w:rFonts w:cs="Times New Roman"/>
              </w:rPr>
              <w:t xml:space="preserve"> habitat for fauna</w:t>
            </w:r>
          </w:p>
        </w:tc>
        <w:tc>
          <w:tcPr>
            <w:tcW w:w="0" w:type="auto"/>
          </w:tcPr>
          <w:p w14:paraId="4ABA3221" w14:textId="479D31F3" w:rsidR="00FB4438" w:rsidRPr="005A4C28" w:rsidRDefault="00050F55" w:rsidP="006655E1">
            <w:pPr>
              <w:pStyle w:val="Compact"/>
              <w:rPr>
                <w:rFonts w:cs="Times New Roman"/>
              </w:rPr>
            </w:pPr>
            <w:r>
              <w:rPr>
                <w:rFonts w:cs="Times New Roman"/>
              </w:rPr>
              <w:t xml:space="preserve">The projected changes do represent an increase in </w:t>
            </w:r>
            <w:r w:rsidR="00CA46E2">
              <w:rPr>
                <w:rFonts w:cs="Times New Roman"/>
              </w:rPr>
              <w:t xml:space="preserve">the extent of </w:t>
            </w:r>
            <w:r>
              <w:rPr>
                <w:rFonts w:cs="Times New Roman"/>
              </w:rPr>
              <w:t>permanent water</w:t>
            </w:r>
            <w:r w:rsidR="00446C2D">
              <w:rPr>
                <w:rFonts w:cs="Times New Roman"/>
              </w:rPr>
              <w:t xml:space="preserve"> (deeper than 1.5 m)</w:t>
            </w:r>
            <w:r>
              <w:rPr>
                <w:rFonts w:cs="Times New Roman"/>
              </w:rPr>
              <w:t xml:space="preserve"> </w:t>
            </w:r>
            <w:r w:rsidR="00CA46E2">
              <w:rPr>
                <w:rFonts w:cs="Times New Roman"/>
              </w:rPr>
              <w:t xml:space="preserve">throughout the basin. However, these levels are </w:t>
            </w:r>
            <w:r w:rsidR="00C07A5D">
              <w:rPr>
                <w:rFonts w:cs="Times New Roman"/>
              </w:rPr>
              <w:t xml:space="preserve">insufficient to </w:t>
            </w:r>
            <w:r w:rsidR="00901479">
              <w:rPr>
                <w:rFonts w:cs="Times New Roman"/>
              </w:rPr>
              <w:t xml:space="preserve">return to the normal permanent </w:t>
            </w:r>
            <w:r w:rsidR="00BF2B5B">
              <w:rPr>
                <w:rFonts w:cs="Times New Roman"/>
              </w:rPr>
              <w:t>deep-water</w:t>
            </w:r>
            <w:r w:rsidR="00901479">
              <w:rPr>
                <w:rFonts w:cs="Times New Roman"/>
              </w:rPr>
              <w:t xml:space="preserve"> habitat that the lake once provided. Nonetheless, </w:t>
            </w:r>
            <w:r w:rsidR="00AA2C95">
              <w:rPr>
                <w:rFonts w:cs="Times New Roman"/>
              </w:rPr>
              <w:t xml:space="preserve">managing water levels above the proposed 2030 minimum threshold will ensure </w:t>
            </w:r>
            <w:r w:rsidR="00BB1C6D">
              <w:rPr>
                <w:rFonts w:cs="Times New Roman"/>
              </w:rPr>
              <w:t xml:space="preserve">permanent deep water remains a feature of this wetland and help reverse the declining trend in aquatic macroinvertebrate richness and </w:t>
            </w:r>
            <w:r w:rsidR="005A4C28">
              <w:rPr>
                <w:rFonts w:cs="Times New Roman"/>
              </w:rPr>
              <w:t>reduce phosphate levels. Much of the lake</w:t>
            </w:r>
            <w:r w:rsidR="00446C2D">
              <w:rPr>
                <w:rFonts w:cs="Times New Roman"/>
              </w:rPr>
              <w:t xml:space="preserve"> margin</w:t>
            </w:r>
            <w:r w:rsidR="005A4C28">
              <w:rPr>
                <w:rFonts w:cs="Times New Roman"/>
              </w:rPr>
              <w:t xml:space="preserve"> will remain dominated by </w:t>
            </w:r>
            <w:r w:rsidR="005A4C28">
              <w:rPr>
                <w:rFonts w:cs="Times New Roman"/>
                <w:i/>
                <w:iCs/>
              </w:rPr>
              <w:t xml:space="preserve">T. </w:t>
            </w:r>
            <w:proofErr w:type="spellStart"/>
            <w:r w:rsidR="005A4C28">
              <w:rPr>
                <w:rFonts w:cs="Times New Roman"/>
                <w:i/>
                <w:iCs/>
              </w:rPr>
              <w:t>orientalis</w:t>
            </w:r>
            <w:proofErr w:type="spellEnd"/>
            <w:r w:rsidR="005A4C28">
              <w:rPr>
                <w:rFonts w:cs="Times New Roman"/>
              </w:rPr>
              <w:t xml:space="preserve"> </w:t>
            </w:r>
            <w:r w:rsidR="0003305E">
              <w:rPr>
                <w:rFonts w:cs="Times New Roman"/>
              </w:rPr>
              <w:t>sedge.</w:t>
            </w:r>
          </w:p>
        </w:tc>
        <w:tc>
          <w:tcPr>
            <w:tcW w:w="0" w:type="auto"/>
          </w:tcPr>
          <w:p w14:paraId="6422002A" w14:textId="17F049CC" w:rsidR="00FB4438" w:rsidRDefault="005A4C28" w:rsidP="006655E1">
            <w:pPr>
              <w:pStyle w:val="Compact"/>
              <w:jc w:val="center"/>
              <w:rPr>
                <w:rFonts w:cs="Times New Roman"/>
              </w:rPr>
            </w:pPr>
            <w:r>
              <w:rPr>
                <w:rFonts w:cs="Times New Roman"/>
              </w:rPr>
              <w:t>Likely</w:t>
            </w:r>
          </w:p>
        </w:tc>
      </w:tr>
      <w:tr w:rsidR="00FB4438" w:rsidRPr="003B09F5" w14:paraId="353D6D1A" w14:textId="77777777">
        <w:tc>
          <w:tcPr>
            <w:tcW w:w="0" w:type="auto"/>
          </w:tcPr>
          <w:p w14:paraId="40C311D0" w14:textId="3B0DABF9" w:rsidR="00FB4438" w:rsidRPr="003B09F5" w:rsidRDefault="00B7744E">
            <w:pPr>
              <w:pStyle w:val="Compact"/>
              <w:rPr>
                <w:rFonts w:cs="Times New Roman"/>
              </w:rPr>
            </w:pPr>
            <w:r>
              <w:rPr>
                <w:rFonts w:cs="Times New Roman"/>
              </w:rPr>
              <w:t>Maintain fringing vegetation to support macroinvertebrate diversity and nutrient retention</w:t>
            </w:r>
          </w:p>
        </w:tc>
        <w:tc>
          <w:tcPr>
            <w:tcW w:w="0" w:type="auto"/>
          </w:tcPr>
          <w:p w14:paraId="168F29F0" w14:textId="14A3EC95" w:rsidR="00FB4438" w:rsidRPr="002F2D79" w:rsidRDefault="008F1C4E" w:rsidP="00F953FF">
            <w:pPr>
              <w:pStyle w:val="Compact"/>
              <w:rPr>
                <w:rFonts w:cs="Times New Roman"/>
              </w:rPr>
            </w:pPr>
            <w:r>
              <w:rPr>
                <w:rFonts w:cs="Times New Roman"/>
              </w:rPr>
              <w:t xml:space="preserve">The projected changes in water levels will maintain </w:t>
            </w:r>
            <w:r w:rsidR="008E071F">
              <w:rPr>
                <w:rFonts w:cs="Times New Roman"/>
              </w:rPr>
              <w:t xml:space="preserve">fringing vegetation habitats. However, it is likely to remain dominated by </w:t>
            </w:r>
            <w:r w:rsidR="008E071F">
              <w:rPr>
                <w:rFonts w:cs="Times New Roman"/>
                <w:i/>
                <w:iCs/>
              </w:rPr>
              <w:t xml:space="preserve">T. </w:t>
            </w:r>
            <w:proofErr w:type="spellStart"/>
            <w:r w:rsidR="008E071F">
              <w:rPr>
                <w:rFonts w:cs="Times New Roman"/>
                <w:i/>
                <w:iCs/>
              </w:rPr>
              <w:t>orientalis</w:t>
            </w:r>
            <w:proofErr w:type="spellEnd"/>
            <w:r w:rsidR="008E071F">
              <w:rPr>
                <w:rFonts w:cs="Times New Roman"/>
              </w:rPr>
              <w:t xml:space="preserve">. A remnant patch of </w:t>
            </w:r>
            <w:r w:rsidR="008E071F">
              <w:rPr>
                <w:rFonts w:cs="Times New Roman"/>
                <w:i/>
                <w:iCs/>
              </w:rPr>
              <w:t>B. articulata</w:t>
            </w:r>
            <w:r w:rsidR="008E195A">
              <w:rPr>
                <w:rFonts w:cs="Times New Roman"/>
                <w:i/>
                <w:iCs/>
              </w:rPr>
              <w:t xml:space="preserve"> </w:t>
            </w:r>
            <w:r w:rsidR="008E195A">
              <w:rPr>
                <w:rFonts w:cs="Times New Roman"/>
              </w:rPr>
              <w:t>is also found along the margin of the lake</w:t>
            </w:r>
            <w:r w:rsidR="00BF2B5B">
              <w:rPr>
                <w:rFonts w:cs="Times New Roman"/>
              </w:rPr>
              <w:t xml:space="preserve"> but may disappear despite the higher projected water levels. </w:t>
            </w:r>
            <w:r w:rsidR="002F2D79">
              <w:rPr>
                <w:rFonts w:cs="Times New Roman"/>
              </w:rPr>
              <w:t xml:space="preserve">Loss of </w:t>
            </w:r>
            <w:r w:rsidR="002F2D79">
              <w:rPr>
                <w:rFonts w:cs="Times New Roman"/>
                <w:i/>
                <w:iCs/>
              </w:rPr>
              <w:t>B. articulata</w:t>
            </w:r>
            <w:r w:rsidR="002F2D79">
              <w:rPr>
                <w:rFonts w:cs="Times New Roman"/>
              </w:rPr>
              <w:t xml:space="preserve"> will reduce habitat diversity and </w:t>
            </w:r>
            <w:r w:rsidR="00F405F5">
              <w:rPr>
                <w:rFonts w:cs="Times New Roman"/>
              </w:rPr>
              <w:t>further contribute towards declining macroinvertebrate richness.</w:t>
            </w:r>
          </w:p>
        </w:tc>
        <w:tc>
          <w:tcPr>
            <w:tcW w:w="0" w:type="auto"/>
          </w:tcPr>
          <w:p w14:paraId="0D4899B5" w14:textId="70F9BF39" w:rsidR="00FB4438" w:rsidRDefault="0099483D">
            <w:pPr>
              <w:pStyle w:val="Compact"/>
              <w:jc w:val="center"/>
              <w:rPr>
                <w:rFonts w:cs="Times New Roman"/>
              </w:rPr>
            </w:pPr>
            <w:r>
              <w:rPr>
                <w:rFonts w:cs="Times New Roman"/>
              </w:rPr>
              <w:t>Possible</w:t>
            </w:r>
          </w:p>
        </w:tc>
      </w:tr>
    </w:tbl>
    <w:p w14:paraId="6C0A1372" w14:textId="77777777" w:rsidR="00A11ACC" w:rsidRDefault="00A11ACC">
      <w:pPr>
        <w:pStyle w:val="Heading3"/>
        <w:rPr>
          <w:rFonts w:cs="Times New Roman"/>
        </w:rPr>
        <w:sectPr w:rsidR="00A11ACC" w:rsidSect="00AB74BD">
          <w:pgSz w:w="16838" w:h="11906" w:orient="landscape" w:code="9"/>
          <w:pgMar w:top="1440" w:right="1440" w:bottom="1440" w:left="1440" w:header="720" w:footer="720" w:gutter="0"/>
          <w:cols w:space="720"/>
          <w:docGrid w:linePitch="326"/>
        </w:sectPr>
      </w:pPr>
      <w:bookmarkStart w:id="412" w:name="water-quality-5"/>
    </w:p>
    <w:p w14:paraId="262720C9" w14:textId="5CA22404" w:rsidR="001D584F" w:rsidRPr="003B09F5" w:rsidRDefault="005D6919">
      <w:pPr>
        <w:pStyle w:val="Heading2"/>
        <w:rPr>
          <w:rFonts w:cs="Times New Roman"/>
        </w:rPr>
      </w:pPr>
      <w:bookmarkStart w:id="413" w:name="lake-wilgarup"/>
      <w:bookmarkStart w:id="414" w:name="_Toc33196548"/>
      <w:bookmarkEnd w:id="412"/>
      <w:r w:rsidRPr="003B09F5">
        <w:rPr>
          <w:rFonts w:cs="Times New Roman"/>
        </w:rPr>
        <w:lastRenderedPageBreak/>
        <w:t>Lake Wilgarup</w:t>
      </w:r>
      <w:bookmarkEnd w:id="413"/>
      <w:bookmarkEnd w:id="414"/>
    </w:p>
    <w:p w14:paraId="262720CA" w14:textId="1C814D5E" w:rsidR="001D584F" w:rsidRPr="003B09F5" w:rsidRDefault="005D6919">
      <w:pPr>
        <w:pStyle w:val="FirstParagraph"/>
        <w:rPr>
          <w:rFonts w:cs="Times New Roman"/>
        </w:rPr>
      </w:pPr>
      <w:r w:rsidRPr="003B09F5">
        <w:rPr>
          <w:rFonts w:cs="Times New Roman"/>
        </w:rPr>
        <w:t xml:space="preserve">Lake Wilgarup is a high conservation, </w:t>
      </w:r>
      <w:r w:rsidR="00AB2ACC">
        <w:rPr>
          <w:rFonts w:cs="Times New Roman"/>
        </w:rPr>
        <w:t xml:space="preserve">once </w:t>
      </w:r>
      <w:r w:rsidRPr="003B09F5">
        <w:rPr>
          <w:rFonts w:cs="Times New Roman"/>
        </w:rPr>
        <w:t xml:space="preserve">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w:t>
      </w:r>
      <w:r w:rsidR="005B7F24">
        <w:rPr>
          <w:rFonts w:cs="Times New Roman"/>
        </w:rPr>
        <w:t xml:space="preserve">used to </w:t>
      </w:r>
      <w:r w:rsidRPr="003B09F5">
        <w:rPr>
          <w:rFonts w:cs="Times New Roman"/>
        </w:rPr>
        <w:t xml:space="preserve">experience discharge from groundwater. There are extensive peat deposits in the </w:t>
      </w:r>
      <w:r w:rsidR="003B3322" w:rsidRPr="003B09F5">
        <w:rPr>
          <w:rFonts w:cs="Times New Roman"/>
        </w:rPr>
        <w:t>lakebed</w:t>
      </w:r>
      <w:r w:rsidRPr="003B09F5">
        <w:rPr>
          <w:rFonts w:cs="Times New Roman"/>
        </w:rPr>
        <w:t xml:space="preserve"> that suggest the sediments saturated for a long period. Surface waters have not been recorded in the basin since 1998 and peats</w:t>
      </w:r>
      <w:r w:rsidR="00824964">
        <w:rPr>
          <w:rFonts w:cs="Times New Roman"/>
        </w:rPr>
        <w:t xml:space="preserve"> have been burnt significantly in the 2004/5 fire, and remaining peats</w:t>
      </w:r>
      <w:r w:rsidRPr="003B09F5">
        <w:rPr>
          <w:rFonts w:cs="Times New Roman"/>
        </w:rPr>
        <w:t xml:space="preserve"> are dry and vulnerable to combustion.</w:t>
      </w:r>
    </w:p>
    <w:p w14:paraId="262720CB" w14:textId="77777777" w:rsidR="001D584F" w:rsidRPr="003B09F5" w:rsidRDefault="005D6919">
      <w:pPr>
        <w:pStyle w:val="Heading3"/>
        <w:rPr>
          <w:rFonts w:cs="Times New Roman"/>
        </w:rPr>
      </w:pPr>
      <w:bookmarkStart w:id="415" w:name="hydrology-7"/>
      <w:bookmarkStart w:id="416" w:name="_Toc33196549"/>
      <w:r w:rsidRPr="003B09F5">
        <w:rPr>
          <w:rFonts w:cs="Times New Roman"/>
        </w:rPr>
        <w:t>Hydrology</w:t>
      </w:r>
      <w:bookmarkEnd w:id="415"/>
      <w:bookmarkEnd w:id="416"/>
    </w:p>
    <w:p w14:paraId="716DDA27" w14:textId="1D8150D5"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266BE9" w:rsidRPr="003B09F5">
        <w:rPr>
          <w:rFonts w:cs="Times New Roman"/>
        </w:rPr>
        <w:t xml:space="preserve">Figure </w:t>
      </w:r>
      <w:r w:rsidR="00266BE9">
        <w:rPr>
          <w:rFonts w:cs="Times New Roman"/>
          <w:noProof/>
        </w:rPr>
        <w:t>11</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266BE9">
        <w:t xml:space="preserve">Table </w:t>
      </w:r>
      <w:r w:rsidR="00266BE9">
        <w:rPr>
          <w:noProof/>
        </w:rPr>
        <w:t>17</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w:t>
      </w:r>
      <w:r w:rsidR="002B26A4">
        <w:rPr>
          <w:rFonts w:cs="Times New Roman"/>
        </w:rPr>
        <w:t>are projected to cause</w:t>
      </w:r>
      <w:r w:rsidRPr="003B09F5">
        <w:rPr>
          <w:rFonts w:cs="Times New Roman"/>
        </w:rPr>
        <w:t xml:space="preserve"> </w:t>
      </w:r>
      <w:r w:rsidR="00741FF1">
        <w:rPr>
          <w:rFonts w:cs="Times New Roman"/>
        </w:rPr>
        <w:t>an</w:t>
      </w:r>
      <w:r w:rsidRPr="003B09F5">
        <w:rPr>
          <w:rFonts w:cs="Times New Roman"/>
        </w:rPr>
        <w:t xml:space="preserve"> increase in groundwater </w:t>
      </w:r>
      <w:r w:rsidR="003B3322" w:rsidRPr="003B09F5">
        <w:rPr>
          <w:rFonts w:cs="Times New Roman"/>
        </w:rPr>
        <w:t>leve</w:t>
      </w:r>
      <w:r w:rsidR="002B26A4">
        <w:rPr>
          <w:rFonts w:cs="Times New Roman"/>
        </w:rPr>
        <w:t>ls</w:t>
      </w:r>
      <w:r w:rsidR="0013379B">
        <w:rPr>
          <w:rFonts w:cs="Times New Roman"/>
        </w:rPr>
        <w:t>, but it is unlikely to be sufficient to restore the natural</w:t>
      </w:r>
      <w:r w:rsidRPr="003B09F5">
        <w:rPr>
          <w:rFonts w:cs="Times New Roman"/>
        </w:rPr>
        <w:t>.</w:t>
      </w:r>
      <w:bookmarkStart w:id="417" w:name="site-summary-7"/>
    </w:p>
    <w:p w14:paraId="1E56F04C" w14:textId="31F51B3A" w:rsidR="00331515" w:rsidRDefault="00331515" w:rsidP="00331515">
      <w:pPr>
        <w:pStyle w:val="Caption"/>
        <w:keepNext/>
      </w:pPr>
      <w:bookmarkStart w:id="418" w:name="_Ref25921927"/>
      <w:r>
        <w:t xml:space="preserve">Table </w:t>
      </w:r>
      <w:r>
        <w:fldChar w:fldCharType="begin"/>
      </w:r>
      <w:r>
        <w:instrText>SEQ Table \* ARABIC</w:instrText>
      </w:r>
      <w:r>
        <w:fldChar w:fldCharType="separate"/>
      </w:r>
      <w:r w:rsidR="00266BE9">
        <w:rPr>
          <w:noProof/>
        </w:rPr>
        <w:t>17</w:t>
      </w:r>
      <w:r>
        <w:fldChar w:fldCharType="end"/>
      </w:r>
      <w:bookmarkEnd w:id="418"/>
      <w:r w:rsidRPr="00326731">
        <w:rPr>
          <w:rFonts w:ascii="LMRoman10-Regular" w:hAnsi="LMRoman10-Regular" w:cs="LMRoman10-Regular"/>
          <w:sz w:val="20"/>
          <w:szCs w:val="20"/>
          <w:lang w:val="en-AU"/>
        </w:rPr>
        <w:t xml:space="preserve"> </w:t>
      </w:r>
      <w:r w:rsidRPr="00326731">
        <w:rPr>
          <w:lang w:val="en-AU"/>
        </w:rPr>
        <w:t xml:space="preserve">Five year summaries of </w:t>
      </w:r>
      <w:r w:rsidR="00BB5F36">
        <w:rPr>
          <w:lang w:val="en-AU"/>
        </w:rPr>
        <w:t>ground</w:t>
      </w:r>
      <w:r w:rsidRPr="00326731">
        <w:rPr>
          <w:lang w:val="en-AU"/>
        </w:rPr>
        <w:t xml:space="preserve"> water level data at </w:t>
      </w:r>
      <w:r>
        <w:rPr>
          <w:lang w:val="en-AU"/>
        </w:rPr>
        <w:t>Lake Wilgarup</w:t>
      </w:r>
    </w:p>
    <w:tbl>
      <w:tblPr>
        <w:tblStyle w:val="Table"/>
        <w:tblW w:w="9351" w:type="dxa"/>
        <w:tblLook w:val="04A0" w:firstRow="1" w:lastRow="0" w:firstColumn="1" w:lastColumn="0" w:noHBand="0" w:noVBand="1"/>
      </w:tblPr>
      <w:tblGrid>
        <w:gridCol w:w="1989"/>
        <w:gridCol w:w="2051"/>
        <w:gridCol w:w="2192"/>
        <w:gridCol w:w="1560"/>
        <w:gridCol w:w="1559"/>
      </w:tblGrid>
      <w:tr w:rsidR="00331515" w14:paraId="3C56BD73" w14:textId="77777777" w:rsidTr="007C2274">
        <w:tc>
          <w:tcPr>
            <w:tcW w:w="1989" w:type="dxa"/>
          </w:tcPr>
          <w:p w14:paraId="084D5D45" w14:textId="77777777" w:rsidR="00331515" w:rsidRDefault="00331515" w:rsidP="00376A55">
            <w:pPr>
              <w:pStyle w:val="BodyText"/>
            </w:pPr>
            <w:r>
              <w:t>Period</w:t>
            </w:r>
          </w:p>
        </w:tc>
        <w:tc>
          <w:tcPr>
            <w:tcW w:w="2051" w:type="dxa"/>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
          <w:p w14:paraId="6A4C48AD" w14:textId="77777777" w:rsidR="00331515" w:rsidRDefault="00331515" w:rsidP="00376A55">
            <w:pPr>
              <w:pStyle w:val="BodyText"/>
            </w:pPr>
            <w:r>
              <w:t>Mean seasonal change (m)</w:t>
            </w:r>
          </w:p>
        </w:tc>
        <w:tc>
          <w:tcPr>
            <w:tcW w:w="1559" w:type="dxa"/>
          </w:tcPr>
          <w:p w14:paraId="0B8D071E" w14:textId="77777777" w:rsidR="00331515" w:rsidRDefault="00331515" w:rsidP="00376A55">
            <w:pPr>
              <w:pStyle w:val="BodyText"/>
            </w:pPr>
            <w:r>
              <w:t>Mean max to min (days)</w:t>
            </w:r>
          </w:p>
        </w:tc>
      </w:tr>
      <w:tr w:rsidR="00331515" w14:paraId="681E46C6" w14:textId="77777777" w:rsidTr="007C2274">
        <w:tc>
          <w:tcPr>
            <w:tcW w:w="1989" w:type="dxa"/>
          </w:tcPr>
          <w:p w14:paraId="66AEBD6A" w14:textId="77777777" w:rsidR="00331515" w:rsidRDefault="00331515" w:rsidP="00BD0360">
            <w:pPr>
              <w:pStyle w:val="BodyText"/>
              <w:jc w:val="center"/>
            </w:pPr>
            <w:r>
              <w:t>08/1994 – 07/1999</w:t>
            </w:r>
          </w:p>
        </w:tc>
        <w:tc>
          <w:tcPr>
            <w:tcW w:w="2051" w:type="dxa"/>
          </w:tcPr>
          <w:p w14:paraId="58A58723" w14:textId="6B295097" w:rsidR="00331515" w:rsidRDefault="00BB5F36" w:rsidP="00BD0360">
            <w:pPr>
              <w:pStyle w:val="BodyText"/>
              <w:jc w:val="center"/>
            </w:pPr>
            <w:r>
              <w:t>5.2</w:t>
            </w:r>
            <w:r w:rsidR="00331515">
              <w:t xml:space="preserve"> (</w:t>
            </w:r>
            <w:r>
              <w:t>Oct</w:t>
            </w:r>
            <w:r w:rsidR="00331515">
              <w:t>)</w:t>
            </w:r>
          </w:p>
        </w:tc>
        <w:tc>
          <w:tcPr>
            <w:tcW w:w="2192" w:type="dxa"/>
          </w:tcPr>
          <w:p w14:paraId="613E3EAD" w14:textId="34A40286" w:rsidR="00331515" w:rsidRDefault="00BB5F36" w:rsidP="00BD0360">
            <w:pPr>
              <w:pStyle w:val="BodyText"/>
              <w:jc w:val="center"/>
            </w:pPr>
            <w:r>
              <w:t>4.3</w:t>
            </w:r>
            <w:r w:rsidR="00331515">
              <w:t xml:space="preserve"> (Sep)</w:t>
            </w:r>
          </w:p>
        </w:tc>
        <w:tc>
          <w:tcPr>
            <w:tcW w:w="1560" w:type="dxa"/>
          </w:tcPr>
          <w:p w14:paraId="2BF76172" w14:textId="6FE9CFD1" w:rsidR="00331515" w:rsidRDefault="00BB5F36" w:rsidP="00BD0360">
            <w:pPr>
              <w:pStyle w:val="BodyText"/>
              <w:jc w:val="center"/>
            </w:pPr>
            <w:r>
              <w:t>0.91</w:t>
            </w:r>
          </w:p>
        </w:tc>
        <w:tc>
          <w:tcPr>
            <w:tcW w:w="1559" w:type="dxa"/>
          </w:tcPr>
          <w:p w14:paraId="4C6209C9" w14:textId="71D5ED81" w:rsidR="00331515" w:rsidRDefault="00BB5F36" w:rsidP="00BD0360">
            <w:pPr>
              <w:pStyle w:val="BodyText"/>
              <w:jc w:val="center"/>
            </w:pPr>
            <w:r>
              <w:t>184</w:t>
            </w:r>
          </w:p>
        </w:tc>
      </w:tr>
      <w:tr w:rsidR="00331515" w14:paraId="12FB251D" w14:textId="77777777" w:rsidTr="007C2274">
        <w:tc>
          <w:tcPr>
            <w:tcW w:w="1989" w:type="dxa"/>
          </w:tcPr>
          <w:p w14:paraId="6C8E0334" w14:textId="77777777" w:rsidR="00331515" w:rsidRDefault="00331515" w:rsidP="00BD0360">
            <w:pPr>
              <w:pStyle w:val="BodyText"/>
              <w:jc w:val="center"/>
            </w:pPr>
            <w:r>
              <w:t>08/1999 – 07/2004</w:t>
            </w:r>
          </w:p>
        </w:tc>
        <w:tc>
          <w:tcPr>
            <w:tcW w:w="2051" w:type="dxa"/>
          </w:tcPr>
          <w:p w14:paraId="1F1DC399" w14:textId="4F8B71CC" w:rsidR="00331515" w:rsidRDefault="00BB5F36" w:rsidP="00BD0360">
            <w:pPr>
              <w:pStyle w:val="BodyText"/>
              <w:jc w:val="center"/>
            </w:pPr>
            <w:r>
              <w:t>4.7</w:t>
            </w:r>
            <w:r w:rsidR="00331515">
              <w:t xml:space="preserve"> (</w:t>
            </w:r>
            <w:r>
              <w:t>Oct</w:t>
            </w:r>
            <w:r w:rsidR="00331515">
              <w:t>)</w:t>
            </w:r>
          </w:p>
        </w:tc>
        <w:tc>
          <w:tcPr>
            <w:tcW w:w="2192" w:type="dxa"/>
          </w:tcPr>
          <w:p w14:paraId="53E59906" w14:textId="024CBCBF" w:rsidR="00331515" w:rsidRDefault="00BB5F36" w:rsidP="00BD0360">
            <w:pPr>
              <w:pStyle w:val="BodyText"/>
              <w:jc w:val="center"/>
            </w:pPr>
            <w:r>
              <w:t>4.0</w:t>
            </w:r>
            <w:r w:rsidR="00331515">
              <w:t xml:space="preserve"> (Feb)</w:t>
            </w:r>
          </w:p>
        </w:tc>
        <w:tc>
          <w:tcPr>
            <w:tcW w:w="1560" w:type="dxa"/>
          </w:tcPr>
          <w:p w14:paraId="2A2C7038" w14:textId="717B476A" w:rsidR="00331515" w:rsidRDefault="00331515" w:rsidP="00BD0360">
            <w:pPr>
              <w:pStyle w:val="BodyText"/>
              <w:jc w:val="center"/>
            </w:pPr>
            <w:r>
              <w:t>0.</w:t>
            </w:r>
            <w:r w:rsidR="00BB5F36">
              <w:t>73</w:t>
            </w:r>
          </w:p>
        </w:tc>
        <w:tc>
          <w:tcPr>
            <w:tcW w:w="1559" w:type="dxa"/>
          </w:tcPr>
          <w:p w14:paraId="05D9E38C" w14:textId="67A16189" w:rsidR="00331515" w:rsidRDefault="00BB5F36" w:rsidP="00BD0360">
            <w:pPr>
              <w:pStyle w:val="BodyText"/>
              <w:jc w:val="center"/>
            </w:pPr>
            <w:r>
              <w:t>193</w:t>
            </w:r>
          </w:p>
        </w:tc>
      </w:tr>
      <w:tr w:rsidR="00331515" w14:paraId="111F4D42" w14:textId="77777777" w:rsidTr="007C2274">
        <w:tc>
          <w:tcPr>
            <w:tcW w:w="1989" w:type="dxa"/>
          </w:tcPr>
          <w:p w14:paraId="47CB864D" w14:textId="77777777" w:rsidR="00331515" w:rsidRDefault="00331515" w:rsidP="00BD0360">
            <w:pPr>
              <w:pStyle w:val="BodyText"/>
              <w:jc w:val="center"/>
            </w:pPr>
            <w:r>
              <w:t>08/2004 – 07/2009</w:t>
            </w:r>
          </w:p>
        </w:tc>
        <w:tc>
          <w:tcPr>
            <w:tcW w:w="2051" w:type="dxa"/>
          </w:tcPr>
          <w:p w14:paraId="65EC1DB9" w14:textId="4E66B054" w:rsidR="00331515" w:rsidRDefault="00BB5F36" w:rsidP="00BD0360">
            <w:pPr>
              <w:pStyle w:val="BodyText"/>
              <w:jc w:val="center"/>
            </w:pPr>
            <w:r>
              <w:t>4.3</w:t>
            </w:r>
            <w:r w:rsidR="00331515">
              <w:t xml:space="preserve"> (</w:t>
            </w:r>
            <w:r>
              <w:t>Sep</w:t>
            </w:r>
            <w:r w:rsidR="00331515">
              <w:t>)</w:t>
            </w:r>
          </w:p>
        </w:tc>
        <w:tc>
          <w:tcPr>
            <w:tcW w:w="2192" w:type="dxa"/>
          </w:tcPr>
          <w:p w14:paraId="2E3D35AC" w14:textId="1DEC0F4E" w:rsidR="00331515" w:rsidRDefault="00BB5F36" w:rsidP="00BD0360">
            <w:pPr>
              <w:pStyle w:val="BodyText"/>
              <w:jc w:val="center"/>
            </w:pPr>
            <w:r>
              <w:t>3.7</w:t>
            </w:r>
            <w:r w:rsidR="00331515">
              <w:t xml:space="preserve"> (Apr)</w:t>
            </w:r>
          </w:p>
        </w:tc>
        <w:tc>
          <w:tcPr>
            <w:tcW w:w="1560" w:type="dxa"/>
          </w:tcPr>
          <w:p w14:paraId="7D40DDCC" w14:textId="132904C5" w:rsidR="00331515" w:rsidRDefault="00331515" w:rsidP="00BD0360">
            <w:pPr>
              <w:pStyle w:val="BodyText"/>
              <w:jc w:val="center"/>
            </w:pPr>
            <w:r>
              <w:t>0.</w:t>
            </w:r>
            <w:r w:rsidR="00BB5F36">
              <w:t>62</w:t>
            </w:r>
          </w:p>
        </w:tc>
        <w:tc>
          <w:tcPr>
            <w:tcW w:w="1559" w:type="dxa"/>
          </w:tcPr>
          <w:p w14:paraId="3C89E4E7" w14:textId="0FBEAF07" w:rsidR="00331515" w:rsidRDefault="00BB5F36" w:rsidP="00BD0360">
            <w:pPr>
              <w:pStyle w:val="BodyText"/>
              <w:jc w:val="center"/>
            </w:pPr>
            <w:r>
              <w:t>150</w:t>
            </w:r>
          </w:p>
        </w:tc>
      </w:tr>
      <w:tr w:rsidR="00331515" w14:paraId="5A24617B" w14:textId="77777777" w:rsidTr="007C2274">
        <w:tc>
          <w:tcPr>
            <w:tcW w:w="1989" w:type="dxa"/>
          </w:tcPr>
          <w:p w14:paraId="78E3A08F" w14:textId="77777777" w:rsidR="00331515" w:rsidRDefault="00331515" w:rsidP="00BD0360">
            <w:pPr>
              <w:pStyle w:val="BodyText"/>
              <w:jc w:val="center"/>
            </w:pPr>
            <w:r>
              <w:t>08/2009 – 07/2014</w:t>
            </w:r>
          </w:p>
        </w:tc>
        <w:tc>
          <w:tcPr>
            <w:tcW w:w="2051" w:type="dxa"/>
          </w:tcPr>
          <w:p w14:paraId="4F938802" w14:textId="2C83B96A" w:rsidR="00331515" w:rsidRDefault="00BB5F36" w:rsidP="00BD0360">
            <w:pPr>
              <w:pStyle w:val="BodyText"/>
              <w:jc w:val="center"/>
            </w:pPr>
            <w:r>
              <w:t>3.8</w:t>
            </w:r>
            <w:r w:rsidR="00331515">
              <w:t xml:space="preserve"> (</w:t>
            </w:r>
            <w:r>
              <w:t>Oct</w:t>
            </w:r>
            <w:r w:rsidR="00331515">
              <w:t>)</w:t>
            </w:r>
          </w:p>
        </w:tc>
        <w:tc>
          <w:tcPr>
            <w:tcW w:w="2192" w:type="dxa"/>
          </w:tcPr>
          <w:p w14:paraId="69D58A84" w14:textId="65FF5080" w:rsidR="00331515" w:rsidRDefault="00BB5F36" w:rsidP="00BD0360">
            <w:pPr>
              <w:pStyle w:val="BodyText"/>
              <w:jc w:val="center"/>
            </w:pPr>
            <w:r>
              <w:t>3.2</w:t>
            </w:r>
            <w:r w:rsidR="00331515">
              <w:t xml:space="preserve"> (Apr)</w:t>
            </w:r>
          </w:p>
        </w:tc>
        <w:tc>
          <w:tcPr>
            <w:tcW w:w="1560" w:type="dxa"/>
          </w:tcPr>
          <w:p w14:paraId="402FE955" w14:textId="4D47A31B" w:rsidR="00331515" w:rsidRDefault="00331515" w:rsidP="00BD0360">
            <w:pPr>
              <w:pStyle w:val="BodyText"/>
              <w:jc w:val="center"/>
            </w:pPr>
            <w:r>
              <w:t>0.</w:t>
            </w:r>
            <w:r w:rsidR="00BB5F36">
              <w:t>59</w:t>
            </w:r>
          </w:p>
        </w:tc>
        <w:tc>
          <w:tcPr>
            <w:tcW w:w="1559" w:type="dxa"/>
          </w:tcPr>
          <w:p w14:paraId="091733A1" w14:textId="01EE8123" w:rsidR="00331515" w:rsidRDefault="00BB5F36" w:rsidP="00BD0360">
            <w:pPr>
              <w:pStyle w:val="BodyText"/>
              <w:jc w:val="center"/>
            </w:pPr>
            <w:r>
              <w:t>190</w:t>
            </w:r>
          </w:p>
        </w:tc>
      </w:tr>
      <w:tr w:rsidR="00331515" w14:paraId="6DA8E7CD" w14:textId="77777777" w:rsidTr="007C2274">
        <w:tc>
          <w:tcPr>
            <w:tcW w:w="1989" w:type="dxa"/>
          </w:tcPr>
          <w:p w14:paraId="40BC9C27" w14:textId="77777777" w:rsidR="00331515" w:rsidRDefault="00331515" w:rsidP="00BD0360">
            <w:pPr>
              <w:pStyle w:val="BodyText"/>
              <w:jc w:val="center"/>
            </w:pPr>
            <w:r>
              <w:t>08/2014 – 07/2019</w:t>
            </w:r>
          </w:p>
        </w:tc>
        <w:tc>
          <w:tcPr>
            <w:tcW w:w="2051" w:type="dxa"/>
          </w:tcPr>
          <w:p w14:paraId="1EBF504C" w14:textId="03AA4F90" w:rsidR="00331515" w:rsidRDefault="00BB5F36" w:rsidP="00BD0360">
            <w:pPr>
              <w:pStyle w:val="BodyText"/>
              <w:jc w:val="center"/>
            </w:pPr>
            <w:r>
              <w:t>3.6</w:t>
            </w:r>
            <w:r w:rsidR="00331515">
              <w:t xml:space="preserve"> (</w:t>
            </w:r>
            <w:r>
              <w:t>Oct</w:t>
            </w:r>
            <w:r w:rsidR="00331515">
              <w:t>)</w:t>
            </w:r>
          </w:p>
        </w:tc>
        <w:tc>
          <w:tcPr>
            <w:tcW w:w="2192" w:type="dxa"/>
          </w:tcPr>
          <w:p w14:paraId="2C783C11" w14:textId="21B67178" w:rsidR="00331515" w:rsidRDefault="00BB5F36" w:rsidP="00BD0360">
            <w:pPr>
              <w:pStyle w:val="BodyText"/>
              <w:jc w:val="center"/>
            </w:pPr>
            <w:r>
              <w:t>3.1</w:t>
            </w:r>
            <w:r w:rsidR="00331515">
              <w:t xml:space="preserve"> (Mar)</w:t>
            </w:r>
          </w:p>
        </w:tc>
        <w:tc>
          <w:tcPr>
            <w:tcW w:w="1560" w:type="dxa"/>
          </w:tcPr>
          <w:p w14:paraId="1BA52475" w14:textId="14DBFC22" w:rsidR="00331515" w:rsidRDefault="00331515" w:rsidP="00BD0360">
            <w:pPr>
              <w:pStyle w:val="BodyText"/>
              <w:jc w:val="center"/>
            </w:pPr>
            <w:r>
              <w:t>0.</w:t>
            </w:r>
            <w:r w:rsidR="00BB5F36">
              <w:t>55</w:t>
            </w:r>
          </w:p>
        </w:tc>
        <w:tc>
          <w:tcPr>
            <w:tcW w:w="1559" w:type="dxa"/>
          </w:tcPr>
          <w:p w14:paraId="29744C89" w14:textId="69DEAF94" w:rsidR="00331515" w:rsidRDefault="00BB5F36" w:rsidP="00BD0360">
            <w:pPr>
              <w:pStyle w:val="BodyText"/>
              <w:jc w:val="center"/>
            </w:pPr>
            <w:r>
              <w:t>212</w:t>
            </w:r>
          </w:p>
        </w:tc>
      </w:tr>
    </w:tbl>
    <w:p w14:paraId="1E4F0C92" w14:textId="77777777" w:rsidR="0081558C" w:rsidRPr="003B09F5" w:rsidRDefault="0081558C" w:rsidP="005D2675">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5A5DD57" wp14:editId="3A98094C">
            <wp:extent cx="5760000" cy="3985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9A1F7A2" w14:textId="70DB906C" w:rsidR="0081558C" w:rsidRPr="003B09F5" w:rsidRDefault="0081558C" w:rsidP="0081558C">
      <w:pPr>
        <w:pStyle w:val="Caption"/>
        <w:rPr>
          <w:rFonts w:ascii="Times New Roman" w:hAnsi="Times New Roman" w:cs="Times New Roman"/>
        </w:rPr>
      </w:pPr>
      <w:bookmarkStart w:id="419"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11</w:t>
      </w:r>
      <w:r w:rsidRPr="003B09F5">
        <w:rPr>
          <w:rFonts w:ascii="Times New Roman" w:hAnsi="Times New Roman" w:cs="Times New Roman"/>
        </w:rPr>
        <w:fldChar w:fldCharType="end"/>
      </w:r>
      <w:bookmarkEnd w:id="419"/>
      <w:r w:rsidRPr="003B09F5">
        <w:rPr>
          <w:rFonts w:ascii="Times New Roman" w:hAnsi="Times New Roman" w:cs="Times New Roman"/>
        </w:rPr>
        <w:t xml:space="preserve"> Groundwater levels recorded at bore 61618500 in the vicinity of Lake Wilgarup. Red segments along trendline indicate periods of significant decline in groundwater levels.</w:t>
      </w:r>
    </w:p>
    <w:p w14:paraId="262720CD" w14:textId="72349190" w:rsidR="001D584F" w:rsidRPr="00BB5F36" w:rsidRDefault="00A200FB" w:rsidP="00BB5F36">
      <w:pPr>
        <w:pStyle w:val="Heading3"/>
      </w:pPr>
      <w:bookmarkStart w:id="420" w:name="_Toc33196550"/>
      <w:r>
        <w:t>Implications of revised threshold</w:t>
      </w:r>
      <w:bookmarkEnd w:id="417"/>
      <w:bookmarkEnd w:id="420"/>
    </w:p>
    <w:p w14:paraId="1CC469F2" w14:textId="6CECAAB7" w:rsidR="000B5A1B" w:rsidRDefault="005D6919" w:rsidP="00BF22C7">
      <w:pPr>
        <w:pStyle w:val="FirstParagraph"/>
        <w:sectPr w:rsidR="000B5A1B" w:rsidSect="00AB74BD">
          <w:pgSz w:w="11906" w:h="16838" w:code="9"/>
          <w:pgMar w:top="1440" w:right="1440" w:bottom="1440" w:left="1440" w:header="720" w:footer="720" w:gutter="0"/>
          <w:cols w:space="720"/>
          <w:docGrid w:linePitch="326"/>
        </w:sectPr>
      </w:pPr>
      <w:r w:rsidRPr="003B09F5">
        <w:t xml:space="preserve">The site values of Lake Wilgarup are unlikely to be maintained </w:t>
      </w:r>
      <w:r w:rsidR="00AB2ACC">
        <w:t>if levels are managed to meet the proposed threshold level</w:t>
      </w:r>
      <w:r w:rsidRPr="003B09F5">
        <w:t xml:space="preserve"> (</w:t>
      </w:r>
      <w:r w:rsidR="00BF22C7">
        <w:fldChar w:fldCharType="begin"/>
      </w:r>
      <w:r w:rsidR="00BF22C7">
        <w:instrText xml:space="preserve"> REF _Ref26195525 \h </w:instrText>
      </w:r>
      <w:r w:rsidR="00BF22C7">
        <w:fldChar w:fldCharType="separate"/>
      </w:r>
      <w:r w:rsidR="00266BE9" w:rsidRPr="003B09F5">
        <w:rPr>
          <w:rFonts w:cs="Times New Roman"/>
        </w:rPr>
        <w:t xml:space="preserve">Table </w:t>
      </w:r>
      <w:r w:rsidR="00266BE9">
        <w:rPr>
          <w:rFonts w:cs="Times New Roman"/>
          <w:noProof/>
        </w:rPr>
        <w:t>18</w:t>
      </w:r>
      <w:r w:rsidR="00BF22C7">
        <w:fldChar w:fldCharType="end"/>
      </w:r>
      <w:r w:rsidR="00EF7576">
        <w:t>)</w:t>
      </w:r>
      <w:r w:rsidR="00024E96">
        <w:t xml:space="preserve"> despite water levels returning to pre-2005 levels</w:t>
      </w:r>
      <w:r w:rsidR="00EF7576">
        <w:t xml:space="preserve">. </w:t>
      </w:r>
      <w:r w:rsidR="00EF7576" w:rsidRPr="003B09F5">
        <w:t xml:space="preserve">Vegetation composition has shifted from one dominated by wetland species, such as </w:t>
      </w:r>
      <w:r w:rsidR="00EF7576" w:rsidRPr="00CC7D25">
        <w:rPr>
          <w:i/>
          <w:iCs/>
        </w:rPr>
        <w:t>B. articulata</w:t>
      </w:r>
      <w:r w:rsidR="00EF7576" w:rsidRPr="003B09F5">
        <w:t xml:space="preserve">, to a terrestrial community dominated by </w:t>
      </w:r>
      <w:r w:rsidR="00EF7576" w:rsidRPr="00CC7D25">
        <w:rPr>
          <w:i/>
          <w:iCs/>
        </w:rPr>
        <w:t>E</w:t>
      </w:r>
      <w:r w:rsidR="00EA0241">
        <w:rPr>
          <w:i/>
          <w:iCs/>
        </w:rPr>
        <w:t>ucalyptus</w:t>
      </w:r>
      <w:r w:rsidR="00EF7576" w:rsidRPr="00CC7D25">
        <w:rPr>
          <w:i/>
          <w:iCs/>
        </w:rPr>
        <w:t xml:space="preserve"> </w:t>
      </w:r>
      <w:proofErr w:type="spellStart"/>
      <w:r w:rsidR="00EF7576" w:rsidRPr="00CC7D25">
        <w:rPr>
          <w:i/>
          <w:iCs/>
        </w:rPr>
        <w:t>gomphocephala</w:t>
      </w:r>
      <w:proofErr w:type="spellEnd"/>
      <w:r w:rsidR="00EF7576" w:rsidRPr="003B09F5">
        <w:t xml:space="preserve">. Increases in groundwater are unlikely to have an impact on the vegetation unless </w:t>
      </w:r>
      <w:r w:rsidR="000944F1">
        <w:t>seasonal inundation of the basin</w:t>
      </w:r>
      <w:r w:rsidR="00EF7576" w:rsidRPr="003B09F5">
        <w:t xml:space="preserve"> can be restored.</w:t>
      </w:r>
      <w:bookmarkStart w:id="421" w:name="_Ref25921934"/>
      <w:r w:rsidR="001F2E1B">
        <w:t xml:space="preserve"> </w:t>
      </w:r>
      <w:ins w:id="422" w:author="Christopher Kavazos" w:date="2020-02-21T12:18:00Z">
        <w:r w:rsidR="001F2E1B">
          <w:t xml:space="preserve">For instance, the ecological water requirements for </w:t>
        </w:r>
        <w:r w:rsidR="001F2E1B">
          <w:rPr>
            <w:i/>
            <w:iCs/>
          </w:rPr>
          <w:t xml:space="preserve">M. </w:t>
        </w:r>
        <w:proofErr w:type="spellStart"/>
        <w:r w:rsidR="001F2E1B">
          <w:rPr>
            <w:i/>
            <w:iCs/>
          </w:rPr>
          <w:t>rhaphiophylla</w:t>
        </w:r>
        <w:proofErr w:type="spellEnd"/>
        <w:r w:rsidR="001F2E1B">
          <w:rPr>
            <w:i/>
            <w:iCs/>
          </w:rPr>
          <w:t xml:space="preserve"> </w:t>
        </w:r>
        <w:r w:rsidR="001F2E1B">
          <w:t xml:space="preserve">are unlikely </w:t>
        </w:r>
        <w:proofErr w:type="spellStart"/>
        <w:r w:rsidR="001F2E1B">
          <w:t>o</w:t>
        </w:r>
        <w:proofErr w:type="spellEnd"/>
        <w:r w:rsidR="001F2E1B">
          <w:t xml:space="preserve"> be met given the proposed minimum threshold.</w:t>
        </w:r>
      </w:ins>
      <w:r w:rsidR="00C326E8">
        <w:t xml:space="preserve"> Even </w:t>
      </w:r>
      <w:r w:rsidR="00DA3785">
        <w:t xml:space="preserve">if the hydrological regime </w:t>
      </w:r>
      <w:r w:rsidR="0031459F">
        <w:t xml:space="preserve">begins to resemble </w:t>
      </w:r>
      <w:r w:rsidR="001E3BAE">
        <w:t xml:space="preserve">that of a </w:t>
      </w:r>
      <w:proofErr w:type="spellStart"/>
      <w:r w:rsidR="001E3BAE">
        <w:t>dampland</w:t>
      </w:r>
      <w:proofErr w:type="spellEnd"/>
      <w:r w:rsidR="00C326E8">
        <w:t xml:space="preserve">, </w:t>
      </w:r>
      <w:r w:rsidR="000D657C">
        <w:t>the</w:t>
      </w:r>
      <w:r w:rsidR="00C326E8">
        <w:t xml:space="preserve"> significant </w:t>
      </w:r>
      <w:r w:rsidR="00621010">
        <w:t>losses of peat sediments due to bushfire events</w:t>
      </w:r>
      <w:r w:rsidR="000D657C">
        <w:t xml:space="preserve"> mean that any re-establishment of wetland vegetation</w:t>
      </w:r>
      <w:r w:rsidR="0000421F">
        <w:t xml:space="preserve">, particularly </w:t>
      </w:r>
      <w:proofErr w:type="spellStart"/>
      <w:r w:rsidR="0000421F">
        <w:rPr>
          <w:i/>
          <w:iCs/>
        </w:rPr>
        <w:t>Baumea</w:t>
      </w:r>
      <w:proofErr w:type="spellEnd"/>
      <w:r w:rsidR="0000421F">
        <w:t xml:space="preserve"> species,</w:t>
      </w:r>
      <w:r w:rsidR="000D657C">
        <w:t xml:space="preserve"> is unlikely to </w:t>
      </w:r>
      <w:r w:rsidR="00F4479D">
        <w:t xml:space="preserve">resemble the site’s natural state. </w:t>
      </w:r>
      <w:r w:rsidR="00092FD6">
        <w:t xml:space="preserve"> Furthermore, </w:t>
      </w:r>
      <w:r w:rsidR="009B6C2B">
        <w:t xml:space="preserve">the re-establishment of wetland vegetation will need to compete with the </w:t>
      </w:r>
      <w:r w:rsidR="00E35CB2">
        <w:t>woodland vegetation that now inhabits the basin.</w:t>
      </w:r>
    </w:p>
    <w:p w14:paraId="38557EA0" w14:textId="0BAB2DC6" w:rsidR="00023E16" w:rsidRPr="003B09F5" w:rsidRDefault="00023E16" w:rsidP="00023E16">
      <w:pPr>
        <w:pStyle w:val="TableCaption"/>
        <w:rPr>
          <w:rFonts w:ascii="Times New Roman" w:hAnsi="Times New Roman" w:cs="Times New Roman"/>
        </w:rPr>
      </w:pPr>
      <w:bookmarkStart w:id="423" w:name="_Ref2619552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18</w:t>
      </w:r>
      <w:r w:rsidRPr="003B09F5">
        <w:rPr>
          <w:rFonts w:ascii="Times New Roman" w:hAnsi="Times New Roman" w:cs="Times New Roman"/>
        </w:rPr>
        <w:fldChar w:fldCharType="end"/>
      </w:r>
      <w:bookmarkEnd w:id="421"/>
      <w:bookmarkEnd w:id="423"/>
      <w:r w:rsidRPr="003B09F5">
        <w:rPr>
          <w:rFonts w:ascii="Times New Roman" w:hAnsi="Times New Roman" w:cs="Times New Roman"/>
        </w:rPr>
        <w:t xml:space="preserve"> </w:t>
      </w:r>
      <w:r w:rsidR="00783F9C" w:rsidRPr="005F0B68">
        <w:rPr>
          <w:rFonts w:ascii="Times New Roman" w:hAnsi="Times New Roman" w:cs="Times New Roman"/>
        </w:rPr>
        <w:t>Ecological consequences of proposed 2030 minimum threshold (</w:t>
      </w:r>
      <w:r w:rsidR="00783F9C">
        <w:rPr>
          <w:rFonts w:cs="Times New Roman"/>
        </w:rPr>
        <w:t>3.9</w:t>
      </w:r>
      <w:r w:rsidR="00783F9C" w:rsidRPr="005F0B68">
        <w:rPr>
          <w:rFonts w:ascii="Times New Roman" w:hAnsi="Times New Roman" w:cs="Times New Roman"/>
        </w:rPr>
        <w:t xml:space="preserve"> mAHD) in terms of compliance of stated site values and site management objectives at Lake </w:t>
      </w:r>
      <w:r w:rsidR="00224C80">
        <w:rPr>
          <w:rFonts w:ascii="Times New Roman" w:hAnsi="Times New Roman" w:cs="Times New Roman"/>
        </w:rPr>
        <w:t>Wilgarup</w:t>
      </w:r>
      <w:r w:rsidR="00783F9C" w:rsidRPr="005F0B68">
        <w:rPr>
          <w:rFonts w:ascii="Times New Roman" w:hAnsi="Times New Roman" w:cs="Times New Roman"/>
        </w:rPr>
        <w:t xml:space="preserve"> set for the current absolute minimum Ministerial criteria (</w:t>
      </w:r>
      <w:r w:rsidR="00783F9C">
        <w:rPr>
          <w:rFonts w:cs="Times New Roman"/>
        </w:rPr>
        <w:t>4.5</w:t>
      </w:r>
      <w:r w:rsidR="00783F9C" w:rsidRPr="005F0B68">
        <w:rPr>
          <w:rFonts w:ascii="Times New Roman" w:hAnsi="Times New Roman" w:cs="Times New Roman"/>
        </w:rPr>
        <w:t xml:space="preserve"> mAHD)</w:t>
      </w:r>
      <w:r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680"/>
        <w:gridCol w:w="9368"/>
        <w:gridCol w:w="1910"/>
      </w:tblGrid>
      <w:tr w:rsidR="00166695" w:rsidRPr="003B09F5" w14:paraId="262720D3" w14:textId="77777777">
        <w:tc>
          <w:tcPr>
            <w:tcW w:w="0" w:type="auto"/>
            <w:tcBorders>
              <w:bottom w:val="single" w:sz="0" w:space="0" w:color="auto"/>
            </w:tcBorders>
            <w:vAlign w:val="bottom"/>
          </w:tcPr>
          <w:p w14:paraId="262720D0"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D1" w14:textId="428C0B82" w:rsidR="00F6213E" w:rsidRPr="003B09F5" w:rsidRDefault="00F6213E" w:rsidP="00F6213E">
            <w:pPr>
              <w:pStyle w:val="Compact"/>
              <w:rPr>
                <w:rFonts w:cs="Times New Roman"/>
              </w:rPr>
            </w:pPr>
            <w:r w:rsidRPr="003B09F5">
              <w:rPr>
                <w:rFonts w:cs="Times New Roman"/>
              </w:rPr>
              <w:t>Likely effect of 2030 revised</w:t>
            </w:r>
            <w:r w:rsidR="00F25C19">
              <w:rPr>
                <w:rFonts w:cs="Times New Roman"/>
              </w:rPr>
              <w:t xml:space="preserve"> minimum</w:t>
            </w:r>
            <w:r w:rsidRPr="003B09F5">
              <w:rPr>
                <w:rFonts w:cs="Times New Roman"/>
              </w:rPr>
              <w:t xml:space="preserve"> threshold</w:t>
            </w:r>
            <w:r w:rsidR="00783F9C">
              <w:rPr>
                <w:rFonts w:cs="Times New Roman"/>
              </w:rPr>
              <w:t xml:space="preserve"> (</w:t>
            </w:r>
            <w:r w:rsidR="005C24C3">
              <w:rPr>
                <w:rFonts w:cs="Times New Roman"/>
              </w:rPr>
              <w:t>3.9 mAHD)</w:t>
            </w:r>
          </w:p>
        </w:tc>
        <w:tc>
          <w:tcPr>
            <w:tcW w:w="0" w:type="auto"/>
            <w:tcBorders>
              <w:bottom w:val="single" w:sz="0" w:space="0" w:color="auto"/>
            </w:tcBorders>
            <w:vAlign w:val="bottom"/>
          </w:tcPr>
          <w:p w14:paraId="262720D2" w14:textId="5DF7534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166695" w:rsidRPr="003B09F5" w14:paraId="262720D7" w14:textId="77777777">
        <w:tc>
          <w:tcPr>
            <w:tcW w:w="0" w:type="auto"/>
          </w:tcPr>
          <w:p w14:paraId="262720D4" w14:textId="375518C7" w:rsidR="001D584F" w:rsidRPr="003B09F5" w:rsidRDefault="00305B18" w:rsidP="003E15F7">
            <w:pPr>
              <w:pStyle w:val="Compact"/>
              <w:jc w:val="left"/>
              <w:rPr>
                <w:rFonts w:cs="Times New Roman"/>
              </w:rPr>
            </w:pPr>
            <w:r>
              <w:rPr>
                <w:rFonts w:cs="Times New Roman"/>
                <w:b/>
              </w:rPr>
              <w:t>Site values (WAWA, 1995)</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166695" w:rsidRPr="003B09F5" w14:paraId="262720DB" w14:textId="77777777">
        <w:tc>
          <w:tcPr>
            <w:tcW w:w="0" w:type="auto"/>
          </w:tcPr>
          <w:p w14:paraId="262720D8" w14:textId="792A313F" w:rsidR="001D584F" w:rsidRPr="003B09F5" w:rsidRDefault="005D6919" w:rsidP="003E15F7">
            <w:pPr>
              <w:pStyle w:val="Compact"/>
              <w:jc w:val="left"/>
              <w:rPr>
                <w:rFonts w:cs="Times New Roman"/>
              </w:rPr>
            </w:pPr>
            <w:r w:rsidRPr="003B09F5">
              <w:rPr>
                <w:rFonts w:cs="Times New Roman"/>
              </w:rPr>
              <w:t>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DF" w14:textId="77777777">
        <w:tc>
          <w:tcPr>
            <w:tcW w:w="0" w:type="auto"/>
          </w:tcPr>
          <w:p w14:paraId="262720DC" w14:textId="73B5D531" w:rsidR="001D584F" w:rsidRPr="003B09F5" w:rsidRDefault="005D6919" w:rsidP="003E15F7">
            <w:pPr>
              <w:pStyle w:val="Compact"/>
              <w:jc w:val="left"/>
              <w:rPr>
                <w:rFonts w:cs="Times New Roman"/>
              </w:rPr>
            </w:pPr>
            <w:r w:rsidRPr="003B09F5">
              <w:rPr>
                <w:rFonts w:cs="Times New Roman"/>
              </w:rPr>
              <w:t>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E3" w14:textId="77777777">
        <w:tc>
          <w:tcPr>
            <w:tcW w:w="0" w:type="auto"/>
          </w:tcPr>
          <w:p w14:paraId="262720E0" w14:textId="1C4FBE91" w:rsidR="001D584F" w:rsidRPr="003B09F5" w:rsidRDefault="005D6919" w:rsidP="003E15F7">
            <w:pPr>
              <w:pStyle w:val="Compact"/>
              <w:jc w:val="left"/>
              <w:rPr>
                <w:rFonts w:cs="Times New Roman"/>
              </w:rPr>
            </w:pPr>
            <w:r w:rsidRPr="003B09F5">
              <w:rPr>
                <w:rFonts w:cs="Times New Roman"/>
              </w:rPr>
              <w:t>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E7" w14:textId="77777777">
        <w:tc>
          <w:tcPr>
            <w:tcW w:w="0" w:type="auto"/>
          </w:tcPr>
          <w:p w14:paraId="262720E4" w14:textId="56A4591E" w:rsidR="001D584F" w:rsidRPr="003B09F5" w:rsidRDefault="00305B18" w:rsidP="003E15F7">
            <w:pPr>
              <w:pStyle w:val="Compact"/>
              <w:jc w:val="left"/>
              <w:rPr>
                <w:rFonts w:cs="Times New Roman"/>
              </w:rPr>
            </w:pPr>
            <w:r>
              <w:rPr>
                <w:rFonts w:cs="Times New Roman"/>
                <w:b/>
              </w:rPr>
              <w:t>Site management objectives (WAWA, 1995)</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166695" w:rsidRPr="003B09F5" w14:paraId="262720EB" w14:textId="77777777">
        <w:tc>
          <w:tcPr>
            <w:tcW w:w="0" w:type="auto"/>
          </w:tcPr>
          <w:p w14:paraId="262720E8" w14:textId="241FDD9C" w:rsidR="001D584F" w:rsidRPr="003B09F5" w:rsidRDefault="005D6919" w:rsidP="003E15F7">
            <w:pPr>
              <w:pStyle w:val="Compact"/>
              <w:jc w:val="left"/>
              <w:rPr>
                <w:rFonts w:cs="Times New Roman"/>
              </w:rPr>
            </w:pPr>
            <w:r w:rsidRPr="003B09F5">
              <w:rPr>
                <w:rFonts w:cs="Times New Roman"/>
              </w:rPr>
              <w:t>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EF" w14:textId="77777777">
        <w:tc>
          <w:tcPr>
            <w:tcW w:w="0" w:type="auto"/>
          </w:tcPr>
          <w:p w14:paraId="262720EC" w14:textId="16575DF0" w:rsidR="001D584F" w:rsidRPr="003B09F5" w:rsidRDefault="005D6919" w:rsidP="003E15F7">
            <w:pPr>
              <w:pStyle w:val="Compact"/>
              <w:jc w:val="left"/>
              <w:rPr>
                <w:rFonts w:cs="Times New Roman"/>
              </w:rPr>
            </w:pPr>
            <w:r w:rsidRPr="003B09F5">
              <w:rPr>
                <w:rFonts w:cs="Times New Roman"/>
              </w:rPr>
              <w:t>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590BE48D" w14:textId="77777777" w:rsidTr="006655E1">
        <w:tc>
          <w:tcPr>
            <w:tcW w:w="0" w:type="auto"/>
          </w:tcPr>
          <w:p w14:paraId="7B56207E" w14:textId="375794E0" w:rsidR="005C24C3" w:rsidRPr="003B09F5" w:rsidRDefault="005C24C3" w:rsidP="003E15F7">
            <w:pPr>
              <w:pStyle w:val="Compact"/>
              <w:jc w:val="left"/>
              <w:rPr>
                <w:rFonts w:cs="Times New Roman"/>
              </w:rPr>
            </w:pPr>
            <w:r w:rsidRPr="00347721">
              <w:rPr>
                <w:rFonts w:cs="Times New Roman"/>
                <w:b/>
                <w:bCs/>
              </w:rPr>
              <w:t>Proposed site management objectives</w:t>
            </w:r>
          </w:p>
        </w:tc>
        <w:tc>
          <w:tcPr>
            <w:tcW w:w="0" w:type="auto"/>
          </w:tcPr>
          <w:p w14:paraId="322968F3" w14:textId="77777777" w:rsidR="005C24C3" w:rsidRPr="003B09F5" w:rsidRDefault="005C24C3" w:rsidP="005C24C3">
            <w:pPr>
              <w:pStyle w:val="Compact"/>
              <w:rPr>
                <w:rFonts w:cs="Times New Roman"/>
              </w:rPr>
            </w:pPr>
          </w:p>
        </w:tc>
        <w:tc>
          <w:tcPr>
            <w:tcW w:w="0" w:type="auto"/>
          </w:tcPr>
          <w:p w14:paraId="79AC10C2" w14:textId="77777777" w:rsidR="005C24C3" w:rsidRPr="003B09F5" w:rsidRDefault="005C24C3" w:rsidP="005C24C3">
            <w:pPr>
              <w:pStyle w:val="Compact"/>
              <w:jc w:val="center"/>
              <w:rPr>
                <w:rFonts w:cs="Times New Roman"/>
              </w:rPr>
            </w:pPr>
          </w:p>
        </w:tc>
      </w:tr>
      <w:tr w:rsidR="00166695" w:rsidRPr="003B09F5" w14:paraId="22075DD2" w14:textId="77777777">
        <w:tc>
          <w:tcPr>
            <w:tcW w:w="0" w:type="auto"/>
          </w:tcPr>
          <w:p w14:paraId="7396DB2E" w14:textId="14619E25" w:rsidR="005C24C3" w:rsidRPr="003B09F5" w:rsidRDefault="005C24C3" w:rsidP="003E15F7">
            <w:pPr>
              <w:pStyle w:val="Compact"/>
              <w:jc w:val="left"/>
              <w:rPr>
                <w:rFonts w:cs="Times New Roman"/>
              </w:rPr>
            </w:pPr>
            <w:r>
              <w:rPr>
                <w:rFonts w:cs="Times New Roman"/>
              </w:rPr>
              <w:t>Maintain soil moisture</w:t>
            </w:r>
            <w:r w:rsidR="00787651">
              <w:rPr>
                <w:rFonts w:cs="Times New Roman"/>
              </w:rPr>
              <w:t xml:space="preserve"> and minimise risk of acidification</w:t>
            </w:r>
          </w:p>
        </w:tc>
        <w:tc>
          <w:tcPr>
            <w:tcW w:w="0" w:type="auto"/>
          </w:tcPr>
          <w:p w14:paraId="7D636347" w14:textId="38462690" w:rsidR="005C24C3" w:rsidRPr="00F72FB7" w:rsidRDefault="00433ED0" w:rsidP="005C24C3">
            <w:pPr>
              <w:pStyle w:val="Compact"/>
              <w:rPr>
                <w:rFonts w:cs="Times New Roman"/>
              </w:rPr>
            </w:pPr>
            <w:r>
              <w:rPr>
                <w:rFonts w:cs="Times New Roman"/>
              </w:rPr>
              <w:t xml:space="preserve">The projected changes in groundwater levels will not restore inundation of the site. However, </w:t>
            </w:r>
            <w:r w:rsidR="00D8766C">
              <w:rPr>
                <w:rFonts w:cs="Times New Roman"/>
              </w:rPr>
              <w:t xml:space="preserve">the soils will </w:t>
            </w:r>
            <w:r w:rsidR="000B3307">
              <w:rPr>
                <w:rFonts w:cs="Times New Roman"/>
              </w:rPr>
              <w:t xml:space="preserve">increase in moisture </w:t>
            </w:r>
            <w:r w:rsidR="00610C28">
              <w:rPr>
                <w:rFonts w:cs="Times New Roman"/>
              </w:rPr>
              <w:t xml:space="preserve">and be at a reduced likelihood of acidification. </w:t>
            </w:r>
            <w:r w:rsidR="00EA514F">
              <w:rPr>
                <w:rFonts w:cs="Times New Roman"/>
              </w:rPr>
              <w:t>Peats have probably been destroyed by fire</w:t>
            </w:r>
            <w:r w:rsidR="00424CD9">
              <w:rPr>
                <w:rFonts w:cs="Times New Roman"/>
              </w:rPr>
              <w:t xml:space="preserve"> events</w:t>
            </w:r>
            <w:r w:rsidR="0052229D">
              <w:rPr>
                <w:rFonts w:cs="Times New Roman"/>
              </w:rPr>
              <w:t>, so even under the proposed scenario which</w:t>
            </w:r>
            <w:r w:rsidR="00166695">
              <w:rPr>
                <w:rFonts w:cs="Times New Roman"/>
              </w:rPr>
              <w:t xml:space="preserve"> resemble conditions prior to 2005, </w:t>
            </w:r>
            <w:r w:rsidR="00166695">
              <w:rPr>
                <w:rFonts w:cs="Times New Roman"/>
              </w:rPr>
              <w:lastRenderedPageBreak/>
              <w:t xml:space="preserve">it is unlikely the diverse </w:t>
            </w:r>
            <w:proofErr w:type="spellStart"/>
            <w:r w:rsidR="00166695">
              <w:rPr>
                <w:rFonts w:cs="Times New Roman"/>
                <w:i/>
                <w:iCs/>
              </w:rPr>
              <w:t>Baumea</w:t>
            </w:r>
            <w:proofErr w:type="spellEnd"/>
            <w:r w:rsidR="00166695">
              <w:rPr>
                <w:rFonts w:cs="Times New Roman"/>
                <w:i/>
                <w:iCs/>
              </w:rPr>
              <w:t xml:space="preserve"> </w:t>
            </w:r>
            <w:r w:rsidR="00166695">
              <w:rPr>
                <w:rFonts w:cs="Times New Roman"/>
              </w:rPr>
              <w:t xml:space="preserve">stands will return. Without further </w:t>
            </w:r>
            <w:r w:rsidR="0044242C">
              <w:rPr>
                <w:rFonts w:cs="Times New Roman"/>
              </w:rPr>
              <w:t>raises in groundwater</w:t>
            </w:r>
            <w:r w:rsidR="0089688D">
              <w:rPr>
                <w:rFonts w:cs="Times New Roman"/>
              </w:rPr>
              <w:t xml:space="preserve">, the basin is likely to remain dominated by </w:t>
            </w:r>
            <w:r w:rsidR="0089688D">
              <w:rPr>
                <w:rFonts w:cs="Times New Roman"/>
                <w:i/>
                <w:iCs/>
              </w:rPr>
              <w:t xml:space="preserve">E. </w:t>
            </w:r>
            <w:proofErr w:type="spellStart"/>
            <w:r w:rsidR="0089688D">
              <w:rPr>
                <w:rFonts w:cs="Times New Roman"/>
                <w:i/>
                <w:iCs/>
              </w:rPr>
              <w:t>gomphocephala</w:t>
            </w:r>
            <w:proofErr w:type="spellEnd"/>
            <w:r w:rsidR="00F72FB7">
              <w:rPr>
                <w:rFonts w:cs="Times New Roman"/>
              </w:rPr>
              <w:t>.</w:t>
            </w:r>
          </w:p>
        </w:tc>
        <w:tc>
          <w:tcPr>
            <w:tcW w:w="0" w:type="auto"/>
          </w:tcPr>
          <w:p w14:paraId="68E48676" w14:textId="05EB94C7" w:rsidR="005C24C3" w:rsidRPr="003B09F5" w:rsidRDefault="0089688D" w:rsidP="005C24C3">
            <w:pPr>
              <w:pStyle w:val="Compact"/>
              <w:jc w:val="center"/>
              <w:rPr>
                <w:rFonts w:cs="Times New Roman"/>
              </w:rPr>
            </w:pPr>
            <w:r>
              <w:rPr>
                <w:rFonts w:cs="Times New Roman"/>
              </w:rPr>
              <w:lastRenderedPageBreak/>
              <w:t>Likely</w:t>
            </w:r>
          </w:p>
        </w:tc>
      </w:tr>
    </w:tbl>
    <w:p w14:paraId="6568B3F8" w14:textId="77777777" w:rsidR="00A11ACC" w:rsidRDefault="00A11ACC">
      <w:pPr>
        <w:pStyle w:val="Heading3"/>
        <w:rPr>
          <w:rFonts w:cs="Times New Roman"/>
        </w:rPr>
        <w:sectPr w:rsidR="00A11ACC" w:rsidSect="00AB74BD">
          <w:pgSz w:w="16838" w:h="11906" w:orient="landscape" w:code="9"/>
          <w:pgMar w:top="1440" w:right="1440" w:bottom="1440" w:left="1440" w:header="720" w:footer="720" w:gutter="0"/>
          <w:cols w:space="720"/>
          <w:docGrid w:linePitch="326"/>
        </w:sectPr>
      </w:pPr>
      <w:bookmarkStart w:id="424" w:name="vegetation-dynamics-7"/>
    </w:p>
    <w:p w14:paraId="262720FA" w14:textId="23AC5087" w:rsidR="001D584F" w:rsidRPr="003B09F5" w:rsidRDefault="005D6919">
      <w:pPr>
        <w:pStyle w:val="Heading2"/>
        <w:rPr>
          <w:rFonts w:cs="Times New Roman"/>
        </w:rPr>
      </w:pPr>
      <w:bookmarkStart w:id="425" w:name="pipidinny-swamp"/>
      <w:bookmarkStart w:id="426" w:name="_Toc33196551"/>
      <w:bookmarkEnd w:id="424"/>
      <w:r w:rsidRPr="003B09F5">
        <w:rPr>
          <w:rFonts w:cs="Times New Roman"/>
        </w:rPr>
        <w:lastRenderedPageBreak/>
        <w:t>Pipidinny Swamp</w:t>
      </w:r>
      <w:bookmarkEnd w:id="425"/>
      <w:bookmarkEnd w:id="426"/>
    </w:p>
    <w:p w14:paraId="262720FB" w14:textId="47E73A0D" w:rsidR="001D584F" w:rsidRPr="003B09F5" w:rsidRDefault="005D6919">
      <w:pPr>
        <w:pStyle w:val="FirstParagraph"/>
        <w:rPr>
          <w:rFonts w:cs="Times New Roman"/>
        </w:rPr>
      </w:pPr>
      <w:r w:rsidRPr="003B09F5">
        <w:rPr>
          <w:rFonts w:cs="Times New Roman"/>
        </w:rPr>
        <w:t xml:space="preserve">Vegetation </w:t>
      </w:r>
      <w:r w:rsidR="001C7C7C">
        <w:rPr>
          <w:rFonts w:cs="Times New Roman"/>
        </w:rPr>
        <w:t xml:space="preserve">at Pipidinny Swamp was </w:t>
      </w:r>
      <w:r w:rsidRPr="003B09F5">
        <w:rPr>
          <w:rFonts w:cs="Times New Roman"/>
        </w:rPr>
        <w:t xml:space="preserve">damaged by a fire in 2005. Macroinvertebrate and water quality monitoring occurred in the 2000s but ceased in 2011 as the wetland was atypical and had little water. A single vegetation survey has been conducted in September 2019 and the results </w:t>
      </w:r>
      <w:r w:rsidR="001C7C7C">
        <w:rPr>
          <w:rFonts w:cs="Times New Roman"/>
        </w:rPr>
        <w:t xml:space="preserve">are </w:t>
      </w:r>
      <w:r w:rsidRPr="003B09F5">
        <w:rPr>
          <w:rFonts w:cs="Times New Roman"/>
        </w:rPr>
        <w:t>presented here.</w:t>
      </w:r>
    </w:p>
    <w:p w14:paraId="262720FC" w14:textId="77777777" w:rsidR="001D584F" w:rsidRPr="003B09F5" w:rsidRDefault="005D6919">
      <w:pPr>
        <w:pStyle w:val="Heading3"/>
        <w:rPr>
          <w:rFonts w:cs="Times New Roman"/>
        </w:rPr>
      </w:pPr>
      <w:bookmarkStart w:id="427" w:name="hydrology-8"/>
      <w:bookmarkStart w:id="428" w:name="_Toc33196552"/>
      <w:r w:rsidRPr="003B09F5">
        <w:rPr>
          <w:rFonts w:cs="Times New Roman"/>
        </w:rPr>
        <w:t>Hydrology</w:t>
      </w:r>
      <w:bookmarkEnd w:id="427"/>
      <w:bookmarkEnd w:id="428"/>
    </w:p>
    <w:p w14:paraId="262720FD" w14:textId="52F74C0E"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w:t>
      </w:r>
      <w:r w:rsidR="006B3B96">
        <w:rPr>
          <w:rFonts w:cs="Times New Roman"/>
        </w:rPr>
        <w:t>-</w:t>
      </w:r>
      <w:r w:rsidRPr="003B09F5">
        <w:rPr>
          <w:rFonts w:cs="Times New Roman"/>
        </w:rPr>
        <w:t>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266BE9" w:rsidRPr="003B09F5">
        <w:rPr>
          <w:rFonts w:cs="Times New Roman"/>
        </w:rPr>
        <w:t xml:space="preserve">Figure </w:t>
      </w:r>
      <w:r w:rsidR="00266BE9">
        <w:rPr>
          <w:rFonts w:cs="Times New Roman"/>
          <w:noProof/>
        </w:rPr>
        <w:t>12</w:t>
      </w:r>
      <w:r w:rsidR="00B15874">
        <w:rPr>
          <w:rFonts w:cs="Times New Roman"/>
        </w:rPr>
        <w:fldChar w:fldCharType="end"/>
      </w:r>
      <w:r w:rsidRPr="003B09F5">
        <w:rPr>
          <w:rFonts w:cs="Times New Roman"/>
        </w:rPr>
        <w:t>). Mean maximum seasonal surface waters are at least 1.2 m lower now than in the 1994-1999 seasons</w:t>
      </w:r>
      <w:r w:rsidR="00176722">
        <w:rPr>
          <w:rFonts w:cs="Times New Roman"/>
        </w:rPr>
        <w:t>.</w:t>
      </w:r>
      <w:r w:rsidR="00AB74BD">
        <w:rPr>
          <w:rFonts w:cs="Times New Roman"/>
        </w:rPr>
        <w:t xml:space="preserve"> </w:t>
      </w:r>
      <w:r w:rsidRPr="003B09F5">
        <w:rPr>
          <w:rFonts w:cs="Times New Roman"/>
        </w:rPr>
        <w:t>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33A6D4CB" w14:textId="77777777" w:rsidR="00337696" w:rsidRPr="003B09F5" w:rsidRDefault="00337696" w:rsidP="00AB74BD">
      <w:pPr>
        <w:pStyle w:val="CaptionedFigure"/>
        <w:jc w:val="center"/>
        <w:rPr>
          <w:rFonts w:ascii="Times New Roman" w:hAnsi="Times New Roman" w:cs="Times New Roman"/>
        </w:rPr>
      </w:pPr>
      <w:bookmarkStart w:id="429" w:name="site-summary-8"/>
      <w:r w:rsidRPr="003B09F5">
        <w:rPr>
          <w:rFonts w:ascii="Times New Roman" w:hAnsi="Times New Roman" w:cs="Times New Roman"/>
          <w:noProof/>
          <w:lang w:val="en-AU" w:eastAsia="en-AU"/>
        </w:rPr>
        <w:drawing>
          <wp:inline distT="0" distB="0" distL="0" distR="0" wp14:anchorId="47A0136F" wp14:editId="2942C50B">
            <wp:extent cx="5760000" cy="39852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23E35BB" w14:textId="528D6C1B" w:rsidR="00337696" w:rsidRPr="003B09F5" w:rsidRDefault="00337696" w:rsidP="00337696">
      <w:pPr>
        <w:pStyle w:val="Caption"/>
        <w:rPr>
          <w:rFonts w:ascii="Times New Roman" w:hAnsi="Times New Roman" w:cs="Times New Roman"/>
        </w:rPr>
      </w:pPr>
      <w:bookmarkStart w:id="430"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12</w:t>
      </w:r>
      <w:r w:rsidRPr="003B09F5">
        <w:rPr>
          <w:rFonts w:ascii="Times New Roman" w:hAnsi="Times New Roman" w:cs="Times New Roman"/>
        </w:rPr>
        <w:fldChar w:fldCharType="end"/>
      </w:r>
      <w:bookmarkEnd w:id="430"/>
      <w:r w:rsidRPr="003B09F5">
        <w:rPr>
          <w:rFonts w:ascii="Times New Roman" w:hAnsi="Times New Roman" w:cs="Times New Roman"/>
        </w:rPr>
        <w:t xml:space="preserve"> 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increases in water levels.</w:t>
      </w:r>
    </w:p>
    <w:p w14:paraId="262720FF" w14:textId="40D5C720" w:rsidR="001D584F" w:rsidRPr="003B09F5" w:rsidRDefault="00A200FB">
      <w:pPr>
        <w:pStyle w:val="Heading3"/>
        <w:rPr>
          <w:rFonts w:cs="Times New Roman"/>
        </w:rPr>
      </w:pPr>
      <w:bookmarkStart w:id="431" w:name="_Toc33196553"/>
      <w:r>
        <w:rPr>
          <w:rFonts w:cs="Times New Roman"/>
        </w:rPr>
        <w:lastRenderedPageBreak/>
        <w:t>Implications of revised threshold</w:t>
      </w:r>
      <w:bookmarkEnd w:id="429"/>
      <w:bookmarkEnd w:id="431"/>
    </w:p>
    <w:p w14:paraId="409273D6" w14:textId="3F7BA8BA" w:rsidR="004B0E9C" w:rsidRDefault="005D6919" w:rsidP="004B0E9C">
      <w:pPr>
        <w:pStyle w:val="FirstParagraph"/>
        <w:rPr>
          <w:ins w:id="432" w:author="Christopher Kavazos" w:date="2020-02-13T13:58:00Z"/>
        </w:rPr>
      </w:pPr>
      <w:r w:rsidRPr="003B09F5">
        <w:t xml:space="preserve">The proposed reductions to abstraction are not likely to restore surface water levels to pre-2000 levels at Pipidinny Swamp which will </w:t>
      </w:r>
      <w:r w:rsidR="003B3322" w:rsidRPr="003B09F5">
        <w:t>affect</w:t>
      </w:r>
      <w:r w:rsidRPr="003B09F5">
        <w:t xml:space="preserve"> the capacity </w:t>
      </w:r>
      <w:r w:rsidR="00B51F16">
        <w:t>to maintain</w:t>
      </w:r>
      <w:r w:rsidRPr="003B09F5">
        <w:t xml:space="preserve"> the site values (</w:t>
      </w:r>
      <w:r w:rsidR="00B87A46">
        <w:fldChar w:fldCharType="begin"/>
      </w:r>
      <w:r w:rsidR="00B87A46">
        <w:instrText xml:space="preserve"> REF _Ref26195679 \h </w:instrText>
      </w:r>
      <w:r w:rsidR="00B87A46">
        <w:fldChar w:fldCharType="separate"/>
      </w:r>
      <w:r w:rsidR="00266BE9" w:rsidRPr="003B09F5">
        <w:rPr>
          <w:rFonts w:cs="Times New Roman"/>
        </w:rPr>
        <w:t xml:space="preserve">Table </w:t>
      </w:r>
      <w:r w:rsidR="00266BE9">
        <w:rPr>
          <w:rFonts w:cs="Times New Roman"/>
          <w:noProof/>
        </w:rPr>
        <w:t>19</w:t>
      </w:r>
      <w:r w:rsidR="00B87A46">
        <w:fldChar w:fldCharType="end"/>
      </w:r>
      <w:r w:rsidR="00B51F16">
        <w:t xml:space="preserve">). </w:t>
      </w:r>
      <w:r w:rsidR="00B51F16" w:rsidRPr="00B51F16">
        <w:t>Features that characterised this wetland before the significant decline in water levels are unlikely to return given the predicted outcomes of reduce</w:t>
      </w:r>
      <w:r w:rsidR="006029F2">
        <w:t>d</w:t>
      </w:r>
      <w:r w:rsidR="00B51F16" w:rsidRPr="00B51F16">
        <w:t xml:space="preserv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bookmarkStart w:id="433" w:name="_Ref25922010"/>
      <w:r w:rsidR="00010FF7">
        <w:t xml:space="preserve"> </w:t>
      </w:r>
      <w:r w:rsidR="00114A62">
        <w:t>E</w:t>
      </w:r>
      <w:r w:rsidR="00010FF7">
        <w:t>xotic species</w:t>
      </w:r>
      <w:r w:rsidR="00114A62">
        <w:t xml:space="preserve"> that are likely to remain abundant at the site</w:t>
      </w:r>
      <w:r w:rsidR="00010FF7">
        <w:t xml:space="preserve"> include </w:t>
      </w:r>
      <w:proofErr w:type="spellStart"/>
      <w:r w:rsidR="00010FF7">
        <w:rPr>
          <w:i/>
          <w:iCs/>
        </w:rPr>
        <w:t>Bromus</w:t>
      </w:r>
      <w:proofErr w:type="spellEnd"/>
      <w:r w:rsidR="00010FF7">
        <w:rPr>
          <w:i/>
          <w:iCs/>
        </w:rPr>
        <w:t xml:space="preserve"> </w:t>
      </w:r>
      <w:proofErr w:type="spellStart"/>
      <w:r w:rsidR="00010FF7">
        <w:rPr>
          <w:i/>
          <w:iCs/>
        </w:rPr>
        <w:t>diamndr</w:t>
      </w:r>
      <w:r w:rsidR="00114A62">
        <w:rPr>
          <w:i/>
          <w:iCs/>
        </w:rPr>
        <w:t>us</w:t>
      </w:r>
      <w:proofErr w:type="spellEnd"/>
      <w:r w:rsidR="00114A62">
        <w:t xml:space="preserve"> and </w:t>
      </w:r>
      <w:proofErr w:type="spellStart"/>
      <w:r w:rsidR="00114A62">
        <w:rPr>
          <w:i/>
          <w:iCs/>
        </w:rPr>
        <w:t>Ehrharta</w:t>
      </w:r>
      <w:proofErr w:type="spellEnd"/>
      <w:r w:rsidR="00114A62">
        <w:rPr>
          <w:i/>
          <w:iCs/>
        </w:rPr>
        <w:t xml:space="preserve"> </w:t>
      </w:r>
      <w:proofErr w:type="spellStart"/>
      <w:r w:rsidR="00114A62">
        <w:rPr>
          <w:i/>
          <w:iCs/>
        </w:rPr>
        <w:t>longiflora</w:t>
      </w:r>
      <w:proofErr w:type="spellEnd"/>
      <w:r w:rsidR="00114A62">
        <w:t>.</w:t>
      </w:r>
    </w:p>
    <w:p w14:paraId="30E74E93" w14:textId="30D64C49" w:rsidR="000E6C54" w:rsidRPr="000D3158" w:rsidRDefault="00BF528D" w:rsidP="00AB74BD">
      <w:pPr>
        <w:pStyle w:val="BodyText"/>
        <w:sectPr w:rsidR="000E6C54" w:rsidRPr="000D3158" w:rsidSect="00AB74BD">
          <w:pgSz w:w="11906" w:h="16838" w:code="9"/>
          <w:pgMar w:top="1440" w:right="1440" w:bottom="1440" w:left="1440" w:header="720" w:footer="720" w:gutter="0"/>
          <w:cols w:space="720"/>
          <w:docGrid w:linePitch="326"/>
        </w:sectPr>
      </w:pPr>
      <w:ins w:id="434" w:author="Christopher Kavazos" w:date="2020-02-13T13:58:00Z">
        <w:r>
          <w:t>The swamp was once an important habitat for a variety of resident and non-resident waterbirds</w:t>
        </w:r>
      </w:ins>
      <w:ins w:id="435" w:author="Christopher Kavazos" w:date="2020-02-13T13:59:00Z">
        <w:r>
          <w:t xml:space="preserve"> such as</w:t>
        </w:r>
        <w:r w:rsidR="00A67C06">
          <w:t xml:space="preserve"> White-faced Heron, Pacific Black Duck</w:t>
        </w:r>
        <w:r w:rsidR="00E7771E">
          <w:t xml:space="preserve">, Dusky Moorhen, Purple </w:t>
        </w:r>
        <w:proofErr w:type="spellStart"/>
        <w:r w:rsidR="00E7771E">
          <w:t>S</w:t>
        </w:r>
      </w:ins>
      <w:ins w:id="436" w:author="Christopher Kavazos" w:date="2020-02-13T14:00:00Z">
        <w:r w:rsidR="00E7771E">
          <w:t>wamphen</w:t>
        </w:r>
        <w:proofErr w:type="spellEnd"/>
        <w:r w:rsidR="00E7771E">
          <w:t>, Australian Reed Warbler</w:t>
        </w:r>
        <w:r w:rsidR="00D2471A">
          <w:t>, Maned Duck, Grey Teal and the Little Pied Cormorant (</w:t>
        </w:r>
      </w:ins>
      <w:ins w:id="437" w:author="Christopher Kavazos" w:date="2020-02-13T14:05:00Z">
        <w:r w:rsidR="00FA6A6E">
          <w:t>Bou</w:t>
        </w:r>
        <w:r w:rsidR="000D225E">
          <w:t>cher 2000</w:t>
        </w:r>
      </w:ins>
      <w:ins w:id="438" w:author="Christopher Kavazos" w:date="2020-02-13T14:00:00Z">
        <w:r w:rsidR="00D2471A">
          <w:t xml:space="preserve">). </w:t>
        </w:r>
      </w:ins>
      <w:ins w:id="439" w:author="Christopher Kavazos" w:date="2020-02-13T14:01:00Z">
        <w:r w:rsidR="00DA7A72">
          <w:t>Water</w:t>
        </w:r>
      </w:ins>
      <w:r w:rsidR="00167118">
        <w:t xml:space="preserve"> </w:t>
      </w:r>
      <w:ins w:id="440" w:author="Christopher Kavazos" w:date="2020-02-13T14:01:00Z">
        <w:r w:rsidR="00DA7A72">
          <w:t xml:space="preserve">bird richness was consistently </w:t>
        </w:r>
        <w:r w:rsidR="00EB436E">
          <w:t xml:space="preserve">between 16 and 29 </w:t>
        </w:r>
        <w:r w:rsidR="007A290F">
          <w:t xml:space="preserve">between 1984 and 1993 but very dramatically reduced to </w:t>
        </w:r>
      </w:ins>
      <w:ins w:id="441" w:author="Christopher Kavazos" w:date="2020-02-13T14:02:00Z">
        <w:r w:rsidR="009824AA">
          <w:t xml:space="preserve">less than 5 by 2000 </w:t>
        </w:r>
      </w:ins>
      <w:ins w:id="442" w:author="Christopher Kavazos" w:date="2020-02-13T14:05:00Z">
        <w:r w:rsidR="000D225E">
          <w:t>(Boucher 2000</w:t>
        </w:r>
      </w:ins>
      <w:ins w:id="443" w:author="Christopher Kavazos" w:date="2020-02-13T14:01:00Z">
        <w:r w:rsidR="007A290F">
          <w:t>)</w:t>
        </w:r>
      </w:ins>
      <w:ins w:id="444" w:author="Christopher Kavazos" w:date="2020-02-13T14:02:00Z">
        <w:r w:rsidR="009824AA">
          <w:t>.</w:t>
        </w:r>
        <w:r w:rsidR="00DC25B6">
          <w:t xml:space="preserve"> Similar declines of water</w:t>
        </w:r>
      </w:ins>
      <w:r w:rsidR="00167118">
        <w:t xml:space="preserve"> </w:t>
      </w:r>
      <w:ins w:id="445" w:author="Christopher Kavazos" w:date="2020-02-13T14:02:00Z">
        <w:r w:rsidR="00DC25B6">
          <w:t>bird abundance have been recorded</w:t>
        </w:r>
      </w:ins>
      <w:ins w:id="446" w:author="Christopher Kavazos" w:date="2020-02-13T14:03:00Z">
        <w:r w:rsidR="00A958B1">
          <w:t xml:space="preserve"> and</w:t>
        </w:r>
        <w:r w:rsidR="00736227">
          <w:t xml:space="preserve"> </w:t>
        </w:r>
      </w:ins>
      <w:ins w:id="447" w:author="Christopher Kavazos" w:date="2020-02-13T14:05:00Z">
        <w:r w:rsidR="000D225E">
          <w:t>are likely</w:t>
        </w:r>
      </w:ins>
      <w:ins w:id="448" w:author="Christopher Kavazos" w:date="2020-02-13T14:03:00Z">
        <w:r w:rsidR="00736227">
          <w:t xml:space="preserve"> caused by the declines in water levels that occurred during that period.</w:t>
        </w:r>
      </w:ins>
      <w:ins w:id="449" w:author="Christopher Kavazos" w:date="2020-02-13T14:06:00Z">
        <w:r w:rsidR="00943B53">
          <w:t xml:space="preserve"> </w:t>
        </w:r>
      </w:ins>
      <w:ins w:id="450" w:author="Christopher Kavazos" w:date="2020-02-13T14:05:00Z">
        <w:r w:rsidR="006D7A4D">
          <w:t xml:space="preserve">Given the further declines in water levels since 2000, </w:t>
        </w:r>
      </w:ins>
      <w:ins w:id="451" w:author="Christopher Kavazos" w:date="2020-02-13T14:06:00Z">
        <w:r w:rsidR="006D7A4D">
          <w:t xml:space="preserve">the value of the site for </w:t>
        </w:r>
      </w:ins>
      <w:r w:rsidR="00B95406">
        <w:t>water bird</w:t>
      </w:r>
      <w:r w:rsidR="00167118">
        <w:t xml:space="preserve"> </w:t>
      </w:r>
      <w:ins w:id="452" w:author="Christopher Kavazos" w:date="2020-02-13T14:06:00Z">
        <w:r w:rsidR="006D7A4D">
          <w:t xml:space="preserve"> habitat has been </w:t>
        </w:r>
        <w:r w:rsidR="00943B53">
          <w:t>seriously degraded.</w:t>
        </w:r>
      </w:ins>
    </w:p>
    <w:p w14:paraId="37031179" w14:textId="20CC06C9" w:rsidR="00023E16" w:rsidRPr="00AB74BD" w:rsidRDefault="00023E16" w:rsidP="00023E16">
      <w:pPr>
        <w:pStyle w:val="TableCaption"/>
        <w:rPr>
          <w:rFonts w:cs="Times New Roman"/>
        </w:rPr>
      </w:pPr>
      <w:bookmarkStart w:id="453" w:name="_Ref26195679"/>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19</w:t>
      </w:r>
      <w:r w:rsidRPr="003B09F5">
        <w:rPr>
          <w:rFonts w:ascii="Times New Roman" w:hAnsi="Times New Roman" w:cs="Times New Roman"/>
        </w:rPr>
        <w:fldChar w:fldCharType="end"/>
      </w:r>
      <w:bookmarkEnd w:id="433"/>
      <w:bookmarkEnd w:id="453"/>
      <w:r w:rsidRPr="003B09F5">
        <w:rPr>
          <w:rFonts w:ascii="Times New Roman" w:hAnsi="Times New Roman" w:cs="Times New Roman"/>
        </w:rPr>
        <w:t xml:space="preserve"> </w:t>
      </w:r>
      <w:bookmarkStart w:id="454" w:name="_Hlk32671310"/>
      <w:r w:rsidR="00224C80" w:rsidRPr="005F0B68">
        <w:rPr>
          <w:rFonts w:ascii="Times New Roman" w:hAnsi="Times New Roman" w:cs="Times New Roman"/>
        </w:rPr>
        <w:t xml:space="preserve">Ecological consequences of proposed 2030 minimum threshold </w:t>
      </w:r>
      <w:r w:rsidR="000B2947">
        <w:rPr>
          <w:rFonts w:ascii="Times New Roman" w:hAnsi="Times New Roman" w:cs="Times New Roman"/>
        </w:rPr>
        <w:t>(1.1</w:t>
      </w:r>
      <w:r w:rsidR="00224C80" w:rsidRPr="005F0B68">
        <w:rPr>
          <w:rFonts w:ascii="Times New Roman" w:hAnsi="Times New Roman" w:cs="Times New Roman"/>
        </w:rPr>
        <w:t xml:space="preserve"> mAHD) in terms of compliance of stated site values and site management objectives at </w:t>
      </w:r>
      <w:r w:rsidR="00224C80">
        <w:rPr>
          <w:rFonts w:ascii="Times New Roman" w:hAnsi="Times New Roman" w:cs="Times New Roman"/>
        </w:rPr>
        <w:t>Pipidinny Swamp</w:t>
      </w:r>
      <w:r w:rsidR="00224C80" w:rsidRPr="005F0B68">
        <w:rPr>
          <w:rFonts w:ascii="Times New Roman" w:hAnsi="Times New Roman" w:cs="Times New Roman"/>
        </w:rPr>
        <w:t xml:space="preserve"> set for the current absolute minimum Ministerial criteria (</w:t>
      </w:r>
      <w:r w:rsidR="000B2947">
        <w:rPr>
          <w:rFonts w:cs="Times New Roman"/>
        </w:rPr>
        <w:t>1.6</w:t>
      </w:r>
      <w:r w:rsidR="00224C80" w:rsidRPr="005F0B68">
        <w:rPr>
          <w:rFonts w:ascii="Times New Roman" w:hAnsi="Times New Roman" w:cs="Times New Roman"/>
        </w:rPr>
        <w:t xml:space="preserve"> mAHD)</w:t>
      </w:r>
      <w:r w:rsidR="00224C80" w:rsidRPr="003B09F5">
        <w:rPr>
          <w:rFonts w:ascii="Times New Roman" w:hAnsi="Times New Roman" w:cs="Times New Roman"/>
        </w:rPr>
        <w:t>.</w:t>
      </w:r>
      <w:bookmarkEnd w:id="454"/>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279"/>
        <w:gridCol w:w="8839"/>
        <w:gridCol w:w="1840"/>
      </w:tblGrid>
      <w:tr w:rsidR="00F5605B" w:rsidRPr="003B09F5" w14:paraId="26272105" w14:textId="77777777">
        <w:tc>
          <w:tcPr>
            <w:tcW w:w="0" w:type="auto"/>
            <w:tcBorders>
              <w:bottom w:val="single" w:sz="0" w:space="0" w:color="auto"/>
            </w:tcBorders>
            <w:vAlign w:val="bottom"/>
          </w:tcPr>
          <w:p w14:paraId="262721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03" w14:textId="4108CD96" w:rsidR="00F6213E" w:rsidRPr="003B09F5" w:rsidRDefault="00F6213E" w:rsidP="00F6213E">
            <w:pPr>
              <w:pStyle w:val="Compact"/>
              <w:rPr>
                <w:rFonts w:cs="Times New Roman"/>
              </w:rPr>
            </w:pPr>
            <w:r w:rsidRPr="003B09F5">
              <w:rPr>
                <w:rFonts w:cs="Times New Roman"/>
              </w:rPr>
              <w:t xml:space="preserve">Likely effect of 2030 revised </w:t>
            </w:r>
            <w:r w:rsidR="000B2947">
              <w:rPr>
                <w:rFonts w:cs="Times New Roman"/>
              </w:rPr>
              <w:t>minim</w:t>
            </w:r>
            <w:r w:rsidR="00D85884">
              <w:rPr>
                <w:rFonts w:cs="Times New Roman"/>
              </w:rPr>
              <w:t xml:space="preserve">um </w:t>
            </w:r>
            <w:r w:rsidRPr="003B09F5">
              <w:rPr>
                <w:rFonts w:cs="Times New Roman"/>
              </w:rPr>
              <w:t>threshold</w:t>
            </w:r>
            <w:r w:rsidR="000B2947">
              <w:rPr>
                <w:rFonts w:cs="Times New Roman"/>
              </w:rPr>
              <w:t xml:space="preserve"> (1.1 mAHD)</w:t>
            </w:r>
          </w:p>
        </w:tc>
        <w:tc>
          <w:tcPr>
            <w:tcW w:w="0" w:type="auto"/>
            <w:tcBorders>
              <w:bottom w:val="single" w:sz="0" w:space="0" w:color="auto"/>
            </w:tcBorders>
            <w:vAlign w:val="bottom"/>
          </w:tcPr>
          <w:p w14:paraId="26272104" w14:textId="4DF1C190"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F5605B" w:rsidRPr="003B09F5" w14:paraId="26272109" w14:textId="77777777">
        <w:tc>
          <w:tcPr>
            <w:tcW w:w="0" w:type="auto"/>
          </w:tcPr>
          <w:p w14:paraId="26272106" w14:textId="4B6C55BF" w:rsidR="001D584F" w:rsidRPr="003B09F5" w:rsidRDefault="00305B18">
            <w:pPr>
              <w:pStyle w:val="Compact"/>
              <w:rPr>
                <w:rFonts w:cs="Times New Roman"/>
              </w:rPr>
            </w:pPr>
            <w:r>
              <w:rPr>
                <w:rFonts w:cs="Times New Roman"/>
                <w:b/>
              </w:rPr>
              <w:t xml:space="preserve">Site management objectives </w:t>
            </w:r>
            <w:r w:rsidRPr="00CA2B9F">
              <w:rPr>
                <w:rFonts w:cs="Times New Roman"/>
                <w:b/>
              </w:rPr>
              <w:t>(WAWA, 1995)</w:t>
            </w:r>
            <w:commentRangeStart w:id="455"/>
            <w:commentRangeEnd w:id="455"/>
            <w:r w:rsidR="006029F2" w:rsidRPr="00CA2B9F">
              <w:rPr>
                <w:rStyle w:val="CommentReference"/>
                <w:rFonts w:asciiTheme="minorHAnsi" w:hAnsiTheme="minorHAnsi"/>
              </w:rPr>
              <w:commentReference w:id="455"/>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F5605B" w:rsidRPr="003B09F5" w14:paraId="2627210D" w14:textId="77777777" w:rsidTr="00506DA5">
        <w:tc>
          <w:tcPr>
            <w:tcW w:w="0" w:type="auto"/>
          </w:tcPr>
          <w:p w14:paraId="2627210A" w14:textId="52473DE7" w:rsidR="001D584F" w:rsidRPr="003B09F5" w:rsidRDefault="004A76D8" w:rsidP="00506DA5">
            <w:pPr>
              <w:pStyle w:val="Compact"/>
              <w:jc w:val="left"/>
              <w:rPr>
                <w:rFonts w:cs="Times New Roman"/>
              </w:rPr>
            </w:pPr>
            <w:r>
              <w:rPr>
                <w:rFonts w:cs="Times New Roman"/>
              </w:rPr>
              <w:t>Maintain and enhance wetland vegetation</w:t>
            </w:r>
          </w:p>
        </w:tc>
        <w:tc>
          <w:tcPr>
            <w:tcW w:w="0" w:type="auto"/>
          </w:tcPr>
          <w:p w14:paraId="2627210B" w14:textId="6FD3EE18"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r w:rsidR="00D76339" w:rsidRPr="003B09F5">
              <w:rPr>
                <w:rFonts w:cs="Times New Roman"/>
              </w:rPr>
              <w:t xml:space="preserve"> Fringing vegetation is likely to persist with higher surface water levels, although this prediction is not based on empirical data. If fringing </w:t>
            </w:r>
            <w:r w:rsidR="00D76339" w:rsidRPr="003B09F5">
              <w:rPr>
                <w:rFonts w:cs="Times New Roman"/>
                <w:i/>
              </w:rPr>
              <w:t>B. articulata</w:t>
            </w:r>
            <w:r w:rsidR="00D76339" w:rsidRPr="003B09F5">
              <w:rPr>
                <w:rFonts w:cs="Times New Roman"/>
              </w:rPr>
              <w:t xml:space="preserve"> and </w:t>
            </w:r>
            <w:r w:rsidR="00D76339" w:rsidRPr="003B09F5">
              <w:rPr>
                <w:rFonts w:cs="Times New Roman"/>
                <w:i/>
              </w:rPr>
              <w:t xml:space="preserve">T. </w:t>
            </w:r>
            <w:proofErr w:type="spellStart"/>
            <w:r w:rsidR="00D76339" w:rsidRPr="003B09F5">
              <w:rPr>
                <w:rFonts w:cs="Times New Roman"/>
                <w:i/>
              </w:rPr>
              <w:t>orientalis</w:t>
            </w:r>
            <w:proofErr w:type="spellEnd"/>
            <w:r w:rsidR="00D76339" w:rsidRPr="003B09F5">
              <w:rPr>
                <w:rFonts w:cs="Times New Roman"/>
              </w:rPr>
              <w:t xml:space="preserve"> continue to occur, additional habitat for aquatic macroinvertebrates may become available.</w:t>
            </w:r>
            <w:r w:rsidR="00D76339">
              <w:rPr>
                <w:rFonts w:cs="Times New Roman"/>
              </w:rPr>
              <w:t xml:space="preserve"> Currently the only data for macroinvertebrates comes from the constructed wetlands, not the swamp itself.</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F5605B" w:rsidRPr="003B09F5" w14:paraId="26272111" w14:textId="77777777" w:rsidTr="00506DA5">
        <w:tc>
          <w:tcPr>
            <w:tcW w:w="0" w:type="auto"/>
          </w:tcPr>
          <w:p w14:paraId="2627210E" w14:textId="2A0FD5EF" w:rsidR="001D584F" w:rsidRPr="003B09F5" w:rsidRDefault="00D206A3" w:rsidP="00506DA5">
            <w:pPr>
              <w:pStyle w:val="Compact"/>
              <w:jc w:val="left"/>
              <w:rPr>
                <w:rFonts w:cs="Times New Roman"/>
              </w:rPr>
            </w:pPr>
            <w:r>
              <w:rPr>
                <w:rFonts w:cs="Times New Roman"/>
              </w:rPr>
              <w:t xml:space="preserve">Protect and enhance </w:t>
            </w:r>
            <w:proofErr w:type="spellStart"/>
            <w:r>
              <w:rPr>
                <w:rFonts w:cs="Times New Roman"/>
              </w:rPr>
              <w:t>waterbird</w:t>
            </w:r>
            <w:proofErr w:type="spellEnd"/>
            <w:r>
              <w:rPr>
                <w:rFonts w:cs="Times New Roman"/>
              </w:rPr>
              <w:t xml:space="preserve"> habitats</w:t>
            </w:r>
          </w:p>
        </w:tc>
        <w:tc>
          <w:tcPr>
            <w:tcW w:w="0" w:type="auto"/>
          </w:tcPr>
          <w:p w14:paraId="2627210F" w14:textId="79C5EA3D" w:rsidR="001D584F" w:rsidRPr="003B09F5" w:rsidRDefault="004D213D" w:rsidP="00FC4C98">
            <w:pPr>
              <w:pStyle w:val="Compact"/>
              <w:rPr>
                <w:rFonts w:cs="Times New Roman"/>
              </w:rPr>
            </w:pPr>
            <w:ins w:id="456" w:author="Christopher Kavazos" w:date="2020-02-13T14:06:00Z">
              <w:r>
                <w:rPr>
                  <w:rFonts w:cs="Times New Roman"/>
                </w:rPr>
                <w:t>The value of t</w:t>
              </w:r>
            </w:ins>
            <w:ins w:id="457" w:author="Christopher Kavazos" w:date="2020-02-13T14:07:00Z">
              <w:r>
                <w:rPr>
                  <w:rFonts w:cs="Times New Roman"/>
                </w:rPr>
                <w:t xml:space="preserve">he wetland to waterbirds has been seriously compromised by </w:t>
              </w:r>
              <w:r w:rsidR="00253B3F">
                <w:rPr>
                  <w:rFonts w:cs="Times New Roman"/>
                </w:rPr>
                <w:t>low water levels. Th</w:t>
              </w:r>
              <w:r w:rsidR="009C2293">
                <w:rPr>
                  <w:rFonts w:cs="Times New Roman"/>
                </w:rPr>
                <w:t xml:space="preserve">e richness </w:t>
              </w:r>
            </w:ins>
            <w:ins w:id="458" w:author="Christopher Kavazos" w:date="2020-02-13T14:08:00Z">
              <w:r w:rsidR="009C2293">
                <w:rPr>
                  <w:rFonts w:cs="Times New Roman"/>
                </w:rPr>
                <w:t xml:space="preserve">and abundance of waterbirds found at the swamp in the 1980’s </w:t>
              </w:r>
              <w:r w:rsidR="00655519">
                <w:rPr>
                  <w:rFonts w:cs="Times New Roman"/>
                </w:rPr>
                <w:t xml:space="preserve">has been </w:t>
              </w:r>
              <w:r w:rsidR="009D6909">
                <w:rPr>
                  <w:rFonts w:cs="Times New Roman"/>
                </w:rPr>
                <w:t>reduced because of declining wat</w:t>
              </w:r>
            </w:ins>
            <w:ins w:id="459" w:author="Christopher Kavazos" w:date="2020-02-13T14:09:00Z">
              <w:r w:rsidR="009D6909">
                <w:rPr>
                  <w:rFonts w:cs="Times New Roman"/>
                </w:rPr>
                <w:t>er levels. Under the proposed changes, it is unlikely that this aspect of the wetland will return.</w:t>
              </w:r>
            </w:ins>
            <w:ins w:id="460" w:author="Christopher Kavazos" w:date="2020-02-13T14:07:00Z">
              <w:r w:rsidR="00253B3F">
                <w:rPr>
                  <w:rFonts w:cs="Times New Roman"/>
                </w:rPr>
                <w:t xml:space="preserve"> </w:t>
              </w:r>
            </w:ins>
            <w:ins w:id="461" w:author="Christopher Kavazos" w:date="2020-02-13T13:46:00Z">
              <w:r w:rsidR="00BA5BE6">
                <w:rPr>
                  <w:rFonts w:cs="Times New Roman"/>
                </w:rPr>
                <w:t xml:space="preserve"> </w:t>
              </w:r>
            </w:ins>
          </w:p>
        </w:tc>
        <w:tc>
          <w:tcPr>
            <w:tcW w:w="0" w:type="auto"/>
          </w:tcPr>
          <w:p w14:paraId="26272110" w14:textId="504A3A73" w:rsidR="001D584F" w:rsidRPr="003B09F5" w:rsidRDefault="00B9456B">
            <w:pPr>
              <w:pStyle w:val="Compact"/>
              <w:jc w:val="center"/>
              <w:rPr>
                <w:rFonts w:cs="Times New Roman"/>
              </w:rPr>
            </w:pPr>
            <w:ins w:id="462" w:author="Christopher Kavazos" w:date="2020-02-13T14:09:00Z">
              <w:r>
                <w:rPr>
                  <w:rFonts w:cs="Times New Roman"/>
                </w:rPr>
                <w:t>Very unlikely</w:t>
              </w:r>
            </w:ins>
          </w:p>
        </w:tc>
      </w:tr>
      <w:tr w:rsidR="00876EB9" w:rsidRPr="003B09F5" w14:paraId="457CA10C" w14:textId="77777777" w:rsidTr="00506DA5">
        <w:tc>
          <w:tcPr>
            <w:tcW w:w="0" w:type="auto"/>
          </w:tcPr>
          <w:p w14:paraId="67C555A6" w14:textId="7142BD6B" w:rsidR="00177182" w:rsidRPr="003B09F5" w:rsidRDefault="00506DA5" w:rsidP="00506DA5">
            <w:pPr>
              <w:pStyle w:val="Compact"/>
              <w:jc w:val="left"/>
              <w:rPr>
                <w:rFonts w:cs="Times New Roman"/>
              </w:rPr>
            </w:pPr>
            <w:r w:rsidRPr="00506DA5">
              <w:rPr>
                <w:rFonts w:cs="Times New Roman"/>
                <w:b/>
                <w:bCs/>
              </w:rPr>
              <w:t>Proposed site management objectives</w:t>
            </w:r>
          </w:p>
        </w:tc>
        <w:tc>
          <w:tcPr>
            <w:tcW w:w="0" w:type="auto"/>
          </w:tcPr>
          <w:p w14:paraId="1873B30C" w14:textId="77777777" w:rsidR="00177182" w:rsidRDefault="00177182" w:rsidP="00FC4C98">
            <w:pPr>
              <w:pStyle w:val="Compact"/>
              <w:rPr>
                <w:rFonts w:cs="Times New Roman"/>
              </w:rPr>
            </w:pPr>
          </w:p>
        </w:tc>
        <w:tc>
          <w:tcPr>
            <w:tcW w:w="0" w:type="auto"/>
          </w:tcPr>
          <w:p w14:paraId="29A8A2DC" w14:textId="77777777" w:rsidR="00177182" w:rsidRDefault="00177182">
            <w:pPr>
              <w:pStyle w:val="Compact"/>
              <w:jc w:val="center"/>
              <w:rPr>
                <w:rFonts w:cs="Times New Roman"/>
              </w:rPr>
            </w:pPr>
          </w:p>
        </w:tc>
      </w:tr>
      <w:tr w:rsidR="00876EB9" w:rsidRPr="003B09F5" w14:paraId="34ECB945" w14:textId="77777777" w:rsidTr="00506DA5">
        <w:tc>
          <w:tcPr>
            <w:tcW w:w="0" w:type="auto"/>
          </w:tcPr>
          <w:p w14:paraId="723FB021" w14:textId="183F4D9D" w:rsidR="00177182" w:rsidRPr="003B09F5" w:rsidRDefault="003C683F" w:rsidP="00506DA5">
            <w:pPr>
              <w:pStyle w:val="Compact"/>
              <w:jc w:val="left"/>
              <w:rPr>
                <w:rFonts w:cs="Times New Roman"/>
              </w:rPr>
            </w:pPr>
            <w:r>
              <w:rPr>
                <w:rFonts w:cs="Times New Roman"/>
              </w:rPr>
              <w:t xml:space="preserve">Increase area of permanent </w:t>
            </w:r>
            <w:r w:rsidR="00F5605B">
              <w:rPr>
                <w:rFonts w:cs="Times New Roman"/>
              </w:rPr>
              <w:t>deep-water</w:t>
            </w:r>
            <w:r>
              <w:rPr>
                <w:rFonts w:cs="Times New Roman"/>
              </w:rPr>
              <w:t xml:space="preserve"> habitat for fauna</w:t>
            </w:r>
          </w:p>
        </w:tc>
        <w:tc>
          <w:tcPr>
            <w:tcW w:w="0" w:type="auto"/>
          </w:tcPr>
          <w:p w14:paraId="1054CCEA" w14:textId="4C07D608" w:rsidR="00177182" w:rsidRDefault="00B36B50" w:rsidP="00FC4C98">
            <w:pPr>
              <w:pStyle w:val="Compact"/>
              <w:rPr>
                <w:rFonts w:cs="Times New Roman"/>
              </w:rPr>
            </w:pPr>
            <w:r>
              <w:rPr>
                <w:rFonts w:cs="Times New Roman"/>
              </w:rPr>
              <w:t xml:space="preserve">It is probable that </w:t>
            </w:r>
            <w:r w:rsidR="00A92020">
              <w:rPr>
                <w:rFonts w:cs="Times New Roman"/>
              </w:rPr>
              <w:t xml:space="preserve">the </w:t>
            </w:r>
            <w:r w:rsidR="00E17706">
              <w:rPr>
                <w:rFonts w:cs="Times New Roman"/>
              </w:rPr>
              <w:t>extent of permanent water will increase</w:t>
            </w:r>
            <w:r w:rsidR="00E02BA7">
              <w:rPr>
                <w:rFonts w:cs="Times New Roman"/>
              </w:rPr>
              <w:t xml:space="preserve"> given the projected increases in water levels. These levels will not be sufficient to </w:t>
            </w:r>
            <w:r w:rsidR="002B5AE4">
              <w:rPr>
                <w:rFonts w:cs="Times New Roman"/>
              </w:rPr>
              <w:t>reach pre-2000 coverage.</w:t>
            </w:r>
          </w:p>
        </w:tc>
        <w:tc>
          <w:tcPr>
            <w:tcW w:w="0" w:type="auto"/>
          </w:tcPr>
          <w:p w14:paraId="2045E847" w14:textId="6D28C94F" w:rsidR="00177182" w:rsidRDefault="002B5AE4">
            <w:pPr>
              <w:pStyle w:val="Compact"/>
              <w:jc w:val="center"/>
              <w:rPr>
                <w:rFonts w:cs="Times New Roman"/>
              </w:rPr>
            </w:pPr>
            <w:r>
              <w:rPr>
                <w:rFonts w:cs="Times New Roman"/>
              </w:rPr>
              <w:t>Likely</w:t>
            </w:r>
          </w:p>
        </w:tc>
      </w:tr>
      <w:tr w:rsidR="00876EB9" w:rsidRPr="003B09F5" w14:paraId="656614DB" w14:textId="77777777" w:rsidTr="00506DA5">
        <w:tc>
          <w:tcPr>
            <w:tcW w:w="0" w:type="auto"/>
          </w:tcPr>
          <w:p w14:paraId="3C766527" w14:textId="3974C2DF" w:rsidR="00506DA5" w:rsidRPr="003B09F5" w:rsidRDefault="003C683F" w:rsidP="00506DA5">
            <w:pPr>
              <w:pStyle w:val="Compact"/>
              <w:jc w:val="left"/>
              <w:rPr>
                <w:rFonts w:cs="Times New Roman"/>
              </w:rPr>
            </w:pPr>
            <w:r>
              <w:rPr>
                <w:rFonts w:cs="Times New Roman"/>
              </w:rPr>
              <w:t xml:space="preserve">Maintain fringing </w:t>
            </w:r>
            <w:r w:rsidR="00F66C93">
              <w:rPr>
                <w:rFonts w:cs="Times New Roman"/>
              </w:rPr>
              <w:t>vegetation to support a range of habita</w:t>
            </w:r>
            <w:r w:rsidR="00F5605B">
              <w:rPr>
                <w:rFonts w:cs="Times New Roman"/>
              </w:rPr>
              <w:t>t types for macroinvertebrates</w:t>
            </w:r>
          </w:p>
        </w:tc>
        <w:tc>
          <w:tcPr>
            <w:tcW w:w="0" w:type="auto"/>
          </w:tcPr>
          <w:p w14:paraId="25136FBF" w14:textId="6CFB6806" w:rsidR="00506DA5" w:rsidRDefault="009E1052" w:rsidP="00FC4C98">
            <w:pPr>
              <w:pStyle w:val="Compact"/>
              <w:rPr>
                <w:rFonts w:cs="Times New Roman"/>
              </w:rPr>
            </w:pPr>
            <w:r>
              <w:rPr>
                <w:rFonts w:cs="Times New Roman"/>
              </w:rPr>
              <w:t xml:space="preserve">Any increase in water levels will support fringing vegetation. </w:t>
            </w:r>
            <w:r w:rsidR="00312E88">
              <w:rPr>
                <w:rFonts w:cs="Times New Roman"/>
              </w:rPr>
              <w:t xml:space="preserve">It is unlikely that the proposed changes will drastically alter the extent </w:t>
            </w:r>
            <w:r w:rsidR="008E6DD7">
              <w:rPr>
                <w:rFonts w:cs="Times New Roman"/>
              </w:rPr>
              <w:t xml:space="preserve">nor the diversity of fringing vegetation. </w:t>
            </w:r>
            <w:r w:rsidR="00B46D21">
              <w:rPr>
                <w:rFonts w:cs="Times New Roman"/>
              </w:rPr>
              <w:t xml:space="preserve">Fringing </w:t>
            </w:r>
            <w:r w:rsidR="00876EB9">
              <w:rPr>
                <w:rFonts w:cs="Times New Roman"/>
              </w:rPr>
              <w:t>vegetation</w:t>
            </w:r>
            <w:r w:rsidR="00B46D21">
              <w:rPr>
                <w:rFonts w:cs="Times New Roman"/>
              </w:rPr>
              <w:t xml:space="preserve"> will remain an important habitat for </w:t>
            </w:r>
            <w:r w:rsidR="00876EB9">
              <w:rPr>
                <w:rFonts w:cs="Times New Roman"/>
              </w:rPr>
              <w:t>macroinvertebrates.</w:t>
            </w:r>
          </w:p>
        </w:tc>
        <w:tc>
          <w:tcPr>
            <w:tcW w:w="0" w:type="auto"/>
          </w:tcPr>
          <w:p w14:paraId="75B2BF69" w14:textId="7D20B33E" w:rsidR="00506DA5" w:rsidRDefault="00876EB9">
            <w:pPr>
              <w:pStyle w:val="Compact"/>
              <w:jc w:val="center"/>
              <w:rPr>
                <w:rFonts w:cs="Times New Roman"/>
              </w:rPr>
            </w:pPr>
            <w:r>
              <w:rPr>
                <w:rFonts w:cs="Times New Roman"/>
              </w:rPr>
              <w:t>Likely</w:t>
            </w:r>
          </w:p>
        </w:tc>
      </w:tr>
    </w:tbl>
    <w:p w14:paraId="06BAD814" w14:textId="77777777" w:rsidR="00A11ACC" w:rsidRDefault="00A11ACC">
      <w:pPr>
        <w:pStyle w:val="Heading3"/>
        <w:rPr>
          <w:rFonts w:cs="Times New Roman"/>
        </w:rPr>
        <w:sectPr w:rsidR="00A11ACC" w:rsidSect="003F5322">
          <w:pgSz w:w="16838" w:h="11906" w:orient="landscape" w:code="9"/>
          <w:pgMar w:top="1440" w:right="1440" w:bottom="1440" w:left="1440" w:header="720" w:footer="720" w:gutter="0"/>
          <w:cols w:space="720"/>
          <w:docGrid w:linePitch="326"/>
        </w:sectPr>
      </w:pPr>
      <w:bookmarkStart w:id="463" w:name="vegetation-dynamics-8"/>
    </w:p>
    <w:p w14:paraId="26272167" w14:textId="34EE7804" w:rsidR="001D584F" w:rsidRPr="003B09F5" w:rsidRDefault="005D6919">
      <w:pPr>
        <w:pStyle w:val="Heading2"/>
        <w:rPr>
          <w:rFonts w:cs="Times New Roman"/>
        </w:rPr>
      </w:pPr>
      <w:bookmarkStart w:id="464" w:name="lexia-186"/>
      <w:bookmarkStart w:id="465" w:name="_Toc33196554"/>
      <w:bookmarkEnd w:id="463"/>
      <w:r w:rsidRPr="003B09F5">
        <w:rPr>
          <w:rFonts w:cs="Times New Roman"/>
        </w:rPr>
        <w:lastRenderedPageBreak/>
        <w:t>Lexia 186</w:t>
      </w:r>
      <w:bookmarkEnd w:id="464"/>
      <w:bookmarkEnd w:id="465"/>
    </w:p>
    <w:p w14:paraId="26272168" w14:textId="0604AB02"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(Froend, et al</w:t>
      </w:r>
      <w:r w:rsidRPr="005E71ED">
        <w:rPr>
          <w:rFonts w:cs="Times New Roman"/>
        </w:rPr>
        <w:t xml:space="preserve">., </w:t>
      </w:r>
      <w:hyperlink w:anchor="ref-Froend2004">
        <w:r w:rsidRPr="005E71ED">
          <w:rPr>
            <w:rStyle w:val="Hyperlink"/>
            <w:rFonts w:cs="Times New Roman"/>
            <w:color w:val="auto"/>
          </w:rPr>
          <w:t>2004</w:t>
        </w:r>
      </w:hyperlink>
      <w:r w:rsidR="00624513">
        <w:rPr>
          <w:rStyle w:val="Hyperlink"/>
          <w:rFonts w:cs="Times New Roman"/>
          <w:color w:val="auto"/>
        </w:rPr>
        <w:t>a</w:t>
      </w:r>
      <w:r w:rsidRPr="003B09F5">
        <w:rPr>
          <w:rFonts w:cs="Times New Roman"/>
        </w:rPr>
        <w:t xml:space="preserve">). </w:t>
      </w:r>
      <w:commentRangeStart w:id="466"/>
      <w:r w:rsidRPr="003B09F5">
        <w:rPr>
          <w:rFonts w:cs="Times New Roman"/>
        </w:rPr>
        <w:t xml:space="preserve">The Lexia system of wetlands is composed of </w:t>
      </w:r>
      <w:r w:rsidR="00E57C40">
        <w:rPr>
          <w:rFonts w:cs="Times New Roman"/>
        </w:rPr>
        <w:t>a series of</w:t>
      </w:r>
      <w:r w:rsidRPr="003B09F5">
        <w:rPr>
          <w:rFonts w:cs="Times New Roman"/>
        </w:rPr>
        <w:t xml:space="preserve"> separate wetlands</w:t>
      </w:r>
      <w:commentRangeEnd w:id="466"/>
      <w:r w:rsidR="000A1AAA">
        <w:rPr>
          <w:rStyle w:val="CommentReference"/>
          <w:rFonts w:asciiTheme="minorHAnsi" w:hAnsiTheme="minorHAnsi"/>
        </w:rPr>
        <w:commentReference w:id="466"/>
      </w:r>
      <w:r w:rsidR="00E57C40">
        <w:rPr>
          <w:rFonts w:cs="Times New Roman"/>
        </w:rPr>
        <w:t xml:space="preserve"> including</w:t>
      </w:r>
      <w:r w:rsidRPr="003B09F5">
        <w:rPr>
          <w:rFonts w:cs="Times New Roman"/>
        </w:rPr>
        <w:t xml:space="preserve"> Lexia 86, Lexia 94 and Lexia 186. Lexia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467" w:name="hydrology-9"/>
      <w:bookmarkStart w:id="468" w:name="_Toc33196555"/>
      <w:r w:rsidRPr="003B09F5">
        <w:rPr>
          <w:rFonts w:cs="Times New Roman"/>
        </w:rPr>
        <w:t>Hydrology</w:t>
      </w:r>
      <w:bookmarkEnd w:id="467"/>
      <w:bookmarkEnd w:id="468"/>
    </w:p>
    <w:p w14:paraId="2627216A" w14:textId="2E951151" w:rsidR="001D584F" w:rsidRDefault="005D6919">
      <w:pPr>
        <w:pStyle w:val="FirstParagraph"/>
        <w:rPr>
          <w:rFonts w:cs="Times New Roman"/>
        </w:rPr>
      </w:pPr>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266BE9" w:rsidRPr="003B09F5">
        <w:rPr>
          <w:rFonts w:cs="Times New Roman"/>
        </w:rPr>
        <w:t xml:space="preserve">Figure </w:t>
      </w:r>
      <w:r w:rsidR="00266BE9">
        <w:rPr>
          <w:rFonts w:cs="Times New Roman"/>
          <w:noProof/>
        </w:rPr>
        <w:t>13</w:t>
      </w:r>
      <w:r w:rsidR="00344A98">
        <w:rPr>
          <w:rFonts w:cs="Times New Roman"/>
        </w:rPr>
        <w:fldChar w:fldCharType="end"/>
      </w:r>
      <w:r w:rsidRPr="003B09F5">
        <w:rPr>
          <w:rFonts w:cs="Times New Roman"/>
        </w:rPr>
        <w:t>). Nonetheless, current mean maximum and minimum water levels are 1.</w:t>
      </w:r>
      <w:r w:rsidR="0033498A">
        <w:rPr>
          <w:rFonts w:cs="Times New Roman"/>
        </w:rPr>
        <w:t>1</w:t>
      </w:r>
      <w:r w:rsidRPr="003B09F5">
        <w:rPr>
          <w:rFonts w:cs="Times New Roman"/>
        </w:rPr>
        <w:t xml:space="preserve"> and 0.</w:t>
      </w:r>
      <w:r w:rsidR="005863C8">
        <w:rPr>
          <w:rFonts w:cs="Times New Roman"/>
        </w:rPr>
        <w:t>6</w:t>
      </w:r>
      <w:r w:rsidRPr="003B09F5">
        <w:rPr>
          <w:rFonts w:cs="Times New Roman"/>
        </w:rPr>
        <w:t xml:space="preserve">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266BE9">
        <w:t xml:space="preserve">Table </w:t>
      </w:r>
      <w:r w:rsidR="00266BE9">
        <w:rPr>
          <w:noProof/>
        </w:rPr>
        <w:t>20</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01E4AB93" w:rsidR="005D0F16" w:rsidRDefault="005D0F16" w:rsidP="005D0F16">
      <w:pPr>
        <w:pStyle w:val="Caption"/>
        <w:keepNext/>
      </w:pPr>
      <w:bookmarkStart w:id="469" w:name="_Ref25922072"/>
      <w:r>
        <w:t xml:space="preserve">Table </w:t>
      </w:r>
      <w:r>
        <w:fldChar w:fldCharType="begin"/>
      </w:r>
      <w:r>
        <w:instrText>SEQ Table \* ARABIC</w:instrText>
      </w:r>
      <w:r>
        <w:fldChar w:fldCharType="separate"/>
      </w:r>
      <w:r w:rsidR="00266BE9">
        <w:rPr>
          <w:noProof/>
        </w:rPr>
        <w:t>20</w:t>
      </w:r>
      <w:r>
        <w:fldChar w:fldCharType="end"/>
      </w:r>
      <w:bookmarkEnd w:id="469"/>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Lexia 186</w:t>
      </w:r>
    </w:p>
    <w:tbl>
      <w:tblPr>
        <w:tblStyle w:val="Table"/>
        <w:tblW w:w="8144" w:type="dxa"/>
        <w:tblLook w:val="04A0" w:firstRow="1" w:lastRow="0" w:firstColumn="1" w:lastColumn="0" w:noHBand="0" w:noVBand="1"/>
      </w:tblPr>
      <w:tblGrid>
        <w:gridCol w:w="1989"/>
        <w:gridCol w:w="2051"/>
        <w:gridCol w:w="1368"/>
        <w:gridCol w:w="1368"/>
        <w:gridCol w:w="1368"/>
      </w:tblGrid>
      <w:tr w:rsidR="005D0F16" w14:paraId="222B43AC" w14:textId="77777777" w:rsidTr="007C2274">
        <w:tc>
          <w:tcPr>
            <w:tcW w:w="1989" w:type="dxa"/>
          </w:tcPr>
          <w:p w14:paraId="0CD7BAC9" w14:textId="77777777" w:rsidR="005D0F16" w:rsidRDefault="005D0F16" w:rsidP="00BC6943">
            <w:pPr>
              <w:pStyle w:val="BodyText"/>
              <w:jc w:val="center"/>
            </w:pPr>
            <w:r>
              <w:t>Period</w:t>
            </w:r>
          </w:p>
        </w:tc>
        <w:tc>
          <w:tcPr>
            <w:tcW w:w="2051" w:type="dxa"/>
          </w:tcPr>
          <w:p w14:paraId="4B2564F2" w14:textId="77777777" w:rsidR="005D0F16" w:rsidRPr="00016946" w:rsidRDefault="005D0F16" w:rsidP="00BC6943">
            <w:pPr>
              <w:pStyle w:val="BodyText"/>
              <w:jc w:val="center"/>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BC6943">
            <w:pPr>
              <w:pStyle w:val="BodyText"/>
              <w:jc w:val="center"/>
            </w:pPr>
            <w:r w:rsidRPr="00016946">
              <w:rPr>
                <w:lang w:val="en-AU"/>
              </w:rPr>
              <w:t>level (mAHD)</w:t>
            </w:r>
          </w:p>
        </w:tc>
        <w:tc>
          <w:tcPr>
            <w:tcW w:w="1368" w:type="dxa"/>
          </w:tcPr>
          <w:p w14:paraId="7CC9B2EE" w14:textId="77777777" w:rsidR="005D0F16" w:rsidRPr="00016946" w:rsidRDefault="005D0F16" w:rsidP="00BC6943">
            <w:pPr>
              <w:pStyle w:val="BodyText"/>
              <w:jc w:val="center"/>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BC6943">
            <w:pPr>
              <w:pStyle w:val="BodyText"/>
              <w:jc w:val="center"/>
            </w:pPr>
            <w:r w:rsidRPr="00016946">
              <w:rPr>
                <w:lang w:val="en-AU"/>
              </w:rPr>
              <w:t>level (mAHD)</w:t>
            </w:r>
          </w:p>
        </w:tc>
        <w:tc>
          <w:tcPr>
            <w:tcW w:w="1368" w:type="dxa"/>
          </w:tcPr>
          <w:p w14:paraId="64725F8A" w14:textId="77777777" w:rsidR="005D0F16" w:rsidRDefault="005D0F16" w:rsidP="00BC6943">
            <w:pPr>
              <w:pStyle w:val="BodyText"/>
              <w:jc w:val="center"/>
            </w:pPr>
            <w:r>
              <w:t>Mean seasonal change (m)</w:t>
            </w:r>
          </w:p>
        </w:tc>
        <w:tc>
          <w:tcPr>
            <w:tcW w:w="1368" w:type="dxa"/>
          </w:tcPr>
          <w:p w14:paraId="12C81DC8" w14:textId="77777777" w:rsidR="005D0F16" w:rsidRDefault="005D0F16" w:rsidP="00BC6943">
            <w:pPr>
              <w:pStyle w:val="BodyText"/>
              <w:jc w:val="center"/>
            </w:pPr>
            <w:r>
              <w:t>Mean max to min (days)</w:t>
            </w:r>
          </w:p>
        </w:tc>
      </w:tr>
      <w:tr w:rsidR="005D0F16" w14:paraId="072D30A1" w14:textId="77777777" w:rsidTr="007C2274">
        <w:tc>
          <w:tcPr>
            <w:tcW w:w="1989" w:type="dxa"/>
          </w:tcPr>
          <w:p w14:paraId="70CFD1EE" w14:textId="77777777" w:rsidR="005D0F16" w:rsidRDefault="005D0F16" w:rsidP="00376A55">
            <w:pPr>
              <w:pStyle w:val="BodyText"/>
            </w:pPr>
            <w:r>
              <w:t>08/1994 – 07/1999</w:t>
            </w:r>
          </w:p>
        </w:tc>
        <w:tc>
          <w:tcPr>
            <w:tcW w:w="2051" w:type="dxa"/>
          </w:tcPr>
          <w:p w14:paraId="6FB59D5B" w14:textId="58B97116" w:rsidR="005D0F16" w:rsidRPr="00E5180C" w:rsidRDefault="00E5180C" w:rsidP="00BC6943">
            <w:pPr>
              <w:pStyle w:val="BodyText"/>
              <w:jc w:val="center"/>
            </w:pPr>
            <w:r>
              <w:t>48.2</w:t>
            </w:r>
            <w:r w:rsidR="005D0F16" w:rsidRPr="00E5180C">
              <w:t xml:space="preserve"> (Sep)</w:t>
            </w:r>
          </w:p>
        </w:tc>
        <w:tc>
          <w:tcPr>
            <w:tcW w:w="1368" w:type="dxa"/>
          </w:tcPr>
          <w:p w14:paraId="25629CAE" w14:textId="46E65171" w:rsidR="005D0F16" w:rsidRPr="00E5180C" w:rsidRDefault="00383A80" w:rsidP="00BC6943">
            <w:pPr>
              <w:pStyle w:val="BodyText"/>
              <w:jc w:val="center"/>
            </w:pPr>
            <w:r>
              <w:t>47.2</w:t>
            </w:r>
            <w:r w:rsidR="005D0F16" w:rsidRPr="00E5180C">
              <w:t xml:space="preserve"> (May)</w:t>
            </w:r>
          </w:p>
        </w:tc>
        <w:tc>
          <w:tcPr>
            <w:tcW w:w="1368" w:type="dxa"/>
          </w:tcPr>
          <w:p w14:paraId="532172FC" w14:textId="79D4645B" w:rsidR="005D0F16" w:rsidRPr="00E5180C" w:rsidRDefault="00551096" w:rsidP="00BC6943">
            <w:pPr>
              <w:pStyle w:val="BodyText"/>
              <w:jc w:val="center"/>
            </w:pPr>
            <w:r w:rsidRPr="00E5180C">
              <w:t>1.</w:t>
            </w:r>
            <w:r w:rsidR="00383A80">
              <w:t>02</w:t>
            </w:r>
          </w:p>
        </w:tc>
        <w:tc>
          <w:tcPr>
            <w:tcW w:w="1368" w:type="dxa"/>
          </w:tcPr>
          <w:p w14:paraId="45451B18" w14:textId="00B35999" w:rsidR="005D0F16" w:rsidRPr="00E5180C" w:rsidRDefault="00A05414" w:rsidP="00BC6943">
            <w:pPr>
              <w:pStyle w:val="BodyText"/>
              <w:jc w:val="center"/>
            </w:pPr>
            <w:r>
              <w:t>233</w:t>
            </w:r>
          </w:p>
        </w:tc>
      </w:tr>
      <w:tr w:rsidR="005D0F16" w14:paraId="02C84C83" w14:textId="77777777" w:rsidTr="007C2274">
        <w:tc>
          <w:tcPr>
            <w:tcW w:w="1989" w:type="dxa"/>
          </w:tcPr>
          <w:p w14:paraId="6BAF39D9" w14:textId="77777777" w:rsidR="005D0F16" w:rsidRDefault="005D0F16" w:rsidP="00376A55">
            <w:pPr>
              <w:pStyle w:val="BodyText"/>
            </w:pPr>
            <w:r>
              <w:t>08/1999 – 07/2004</w:t>
            </w:r>
          </w:p>
        </w:tc>
        <w:tc>
          <w:tcPr>
            <w:tcW w:w="2051" w:type="dxa"/>
          </w:tcPr>
          <w:p w14:paraId="3C4B1DDD" w14:textId="5D12281B" w:rsidR="005D0F16" w:rsidRPr="00E5180C" w:rsidRDefault="00E5180C" w:rsidP="00BC6943">
            <w:pPr>
              <w:pStyle w:val="BodyText"/>
              <w:jc w:val="center"/>
            </w:pPr>
            <w:r>
              <w:t>47.9</w:t>
            </w:r>
            <w:r w:rsidR="005D0F16" w:rsidRPr="00E5180C">
              <w:t xml:space="preserve"> (Oct)</w:t>
            </w:r>
          </w:p>
        </w:tc>
        <w:tc>
          <w:tcPr>
            <w:tcW w:w="1368" w:type="dxa"/>
          </w:tcPr>
          <w:p w14:paraId="28C56DA5" w14:textId="38188253" w:rsidR="005D0F16" w:rsidRPr="00E5180C" w:rsidRDefault="00383A80" w:rsidP="00BC6943">
            <w:pPr>
              <w:pStyle w:val="BodyText"/>
              <w:jc w:val="center"/>
            </w:pPr>
            <w:r>
              <w:t>47.1</w:t>
            </w:r>
            <w:r w:rsidR="005D0F16" w:rsidRPr="00E5180C">
              <w:t xml:space="preserve"> (</w:t>
            </w:r>
            <w:r>
              <w:t>Apr</w:t>
            </w:r>
            <w:r w:rsidR="005D0F16" w:rsidRPr="00E5180C">
              <w:t>)</w:t>
            </w:r>
          </w:p>
        </w:tc>
        <w:tc>
          <w:tcPr>
            <w:tcW w:w="1368" w:type="dxa"/>
          </w:tcPr>
          <w:p w14:paraId="390C1BEC" w14:textId="26573498" w:rsidR="005D0F16" w:rsidRPr="00E5180C" w:rsidRDefault="00383A80" w:rsidP="00BC6943">
            <w:pPr>
              <w:pStyle w:val="BodyText"/>
              <w:jc w:val="center"/>
            </w:pPr>
            <w:r>
              <w:t>0.86</w:t>
            </w:r>
          </w:p>
        </w:tc>
        <w:tc>
          <w:tcPr>
            <w:tcW w:w="1368" w:type="dxa"/>
          </w:tcPr>
          <w:p w14:paraId="2098036E" w14:textId="27816FA3" w:rsidR="005D0F16" w:rsidRPr="00E5180C" w:rsidRDefault="00A05414" w:rsidP="00BC6943">
            <w:pPr>
              <w:pStyle w:val="BodyText"/>
              <w:jc w:val="center"/>
            </w:pPr>
            <w:r>
              <w:t>212</w:t>
            </w:r>
          </w:p>
        </w:tc>
      </w:tr>
      <w:tr w:rsidR="005D0F16" w14:paraId="6C545C3D" w14:textId="77777777" w:rsidTr="007C2274">
        <w:tc>
          <w:tcPr>
            <w:tcW w:w="1989" w:type="dxa"/>
          </w:tcPr>
          <w:p w14:paraId="592BDDE2" w14:textId="77777777" w:rsidR="005D0F16" w:rsidRDefault="005D0F16" w:rsidP="00376A55">
            <w:pPr>
              <w:pStyle w:val="BodyText"/>
            </w:pPr>
            <w:r>
              <w:t>08/2004 – 07/2009</w:t>
            </w:r>
          </w:p>
        </w:tc>
        <w:tc>
          <w:tcPr>
            <w:tcW w:w="2051" w:type="dxa"/>
          </w:tcPr>
          <w:p w14:paraId="02EC0BF6" w14:textId="52310830" w:rsidR="005D0F16" w:rsidRPr="00E5180C" w:rsidRDefault="00383A80" w:rsidP="00BC6943">
            <w:pPr>
              <w:pStyle w:val="BodyText"/>
              <w:jc w:val="center"/>
            </w:pPr>
            <w:r>
              <w:t>47.7</w:t>
            </w:r>
            <w:r w:rsidR="005D0F16" w:rsidRPr="00E5180C">
              <w:t xml:space="preserve"> (Sep)</w:t>
            </w:r>
          </w:p>
        </w:tc>
        <w:tc>
          <w:tcPr>
            <w:tcW w:w="1368" w:type="dxa"/>
          </w:tcPr>
          <w:p w14:paraId="34939337" w14:textId="5BD1E736" w:rsidR="005D0F16" w:rsidRPr="00E5180C" w:rsidRDefault="00383A80" w:rsidP="00BC6943">
            <w:pPr>
              <w:pStyle w:val="BodyText"/>
              <w:jc w:val="center"/>
            </w:pPr>
            <w:r>
              <w:t>46.9</w:t>
            </w:r>
            <w:r w:rsidR="005D0F16" w:rsidRPr="00E5180C">
              <w:t xml:space="preserve"> (</w:t>
            </w:r>
            <w:r>
              <w:t>Jun</w:t>
            </w:r>
            <w:r w:rsidR="005D0F16" w:rsidRPr="00E5180C">
              <w:t>)</w:t>
            </w:r>
          </w:p>
        </w:tc>
        <w:tc>
          <w:tcPr>
            <w:tcW w:w="1368" w:type="dxa"/>
          </w:tcPr>
          <w:p w14:paraId="1C837D53" w14:textId="09346828" w:rsidR="005D0F16" w:rsidRPr="00E5180C" w:rsidRDefault="00383A80" w:rsidP="00BC6943">
            <w:pPr>
              <w:pStyle w:val="BodyText"/>
              <w:jc w:val="center"/>
            </w:pPr>
            <w:r>
              <w:t>0.77</w:t>
            </w:r>
          </w:p>
        </w:tc>
        <w:tc>
          <w:tcPr>
            <w:tcW w:w="1368" w:type="dxa"/>
          </w:tcPr>
          <w:p w14:paraId="7B6BA98C" w14:textId="6FA15E76" w:rsidR="005D0F16" w:rsidRPr="00E5180C" w:rsidRDefault="00A05414" w:rsidP="00BC6943">
            <w:pPr>
              <w:pStyle w:val="BodyText"/>
              <w:jc w:val="center"/>
            </w:pPr>
            <w:r>
              <w:t>241</w:t>
            </w:r>
          </w:p>
        </w:tc>
      </w:tr>
      <w:tr w:rsidR="005D0F16" w14:paraId="7B384980" w14:textId="77777777" w:rsidTr="007C2274">
        <w:tc>
          <w:tcPr>
            <w:tcW w:w="1989" w:type="dxa"/>
          </w:tcPr>
          <w:p w14:paraId="7B637E14" w14:textId="77777777" w:rsidR="005D0F16" w:rsidRDefault="005D0F16" w:rsidP="00376A55">
            <w:pPr>
              <w:pStyle w:val="BodyText"/>
            </w:pPr>
            <w:r>
              <w:t>08/2009 – 07/2014</w:t>
            </w:r>
          </w:p>
        </w:tc>
        <w:tc>
          <w:tcPr>
            <w:tcW w:w="2051" w:type="dxa"/>
          </w:tcPr>
          <w:p w14:paraId="32E8B117" w14:textId="657CD6A4" w:rsidR="005D0F16" w:rsidRPr="00E5180C" w:rsidRDefault="00383A80" w:rsidP="00BC6943">
            <w:pPr>
              <w:pStyle w:val="BodyText"/>
              <w:jc w:val="center"/>
            </w:pPr>
            <w:r>
              <w:t>47.2</w:t>
            </w:r>
            <w:r w:rsidR="005D0F16" w:rsidRPr="00E5180C">
              <w:t xml:space="preserve"> (Oct)</w:t>
            </w:r>
          </w:p>
        </w:tc>
        <w:tc>
          <w:tcPr>
            <w:tcW w:w="1368" w:type="dxa"/>
          </w:tcPr>
          <w:p w14:paraId="23DE8185" w14:textId="5BC2F7B1" w:rsidR="005D0F16" w:rsidRPr="00E5180C" w:rsidRDefault="00383A80" w:rsidP="00BC6943">
            <w:pPr>
              <w:pStyle w:val="BodyText"/>
              <w:jc w:val="center"/>
            </w:pPr>
            <w:r>
              <w:t>46.6</w:t>
            </w:r>
            <w:r w:rsidR="005D0F16" w:rsidRPr="00E5180C">
              <w:t xml:space="preserve"> (</w:t>
            </w:r>
            <w:r>
              <w:t>May</w:t>
            </w:r>
            <w:r w:rsidR="005D0F16" w:rsidRPr="00E5180C">
              <w:t>)</w:t>
            </w:r>
          </w:p>
        </w:tc>
        <w:tc>
          <w:tcPr>
            <w:tcW w:w="1368" w:type="dxa"/>
          </w:tcPr>
          <w:p w14:paraId="2A1B8DB4" w14:textId="46D2926E" w:rsidR="005D0F16" w:rsidRPr="00E5180C" w:rsidRDefault="00551096" w:rsidP="00BC6943">
            <w:pPr>
              <w:pStyle w:val="BodyText"/>
              <w:jc w:val="center"/>
            </w:pPr>
            <w:r w:rsidRPr="00E5180C">
              <w:t>0</w:t>
            </w:r>
            <w:r w:rsidR="00383A80">
              <w:t>56</w:t>
            </w:r>
          </w:p>
        </w:tc>
        <w:tc>
          <w:tcPr>
            <w:tcW w:w="1368" w:type="dxa"/>
          </w:tcPr>
          <w:p w14:paraId="7E1809AE" w14:textId="249A3671" w:rsidR="005D0F16" w:rsidRPr="00E5180C" w:rsidRDefault="00A05414" w:rsidP="00BC6943">
            <w:pPr>
              <w:pStyle w:val="BodyText"/>
              <w:jc w:val="center"/>
            </w:pPr>
            <w:r>
              <w:t>219</w:t>
            </w:r>
          </w:p>
        </w:tc>
      </w:tr>
      <w:tr w:rsidR="005D0F16" w14:paraId="19481703" w14:textId="77777777" w:rsidTr="007C2274">
        <w:tc>
          <w:tcPr>
            <w:tcW w:w="1989" w:type="dxa"/>
          </w:tcPr>
          <w:p w14:paraId="3968A5EB" w14:textId="77777777" w:rsidR="005D0F16" w:rsidRDefault="005D0F16" w:rsidP="00376A55">
            <w:pPr>
              <w:pStyle w:val="BodyText"/>
            </w:pPr>
            <w:r>
              <w:t>08/2014 – 07/2019</w:t>
            </w:r>
          </w:p>
        </w:tc>
        <w:tc>
          <w:tcPr>
            <w:tcW w:w="2051" w:type="dxa"/>
          </w:tcPr>
          <w:p w14:paraId="7EB1E9EE" w14:textId="789D87FB" w:rsidR="005D0F16" w:rsidRPr="00E5180C" w:rsidRDefault="00383A80" w:rsidP="00BC6943">
            <w:pPr>
              <w:pStyle w:val="BodyText"/>
              <w:jc w:val="center"/>
            </w:pPr>
            <w:r>
              <w:t>47.1</w:t>
            </w:r>
            <w:r w:rsidR="005D0F16" w:rsidRPr="00E5180C">
              <w:t xml:space="preserve"> (</w:t>
            </w:r>
            <w:r>
              <w:t>Oct</w:t>
            </w:r>
            <w:r w:rsidR="005D0F16" w:rsidRPr="00E5180C">
              <w:t>)</w:t>
            </w:r>
          </w:p>
        </w:tc>
        <w:tc>
          <w:tcPr>
            <w:tcW w:w="1368" w:type="dxa"/>
          </w:tcPr>
          <w:p w14:paraId="0A684D32" w14:textId="42B799AA" w:rsidR="005D0F16" w:rsidRPr="00E5180C" w:rsidRDefault="00383A80" w:rsidP="00BC6943">
            <w:pPr>
              <w:pStyle w:val="BodyText"/>
              <w:jc w:val="center"/>
            </w:pPr>
            <w:r>
              <w:t>46.6</w:t>
            </w:r>
            <w:r w:rsidR="005D0F16" w:rsidRPr="00E5180C">
              <w:t xml:space="preserve"> (</w:t>
            </w:r>
            <w:r>
              <w:t>Apr</w:t>
            </w:r>
            <w:r w:rsidR="005D0F16" w:rsidRPr="00E5180C">
              <w:t>)</w:t>
            </w:r>
          </w:p>
        </w:tc>
        <w:tc>
          <w:tcPr>
            <w:tcW w:w="1368" w:type="dxa"/>
          </w:tcPr>
          <w:p w14:paraId="5E6622D9" w14:textId="3856C0B6" w:rsidR="005D0F16" w:rsidRPr="00E5180C" w:rsidRDefault="00551096" w:rsidP="00BC6943">
            <w:pPr>
              <w:pStyle w:val="BodyText"/>
              <w:jc w:val="center"/>
            </w:pPr>
            <w:r w:rsidRPr="00E5180C">
              <w:t>0.</w:t>
            </w:r>
            <w:r w:rsidR="00383A80">
              <w:t>54</w:t>
            </w:r>
          </w:p>
        </w:tc>
        <w:tc>
          <w:tcPr>
            <w:tcW w:w="1368" w:type="dxa"/>
          </w:tcPr>
          <w:p w14:paraId="0F53B4B4" w14:textId="3DFCD488" w:rsidR="005D0F16" w:rsidRPr="00E5180C" w:rsidRDefault="00A05414" w:rsidP="00BC6943">
            <w:pPr>
              <w:pStyle w:val="BodyText"/>
              <w:jc w:val="center"/>
            </w:pPr>
            <w:r>
              <w:t>2</w:t>
            </w:r>
            <w:r w:rsidR="00551096" w:rsidRPr="00E5180C">
              <w:t>24</w:t>
            </w:r>
          </w:p>
        </w:tc>
      </w:tr>
    </w:tbl>
    <w:p w14:paraId="110FA4EE" w14:textId="77777777" w:rsidR="00E57C40" w:rsidRPr="003B09F5" w:rsidRDefault="00E57C40"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97318C2" wp14:editId="0DD83BEC">
            <wp:extent cx="5760000" cy="39852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03702CC" w14:textId="6FD1A8D4" w:rsidR="00E57C40" w:rsidRPr="003B09F5" w:rsidRDefault="00E57C40" w:rsidP="00E57C40">
      <w:pPr>
        <w:pStyle w:val="Caption"/>
        <w:rPr>
          <w:rFonts w:ascii="Times New Roman" w:hAnsi="Times New Roman" w:cs="Times New Roman"/>
        </w:rPr>
      </w:pPr>
      <w:bookmarkStart w:id="470"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13</w:t>
      </w:r>
      <w:r w:rsidRPr="003B09F5">
        <w:rPr>
          <w:rFonts w:ascii="Times New Roman" w:hAnsi="Times New Roman" w:cs="Times New Roman"/>
        </w:rPr>
        <w:fldChar w:fldCharType="end"/>
      </w:r>
      <w:bookmarkEnd w:id="470"/>
      <w:r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 in water levels.</w:t>
      </w:r>
    </w:p>
    <w:p w14:paraId="2627216B" w14:textId="51EB4EF9" w:rsidR="001D584F" w:rsidRPr="003B09F5" w:rsidRDefault="00A200FB">
      <w:pPr>
        <w:pStyle w:val="Heading3"/>
        <w:rPr>
          <w:rFonts w:cs="Times New Roman"/>
        </w:rPr>
      </w:pPr>
      <w:bookmarkStart w:id="471" w:name="_Toc33196556"/>
      <w:r>
        <w:rPr>
          <w:rFonts w:cs="Times New Roman"/>
        </w:rPr>
        <w:t>Implications of revised threshold</w:t>
      </w:r>
      <w:bookmarkEnd w:id="471"/>
    </w:p>
    <w:p w14:paraId="2D014DFF" w14:textId="68533AA3" w:rsidR="00DC5EDD" w:rsidRDefault="005D6919" w:rsidP="00925890">
      <w:pPr>
        <w:pStyle w:val="FirstParagraph"/>
        <w:sectPr w:rsidR="00DC5EDD" w:rsidSect="00AB74BD">
          <w:pgSz w:w="11906" w:h="16838" w:code="9"/>
          <w:pgMar w:top="1440" w:right="1440" w:bottom="1440" w:left="1440" w:header="720" w:footer="720" w:gutter="0"/>
          <w:cols w:space="720"/>
          <w:docGrid w:linePitch="326"/>
        </w:sectPr>
      </w:pPr>
      <w:r w:rsidRPr="003B09F5">
        <w:t>The site values of the Lexia 186 wetland are unlikely to be maintained under the proposed changes to groundwater abstraction (</w:t>
      </w:r>
      <w:r w:rsidR="00925890">
        <w:fldChar w:fldCharType="begin"/>
      </w:r>
      <w:r w:rsidR="00925890">
        <w:instrText xml:space="preserve"> REF _Ref26195983 \h </w:instrText>
      </w:r>
      <w:r w:rsidR="00925890">
        <w:fldChar w:fldCharType="separate"/>
      </w:r>
      <w:r w:rsidR="00266BE9" w:rsidRPr="003B09F5">
        <w:rPr>
          <w:rFonts w:cs="Times New Roman"/>
        </w:rPr>
        <w:t xml:space="preserve">Table </w:t>
      </w:r>
      <w:r w:rsidR="00266BE9">
        <w:rPr>
          <w:rFonts w:cs="Times New Roman"/>
          <w:noProof/>
        </w:rPr>
        <w:t>21</w:t>
      </w:r>
      <w:r w:rsidR="00925890">
        <w:fldChar w:fldCharType="end"/>
      </w:r>
      <w:r w:rsidR="002268A3">
        <w:t xml:space="preserve">). </w:t>
      </w:r>
      <w:r w:rsidR="002268A3" w:rsidRPr="003B09F5">
        <w:t>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shifts in composition</w:t>
      </w:r>
      <w:r w:rsidR="00A46534">
        <w:t xml:space="preserve"> as their ecological water requirements are not met</w:t>
      </w:r>
      <w:r w:rsidR="002268A3" w:rsidRPr="003B09F5">
        <w:t>. Nonetheless, further monitoring will provide additional information as to whether the vegetation is likely to continue to change further.</w:t>
      </w:r>
      <w:bookmarkStart w:id="472" w:name="_Ref25922079"/>
    </w:p>
    <w:p w14:paraId="7F4D1A85" w14:textId="2C59BB0A" w:rsidR="00FB199A" w:rsidRPr="003B09F5" w:rsidRDefault="00FB199A" w:rsidP="00FB199A">
      <w:pPr>
        <w:pStyle w:val="TableCaption"/>
        <w:rPr>
          <w:rFonts w:ascii="Times New Roman" w:hAnsi="Times New Roman" w:cs="Times New Roman"/>
        </w:rPr>
      </w:pPr>
      <w:bookmarkStart w:id="473" w:name="_Ref26195983"/>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21</w:t>
      </w:r>
      <w:r w:rsidRPr="003B09F5">
        <w:rPr>
          <w:rFonts w:ascii="Times New Roman" w:hAnsi="Times New Roman" w:cs="Times New Roman"/>
        </w:rPr>
        <w:fldChar w:fldCharType="end"/>
      </w:r>
      <w:bookmarkEnd w:id="472"/>
      <w:bookmarkEnd w:id="473"/>
      <w:r w:rsidRPr="003B09F5">
        <w:rPr>
          <w:rFonts w:ascii="Times New Roman" w:hAnsi="Times New Roman" w:cs="Times New Roman"/>
        </w:rPr>
        <w:t xml:space="preserve"> </w:t>
      </w:r>
      <w:r w:rsidR="00037079" w:rsidRPr="005F0B68">
        <w:rPr>
          <w:rFonts w:ascii="Times New Roman" w:hAnsi="Times New Roman" w:cs="Times New Roman"/>
        </w:rPr>
        <w:t xml:space="preserve">Ecological consequences of proposed 2030 minimum threshold </w:t>
      </w:r>
      <w:r w:rsidR="00037079">
        <w:rPr>
          <w:rFonts w:ascii="Times New Roman" w:hAnsi="Times New Roman" w:cs="Times New Roman"/>
        </w:rPr>
        <w:t>(</w:t>
      </w:r>
      <w:r w:rsidR="00511EC4">
        <w:rPr>
          <w:rFonts w:ascii="Times New Roman" w:hAnsi="Times New Roman" w:cs="Times New Roman"/>
        </w:rPr>
        <w:t>46.5</w:t>
      </w:r>
      <w:r w:rsidR="00037079" w:rsidRPr="005F0B68">
        <w:rPr>
          <w:rFonts w:ascii="Times New Roman" w:hAnsi="Times New Roman" w:cs="Times New Roman"/>
        </w:rPr>
        <w:t xml:space="preserve"> mAHD) in terms of compliance of stated site values and site management objectives at </w:t>
      </w:r>
      <w:r w:rsidR="00037079">
        <w:rPr>
          <w:rFonts w:ascii="Times New Roman" w:hAnsi="Times New Roman" w:cs="Times New Roman"/>
        </w:rPr>
        <w:t>Lexia 186</w:t>
      </w:r>
      <w:r w:rsidR="00037079" w:rsidRPr="005F0B68">
        <w:rPr>
          <w:rFonts w:ascii="Times New Roman" w:hAnsi="Times New Roman" w:cs="Times New Roman"/>
        </w:rPr>
        <w:t xml:space="preserve"> set for the current absolute minimum Ministerial criteria (</w:t>
      </w:r>
      <w:r w:rsidR="00511EC4">
        <w:rPr>
          <w:rFonts w:cs="Times New Roman"/>
        </w:rPr>
        <w:t>47.2</w:t>
      </w:r>
      <w:r w:rsidR="00037079" w:rsidRPr="005F0B68">
        <w:rPr>
          <w:rFonts w:ascii="Times New Roman" w:hAnsi="Times New Roman" w:cs="Times New Roman"/>
        </w:rPr>
        <w:t xml:space="preserve"> mAHD)</w:t>
      </w:r>
      <w:r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715"/>
        <w:gridCol w:w="9429"/>
        <w:gridCol w:w="1814"/>
      </w:tblGrid>
      <w:tr w:rsidR="00CE6904" w:rsidRPr="003B09F5" w14:paraId="26272171" w14:textId="77777777">
        <w:tc>
          <w:tcPr>
            <w:tcW w:w="0" w:type="auto"/>
            <w:tcBorders>
              <w:bottom w:val="single" w:sz="0" w:space="0" w:color="auto"/>
            </w:tcBorders>
            <w:vAlign w:val="bottom"/>
          </w:tcPr>
          <w:p w14:paraId="2627216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6F" w14:textId="1BA206A0" w:rsidR="00F6213E" w:rsidRPr="003B09F5" w:rsidRDefault="00F6213E" w:rsidP="00F6213E">
            <w:pPr>
              <w:pStyle w:val="Compact"/>
              <w:rPr>
                <w:rFonts w:cs="Times New Roman"/>
              </w:rPr>
            </w:pPr>
            <w:r w:rsidRPr="003B09F5">
              <w:rPr>
                <w:rFonts w:cs="Times New Roman"/>
              </w:rPr>
              <w:t>Likely effect of 2030 revised</w:t>
            </w:r>
            <w:r w:rsidR="00511EC4">
              <w:rPr>
                <w:rFonts w:cs="Times New Roman"/>
              </w:rPr>
              <w:t xml:space="preserve"> minimum</w:t>
            </w:r>
            <w:r w:rsidRPr="003B09F5">
              <w:rPr>
                <w:rFonts w:cs="Times New Roman"/>
              </w:rPr>
              <w:t xml:space="preserve"> threshold</w:t>
            </w:r>
            <w:r w:rsidR="00511EC4">
              <w:rPr>
                <w:rFonts w:cs="Times New Roman"/>
              </w:rPr>
              <w:t xml:space="preserve"> (46.5 mAHD)</w:t>
            </w:r>
          </w:p>
        </w:tc>
        <w:tc>
          <w:tcPr>
            <w:tcW w:w="0" w:type="auto"/>
            <w:tcBorders>
              <w:bottom w:val="single" w:sz="0" w:space="0" w:color="auto"/>
            </w:tcBorders>
            <w:vAlign w:val="bottom"/>
          </w:tcPr>
          <w:p w14:paraId="26272170" w14:textId="23B425F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CE6904" w:rsidRPr="003B09F5" w14:paraId="26272175" w14:textId="77777777">
        <w:tc>
          <w:tcPr>
            <w:tcW w:w="0" w:type="auto"/>
          </w:tcPr>
          <w:p w14:paraId="26272172" w14:textId="79FBB108" w:rsidR="001D584F" w:rsidRPr="003B09F5" w:rsidRDefault="00305B18">
            <w:pPr>
              <w:pStyle w:val="Compact"/>
              <w:rPr>
                <w:rFonts w:cs="Times New Roman"/>
              </w:rPr>
            </w:pPr>
            <w:r>
              <w:rPr>
                <w:rFonts w:cs="Times New Roman"/>
                <w:b/>
              </w:rPr>
              <w:t>Site values (WRC, 1997)</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CE6904"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CE6904"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CE6904"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r w:rsidR="002268A3">
              <w:rPr>
                <w:rFonts w:cs="Times New Roman"/>
              </w:rPr>
              <w:t xml:space="preserve">(terrestrial) </w:t>
            </w:r>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CE6904" w:rsidRPr="003B09F5" w14:paraId="26272185" w14:textId="77777777">
        <w:tc>
          <w:tcPr>
            <w:tcW w:w="0" w:type="auto"/>
          </w:tcPr>
          <w:p w14:paraId="26272182" w14:textId="77BDD0F4" w:rsidR="001D584F" w:rsidRPr="003B09F5" w:rsidRDefault="00305B18" w:rsidP="00212B80">
            <w:pPr>
              <w:pStyle w:val="Compact"/>
              <w:jc w:val="left"/>
              <w:rPr>
                <w:rFonts w:cs="Times New Roman"/>
              </w:rPr>
            </w:pPr>
            <w:r>
              <w:rPr>
                <w:rFonts w:cs="Times New Roman"/>
                <w:b/>
              </w:rPr>
              <w:t>Site</w:t>
            </w:r>
            <w:r w:rsidR="00212B80">
              <w:rPr>
                <w:rFonts w:cs="Times New Roman"/>
                <w:b/>
              </w:rPr>
              <w:t xml:space="preserve"> </w:t>
            </w:r>
            <w:r>
              <w:rPr>
                <w:rFonts w:cs="Times New Roman"/>
                <w:b/>
              </w:rPr>
              <w:t>management objectives (1997)</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CE6904"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CE6904"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248EBACC" w:rsidR="001D584F" w:rsidRPr="003C4BE9" w:rsidRDefault="005D6919">
            <w:pPr>
              <w:pStyle w:val="Compact"/>
              <w:rPr>
                <w:rFonts w:cs="Times New Roman"/>
              </w:rPr>
            </w:pPr>
            <w:commentRangeStart w:id="474"/>
            <w:del w:id="475" w:author="Christopher Kavazos" w:date="2020-02-13T14:26:00Z">
              <w:r w:rsidRPr="003C4BE9" w:rsidDel="00375BB7">
                <w:rPr>
                  <w:rFonts w:cs="Times New Roman"/>
                </w:rPr>
                <w:delText>WHAT FRINGING VEGETATION?</w:delText>
              </w:r>
              <w:commentRangeEnd w:id="474"/>
              <w:r w:rsidR="002F3052" w:rsidRPr="003C4BE9" w:rsidDel="00375BB7">
                <w:rPr>
                  <w:rStyle w:val="CommentReference"/>
                  <w:rFonts w:asciiTheme="minorHAnsi" w:hAnsiTheme="minorHAnsi"/>
                </w:rPr>
                <w:commentReference w:id="474"/>
              </w:r>
            </w:del>
            <w:ins w:id="476" w:author="Christopher Kavazos" w:date="2020-02-13T14:26:00Z">
              <w:r w:rsidR="00375BB7" w:rsidRPr="003C4BE9">
                <w:rPr>
                  <w:rFonts w:cs="Times New Roman"/>
                </w:rPr>
                <w:t xml:space="preserve">Fringing vegetation has been lost at the wetland as the site is no longer inundated. The proposed changes to abstraction are not going to </w:t>
              </w:r>
              <w:r w:rsidR="007B12A5" w:rsidRPr="003C4BE9">
                <w:rPr>
                  <w:rFonts w:cs="Times New Roman"/>
                </w:rPr>
                <w:t xml:space="preserve">cause </w:t>
              </w:r>
            </w:ins>
            <w:ins w:id="477" w:author="Christopher Kavazos" w:date="2020-02-13T14:27:00Z">
              <w:r w:rsidR="007B12A5" w:rsidRPr="003C4BE9">
                <w:rPr>
                  <w:rFonts w:cs="Times New Roman"/>
                </w:rPr>
                <w:t>inundation and therefore fringing vegetation will continue to remain absent from the site.</w:t>
              </w:r>
            </w:ins>
          </w:p>
        </w:tc>
        <w:tc>
          <w:tcPr>
            <w:tcW w:w="0" w:type="auto"/>
          </w:tcPr>
          <w:p w14:paraId="2627218C" w14:textId="5E6DDF7E" w:rsidR="001D584F" w:rsidRPr="003C4BE9" w:rsidRDefault="003C4BE9">
            <w:pPr>
              <w:pStyle w:val="Compact"/>
              <w:jc w:val="center"/>
              <w:rPr>
                <w:rFonts w:cs="Times New Roman"/>
              </w:rPr>
            </w:pPr>
            <w:ins w:id="478" w:author="Christopher Kavazos" w:date="2020-02-13T14:27:00Z">
              <w:r w:rsidRPr="003C4BE9">
                <w:rPr>
                  <w:rFonts w:cs="Times New Roman"/>
                </w:rPr>
                <w:t>Extremely unlikely</w:t>
              </w:r>
            </w:ins>
          </w:p>
        </w:tc>
      </w:tr>
      <w:tr w:rsidR="00CE6904"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xml:space="preserve">* </w:t>
            </w:r>
            <w:commentRangeStart w:id="479"/>
            <w:r w:rsidRPr="003B09F5">
              <w:rPr>
                <w:rFonts w:cs="Times New Roman"/>
              </w:rPr>
              <w:t>Protect invertebrate communities dependent on the wetland</w:t>
            </w:r>
            <w:commentRangeEnd w:id="479"/>
            <w:r w:rsidR="001E6A01">
              <w:rPr>
                <w:rStyle w:val="CommentReference"/>
                <w:rFonts w:asciiTheme="minorHAnsi" w:hAnsiTheme="minorHAnsi"/>
              </w:rPr>
              <w:commentReference w:id="479"/>
            </w:r>
          </w:p>
        </w:tc>
        <w:tc>
          <w:tcPr>
            <w:tcW w:w="0" w:type="auto"/>
          </w:tcPr>
          <w:p w14:paraId="2627218F" w14:textId="7036332B"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proofErr w:type="spellStart"/>
            <w:r w:rsidR="003B3322" w:rsidRPr="003B09F5">
              <w:rPr>
                <w:rFonts w:cs="Times New Roman"/>
              </w:rPr>
              <w:t>Damplands</w:t>
            </w:r>
            <w:proofErr w:type="spellEnd"/>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ins w:id="480" w:author="Christopher Kavazos" w:date="2020-02-13T14:24:00Z">
              <w:r w:rsidR="005544D7">
                <w:rPr>
                  <w:rFonts w:cs="Times New Roman"/>
                </w:rPr>
                <w:t xml:space="preserve"> Aquatic macroinverteb</w:t>
              </w:r>
              <w:r w:rsidR="00753CC6">
                <w:rPr>
                  <w:rFonts w:cs="Times New Roman"/>
                </w:rPr>
                <w:t xml:space="preserve">rates </w:t>
              </w:r>
            </w:ins>
            <w:ins w:id="481" w:author="Christopher Kavazos" w:date="2020-02-13T14:25:00Z">
              <w:r w:rsidR="00753CC6">
                <w:rPr>
                  <w:rFonts w:cs="Times New Roman"/>
                </w:rPr>
                <w:t>have been lost</w:t>
              </w:r>
              <w:r w:rsidR="00375BB7">
                <w:rPr>
                  <w:rFonts w:cs="Times New Roman"/>
                </w:rPr>
                <w:t xml:space="preserve"> since inundation no longer occurs. A scenario that will persist given the prop</w:t>
              </w:r>
            </w:ins>
            <w:ins w:id="482" w:author="Christopher Kavazos" w:date="2020-02-13T14:26:00Z">
              <w:r w:rsidR="00375BB7">
                <w:rPr>
                  <w:rFonts w:cs="Times New Roman"/>
                </w:rPr>
                <w:t>osed changes to abstraction.</w:t>
              </w:r>
            </w:ins>
          </w:p>
        </w:tc>
        <w:tc>
          <w:tcPr>
            <w:tcW w:w="0" w:type="auto"/>
          </w:tcPr>
          <w:p w14:paraId="26272190" w14:textId="655A90B2" w:rsidR="001D584F" w:rsidRPr="003B09F5" w:rsidRDefault="003C4BE9">
            <w:pPr>
              <w:pStyle w:val="Compact"/>
              <w:jc w:val="center"/>
              <w:rPr>
                <w:rFonts w:cs="Times New Roman"/>
              </w:rPr>
            </w:pPr>
            <w:ins w:id="483" w:author="Christopher Kavazos" w:date="2020-02-13T14:27:00Z">
              <w:r>
                <w:rPr>
                  <w:rFonts w:cs="Times New Roman"/>
                </w:rPr>
                <w:t>Extremely</w:t>
              </w:r>
            </w:ins>
            <w:ins w:id="484" w:author="Christopher Kavazos" w:date="2020-02-13T14:25:00Z">
              <w:r w:rsidR="00375BB7">
                <w:rPr>
                  <w:rFonts w:cs="Times New Roman"/>
                </w:rPr>
                <w:t xml:space="preserve"> unlikely</w:t>
              </w:r>
            </w:ins>
          </w:p>
        </w:tc>
      </w:tr>
      <w:tr w:rsidR="00511EC4" w:rsidRPr="003B09F5" w14:paraId="25447B65" w14:textId="77777777" w:rsidTr="00F55195">
        <w:tc>
          <w:tcPr>
            <w:tcW w:w="0" w:type="auto"/>
          </w:tcPr>
          <w:p w14:paraId="6D86573A" w14:textId="79F63921" w:rsidR="00511EC4" w:rsidRPr="003B09F5" w:rsidRDefault="00511EC4" w:rsidP="00F55195">
            <w:pPr>
              <w:pStyle w:val="Compact"/>
              <w:jc w:val="left"/>
              <w:rPr>
                <w:rFonts w:cs="Times New Roman"/>
              </w:rPr>
            </w:pPr>
            <w:r w:rsidRPr="00506DA5">
              <w:rPr>
                <w:rFonts w:cs="Times New Roman"/>
                <w:b/>
                <w:bCs/>
              </w:rPr>
              <w:t>Proposed site management objectives</w:t>
            </w:r>
          </w:p>
        </w:tc>
        <w:tc>
          <w:tcPr>
            <w:tcW w:w="0" w:type="auto"/>
          </w:tcPr>
          <w:p w14:paraId="55CD4860" w14:textId="77777777" w:rsidR="00511EC4" w:rsidRPr="003B09F5" w:rsidRDefault="00511EC4">
            <w:pPr>
              <w:pStyle w:val="Compact"/>
              <w:rPr>
                <w:rFonts w:cs="Times New Roman"/>
              </w:rPr>
            </w:pPr>
          </w:p>
        </w:tc>
        <w:tc>
          <w:tcPr>
            <w:tcW w:w="0" w:type="auto"/>
          </w:tcPr>
          <w:p w14:paraId="3F5E71E7" w14:textId="77777777" w:rsidR="00511EC4" w:rsidRDefault="00511EC4">
            <w:pPr>
              <w:pStyle w:val="Compact"/>
              <w:jc w:val="center"/>
              <w:rPr>
                <w:rFonts w:cs="Times New Roman"/>
              </w:rPr>
            </w:pPr>
          </w:p>
        </w:tc>
      </w:tr>
      <w:tr w:rsidR="00511EC4" w:rsidRPr="003B09F5" w14:paraId="366C53B7" w14:textId="77777777" w:rsidTr="00F55195">
        <w:tc>
          <w:tcPr>
            <w:tcW w:w="0" w:type="auto"/>
          </w:tcPr>
          <w:p w14:paraId="0B6595F6" w14:textId="7873DD9D" w:rsidR="00511EC4" w:rsidRPr="003B09F5" w:rsidRDefault="00177E6E" w:rsidP="00F55195">
            <w:pPr>
              <w:pStyle w:val="Compact"/>
              <w:jc w:val="left"/>
              <w:rPr>
                <w:rFonts w:cs="Times New Roman"/>
              </w:rPr>
            </w:pPr>
            <w:r>
              <w:rPr>
                <w:rFonts w:cs="Times New Roman"/>
              </w:rPr>
              <w:lastRenderedPageBreak/>
              <w:t xml:space="preserve">Maintain fringing and wetland vegetation </w:t>
            </w:r>
            <w:r w:rsidR="00571D4C">
              <w:rPr>
                <w:rFonts w:cs="Times New Roman"/>
              </w:rPr>
              <w:t>to support a range of habitat types</w:t>
            </w:r>
          </w:p>
        </w:tc>
        <w:tc>
          <w:tcPr>
            <w:tcW w:w="0" w:type="auto"/>
          </w:tcPr>
          <w:p w14:paraId="5336A973" w14:textId="381593DA" w:rsidR="00511EC4" w:rsidRPr="00EF48BC" w:rsidRDefault="002B0079">
            <w:pPr>
              <w:pStyle w:val="Compact"/>
              <w:rPr>
                <w:rFonts w:cs="Times New Roman"/>
                <w:iCs/>
              </w:rPr>
            </w:pPr>
            <w:r>
              <w:rPr>
                <w:rFonts w:cs="Times New Roman"/>
              </w:rPr>
              <w:t xml:space="preserve">The projected </w:t>
            </w:r>
            <w:r w:rsidR="001639A0">
              <w:rPr>
                <w:rFonts w:cs="Times New Roman"/>
              </w:rPr>
              <w:t>water level</w:t>
            </w:r>
            <w:r w:rsidR="00B15421">
              <w:rPr>
                <w:rFonts w:cs="Times New Roman"/>
              </w:rPr>
              <w:t xml:space="preserve">s are </w:t>
            </w:r>
            <w:r w:rsidR="001639A0">
              <w:rPr>
                <w:rFonts w:cs="Times New Roman"/>
              </w:rPr>
              <w:t>not going</w:t>
            </w:r>
            <w:r w:rsidR="00B15421">
              <w:rPr>
                <w:rFonts w:cs="Times New Roman"/>
              </w:rPr>
              <w:t xml:space="preserve"> to </w:t>
            </w:r>
            <w:r w:rsidR="00DF7735">
              <w:rPr>
                <w:rFonts w:cs="Times New Roman"/>
              </w:rPr>
              <w:t xml:space="preserve">support fringing </w:t>
            </w:r>
            <w:r w:rsidR="009918B6">
              <w:rPr>
                <w:rFonts w:cs="Times New Roman"/>
              </w:rPr>
              <w:t>vegetation</w:t>
            </w:r>
            <w:r w:rsidR="00A872C9">
              <w:rPr>
                <w:rFonts w:cs="Times New Roman"/>
              </w:rPr>
              <w:t xml:space="preserve">. Some wetland vegetation, such as </w:t>
            </w:r>
            <w:r w:rsidR="004952BF" w:rsidRPr="003B09F5">
              <w:rPr>
                <w:rFonts w:cs="Times New Roman"/>
                <w:i/>
              </w:rPr>
              <w:t>Melaleuca preissiana</w:t>
            </w:r>
            <w:r w:rsidR="004952BF" w:rsidRPr="003B09F5">
              <w:rPr>
                <w:rFonts w:cs="Times New Roman"/>
              </w:rPr>
              <w:t xml:space="preserve"> and </w:t>
            </w:r>
            <w:r w:rsidR="004952BF" w:rsidRPr="003B09F5">
              <w:rPr>
                <w:rFonts w:cs="Times New Roman"/>
                <w:i/>
              </w:rPr>
              <w:t xml:space="preserve">Banksia </w:t>
            </w:r>
            <w:proofErr w:type="spellStart"/>
            <w:r w:rsidR="004952BF" w:rsidRPr="003B09F5">
              <w:rPr>
                <w:rFonts w:cs="Times New Roman"/>
                <w:i/>
              </w:rPr>
              <w:t>ilicifolia</w:t>
            </w:r>
            <w:proofErr w:type="spellEnd"/>
            <w:r w:rsidR="00EF48BC">
              <w:rPr>
                <w:rFonts w:cs="Times New Roman"/>
                <w:iCs/>
              </w:rPr>
              <w:t xml:space="preserve"> will be sustained</w:t>
            </w:r>
            <w:r w:rsidR="00B30E73">
              <w:rPr>
                <w:rFonts w:cs="Times New Roman"/>
                <w:iCs/>
              </w:rPr>
              <w:t>. This vegetation supports a variety of habitat for terrestrial fauna.</w:t>
            </w:r>
          </w:p>
        </w:tc>
        <w:tc>
          <w:tcPr>
            <w:tcW w:w="0" w:type="auto"/>
          </w:tcPr>
          <w:p w14:paraId="730F8B9F" w14:textId="5F263270" w:rsidR="00511EC4" w:rsidRDefault="00B30E73">
            <w:pPr>
              <w:pStyle w:val="Compact"/>
              <w:jc w:val="center"/>
              <w:rPr>
                <w:rFonts w:cs="Times New Roman"/>
              </w:rPr>
            </w:pPr>
            <w:r>
              <w:rPr>
                <w:rFonts w:cs="Times New Roman"/>
              </w:rPr>
              <w:t>Unlikely</w:t>
            </w:r>
          </w:p>
        </w:tc>
      </w:tr>
    </w:tbl>
    <w:p w14:paraId="536B38D6" w14:textId="77777777" w:rsidR="0025044F" w:rsidRDefault="0025044F">
      <w:pPr>
        <w:pStyle w:val="Heading3"/>
        <w:rPr>
          <w:rFonts w:cs="Times New Roman"/>
        </w:rPr>
        <w:sectPr w:rsidR="0025044F" w:rsidSect="00AB74BD">
          <w:pgSz w:w="16838" w:h="11906" w:orient="landscape" w:code="9"/>
          <w:pgMar w:top="1440" w:right="1440" w:bottom="1440" w:left="1440" w:header="720" w:footer="720" w:gutter="0"/>
          <w:cols w:space="720"/>
          <w:docGrid w:linePitch="326"/>
        </w:sectPr>
      </w:pPr>
      <w:bookmarkStart w:id="485" w:name="vegetation-dynamics-9"/>
    </w:p>
    <w:p w14:paraId="2627219A" w14:textId="14BB8418" w:rsidR="001D584F" w:rsidRPr="003B09F5" w:rsidRDefault="005D6919">
      <w:pPr>
        <w:pStyle w:val="Heading2"/>
        <w:rPr>
          <w:rFonts w:cs="Times New Roman"/>
        </w:rPr>
      </w:pPr>
      <w:bookmarkStart w:id="486" w:name="melaleuca-park-173"/>
      <w:bookmarkStart w:id="487" w:name="_Toc33196557"/>
      <w:bookmarkEnd w:id="485"/>
      <w:r w:rsidRPr="003B09F5">
        <w:rPr>
          <w:rFonts w:cs="Times New Roman"/>
        </w:rPr>
        <w:lastRenderedPageBreak/>
        <w:t>Melaleuca Park 173</w:t>
      </w:r>
      <w:bookmarkEnd w:id="486"/>
      <w:bookmarkEnd w:id="487"/>
    </w:p>
    <w:p w14:paraId="2627219B" w14:textId="51B294A7"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(Froend, et al., </w:t>
      </w:r>
      <w:hyperlink w:anchor="ref-Froend2004">
        <w:r w:rsidRPr="003B09F5">
          <w:rPr>
            <w:rStyle w:val="Hyperlink"/>
            <w:rFonts w:cs="Times New Roman"/>
            <w:color w:val="auto"/>
          </w:rPr>
          <w:t>2004</w:t>
        </w:r>
      </w:hyperlink>
      <w:r w:rsidR="00476CBE">
        <w:rPr>
          <w:rStyle w:val="Hyperlink"/>
          <w:rFonts w:cs="Times New Roman"/>
          <w:color w:val="auto"/>
        </w:rPr>
        <w:t>a</w:t>
      </w:r>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DDC5DDD" w:rsidR="001D584F" w:rsidRPr="003B09F5" w:rsidRDefault="005D6919">
      <w:pPr>
        <w:pStyle w:val="Heading3"/>
        <w:rPr>
          <w:rFonts w:cs="Times New Roman"/>
        </w:rPr>
      </w:pPr>
      <w:bookmarkStart w:id="488" w:name="hydrology-and-water-quality"/>
      <w:bookmarkStart w:id="489" w:name="_Toc33196558"/>
      <w:r w:rsidRPr="003B09F5">
        <w:rPr>
          <w:rFonts w:cs="Times New Roman"/>
        </w:rPr>
        <w:t>Hydrology</w:t>
      </w:r>
      <w:bookmarkEnd w:id="488"/>
      <w:bookmarkEnd w:id="489"/>
    </w:p>
    <w:p w14:paraId="2627219D" w14:textId="509FC092"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266BE9" w:rsidRPr="003B09F5">
        <w:rPr>
          <w:rFonts w:cs="Times New Roman"/>
        </w:rPr>
        <w:t xml:space="preserve">Figure </w:t>
      </w:r>
      <w:r w:rsidR="00266BE9">
        <w:rPr>
          <w:rFonts w:cs="Times New Roman"/>
          <w:noProof/>
        </w:rPr>
        <w:t>14</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266BE9">
        <w:t xml:space="preserve">Table </w:t>
      </w:r>
      <w:r w:rsidR="00266BE9">
        <w:rPr>
          <w:noProof/>
        </w:rPr>
        <w:t>22</w:t>
      </w:r>
      <w:r w:rsidR="007177D1">
        <w:rPr>
          <w:rFonts w:cs="Times New Roman"/>
        </w:rPr>
        <w:fldChar w:fldCharType="end"/>
      </w:r>
      <w:r w:rsidRPr="003B09F5">
        <w:rPr>
          <w:rFonts w:cs="Times New Roman"/>
        </w:rPr>
        <w:t>). The latest 5</w:t>
      </w:r>
      <w:r w:rsidR="00E60085">
        <w:rPr>
          <w:rFonts w:cs="Times New Roman"/>
        </w:rPr>
        <w:t>-</w:t>
      </w:r>
      <w:r w:rsidRPr="003B09F5">
        <w:rPr>
          <w:rFonts w:cs="Times New Roman"/>
        </w:rPr>
        <w:t>year period (2014-2019) suggests that groundwater</w:t>
      </w:r>
      <w:r w:rsidR="00D54E8F">
        <w:rPr>
          <w:rFonts w:cs="Times New Roman"/>
        </w:rPr>
        <w:t xml:space="preserve"> is</w:t>
      </w:r>
      <w:r w:rsidRPr="003B09F5">
        <w:rPr>
          <w:rFonts w:cs="Times New Roman"/>
        </w:rPr>
        <w:t xml:space="preserve"> reaching </w:t>
      </w:r>
      <w:r w:rsidR="0058433F">
        <w:rPr>
          <w:rFonts w:cs="Times New Roman"/>
        </w:rPr>
        <w:t xml:space="preserve">an </w:t>
      </w:r>
      <w:r w:rsidRPr="003B09F5">
        <w:rPr>
          <w:rFonts w:cs="Times New Roman"/>
        </w:rPr>
        <w:t>annual minimum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06667685" w:rsidR="00954E4F" w:rsidRDefault="00954E4F" w:rsidP="00954E4F">
      <w:pPr>
        <w:pStyle w:val="Caption"/>
        <w:keepNext/>
      </w:pPr>
      <w:bookmarkStart w:id="490" w:name="_Ref25922180"/>
      <w:r>
        <w:t xml:space="preserve">Table </w:t>
      </w:r>
      <w:r>
        <w:fldChar w:fldCharType="begin"/>
      </w:r>
      <w:r>
        <w:instrText>SEQ Table \* ARABIC</w:instrText>
      </w:r>
      <w:r>
        <w:fldChar w:fldCharType="separate"/>
      </w:r>
      <w:r w:rsidR="00266BE9">
        <w:rPr>
          <w:noProof/>
        </w:rPr>
        <w:t>22</w:t>
      </w:r>
      <w:r>
        <w:fldChar w:fldCharType="end"/>
      </w:r>
      <w:bookmarkEnd w:id="49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
        <w:tblW w:w="9351" w:type="dxa"/>
        <w:tblLook w:val="04A0" w:firstRow="1" w:lastRow="0" w:firstColumn="1" w:lastColumn="0" w:noHBand="0" w:noVBand="1"/>
      </w:tblPr>
      <w:tblGrid>
        <w:gridCol w:w="1989"/>
        <w:gridCol w:w="2051"/>
        <w:gridCol w:w="1909"/>
        <w:gridCol w:w="1417"/>
        <w:gridCol w:w="1985"/>
      </w:tblGrid>
      <w:tr w:rsidR="00954E4F" w14:paraId="5C8E5424" w14:textId="77777777" w:rsidTr="007C2274">
        <w:tc>
          <w:tcPr>
            <w:tcW w:w="1989" w:type="dxa"/>
          </w:tcPr>
          <w:p w14:paraId="07A5BDFE" w14:textId="77777777" w:rsidR="00954E4F" w:rsidRDefault="00954E4F" w:rsidP="00376A55">
            <w:pPr>
              <w:pStyle w:val="BodyText"/>
            </w:pPr>
            <w:r>
              <w:t>Period</w:t>
            </w:r>
          </w:p>
        </w:tc>
        <w:tc>
          <w:tcPr>
            <w:tcW w:w="2051" w:type="dxa"/>
          </w:tcPr>
          <w:p w14:paraId="7C767750" w14:textId="77777777" w:rsidR="00954E4F" w:rsidRPr="00016946" w:rsidRDefault="00954E4F" w:rsidP="00064497">
            <w:pPr>
              <w:pStyle w:val="BodyText"/>
              <w:spacing w:before="120" w:after="120"/>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064497">
            <w:pPr>
              <w:pStyle w:val="BodyText"/>
              <w:spacing w:before="120" w:after="120"/>
            </w:pPr>
            <w:r w:rsidRPr="00016946">
              <w:rPr>
                <w:lang w:val="en-AU"/>
              </w:rPr>
              <w:t>level (mAHD)</w:t>
            </w:r>
          </w:p>
        </w:tc>
        <w:tc>
          <w:tcPr>
            <w:tcW w:w="1909" w:type="dxa"/>
          </w:tcPr>
          <w:p w14:paraId="1D220249" w14:textId="77777777" w:rsidR="00954E4F" w:rsidRPr="00016946" w:rsidRDefault="00954E4F" w:rsidP="00064497">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064497">
            <w:pPr>
              <w:pStyle w:val="BodyText"/>
              <w:spacing w:before="120" w:after="120"/>
            </w:pPr>
            <w:r w:rsidRPr="00016946">
              <w:rPr>
                <w:lang w:val="en-AU"/>
              </w:rPr>
              <w:t>level (mAHD)</w:t>
            </w:r>
          </w:p>
        </w:tc>
        <w:tc>
          <w:tcPr>
            <w:tcW w:w="1417" w:type="dxa"/>
          </w:tcPr>
          <w:p w14:paraId="6FA1605D" w14:textId="77777777" w:rsidR="00954E4F" w:rsidRDefault="00954E4F" w:rsidP="00376A55">
            <w:pPr>
              <w:pStyle w:val="BodyText"/>
            </w:pPr>
            <w:r>
              <w:t>Mean seasonal change (m)</w:t>
            </w:r>
          </w:p>
        </w:tc>
        <w:tc>
          <w:tcPr>
            <w:tcW w:w="1985" w:type="dxa"/>
          </w:tcPr>
          <w:p w14:paraId="1CFACCC5" w14:textId="77777777" w:rsidR="00954E4F" w:rsidRDefault="00954E4F" w:rsidP="00376A55">
            <w:pPr>
              <w:pStyle w:val="BodyText"/>
            </w:pPr>
            <w:r>
              <w:t>Mean max to min (days)</w:t>
            </w:r>
          </w:p>
        </w:tc>
      </w:tr>
      <w:tr w:rsidR="00954E4F" w14:paraId="08904478" w14:textId="77777777" w:rsidTr="007C2274">
        <w:tc>
          <w:tcPr>
            <w:tcW w:w="1989" w:type="dxa"/>
          </w:tcPr>
          <w:p w14:paraId="5B3EDA38" w14:textId="77777777" w:rsidR="00954E4F" w:rsidRDefault="00954E4F" w:rsidP="00064497">
            <w:pPr>
              <w:pStyle w:val="BodyText"/>
              <w:jc w:val="center"/>
            </w:pPr>
            <w:r>
              <w:t>08/1994 – 07/1999</w:t>
            </w:r>
          </w:p>
        </w:tc>
        <w:tc>
          <w:tcPr>
            <w:tcW w:w="2051" w:type="dxa"/>
          </w:tcPr>
          <w:p w14:paraId="15467AD3" w14:textId="25147A7F" w:rsidR="00954E4F" w:rsidRDefault="00954E4F" w:rsidP="00064497">
            <w:pPr>
              <w:pStyle w:val="BodyText"/>
              <w:jc w:val="center"/>
            </w:pPr>
            <w:r>
              <w:t>50.9 (</w:t>
            </w:r>
            <w:r w:rsidR="004553A2">
              <w:t>Sep</w:t>
            </w:r>
            <w:r>
              <w:t>)</w:t>
            </w:r>
          </w:p>
        </w:tc>
        <w:tc>
          <w:tcPr>
            <w:tcW w:w="1909" w:type="dxa"/>
          </w:tcPr>
          <w:p w14:paraId="4BE2BA62" w14:textId="41339128" w:rsidR="00954E4F" w:rsidRDefault="004553A2" w:rsidP="00064497">
            <w:pPr>
              <w:pStyle w:val="BodyText"/>
              <w:jc w:val="center"/>
            </w:pPr>
            <w:r>
              <w:t>49.2</w:t>
            </w:r>
            <w:r w:rsidR="00954E4F">
              <w:t xml:space="preserve"> (</w:t>
            </w:r>
            <w:r>
              <w:t>May</w:t>
            </w:r>
            <w:r w:rsidR="00954E4F">
              <w:t>)</w:t>
            </w:r>
          </w:p>
        </w:tc>
        <w:tc>
          <w:tcPr>
            <w:tcW w:w="1417" w:type="dxa"/>
          </w:tcPr>
          <w:p w14:paraId="54151140" w14:textId="79C21839" w:rsidR="00954E4F" w:rsidRDefault="004553A2" w:rsidP="00064497">
            <w:pPr>
              <w:pStyle w:val="BodyText"/>
              <w:jc w:val="center"/>
            </w:pPr>
            <w:r>
              <w:t>1.73</w:t>
            </w:r>
          </w:p>
        </w:tc>
        <w:tc>
          <w:tcPr>
            <w:tcW w:w="1985" w:type="dxa"/>
          </w:tcPr>
          <w:p w14:paraId="4743A150" w14:textId="2E9E3B63" w:rsidR="00954E4F" w:rsidRDefault="004553A2" w:rsidP="00064497">
            <w:pPr>
              <w:pStyle w:val="BodyText"/>
              <w:jc w:val="center"/>
            </w:pPr>
            <w:r>
              <w:t>242</w:t>
            </w:r>
          </w:p>
        </w:tc>
      </w:tr>
      <w:tr w:rsidR="00954E4F" w14:paraId="42F41DEB" w14:textId="77777777" w:rsidTr="007C2274">
        <w:tc>
          <w:tcPr>
            <w:tcW w:w="1989" w:type="dxa"/>
          </w:tcPr>
          <w:p w14:paraId="219F713C" w14:textId="77777777" w:rsidR="00954E4F" w:rsidRDefault="00954E4F" w:rsidP="00064497">
            <w:pPr>
              <w:pStyle w:val="BodyText"/>
              <w:jc w:val="center"/>
            </w:pPr>
            <w:r>
              <w:t>08/1999 – 07/2004</w:t>
            </w:r>
          </w:p>
        </w:tc>
        <w:tc>
          <w:tcPr>
            <w:tcW w:w="2051" w:type="dxa"/>
          </w:tcPr>
          <w:p w14:paraId="7CC7C2C4" w14:textId="0E1BEAB3" w:rsidR="00954E4F" w:rsidRDefault="00954E4F" w:rsidP="00064497">
            <w:pPr>
              <w:pStyle w:val="BodyText"/>
              <w:jc w:val="center"/>
            </w:pPr>
            <w:r>
              <w:t>50.8 (Sep)</w:t>
            </w:r>
          </w:p>
        </w:tc>
        <w:tc>
          <w:tcPr>
            <w:tcW w:w="1909" w:type="dxa"/>
          </w:tcPr>
          <w:p w14:paraId="1687CD58" w14:textId="0A67D6DD" w:rsidR="00954E4F" w:rsidRDefault="004553A2" w:rsidP="00064497">
            <w:pPr>
              <w:pStyle w:val="BodyText"/>
              <w:jc w:val="center"/>
            </w:pPr>
            <w:r>
              <w:t>49.1</w:t>
            </w:r>
            <w:r w:rsidR="00954E4F">
              <w:t xml:space="preserve"> (</w:t>
            </w:r>
            <w:r>
              <w:t>May</w:t>
            </w:r>
            <w:r w:rsidR="00954E4F">
              <w:t>)</w:t>
            </w:r>
          </w:p>
        </w:tc>
        <w:tc>
          <w:tcPr>
            <w:tcW w:w="1417" w:type="dxa"/>
          </w:tcPr>
          <w:p w14:paraId="72DD716C" w14:textId="161A12E3" w:rsidR="00954E4F" w:rsidRDefault="004553A2" w:rsidP="00064497">
            <w:pPr>
              <w:pStyle w:val="BodyText"/>
              <w:jc w:val="center"/>
            </w:pPr>
            <w:r>
              <w:t>1.66</w:t>
            </w:r>
          </w:p>
        </w:tc>
        <w:tc>
          <w:tcPr>
            <w:tcW w:w="1985" w:type="dxa"/>
          </w:tcPr>
          <w:p w14:paraId="34552EE0" w14:textId="49CCC80A" w:rsidR="00954E4F" w:rsidRDefault="004553A2" w:rsidP="00064497">
            <w:pPr>
              <w:pStyle w:val="BodyText"/>
              <w:jc w:val="center"/>
            </w:pPr>
            <w:r>
              <w:t>220</w:t>
            </w:r>
          </w:p>
        </w:tc>
      </w:tr>
      <w:tr w:rsidR="00954E4F" w14:paraId="7EA8EFD1" w14:textId="77777777" w:rsidTr="007C2274">
        <w:tc>
          <w:tcPr>
            <w:tcW w:w="1989" w:type="dxa"/>
          </w:tcPr>
          <w:p w14:paraId="2A2C9258" w14:textId="77777777" w:rsidR="00954E4F" w:rsidRDefault="00954E4F" w:rsidP="00064497">
            <w:pPr>
              <w:pStyle w:val="BodyText"/>
              <w:jc w:val="center"/>
            </w:pPr>
            <w:r>
              <w:t>08/2004 – 07/2009</w:t>
            </w:r>
          </w:p>
        </w:tc>
        <w:tc>
          <w:tcPr>
            <w:tcW w:w="2051" w:type="dxa"/>
          </w:tcPr>
          <w:p w14:paraId="0AF708DF" w14:textId="28B21AD7" w:rsidR="00954E4F" w:rsidRDefault="004553A2" w:rsidP="00064497">
            <w:pPr>
              <w:pStyle w:val="BodyText"/>
              <w:jc w:val="center"/>
            </w:pPr>
            <w:r>
              <w:t>50.6</w:t>
            </w:r>
            <w:r w:rsidR="00954E4F">
              <w:t xml:space="preserve"> (</w:t>
            </w:r>
            <w:r>
              <w:t>Sep</w:t>
            </w:r>
            <w:r w:rsidR="00954E4F">
              <w:t>)</w:t>
            </w:r>
          </w:p>
        </w:tc>
        <w:tc>
          <w:tcPr>
            <w:tcW w:w="1909" w:type="dxa"/>
          </w:tcPr>
          <w:p w14:paraId="421C10C1" w14:textId="7FEF0E34" w:rsidR="00954E4F" w:rsidRDefault="004553A2" w:rsidP="00064497">
            <w:pPr>
              <w:pStyle w:val="BodyText"/>
              <w:jc w:val="center"/>
            </w:pPr>
            <w:r>
              <w:t>49.0</w:t>
            </w:r>
            <w:r w:rsidR="00954E4F">
              <w:t xml:space="preserve"> (</w:t>
            </w:r>
            <w:r>
              <w:t>May</w:t>
            </w:r>
            <w:r w:rsidR="00954E4F">
              <w:t>)</w:t>
            </w:r>
          </w:p>
        </w:tc>
        <w:tc>
          <w:tcPr>
            <w:tcW w:w="1417" w:type="dxa"/>
          </w:tcPr>
          <w:p w14:paraId="49BB895D" w14:textId="347741EC" w:rsidR="00954E4F" w:rsidRDefault="004553A2" w:rsidP="00064497">
            <w:pPr>
              <w:pStyle w:val="BodyText"/>
              <w:jc w:val="center"/>
            </w:pPr>
            <w:r>
              <w:t>1.59</w:t>
            </w:r>
          </w:p>
        </w:tc>
        <w:tc>
          <w:tcPr>
            <w:tcW w:w="1985" w:type="dxa"/>
          </w:tcPr>
          <w:p w14:paraId="3A91990A" w14:textId="341F39CE" w:rsidR="00954E4F" w:rsidRDefault="004553A2" w:rsidP="00064497">
            <w:pPr>
              <w:pStyle w:val="BodyText"/>
              <w:jc w:val="center"/>
            </w:pPr>
            <w:r>
              <w:t>168</w:t>
            </w:r>
          </w:p>
        </w:tc>
      </w:tr>
      <w:tr w:rsidR="00954E4F" w14:paraId="446724D8" w14:textId="77777777" w:rsidTr="007C2274">
        <w:tc>
          <w:tcPr>
            <w:tcW w:w="1989" w:type="dxa"/>
          </w:tcPr>
          <w:p w14:paraId="3205274D" w14:textId="77777777" w:rsidR="00954E4F" w:rsidRDefault="00954E4F" w:rsidP="00064497">
            <w:pPr>
              <w:pStyle w:val="BodyText"/>
              <w:jc w:val="center"/>
            </w:pPr>
            <w:r>
              <w:t>08/2009 – 07/2014</w:t>
            </w:r>
          </w:p>
        </w:tc>
        <w:tc>
          <w:tcPr>
            <w:tcW w:w="2051" w:type="dxa"/>
          </w:tcPr>
          <w:p w14:paraId="0AC190EA" w14:textId="421C1E7B" w:rsidR="00954E4F" w:rsidRDefault="004553A2" w:rsidP="00064497">
            <w:pPr>
              <w:pStyle w:val="BodyText"/>
              <w:jc w:val="center"/>
            </w:pPr>
            <w:r>
              <w:t>50.0</w:t>
            </w:r>
            <w:r w:rsidR="00954E4F">
              <w:t xml:space="preserve"> (</w:t>
            </w:r>
            <w:r>
              <w:t>Oct</w:t>
            </w:r>
            <w:r w:rsidR="00954E4F">
              <w:t>)</w:t>
            </w:r>
          </w:p>
        </w:tc>
        <w:tc>
          <w:tcPr>
            <w:tcW w:w="1909" w:type="dxa"/>
          </w:tcPr>
          <w:p w14:paraId="3EE10F9D" w14:textId="264B76AF" w:rsidR="00954E4F" w:rsidRDefault="004553A2" w:rsidP="00064497">
            <w:pPr>
              <w:pStyle w:val="BodyText"/>
              <w:jc w:val="center"/>
            </w:pPr>
            <w:r>
              <w:t>48</w:t>
            </w:r>
            <w:r w:rsidR="00954E4F">
              <w:t>.7 (</w:t>
            </w:r>
            <w:r>
              <w:t>Jun</w:t>
            </w:r>
            <w:r w:rsidR="00954E4F">
              <w:t>)</w:t>
            </w:r>
          </w:p>
        </w:tc>
        <w:tc>
          <w:tcPr>
            <w:tcW w:w="1417" w:type="dxa"/>
          </w:tcPr>
          <w:p w14:paraId="5B20D320" w14:textId="7B1E759C" w:rsidR="00954E4F" w:rsidRDefault="004553A2" w:rsidP="00064497">
            <w:pPr>
              <w:pStyle w:val="BodyText"/>
              <w:jc w:val="center"/>
            </w:pPr>
            <w:r>
              <w:t>1.27</w:t>
            </w:r>
          </w:p>
        </w:tc>
        <w:tc>
          <w:tcPr>
            <w:tcW w:w="1985" w:type="dxa"/>
          </w:tcPr>
          <w:p w14:paraId="15504B58" w14:textId="3D714B2B" w:rsidR="00954E4F" w:rsidRDefault="004553A2" w:rsidP="00064497">
            <w:pPr>
              <w:pStyle w:val="BodyText"/>
              <w:jc w:val="center"/>
            </w:pPr>
            <w:r>
              <w:t>224</w:t>
            </w:r>
          </w:p>
        </w:tc>
      </w:tr>
      <w:tr w:rsidR="00954E4F" w14:paraId="45B40A53" w14:textId="77777777" w:rsidTr="007C2274">
        <w:tc>
          <w:tcPr>
            <w:tcW w:w="1989" w:type="dxa"/>
          </w:tcPr>
          <w:p w14:paraId="43FD3CF3" w14:textId="77777777" w:rsidR="00954E4F" w:rsidRDefault="00954E4F" w:rsidP="00064497">
            <w:pPr>
              <w:pStyle w:val="BodyText"/>
              <w:jc w:val="center"/>
            </w:pPr>
            <w:r>
              <w:t>08/2014 – 07/2019</w:t>
            </w:r>
          </w:p>
        </w:tc>
        <w:tc>
          <w:tcPr>
            <w:tcW w:w="2051" w:type="dxa"/>
          </w:tcPr>
          <w:p w14:paraId="6517FEE2" w14:textId="23FE6431" w:rsidR="00954E4F" w:rsidRDefault="004553A2" w:rsidP="00064497">
            <w:pPr>
              <w:pStyle w:val="BodyText"/>
              <w:jc w:val="center"/>
            </w:pPr>
            <w:r>
              <w:t>50.1</w:t>
            </w:r>
            <w:r w:rsidR="00954E4F">
              <w:t xml:space="preserve"> (Sep)</w:t>
            </w:r>
          </w:p>
        </w:tc>
        <w:tc>
          <w:tcPr>
            <w:tcW w:w="1909" w:type="dxa"/>
          </w:tcPr>
          <w:p w14:paraId="6499FE50" w14:textId="116E4039" w:rsidR="00954E4F" w:rsidRDefault="004553A2" w:rsidP="00064497">
            <w:pPr>
              <w:pStyle w:val="BodyText"/>
              <w:jc w:val="center"/>
            </w:pPr>
            <w:r>
              <w:t>48.7</w:t>
            </w:r>
            <w:r w:rsidR="00954E4F">
              <w:t xml:space="preserve"> (</w:t>
            </w:r>
            <w:r>
              <w:t>Apr</w:t>
            </w:r>
            <w:r w:rsidR="00954E4F">
              <w:t>)</w:t>
            </w:r>
          </w:p>
        </w:tc>
        <w:tc>
          <w:tcPr>
            <w:tcW w:w="1417" w:type="dxa"/>
          </w:tcPr>
          <w:p w14:paraId="02BE3794" w14:textId="762BD076" w:rsidR="00954E4F" w:rsidRDefault="004553A2" w:rsidP="00064497">
            <w:pPr>
              <w:pStyle w:val="BodyText"/>
              <w:jc w:val="center"/>
            </w:pPr>
            <w:r>
              <w:t>1.38</w:t>
            </w:r>
          </w:p>
        </w:tc>
        <w:tc>
          <w:tcPr>
            <w:tcW w:w="1985" w:type="dxa"/>
          </w:tcPr>
          <w:p w14:paraId="5666ED8C" w14:textId="42364797" w:rsidR="00954E4F" w:rsidRDefault="004553A2" w:rsidP="00064497">
            <w:pPr>
              <w:pStyle w:val="BodyText"/>
              <w:jc w:val="center"/>
            </w:pPr>
            <w:r>
              <w:t>225</w:t>
            </w:r>
          </w:p>
        </w:tc>
      </w:tr>
    </w:tbl>
    <w:p w14:paraId="077F4E78" w14:textId="77777777" w:rsidR="00585210" w:rsidRPr="003B09F5" w:rsidRDefault="00585210" w:rsidP="00BF0A67">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47FD7CD" wp14:editId="41BA035D">
            <wp:extent cx="5760000" cy="39852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9F20392" w14:textId="6CBBAEB1" w:rsidR="00585210" w:rsidRPr="003B09F5" w:rsidRDefault="00585210" w:rsidP="00585210">
      <w:pPr>
        <w:pStyle w:val="Caption"/>
        <w:rPr>
          <w:rFonts w:ascii="Times New Roman" w:hAnsi="Times New Roman" w:cs="Times New Roman"/>
        </w:rPr>
      </w:pPr>
      <w:bookmarkStart w:id="491"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14</w:t>
      </w:r>
      <w:r w:rsidRPr="003B09F5">
        <w:rPr>
          <w:rFonts w:ascii="Times New Roman" w:hAnsi="Times New Roman" w:cs="Times New Roman"/>
        </w:rPr>
        <w:fldChar w:fldCharType="end"/>
      </w:r>
      <w:bookmarkEnd w:id="491"/>
      <w:r w:rsidRPr="003B09F5">
        <w:rPr>
          <w:rFonts w:ascii="Times New Roman" w:hAnsi="Times New Roman" w:cs="Times New Roman"/>
        </w:rPr>
        <w:t xml:space="preserve"> Ground and surface water levels for Melaleuca Park 173 recorded at bore 61613213 (red) and staff 6162628 (blue). The minimum recordable water level for the staff gauge is 50.4 mAHD. </w:t>
      </w:r>
      <w:r w:rsidR="00656BCC">
        <w:rPr>
          <w:rFonts w:ascii="Times New Roman" w:hAnsi="Times New Roman" w:cs="Times New Roman"/>
        </w:rPr>
        <w:t>Records</w:t>
      </w:r>
      <w:r w:rsidRPr="003B09F5">
        <w:rPr>
          <w:rFonts w:ascii="Times New Roman" w:hAnsi="Times New Roman" w:cs="Times New Roman"/>
        </w:rPr>
        <w:t xml:space="preserve">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2627219E" w14:textId="2D05DCB6" w:rsidR="001D584F" w:rsidRPr="003B09F5" w:rsidRDefault="00A200FB">
      <w:pPr>
        <w:pStyle w:val="Heading3"/>
        <w:rPr>
          <w:rFonts w:cs="Times New Roman"/>
        </w:rPr>
      </w:pPr>
      <w:bookmarkStart w:id="492" w:name="_Toc33196559"/>
      <w:r>
        <w:rPr>
          <w:rFonts w:cs="Times New Roman"/>
        </w:rPr>
        <w:t>Implications of revised threshold</w:t>
      </w:r>
      <w:bookmarkEnd w:id="492"/>
    </w:p>
    <w:p w14:paraId="5332A36A" w14:textId="5777F647" w:rsidR="00960F98" w:rsidRPr="00833AF7" w:rsidRDefault="005D6919" w:rsidP="00CB33E4">
      <w:pPr>
        <w:pStyle w:val="FirstParagraph"/>
        <w:rPr>
          <w:iCs/>
        </w:rPr>
      </w:pPr>
      <w:r w:rsidRPr="003B09F5">
        <w:t xml:space="preserve">It is unlikely that management many of the site values of the Melaleuca Park 173 wetland will be achievable given </w:t>
      </w:r>
      <w:r w:rsidR="00A35827">
        <w:t xml:space="preserve">that </w:t>
      </w:r>
      <w:r w:rsidRPr="003B09F5">
        <w:t xml:space="preserve">the </w:t>
      </w:r>
      <w:r w:rsidR="00913087">
        <w:t>low</w:t>
      </w:r>
      <w:r w:rsidRPr="003B09F5">
        <w:t xml:space="preserve"> groundwater levels and loss of permanent water </w:t>
      </w:r>
      <w:r w:rsidR="00913087">
        <w:t>are projected to continue</w:t>
      </w:r>
      <w:r w:rsidR="0099650B">
        <w:t xml:space="preserve"> </w:t>
      </w:r>
      <w:r w:rsidRPr="003B09F5">
        <w:t>(</w:t>
      </w:r>
      <w:r w:rsidR="00CB33E4">
        <w:fldChar w:fldCharType="begin"/>
      </w:r>
      <w:r w:rsidR="00CB33E4">
        <w:instrText xml:space="preserve"> REF _Ref26196089 \h </w:instrText>
      </w:r>
      <w:r w:rsidR="00CB33E4">
        <w:fldChar w:fldCharType="separate"/>
      </w:r>
      <w:r w:rsidR="00266BE9" w:rsidRPr="003B09F5">
        <w:rPr>
          <w:rFonts w:cs="Times New Roman"/>
        </w:rPr>
        <w:t xml:space="preserve">Table </w:t>
      </w:r>
      <w:r w:rsidR="00266BE9">
        <w:rPr>
          <w:rFonts w:cs="Times New Roman"/>
          <w:noProof/>
        </w:rPr>
        <w:t>23</w:t>
      </w:r>
      <w:r w:rsidR="00CB33E4">
        <w:fldChar w:fldCharType="end"/>
      </w:r>
      <w:r w:rsidR="00FB4D96">
        <w:t>).</w:t>
      </w:r>
      <w:r w:rsidR="00752BA0">
        <w:t xml:space="preserve"> </w:t>
      </w:r>
      <w:r w:rsidR="00FB4D96" w:rsidRPr="003B09F5">
        <w:t>The vegetation mode</w:t>
      </w:r>
      <w:r w:rsidR="00E314D4">
        <w:t>l</w:t>
      </w:r>
      <w:r w:rsidR="00FB4D96" w:rsidRPr="003B09F5">
        <w:t xml:space="preserve">ling presented here suggests that vegetation from higher elevations of the basin are likely to migrate down-slope as water levels </w:t>
      </w:r>
      <w:r w:rsidR="00297DED">
        <w:t xml:space="preserve">remain at the </w:t>
      </w:r>
      <w:r w:rsidR="00C474F9">
        <w:t>current low levels</w:t>
      </w:r>
      <w:r w:rsidR="00FB4D96" w:rsidRPr="003B09F5">
        <w:t xml:space="preserve">. </w:t>
      </w:r>
      <w:r w:rsidR="00F40074">
        <w:t xml:space="preserve">The health of </w:t>
      </w:r>
      <w:r w:rsidR="00084F56">
        <w:t xml:space="preserve">the important </w:t>
      </w:r>
      <w:r w:rsidR="002C1A28">
        <w:t>overstorey species,</w:t>
      </w:r>
      <w:r w:rsidR="00F40074">
        <w:rPr>
          <w:i/>
          <w:iCs/>
        </w:rPr>
        <w:t xml:space="preserve"> </w:t>
      </w:r>
      <w:r w:rsidR="002C1A28">
        <w:rPr>
          <w:i/>
          <w:iCs/>
        </w:rPr>
        <w:t xml:space="preserve">Melaleuca </w:t>
      </w:r>
      <w:r w:rsidR="00F40074">
        <w:rPr>
          <w:i/>
          <w:iCs/>
        </w:rPr>
        <w:t>preissiana</w:t>
      </w:r>
      <w:r w:rsidR="002C1A28">
        <w:t>,</w:t>
      </w:r>
      <w:r w:rsidR="00F40074">
        <w:t xml:space="preserve"> is likely to continue to decline</w:t>
      </w:r>
      <w:r w:rsidR="003579D1">
        <w:t xml:space="preserve"> whilst terrestrial species, such as </w:t>
      </w:r>
      <w:proofErr w:type="spellStart"/>
      <w:r w:rsidR="00833AF7" w:rsidRPr="003B09F5">
        <w:rPr>
          <w:rFonts w:cs="Times New Roman"/>
          <w:i/>
        </w:rPr>
        <w:t>Xanthorrhoea</w:t>
      </w:r>
      <w:proofErr w:type="spellEnd"/>
      <w:r w:rsidR="00833AF7" w:rsidRPr="003B09F5">
        <w:rPr>
          <w:rFonts w:cs="Times New Roman"/>
          <w:i/>
        </w:rPr>
        <w:t xml:space="preserve"> </w:t>
      </w:r>
      <w:proofErr w:type="spellStart"/>
      <w:r w:rsidR="00833AF7" w:rsidRPr="003B09F5">
        <w:rPr>
          <w:rFonts w:cs="Times New Roman"/>
          <w:i/>
        </w:rPr>
        <w:t>preissii</w:t>
      </w:r>
      <w:proofErr w:type="spellEnd"/>
      <w:r w:rsidR="00833AF7" w:rsidRPr="003B09F5">
        <w:rPr>
          <w:rFonts w:cs="Times New Roman"/>
        </w:rPr>
        <w:t xml:space="preserve"> and </w:t>
      </w:r>
      <w:proofErr w:type="spellStart"/>
      <w:r w:rsidR="00833AF7" w:rsidRPr="003B09F5">
        <w:rPr>
          <w:rFonts w:cs="Times New Roman"/>
          <w:i/>
        </w:rPr>
        <w:t>Dielsia</w:t>
      </w:r>
      <w:proofErr w:type="spellEnd"/>
      <w:r w:rsidR="00833AF7" w:rsidRPr="003B09F5">
        <w:rPr>
          <w:rFonts w:cs="Times New Roman"/>
          <w:i/>
        </w:rPr>
        <w:t xml:space="preserve"> </w:t>
      </w:r>
      <w:proofErr w:type="spellStart"/>
      <w:r w:rsidR="00833AF7" w:rsidRPr="003B09F5">
        <w:rPr>
          <w:rFonts w:cs="Times New Roman"/>
          <w:i/>
        </w:rPr>
        <w:t>stenostachya</w:t>
      </w:r>
      <w:proofErr w:type="spellEnd"/>
      <w:r w:rsidR="00833AF7">
        <w:rPr>
          <w:rFonts w:cs="Times New Roman"/>
          <w:iCs/>
        </w:rPr>
        <w:t>, are likely to increase in abundance.</w:t>
      </w:r>
      <w:r w:rsidR="00C474F9">
        <w:rPr>
          <w:rFonts w:cs="Times New Roman"/>
          <w:iCs/>
        </w:rPr>
        <w:t xml:space="preserve"> It is unlikely that the ecological water </w:t>
      </w:r>
      <w:proofErr w:type="spellStart"/>
      <w:r w:rsidR="00C474F9">
        <w:rPr>
          <w:rFonts w:cs="Times New Roman"/>
          <w:iCs/>
        </w:rPr>
        <w:t>requirments</w:t>
      </w:r>
      <w:proofErr w:type="spellEnd"/>
      <w:r w:rsidR="00C474F9">
        <w:rPr>
          <w:rFonts w:cs="Times New Roman"/>
          <w:iCs/>
        </w:rPr>
        <w:t xml:space="preserve"> for important wetland species found at Melaleuca Park 173 will be met when maintaining water levels </w:t>
      </w:r>
      <w:r w:rsidR="0073752B">
        <w:rPr>
          <w:rFonts w:cs="Times New Roman"/>
          <w:iCs/>
        </w:rPr>
        <w:t>at</w:t>
      </w:r>
      <w:r w:rsidR="00C474F9">
        <w:rPr>
          <w:rFonts w:cs="Times New Roman"/>
          <w:iCs/>
        </w:rPr>
        <w:t xml:space="preserve"> the proposed thresholds.</w:t>
      </w:r>
    </w:p>
    <w:p w14:paraId="6A87A9E4" w14:textId="552A1065" w:rsidR="00CB33E4" w:rsidRDefault="00FB4D96" w:rsidP="00CB33E4">
      <w:pPr>
        <w:pStyle w:val="FirstParagraph"/>
        <w:sectPr w:rsidR="00CB33E4" w:rsidSect="00AB74BD">
          <w:pgSz w:w="11906" w:h="16838" w:code="9"/>
          <w:pgMar w:top="1440" w:right="1440" w:bottom="1440" w:left="1440" w:header="720" w:footer="720" w:gutter="0"/>
          <w:cols w:space="720"/>
          <w:docGrid w:linePitch="326"/>
        </w:sectPr>
      </w:pPr>
      <w:r w:rsidRPr="003B09F5">
        <w:t xml:space="preserve">The macroinvertebrate assemblage at Melaleuca Park 173 is displaying similar shifts as the other wetlands that have low pH, such as Lake Jandabup and Lake Mariginiup, which </w:t>
      </w:r>
      <w:r w:rsidR="003A4C2E">
        <w:t>are experiencing</w:t>
      </w:r>
      <w:r w:rsidR="003A4C2E" w:rsidRPr="003B09F5">
        <w:t xml:space="preserve"> </w:t>
      </w:r>
      <w:r w:rsidRPr="003B09F5">
        <w:t>declining richness.</w:t>
      </w:r>
      <w:bookmarkStart w:id="493" w:name="_Ref25922187"/>
      <w:r w:rsidR="00203ECF">
        <w:t xml:space="preserve"> The projected water levels for 2030 are not likely to </w:t>
      </w:r>
      <w:r w:rsidR="00A4367F">
        <w:t xml:space="preserve">restore the </w:t>
      </w:r>
      <w:r w:rsidR="00046E22">
        <w:t>high richness recorded at the site prior to 2008</w:t>
      </w:r>
      <w:r w:rsidR="000B28D1">
        <w:t xml:space="preserve"> as habitat availability continues to be diminished by low water levels and </w:t>
      </w:r>
      <w:r w:rsidR="00B457CE">
        <w:t xml:space="preserve">the low pH excludes </w:t>
      </w:r>
      <w:r w:rsidR="00297939">
        <w:t>non-</w:t>
      </w:r>
      <w:proofErr w:type="spellStart"/>
      <w:r w:rsidR="00297939">
        <w:t>acidiphilic</w:t>
      </w:r>
      <w:proofErr w:type="spellEnd"/>
      <w:r w:rsidR="00297939">
        <w:t xml:space="preserve"> </w:t>
      </w:r>
      <w:r w:rsidR="00D618E7">
        <w:t>species.</w:t>
      </w:r>
    </w:p>
    <w:p w14:paraId="0FE71564" w14:textId="490803E9" w:rsidR="00FB199A" w:rsidRPr="003B09F5" w:rsidRDefault="00FB199A" w:rsidP="00FB199A">
      <w:pPr>
        <w:pStyle w:val="TableCaption"/>
        <w:rPr>
          <w:rFonts w:ascii="Times New Roman" w:hAnsi="Times New Roman" w:cs="Times New Roman"/>
        </w:rPr>
      </w:pPr>
      <w:bookmarkStart w:id="494" w:name="_Ref26196089"/>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23</w:t>
      </w:r>
      <w:r w:rsidRPr="003B09F5">
        <w:rPr>
          <w:rFonts w:ascii="Times New Roman" w:hAnsi="Times New Roman" w:cs="Times New Roman"/>
        </w:rPr>
        <w:fldChar w:fldCharType="end"/>
      </w:r>
      <w:bookmarkEnd w:id="493"/>
      <w:bookmarkEnd w:id="494"/>
      <w:r w:rsidRPr="003B09F5">
        <w:rPr>
          <w:rFonts w:ascii="Times New Roman" w:hAnsi="Times New Roman" w:cs="Times New Roman"/>
        </w:rPr>
        <w:t xml:space="preserve"> </w:t>
      </w:r>
      <w:r w:rsidR="001846CC" w:rsidRPr="005F0B68">
        <w:rPr>
          <w:rFonts w:ascii="Times New Roman" w:hAnsi="Times New Roman" w:cs="Times New Roman"/>
        </w:rPr>
        <w:t xml:space="preserve">Ecological consequences of proposed 2030 minimum threshold </w:t>
      </w:r>
      <w:r w:rsidR="001846CC">
        <w:rPr>
          <w:rFonts w:ascii="Times New Roman" w:hAnsi="Times New Roman" w:cs="Times New Roman"/>
        </w:rPr>
        <w:t>(4</w:t>
      </w:r>
      <w:r w:rsidR="00FB4273">
        <w:rPr>
          <w:rFonts w:ascii="Times New Roman" w:hAnsi="Times New Roman" w:cs="Times New Roman"/>
        </w:rPr>
        <w:t>8</w:t>
      </w:r>
      <w:r w:rsidR="001846CC">
        <w:rPr>
          <w:rFonts w:ascii="Times New Roman" w:hAnsi="Times New Roman" w:cs="Times New Roman"/>
        </w:rPr>
        <w:t>.5</w:t>
      </w:r>
      <w:r w:rsidR="001846CC" w:rsidRPr="005F0B68">
        <w:rPr>
          <w:rFonts w:ascii="Times New Roman" w:hAnsi="Times New Roman" w:cs="Times New Roman"/>
        </w:rPr>
        <w:t xml:space="preserve"> mAHD) in terms of compliance of stated site values and site management objectives at </w:t>
      </w:r>
      <w:r w:rsidR="00FB4273">
        <w:rPr>
          <w:rFonts w:ascii="Times New Roman" w:hAnsi="Times New Roman" w:cs="Times New Roman"/>
        </w:rPr>
        <w:t>Melaleuca Park 173</w:t>
      </w:r>
      <w:r w:rsidR="001846CC" w:rsidRPr="005F0B68">
        <w:rPr>
          <w:rFonts w:ascii="Times New Roman" w:hAnsi="Times New Roman" w:cs="Times New Roman"/>
        </w:rPr>
        <w:t xml:space="preserve"> set for the current absolute minimum Ministerial criteria (</w:t>
      </w:r>
      <w:r w:rsidR="00FB4273">
        <w:rPr>
          <w:rFonts w:cs="Times New Roman"/>
        </w:rPr>
        <w:t>50</w:t>
      </w:r>
      <w:r w:rsidR="001846CC">
        <w:rPr>
          <w:rFonts w:cs="Times New Roman"/>
        </w:rPr>
        <w:t>.2</w:t>
      </w:r>
      <w:r w:rsidR="001846CC" w:rsidRPr="005F0B68">
        <w:rPr>
          <w:rFonts w:ascii="Times New Roman" w:hAnsi="Times New Roman" w:cs="Times New Roman"/>
        </w:rPr>
        <w:t xml:space="preserve"> mAHD)</w:t>
      </w:r>
      <w:r w:rsidR="001846CC"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111"/>
        <w:gridCol w:w="8983"/>
        <w:gridCol w:w="1864"/>
      </w:tblGrid>
      <w:tr w:rsidR="007E4B1C" w:rsidRPr="003B09F5" w14:paraId="262721A4" w14:textId="77777777">
        <w:tc>
          <w:tcPr>
            <w:tcW w:w="0" w:type="auto"/>
            <w:tcBorders>
              <w:bottom w:val="single" w:sz="0" w:space="0" w:color="auto"/>
            </w:tcBorders>
            <w:vAlign w:val="bottom"/>
          </w:tcPr>
          <w:p w14:paraId="262721A1"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A2" w14:textId="5DA6BC1F" w:rsidR="00F6213E" w:rsidRPr="003B09F5" w:rsidRDefault="00F6213E" w:rsidP="00F6213E">
            <w:pPr>
              <w:pStyle w:val="Compact"/>
              <w:rPr>
                <w:rFonts w:cs="Times New Roman"/>
              </w:rPr>
            </w:pPr>
            <w:r w:rsidRPr="003B09F5">
              <w:rPr>
                <w:rFonts w:cs="Times New Roman"/>
              </w:rPr>
              <w:t xml:space="preserve">Likely effect of 2030 revised </w:t>
            </w:r>
            <w:r w:rsidR="00F53E0D">
              <w:rPr>
                <w:rFonts w:cs="Times New Roman"/>
              </w:rPr>
              <w:t xml:space="preserve">minimum </w:t>
            </w:r>
            <w:r w:rsidRPr="003B09F5">
              <w:rPr>
                <w:rFonts w:cs="Times New Roman"/>
              </w:rPr>
              <w:t>threshold</w:t>
            </w:r>
            <w:r w:rsidR="00F53E0D">
              <w:rPr>
                <w:rFonts w:cs="Times New Roman"/>
              </w:rPr>
              <w:t xml:space="preserve"> (48.5 mAHD)</w:t>
            </w:r>
          </w:p>
        </w:tc>
        <w:tc>
          <w:tcPr>
            <w:tcW w:w="0" w:type="auto"/>
            <w:tcBorders>
              <w:bottom w:val="single" w:sz="0" w:space="0" w:color="auto"/>
            </w:tcBorders>
            <w:vAlign w:val="bottom"/>
          </w:tcPr>
          <w:p w14:paraId="262721A3" w14:textId="35882A6D"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E4B1C" w:rsidRPr="003B09F5" w14:paraId="262721A8" w14:textId="77777777">
        <w:tc>
          <w:tcPr>
            <w:tcW w:w="0" w:type="auto"/>
          </w:tcPr>
          <w:p w14:paraId="262721A5" w14:textId="48060904" w:rsidR="001D584F" w:rsidRPr="003B09F5" w:rsidRDefault="00305B18" w:rsidP="00331E9E">
            <w:pPr>
              <w:pStyle w:val="Compact"/>
              <w:jc w:val="left"/>
              <w:rPr>
                <w:rFonts w:cs="Times New Roman"/>
              </w:rPr>
            </w:pPr>
            <w:r>
              <w:rPr>
                <w:rFonts w:cs="Times New Roman"/>
                <w:b/>
              </w:rPr>
              <w:t>Site values (WRC, 1997)</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7E4B1C" w:rsidRPr="003B09F5" w14:paraId="262721AC" w14:textId="77777777">
        <w:tc>
          <w:tcPr>
            <w:tcW w:w="0" w:type="auto"/>
          </w:tcPr>
          <w:p w14:paraId="262721A9" w14:textId="272C2C67" w:rsidR="001D584F" w:rsidRPr="003B09F5" w:rsidRDefault="005D6919" w:rsidP="00331E9E">
            <w:pPr>
              <w:pStyle w:val="Compact"/>
              <w:jc w:val="left"/>
              <w:rPr>
                <w:rFonts w:cs="Times New Roman"/>
              </w:rPr>
            </w:pPr>
            <w:r w:rsidRPr="003B09F5">
              <w:rPr>
                <w:rFonts w:cs="Times New Roman"/>
              </w:rPr>
              <w:t>Unique hydrology</w:t>
            </w:r>
          </w:p>
        </w:tc>
        <w:tc>
          <w:tcPr>
            <w:tcW w:w="0" w:type="auto"/>
          </w:tcPr>
          <w:p w14:paraId="262721AA" w14:textId="51B52E07" w:rsidR="001D584F" w:rsidRPr="003B09F5" w:rsidRDefault="005D6919" w:rsidP="003A4C2E">
            <w:pPr>
              <w:pStyle w:val="Compact"/>
              <w:rPr>
                <w:rFonts w:cs="Times New Roman"/>
              </w:rPr>
            </w:pPr>
            <w:r w:rsidRPr="003B09F5">
              <w:rPr>
                <w:rFonts w:cs="Times New Roman"/>
              </w:rPr>
              <w:t xml:space="preserve">Permanent water is no longer a feature of this wetland. The proposed threshold of 48.5 m will </w:t>
            </w:r>
            <w:r w:rsidR="003A4C2E">
              <w:rPr>
                <w:rFonts w:cs="Times New Roman"/>
              </w:rPr>
              <w:t>allow</w:t>
            </w:r>
            <w:r w:rsidR="003A4C2E" w:rsidRPr="003B09F5">
              <w:rPr>
                <w:rFonts w:cs="Times New Roman"/>
              </w:rPr>
              <w:t xml:space="preserve"> </w:t>
            </w:r>
            <w:r w:rsidRPr="003B09F5">
              <w:rPr>
                <w:rFonts w:cs="Times New Roman"/>
              </w:rPr>
              <w:t xml:space="preserve">the </w:t>
            </w:r>
            <w:r w:rsidR="003A4C2E">
              <w:rPr>
                <w:rFonts w:cs="Times New Roman"/>
              </w:rPr>
              <w:t xml:space="preserve">ongoing </w:t>
            </w:r>
            <w:r w:rsidRPr="003B09F5">
              <w:rPr>
                <w:rFonts w:cs="Times New Roman"/>
              </w:rPr>
              <w:t>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7E4B1C" w:rsidRPr="003B09F5" w14:paraId="262721B0" w14:textId="77777777">
        <w:tc>
          <w:tcPr>
            <w:tcW w:w="0" w:type="auto"/>
          </w:tcPr>
          <w:p w14:paraId="262721AD" w14:textId="4FEA8656" w:rsidR="001D584F" w:rsidRPr="003B09F5" w:rsidRDefault="005D6919" w:rsidP="00331E9E">
            <w:pPr>
              <w:pStyle w:val="Compact"/>
              <w:jc w:val="left"/>
              <w:rPr>
                <w:rFonts w:cs="Times New Roman"/>
              </w:rPr>
            </w:pPr>
            <w:r w:rsidRPr="003B09F5">
              <w:rPr>
                <w:rFonts w:cs="Times New Roman"/>
              </w:rPr>
              <w:t>High vertebrate and macro invertebrate species richness</w:t>
            </w:r>
          </w:p>
        </w:tc>
        <w:tc>
          <w:tcPr>
            <w:tcW w:w="0" w:type="auto"/>
          </w:tcPr>
          <w:p w14:paraId="262721AE" w14:textId="4B2E952E" w:rsidR="001D584F" w:rsidRPr="003B09F5" w:rsidRDefault="005D6919">
            <w:pPr>
              <w:pStyle w:val="Compact"/>
              <w:rPr>
                <w:rFonts w:cs="Times New Roman"/>
              </w:rPr>
            </w:pPr>
            <w:r w:rsidRPr="003B09F5">
              <w:rPr>
                <w:rFonts w:cs="Times New Roman"/>
              </w:rPr>
              <w:t xml:space="preserve">Aquatic vertebrate and invertebrate richness </w:t>
            </w:r>
            <w:r w:rsidR="00331E9E" w:rsidRPr="003B09F5">
              <w:rPr>
                <w:rFonts w:cs="Times New Roman"/>
              </w:rPr>
              <w:t>have</w:t>
            </w:r>
            <w:r w:rsidRPr="003B09F5">
              <w:rPr>
                <w:rFonts w:cs="Times New Roman"/>
              </w:rPr>
              <w:t xml:space="preserve"> declined significantly. Native fish species are probably no longer at the wetland and macroinvertebrate surveys show a clear decline in richness of taxa. Proposed water level changes are not sufficient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7E4B1C" w:rsidRPr="003B09F5" w14:paraId="262721B4" w14:textId="77777777">
        <w:tc>
          <w:tcPr>
            <w:tcW w:w="0" w:type="auto"/>
          </w:tcPr>
          <w:p w14:paraId="262721B1" w14:textId="3A325979" w:rsidR="001D584F" w:rsidRPr="003B09F5" w:rsidRDefault="005D6919" w:rsidP="00331E9E">
            <w:pPr>
              <w:pStyle w:val="Compact"/>
              <w:jc w:val="left"/>
              <w:rPr>
                <w:rFonts w:cs="Times New Roman"/>
              </w:rPr>
            </w:pPr>
            <w:r w:rsidRPr="003B09F5">
              <w:rPr>
                <w:rFonts w:cs="Times New Roman"/>
              </w:rPr>
              <w:t>Contains most northern population of black stripe minnow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7E4B1C" w:rsidRPr="003B09F5" w14:paraId="262721B8" w14:textId="77777777">
        <w:tc>
          <w:tcPr>
            <w:tcW w:w="0" w:type="auto"/>
          </w:tcPr>
          <w:p w14:paraId="262721B5" w14:textId="2A94B958" w:rsidR="001D584F" w:rsidRPr="003B09F5" w:rsidRDefault="00305B18" w:rsidP="00331E9E">
            <w:pPr>
              <w:pStyle w:val="Compact"/>
              <w:jc w:val="left"/>
              <w:rPr>
                <w:rFonts w:cs="Times New Roman"/>
              </w:rPr>
            </w:pPr>
            <w:r>
              <w:rPr>
                <w:rFonts w:cs="Times New Roman"/>
                <w:b/>
              </w:rPr>
              <w:t>Site management objectives (WRC, 1997)</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7E4B1C" w:rsidRPr="003B09F5" w14:paraId="262721BC" w14:textId="77777777">
        <w:tc>
          <w:tcPr>
            <w:tcW w:w="0" w:type="auto"/>
          </w:tcPr>
          <w:p w14:paraId="262721B9" w14:textId="12171E91" w:rsidR="001D584F" w:rsidRPr="003B09F5" w:rsidRDefault="005D6919" w:rsidP="00331E9E">
            <w:pPr>
              <w:pStyle w:val="Compact"/>
              <w:jc w:val="left"/>
              <w:rPr>
                <w:rFonts w:cs="Times New Roman"/>
              </w:rPr>
            </w:pPr>
            <w:r w:rsidRPr="003B09F5">
              <w:rPr>
                <w:rFonts w:cs="Times New Roman"/>
              </w:rPr>
              <w:t>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7E4B1C" w:rsidRPr="003B09F5" w14:paraId="262721C0" w14:textId="77777777">
        <w:tc>
          <w:tcPr>
            <w:tcW w:w="0" w:type="auto"/>
          </w:tcPr>
          <w:p w14:paraId="262721BD" w14:textId="7E5E4460" w:rsidR="001D584F" w:rsidRPr="003B09F5" w:rsidRDefault="005D6919" w:rsidP="00331E9E">
            <w:pPr>
              <w:pStyle w:val="Compact"/>
              <w:jc w:val="left"/>
              <w:rPr>
                <w:rFonts w:cs="Times New Roman"/>
              </w:rPr>
            </w:pPr>
            <w:r w:rsidRPr="003B09F5">
              <w:rPr>
                <w:rFonts w:cs="Times New Roman"/>
              </w:rPr>
              <w:t>Maintain the existing areas of wetland and stream vegetation they support</w:t>
            </w:r>
          </w:p>
        </w:tc>
        <w:tc>
          <w:tcPr>
            <w:tcW w:w="0" w:type="auto"/>
          </w:tcPr>
          <w:p w14:paraId="262721BE" w14:textId="7029336A" w:rsidR="001D584F" w:rsidRPr="003B09F5" w:rsidRDefault="005D6919">
            <w:pPr>
              <w:pStyle w:val="Compact"/>
              <w:rPr>
                <w:rFonts w:cs="Times New Roman"/>
              </w:rPr>
            </w:pPr>
            <w:r w:rsidRPr="003B09F5">
              <w:rPr>
                <w:rFonts w:cs="Times New Roman"/>
              </w:rPr>
              <w:t xml:space="preserve">Permanent water is unlikely to </w:t>
            </w:r>
            <w:r w:rsidR="006B1D0E">
              <w:rPr>
                <w:rFonts w:cs="Times New Roman"/>
              </w:rPr>
              <w:t>be</w:t>
            </w:r>
            <w:r w:rsidRPr="003B09F5">
              <w:rPr>
                <w:rFonts w:cs="Times New Roman"/>
              </w:rPr>
              <w:t xml:space="preserv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7E4B1C" w:rsidRPr="003B09F5" w14:paraId="262721C4" w14:textId="77777777">
        <w:tc>
          <w:tcPr>
            <w:tcW w:w="0" w:type="auto"/>
          </w:tcPr>
          <w:p w14:paraId="262721C1" w14:textId="3514C698" w:rsidR="001D584F" w:rsidRPr="003B09F5" w:rsidRDefault="005D6919" w:rsidP="00331E9E">
            <w:pPr>
              <w:pStyle w:val="Compact"/>
              <w:jc w:val="left"/>
              <w:rPr>
                <w:rFonts w:cs="Times New Roman"/>
              </w:rPr>
            </w:pPr>
            <w:r w:rsidRPr="003B09F5">
              <w:rPr>
                <w:rFonts w:cs="Times New Roman"/>
              </w:rPr>
              <w:t>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7E4B1C" w:rsidRPr="003B09F5" w14:paraId="262721C8" w14:textId="77777777">
        <w:tc>
          <w:tcPr>
            <w:tcW w:w="0" w:type="auto"/>
          </w:tcPr>
          <w:p w14:paraId="262721C5" w14:textId="32C073A2" w:rsidR="001D584F" w:rsidRPr="003B09F5" w:rsidRDefault="005D6919" w:rsidP="00331E9E">
            <w:pPr>
              <w:pStyle w:val="Compact"/>
              <w:jc w:val="left"/>
              <w:rPr>
                <w:rFonts w:cs="Times New Roman"/>
              </w:rPr>
            </w:pPr>
            <w:r w:rsidRPr="003B09F5">
              <w:rPr>
                <w:rFonts w:cs="Times New Roman"/>
              </w:rPr>
              <w:t xml:space="preserve">To protect the fish species,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p>
        </w:tc>
        <w:tc>
          <w:tcPr>
            <w:tcW w:w="0" w:type="auto"/>
          </w:tcPr>
          <w:p w14:paraId="262721C6" w14:textId="77777777"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w:t>
            </w:r>
            <w:r w:rsidRPr="003B09F5">
              <w:rPr>
                <w:rFonts w:cs="Times New Roman"/>
              </w:rPr>
              <w:lastRenderedPageBreak/>
              <w:t xml:space="preserve">provide the habitat required for any fish species. </w:t>
            </w:r>
            <w:r w:rsidRPr="003B09F5">
              <w:rPr>
                <w:rFonts w:cs="Times New Roman"/>
                <w:i/>
              </w:rPr>
              <w:t xml:space="preserve">G. </w:t>
            </w:r>
            <w:proofErr w:type="spellStart"/>
            <w:r w:rsidRPr="003B09F5">
              <w:rPr>
                <w:rFonts w:cs="Times New Roman"/>
                <w:i/>
              </w:rPr>
              <w:t>nigrostriata</w:t>
            </w:r>
            <w:proofErr w:type="spellEnd"/>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lastRenderedPageBreak/>
              <w:t>Extremely unlikely</w:t>
            </w:r>
          </w:p>
        </w:tc>
      </w:tr>
      <w:tr w:rsidR="007E4B1C" w:rsidRPr="003B09F5" w14:paraId="59CF8E32" w14:textId="77777777">
        <w:tc>
          <w:tcPr>
            <w:tcW w:w="0" w:type="auto"/>
          </w:tcPr>
          <w:p w14:paraId="6AB03002" w14:textId="3A340A4A" w:rsidR="004854C4" w:rsidRPr="003B09F5" w:rsidRDefault="004854C4" w:rsidP="00331E9E">
            <w:pPr>
              <w:pStyle w:val="Compact"/>
              <w:jc w:val="left"/>
              <w:rPr>
                <w:rFonts w:cs="Times New Roman"/>
              </w:rPr>
            </w:pPr>
            <w:r w:rsidRPr="00506DA5">
              <w:rPr>
                <w:rFonts w:cs="Times New Roman"/>
                <w:b/>
                <w:bCs/>
              </w:rPr>
              <w:t>Proposed site management objectives</w:t>
            </w:r>
          </w:p>
        </w:tc>
        <w:tc>
          <w:tcPr>
            <w:tcW w:w="0" w:type="auto"/>
          </w:tcPr>
          <w:p w14:paraId="042EA136" w14:textId="77777777" w:rsidR="004854C4" w:rsidRPr="003B09F5" w:rsidRDefault="004854C4">
            <w:pPr>
              <w:pStyle w:val="Compact"/>
              <w:rPr>
                <w:rFonts w:cs="Times New Roman"/>
              </w:rPr>
            </w:pPr>
          </w:p>
        </w:tc>
        <w:tc>
          <w:tcPr>
            <w:tcW w:w="0" w:type="auto"/>
          </w:tcPr>
          <w:p w14:paraId="0BEB37FD" w14:textId="77777777" w:rsidR="004854C4" w:rsidRPr="003B09F5" w:rsidRDefault="004854C4">
            <w:pPr>
              <w:pStyle w:val="Compact"/>
              <w:jc w:val="center"/>
              <w:rPr>
                <w:rFonts w:cs="Times New Roman"/>
              </w:rPr>
            </w:pPr>
          </w:p>
        </w:tc>
      </w:tr>
      <w:tr w:rsidR="007E4B1C" w:rsidRPr="003B09F5" w14:paraId="74301CB9" w14:textId="77777777">
        <w:tc>
          <w:tcPr>
            <w:tcW w:w="0" w:type="auto"/>
          </w:tcPr>
          <w:p w14:paraId="798D2256" w14:textId="35E80E91" w:rsidR="004854C4" w:rsidRPr="003B09F5" w:rsidRDefault="00302D7D" w:rsidP="00331E9E">
            <w:pPr>
              <w:pStyle w:val="Compact"/>
              <w:jc w:val="left"/>
              <w:rPr>
                <w:rFonts w:cs="Times New Roman"/>
              </w:rPr>
            </w:pPr>
            <w:r>
              <w:rPr>
                <w:rFonts w:cs="Times New Roman"/>
              </w:rPr>
              <w:t xml:space="preserve">Limit declines in health of fringing and </w:t>
            </w:r>
            <w:r w:rsidR="00117082">
              <w:rPr>
                <w:rFonts w:cs="Times New Roman"/>
              </w:rPr>
              <w:t>wetland vegetation to support a range of habitat types</w:t>
            </w:r>
          </w:p>
        </w:tc>
        <w:tc>
          <w:tcPr>
            <w:tcW w:w="0" w:type="auto"/>
          </w:tcPr>
          <w:p w14:paraId="366B3162" w14:textId="196939E8" w:rsidR="004854C4" w:rsidRPr="003B09F5" w:rsidRDefault="00596B6C">
            <w:pPr>
              <w:pStyle w:val="Compact"/>
              <w:rPr>
                <w:rFonts w:cs="Times New Roman"/>
              </w:rPr>
            </w:pPr>
            <w:r>
              <w:rPr>
                <w:rFonts w:cs="Times New Roman"/>
              </w:rPr>
              <w:t xml:space="preserve">The proposed changes to abstraction are likely to </w:t>
            </w:r>
            <w:r w:rsidR="00515726">
              <w:rPr>
                <w:rFonts w:cs="Times New Roman"/>
              </w:rPr>
              <w:t xml:space="preserve">maintain water levels similar to the current conditions. The loss of permanent water is significant, </w:t>
            </w:r>
            <w:r w:rsidR="00F25C19">
              <w:rPr>
                <w:rFonts w:cs="Times New Roman"/>
              </w:rPr>
              <w:t>however</w:t>
            </w:r>
            <w:r w:rsidR="00515726">
              <w:rPr>
                <w:rFonts w:cs="Times New Roman"/>
              </w:rPr>
              <w:t xml:space="preserve"> the wetland should remain as seasonally inundated </w:t>
            </w:r>
            <w:r w:rsidR="00821C50">
              <w:rPr>
                <w:rFonts w:cs="Times New Roman"/>
              </w:rPr>
              <w:t xml:space="preserve">Sumpland. Managing the water levels above the proposed minimum threshold is likely to </w:t>
            </w:r>
            <w:r w:rsidR="007E4B1C">
              <w:rPr>
                <w:rFonts w:cs="Times New Roman"/>
              </w:rPr>
              <w:t>maintain fringing and wetland vegetation at a similar state to present and continue to support the current consortium of habitats.</w:t>
            </w:r>
          </w:p>
        </w:tc>
        <w:tc>
          <w:tcPr>
            <w:tcW w:w="0" w:type="auto"/>
          </w:tcPr>
          <w:p w14:paraId="4952450F" w14:textId="203711F1" w:rsidR="004854C4" w:rsidRPr="003B09F5" w:rsidRDefault="007E4B1C">
            <w:pPr>
              <w:pStyle w:val="Compact"/>
              <w:jc w:val="center"/>
              <w:rPr>
                <w:rFonts w:cs="Times New Roman"/>
              </w:rPr>
            </w:pPr>
            <w:r>
              <w:rPr>
                <w:rFonts w:cs="Times New Roman"/>
              </w:rPr>
              <w:t>Likely</w:t>
            </w:r>
          </w:p>
        </w:tc>
      </w:tr>
    </w:tbl>
    <w:p w14:paraId="686D4445" w14:textId="77777777" w:rsidR="007177D1" w:rsidRDefault="007177D1">
      <w:pPr>
        <w:pStyle w:val="Heading3"/>
        <w:rPr>
          <w:rFonts w:cs="Times New Roman"/>
        </w:rPr>
        <w:sectPr w:rsidR="007177D1" w:rsidSect="00AB74BD">
          <w:pgSz w:w="16838" w:h="11906" w:orient="landscape" w:code="9"/>
          <w:pgMar w:top="1440" w:right="1440" w:bottom="1440" w:left="1440" w:header="720" w:footer="720" w:gutter="0"/>
          <w:cols w:space="720"/>
          <w:docGrid w:linePitch="326"/>
        </w:sectPr>
      </w:pPr>
      <w:bookmarkStart w:id="495" w:name="water-quality-6"/>
    </w:p>
    <w:p w14:paraId="262721DC" w14:textId="0DF3DB7B" w:rsidR="001D584F" w:rsidRPr="003B09F5" w:rsidRDefault="005D6919">
      <w:pPr>
        <w:pStyle w:val="Heading2"/>
        <w:rPr>
          <w:rFonts w:cs="Times New Roman"/>
        </w:rPr>
      </w:pPr>
      <w:bookmarkStart w:id="496" w:name="melaleuca-park-78"/>
      <w:bookmarkStart w:id="497" w:name="_Toc33196560"/>
      <w:bookmarkEnd w:id="495"/>
      <w:r w:rsidRPr="003B09F5">
        <w:rPr>
          <w:rFonts w:cs="Times New Roman"/>
        </w:rPr>
        <w:lastRenderedPageBreak/>
        <w:t>Melaleuca Park 78</w:t>
      </w:r>
      <w:bookmarkEnd w:id="496"/>
      <w:bookmarkEnd w:id="497"/>
    </w:p>
    <w:p w14:paraId="262721DD" w14:textId="362F315A" w:rsidR="001D584F" w:rsidRPr="003B09F5" w:rsidRDefault="005D6919">
      <w:pPr>
        <w:pStyle w:val="FirstParagraph"/>
        <w:rPr>
          <w:rFonts w:cs="Times New Roman"/>
        </w:rPr>
      </w:pPr>
      <w:r w:rsidRPr="003B09F5">
        <w:rPr>
          <w:rFonts w:cs="Times New Roman"/>
        </w:rPr>
        <w:t xml:space="preserve">Melaleuca Park 78 (also referred to as 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Melaleuca Park 78 is classified as a Dampland habitat, meaning the basin has seasonally waterlogged soils that are not often inundated with surface waters (</w:t>
      </w:r>
      <w:proofErr w:type="spellStart"/>
      <w:r w:rsidRPr="003B09F5">
        <w:rPr>
          <w:rFonts w:cs="Times New Roman"/>
        </w:rPr>
        <w:t>Semeniuk</w:t>
      </w:r>
      <w:proofErr w:type="spellEnd"/>
      <w:r w:rsidRPr="003B09F5">
        <w:rPr>
          <w:rFonts w:cs="Times New Roman"/>
        </w:rPr>
        <w:t xml:space="preserve"> and </w:t>
      </w:r>
      <w:proofErr w:type="spellStart"/>
      <w:r w:rsidRPr="003B09F5">
        <w:rPr>
          <w:rFonts w:cs="Times New Roman"/>
        </w:rPr>
        <w:t>Semeniuk</w:t>
      </w:r>
      <w:proofErr w:type="spellEnd"/>
      <w:r w:rsidRPr="003B09F5">
        <w:rPr>
          <w:rFonts w:cs="Times New Roman"/>
        </w:rPr>
        <w:t xml:space="preserve">, </w:t>
      </w:r>
      <w:hyperlink w:anchor="ref-Semeniuk1996">
        <w:r w:rsidRPr="003B09F5">
          <w:rPr>
            <w:rStyle w:val="Hyperlink"/>
            <w:rFonts w:cs="Times New Roman"/>
            <w:color w:val="auto"/>
          </w:rPr>
          <w:t>1996</w:t>
        </w:r>
      </w:hyperlink>
      <w:r w:rsidRPr="003B09F5">
        <w:rPr>
          <w:rFonts w:cs="Times New Roman"/>
        </w:rPr>
        <w:t xml:space="preserve">). The site is an important habitat for a unique assemblage of </w:t>
      </w:r>
      <w:proofErr w:type="spellStart"/>
      <w:r w:rsidRPr="003B09F5">
        <w:rPr>
          <w:rFonts w:cs="Times New Roman"/>
        </w:rPr>
        <w:t>phreatophytic</w:t>
      </w:r>
      <w:proofErr w:type="spellEnd"/>
      <w:r w:rsidRPr="003B09F5">
        <w:rPr>
          <w:rFonts w:cs="Times New Roman"/>
        </w:rPr>
        <w:t xml:space="preserve"> vegetation which provides important habitat for native populations of fauna.</w:t>
      </w:r>
    </w:p>
    <w:p w14:paraId="262721DE" w14:textId="77777777" w:rsidR="001D584F" w:rsidRPr="003B09F5" w:rsidRDefault="005D6919">
      <w:pPr>
        <w:pStyle w:val="Heading3"/>
        <w:rPr>
          <w:rFonts w:cs="Times New Roman"/>
        </w:rPr>
      </w:pPr>
      <w:bookmarkStart w:id="498" w:name="hydrology-10"/>
      <w:bookmarkStart w:id="499" w:name="_Toc33196561"/>
      <w:r w:rsidRPr="003B09F5">
        <w:rPr>
          <w:rFonts w:cs="Times New Roman"/>
        </w:rPr>
        <w:t>Hydrology</w:t>
      </w:r>
      <w:bookmarkEnd w:id="498"/>
      <w:bookmarkEnd w:id="499"/>
    </w:p>
    <w:p w14:paraId="262721DF" w14:textId="29482F27" w:rsidR="001D584F" w:rsidRPr="003B09F5" w:rsidRDefault="005D6919">
      <w:pPr>
        <w:pStyle w:val="FirstParagraph"/>
        <w:rPr>
          <w:rFonts w:cs="Times New Roman"/>
        </w:rPr>
      </w:pPr>
      <w:r w:rsidRPr="003B09F5">
        <w:rPr>
          <w:rFonts w:cs="Times New Roman"/>
        </w:rPr>
        <w:t xml:space="preserve">Water levels at the site have been declining since the beginning of monitoring in 1999 up until 2014, although absolute minimum levels were recorded in 2016. Bore 61613231 indicates that groundwater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266BE9" w:rsidRPr="003B09F5">
        <w:rPr>
          <w:rFonts w:cs="Times New Roman"/>
        </w:rPr>
        <w:t xml:space="preserve">Figure </w:t>
      </w:r>
      <w:r w:rsidR="00266BE9">
        <w:rPr>
          <w:rFonts w:cs="Times New Roman"/>
          <w:noProof/>
        </w:rPr>
        <w:t>15</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266BE9">
        <w:t xml:space="preserve">Table </w:t>
      </w:r>
      <w:r w:rsidR="00266BE9">
        <w:rPr>
          <w:noProof/>
        </w:rPr>
        <w:t>24</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1103F124" w:rsidR="00D07235" w:rsidRDefault="00D07235" w:rsidP="00D07235">
      <w:pPr>
        <w:pStyle w:val="Caption"/>
        <w:keepNext/>
      </w:pPr>
      <w:bookmarkStart w:id="500" w:name="_Ref25922263"/>
      <w:r>
        <w:t xml:space="preserve">Table </w:t>
      </w:r>
      <w:r>
        <w:fldChar w:fldCharType="begin"/>
      </w:r>
      <w:r>
        <w:instrText>SEQ Table \* ARABIC</w:instrText>
      </w:r>
      <w:r>
        <w:fldChar w:fldCharType="separate"/>
      </w:r>
      <w:r w:rsidR="00266BE9">
        <w:rPr>
          <w:noProof/>
        </w:rPr>
        <w:t>24</w:t>
      </w:r>
      <w:r>
        <w:fldChar w:fldCharType="end"/>
      </w:r>
      <w:bookmarkEnd w:id="500"/>
      <w:r w:rsidRPr="00326731">
        <w:rPr>
          <w:rFonts w:ascii="LMRoman10-Regular" w:hAnsi="LMRoman10-Regular" w:cs="LMRoman10-Regular"/>
          <w:sz w:val="20"/>
          <w:szCs w:val="20"/>
          <w:lang w:val="en-AU"/>
        </w:rPr>
        <w:t xml:space="preserve"> </w:t>
      </w:r>
      <w:r w:rsidRPr="00326731">
        <w:rPr>
          <w:lang w:val="en-AU"/>
        </w:rPr>
        <w:t xml:space="preserve">Five year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
        <w:tblW w:w="8144" w:type="dxa"/>
        <w:tblLook w:val="04A0" w:firstRow="1" w:lastRow="0" w:firstColumn="1" w:lastColumn="0" w:noHBand="0" w:noVBand="1"/>
      </w:tblPr>
      <w:tblGrid>
        <w:gridCol w:w="1989"/>
        <w:gridCol w:w="2051"/>
        <w:gridCol w:w="1368"/>
        <w:gridCol w:w="1368"/>
        <w:gridCol w:w="1368"/>
      </w:tblGrid>
      <w:tr w:rsidR="00D07235" w14:paraId="37BB8AA2" w14:textId="77777777" w:rsidTr="007C2274">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7C2274">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7C2274">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7C2274">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7C2274">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585EC8F3" w14:textId="77777777" w:rsidR="002E1E8D" w:rsidRPr="003B09F5" w:rsidRDefault="002E1E8D"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3862583" wp14:editId="32D27FBE">
            <wp:extent cx="5760000" cy="39852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475002BF" w14:textId="0AB56518" w:rsidR="002E1E8D" w:rsidRPr="003B09F5" w:rsidRDefault="002E1E8D" w:rsidP="002E1E8D">
      <w:pPr>
        <w:pStyle w:val="Caption"/>
        <w:rPr>
          <w:rFonts w:ascii="Times New Roman" w:hAnsi="Times New Roman" w:cs="Times New Roman"/>
        </w:rPr>
      </w:pPr>
      <w:bookmarkStart w:id="501"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15</w:t>
      </w:r>
      <w:r w:rsidRPr="003B09F5">
        <w:rPr>
          <w:rFonts w:ascii="Times New Roman" w:hAnsi="Times New Roman" w:cs="Times New Roman"/>
        </w:rPr>
        <w:fldChar w:fldCharType="end"/>
      </w:r>
      <w:bookmarkEnd w:id="501"/>
      <w:r w:rsidRPr="003B09F5">
        <w:rPr>
          <w:rFonts w:ascii="Times New Roman" w:hAnsi="Times New Roman" w:cs="Times New Roman"/>
        </w:rPr>
        <w:t xml:space="preserve"> Groundwater levels recorded at bore 61613231 in the vicinity of the Melaleuca Park 78 wetland. Red segments on fitted line represent statistically significant periods of decline and blue represent statistically significant periods of increasing water levels.</w:t>
      </w:r>
    </w:p>
    <w:p w14:paraId="262721E1" w14:textId="3BF7A39C" w:rsidR="001D584F" w:rsidRPr="003B09F5" w:rsidRDefault="00A200FB">
      <w:pPr>
        <w:pStyle w:val="Heading3"/>
        <w:rPr>
          <w:rFonts w:cs="Times New Roman"/>
        </w:rPr>
      </w:pPr>
      <w:bookmarkStart w:id="502" w:name="_Toc33196562"/>
      <w:r>
        <w:rPr>
          <w:rFonts w:cs="Times New Roman"/>
        </w:rPr>
        <w:t>Implications of revised threshold</w:t>
      </w:r>
      <w:bookmarkEnd w:id="502"/>
    </w:p>
    <w:p w14:paraId="35D76B5C" w14:textId="6A0763D8" w:rsidR="00EF532E" w:rsidRDefault="005D6919" w:rsidP="00CB33E4">
      <w:pPr>
        <w:pStyle w:val="FirstParagraph"/>
        <w:rPr>
          <w:rFonts w:cs="Times New Roman"/>
        </w:rPr>
        <w:sectPr w:rsidR="00EF532E" w:rsidSect="00AB74BD">
          <w:pgSz w:w="11906" w:h="16838" w:code="9"/>
          <w:pgMar w:top="1440" w:right="1440" w:bottom="1440" w:left="1440" w:header="720" w:footer="720" w:gutter="0"/>
          <w:cols w:space="720"/>
          <w:docGrid w:linePitch="326"/>
        </w:sectPr>
      </w:pPr>
      <w:r w:rsidRPr="003B09F5">
        <w:rPr>
          <w:rFonts w:cs="Times New Roman"/>
        </w:rPr>
        <w:t xml:space="preserve">The current site values are likely to be maintained despite the </w:t>
      </w:r>
      <w:r w:rsidR="00F9084B">
        <w:rPr>
          <w:rFonts w:cs="Times New Roman"/>
        </w:rPr>
        <w:t>projected</w:t>
      </w:r>
      <w:r w:rsidRPr="003B09F5">
        <w:rPr>
          <w:rFonts w:cs="Times New Roman"/>
        </w:rPr>
        <w:t xml:space="preserve"> decreases in groundwater levels at Melaleuca Park 78</w:t>
      </w:r>
      <w:r w:rsidR="00F9084B">
        <w:rPr>
          <w:rFonts w:cs="Times New Roman"/>
        </w:rPr>
        <w:t xml:space="preserve"> by 2030</w:t>
      </w:r>
      <w:r w:rsidR="00FA7B03">
        <w:rPr>
          <w:rFonts w:cs="Times New Roman"/>
        </w:rPr>
        <w:t xml:space="preserve"> (</w:t>
      </w:r>
      <w:r w:rsidR="00935754">
        <w:rPr>
          <w:rFonts w:cs="Times New Roman"/>
        </w:rPr>
        <w:fldChar w:fldCharType="begin"/>
      </w:r>
      <w:r w:rsidR="00935754">
        <w:rPr>
          <w:rFonts w:cs="Times New Roman"/>
        </w:rPr>
        <w:instrText xml:space="preserve"> REF _Ref26196215 \h </w:instrText>
      </w:r>
      <w:r w:rsidR="00935754">
        <w:rPr>
          <w:rFonts w:cs="Times New Roman"/>
        </w:rPr>
      </w:r>
      <w:r w:rsidR="00935754">
        <w:rPr>
          <w:rFonts w:cs="Times New Roman"/>
        </w:rPr>
        <w:fldChar w:fldCharType="separate"/>
      </w:r>
      <w:r w:rsidR="00266BE9" w:rsidRPr="003B09F5">
        <w:rPr>
          <w:rFonts w:cs="Times New Roman"/>
        </w:rPr>
        <w:t xml:space="preserve">Table </w:t>
      </w:r>
      <w:r w:rsidR="00266BE9">
        <w:rPr>
          <w:rFonts w:cs="Times New Roman"/>
          <w:noProof/>
        </w:rPr>
        <w:t>25</w:t>
      </w:r>
      <w:r w:rsidR="00935754">
        <w:rPr>
          <w:rFonts w:cs="Times New Roman"/>
        </w:rPr>
        <w:fldChar w:fldCharType="end"/>
      </w:r>
      <w:r w:rsidRPr="003B09F5">
        <w:rPr>
          <w:rFonts w:cs="Times New Roman"/>
        </w:rPr>
        <w:t xml:space="preserve">). The site will continue to contain a rich native consortium of vegetation that will provide habitat for fauna and important wetland species, such as </w:t>
      </w:r>
      <w:r w:rsidR="00B22EC8">
        <w:rPr>
          <w:rFonts w:cs="Times New Roman"/>
          <w:i/>
          <w:iCs/>
        </w:rPr>
        <w:t xml:space="preserve">Banksia attenuatta </w:t>
      </w:r>
      <w:r w:rsidR="00B22EC8">
        <w:rPr>
          <w:rFonts w:cs="Times New Roman"/>
        </w:rPr>
        <w:t xml:space="preserve">and </w:t>
      </w:r>
      <w:r w:rsidRPr="003B09F5">
        <w:rPr>
          <w:rFonts w:cs="Times New Roman"/>
          <w:i/>
        </w:rPr>
        <w:t>M</w:t>
      </w:r>
      <w:r w:rsidR="00B22EC8">
        <w:rPr>
          <w:rFonts w:cs="Times New Roman"/>
          <w:i/>
        </w:rPr>
        <w:t>elaleuca</w:t>
      </w:r>
      <w:r w:rsidRPr="003B09F5">
        <w:rPr>
          <w:rFonts w:cs="Times New Roman"/>
          <w:i/>
        </w:rPr>
        <w:t xml:space="preserve"> preissiana</w:t>
      </w:r>
      <w:r w:rsidRPr="003B09F5">
        <w:rPr>
          <w:rFonts w:cs="Times New Roman"/>
        </w:rPr>
        <w:t>. There is evidence that the site has recovered substantially from past bushfire events</w:t>
      </w:r>
      <w:r w:rsidR="00A45740">
        <w:rPr>
          <w:rFonts w:cs="Times New Roman"/>
        </w:rPr>
        <w:t xml:space="preserve"> and the ecological water requirements of </w:t>
      </w:r>
      <w:r w:rsidR="00A45740">
        <w:rPr>
          <w:rFonts w:cs="Times New Roman"/>
          <w:i/>
          <w:iCs/>
        </w:rPr>
        <w:t>M. preissiana</w:t>
      </w:r>
      <w:r w:rsidR="00A45740">
        <w:rPr>
          <w:rFonts w:cs="Times New Roman"/>
        </w:rPr>
        <w:t xml:space="preserve"> will be met under the proposed changes</w:t>
      </w:r>
      <w:r w:rsidRPr="003B09F5">
        <w:rPr>
          <w:rFonts w:cs="Times New Roman"/>
        </w:rPr>
        <w:t>.</w:t>
      </w:r>
      <w:bookmarkStart w:id="503" w:name="_Ref25922269"/>
    </w:p>
    <w:p w14:paraId="5A024BC3" w14:textId="2C2341A1" w:rsidR="00FB199A" w:rsidRPr="003B09F5" w:rsidRDefault="00FB199A" w:rsidP="00CB33E4">
      <w:pPr>
        <w:pStyle w:val="FirstParagraph"/>
        <w:rPr>
          <w:rFonts w:cs="Times New Roman"/>
        </w:rPr>
      </w:pPr>
      <w:bookmarkStart w:id="504" w:name="_Ref26196215"/>
      <w:r w:rsidRPr="003B09F5">
        <w:rPr>
          <w:rFonts w:cs="Times New Roman"/>
        </w:rPr>
        <w:lastRenderedPageBreak/>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266BE9">
        <w:rPr>
          <w:rFonts w:cs="Times New Roman"/>
          <w:noProof/>
        </w:rPr>
        <w:t>25</w:t>
      </w:r>
      <w:r w:rsidRPr="003B09F5">
        <w:rPr>
          <w:rFonts w:cs="Times New Roman"/>
        </w:rPr>
        <w:fldChar w:fldCharType="end"/>
      </w:r>
      <w:bookmarkEnd w:id="503"/>
      <w:bookmarkEnd w:id="504"/>
      <w:r w:rsidRPr="003B09F5">
        <w:rPr>
          <w:rFonts w:cs="Times New Roman"/>
        </w:rPr>
        <w:t xml:space="preserve"> </w:t>
      </w:r>
      <w:r w:rsidR="00331E9E" w:rsidRPr="005F0B68">
        <w:rPr>
          <w:rFonts w:cs="Times New Roman"/>
        </w:rPr>
        <w:t xml:space="preserve">Ecological consequences of proposed 2030 minimum threshold </w:t>
      </w:r>
      <w:r w:rsidR="00331E9E">
        <w:rPr>
          <w:rFonts w:cs="Times New Roman"/>
        </w:rPr>
        <w:t>(64.7</w:t>
      </w:r>
      <w:r w:rsidR="00331E9E" w:rsidRPr="005F0B68">
        <w:rPr>
          <w:rFonts w:cs="Times New Roman"/>
        </w:rPr>
        <w:t xml:space="preserve"> mAHD) in terms of compliance of stated site values and site management objectives at </w:t>
      </w:r>
      <w:r w:rsidR="00331E9E">
        <w:rPr>
          <w:rFonts w:cs="Times New Roman"/>
        </w:rPr>
        <w:t>Melaleuca Park 78</w:t>
      </w:r>
      <w:r w:rsidR="00331E9E" w:rsidRPr="005F0B68">
        <w:rPr>
          <w:rFonts w:cs="Times New Roman"/>
        </w:rPr>
        <w:t xml:space="preserve"> set for the current absolute minimum Ministerial criteria (</w:t>
      </w:r>
      <w:r w:rsidR="00331E9E">
        <w:rPr>
          <w:rFonts w:cs="Times New Roman"/>
        </w:rPr>
        <w:t>65.1</w:t>
      </w:r>
      <w:r w:rsidR="00331E9E" w:rsidRPr="005F0B68">
        <w:rPr>
          <w:rFonts w:cs="Times New Roman"/>
        </w:rPr>
        <w:t xml:space="preserve"> mAHD)</w:t>
      </w:r>
      <w:r w:rsidR="00331E9E" w:rsidRPr="003B09F5">
        <w:rPr>
          <w:rFonts w:cs="Times New Roman"/>
        </w:rPr>
        <w:t>.</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82"/>
        <w:gridCol w:w="9126"/>
        <w:gridCol w:w="2250"/>
      </w:tblGrid>
      <w:tr w:rsidR="00D46F1B" w:rsidRPr="003B09F5" w14:paraId="262721E7" w14:textId="77777777">
        <w:tc>
          <w:tcPr>
            <w:tcW w:w="0" w:type="auto"/>
            <w:tcBorders>
              <w:bottom w:val="single" w:sz="0" w:space="0" w:color="auto"/>
            </w:tcBorders>
            <w:vAlign w:val="bottom"/>
          </w:tcPr>
          <w:p w14:paraId="262721E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E5" w14:textId="3E2EA50C" w:rsidR="00F6213E" w:rsidRPr="003B09F5" w:rsidRDefault="00F6213E" w:rsidP="00F6213E">
            <w:pPr>
              <w:pStyle w:val="Compact"/>
              <w:rPr>
                <w:rFonts w:cs="Times New Roman"/>
              </w:rPr>
            </w:pPr>
            <w:r w:rsidRPr="003B09F5">
              <w:rPr>
                <w:rFonts w:cs="Times New Roman"/>
              </w:rPr>
              <w:t>Likely effect of 2030 revised</w:t>
            </w:r>
            <w:r w:rsidR="00453DF2">
              <w:rPr>
                <w:rFonts w:cs="Times New Roman"/>
              </w:rPr>
              <w:t xml:space="preserve"> minimum</w:t>
            </w:r>
            <w:r w:rsidRPr="003B09F5">
              <w:rPr>
                <w:rFonts w:cs="Times New Roman"/>
              </w:rPr>
              <w:t xml:space="preserve"> threshold</w:t>
            </w:r>
            <w:r w:rsidR="00453DF2">
              <w:rPr>
                <w:rFonts w:cs="Times New Roman"/>
              </w:rPr>
              <w:t xml:space="preserve"> (64.7 mAHD)</w:t>
            </w:r>
          </w:p>
        </w:tc>
        <w:tc>
          <w:tcPr>
            <w:tcW w:w="0" w:type="auto"/>
            <w:tcBorders>
              <w:bottom w:val="single" w:sz="0" w:space="0" w:color="auto"/>
            </w:tcBorders>
            <w:vAlign w:val="bottom"/>
          </w:tcPr>
          <w:p w14:paraId="262721E6" w14:textId="33A26A4E"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D46F1B" w:rsidRPr="003B09F5" w14:paraId="262721EB" w14:textId="77777777">
        <w:tc>
          <w:tcPr>
            <w:tcW w:w="0" w:type="auto"/>
          </w:tcPr>
          <w:p w14:paraId="262721E8" w14:textId="2697251C" w:rsidR="001D584F" w:rsidRPr="003B09F5" w:rsidRDefault="00305B18" w:rsidP="008862F9">
            <w:pPr>
              <w:pStyle w:val="Compact"/>
              <w:jc w:val="left"/>
              <w:rPr>
                <w:rFonts w:cs="Times New Roman"/>
              </w:rPr>
            </w:pPr>
            <w:r>
              <w:rPr>
                <w:rFonts w:cs="Times New Roman"/>
                <w:b/>
              </w:rPr>
              <w:t>Site values (WRC, 1997)</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D46F1B" w:rsidRPr="003B09F5" w14:paraId="262721EF" w14:textId="77777777">
        <w:tc>
          <w:tcPr>
            <w:tcW w:w="0" w:type="auto"/>
          </w:tcPr>
          <w:p w14:paraId="262721EC" w14:textId="77777777" w:rsidR="001D584F" w:rsidRPr="003B09F5" w:rsidRDefault="005D6919" w:rsidP="008862F9">
            <w:pPr>
              <w:pStyle w:val="Compact"/>
              <w:jc w:val="left"/>
              <w:rPr>
                <w:rFonts w:cs="Times New Roman"/>
              </w:rPr>
            </w:pPr>
            <w:r w:rsidRPr="003B09F5">
              <w:rPr>
                <w:rFonts w:cs="Times New Roman"/>
              </w:rPr>
              <w:t>* Supports wetland vegetation</w:t>
            </w:r>
          </w:p>
        </w:tc>
        <w:tc>
          <w:tcPr>
            <w:tcW w:w="0" w:type="auto"/>
          </w:tcPr>
          <w:p w14:paraId="262721ED" w14:textId="21653EE8"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w:t>
            </w:r>
            <w:r w:rsidR="00D717EC">
              <w:rPr>
                <w:rFonts w:cs="Times New Roman"/>
              </w:rPr>
              <w:t xml:space="preserve">There is evidence of declining </w:t>
            </w:r>
            <w:r w:rsidR="00D717EC">
              <w:rPr>
                <w:rFonts w:cs="Times New Roman"/>
                <w:i/>
                <w:iCs/>
              </w:rPr>
              <w:t xml:space="preserve">M. </w:t>
            </w:r>
            <w:r w:rsidR="00D717EC" w:rsidRPr="00D46F1B">
              <w:rPr>
                <w:rFonts w:cs="Times New Roman"/>
                <w:i/>
                <w:iCs/>
              </w:rPr>
              <w:t>pr</w:t>
            </w:r>
            <w:r w:rsidR="00D46F1B" w:rsidRPr="00D46F1B">
              <w:rPr>
                <w:rFonts w:cs="Times New Roman"/>
                <w:i/>
                <w:iCs/>
              </w:rPr>
              <w:t>eissiana</w:t>
            </w:r>
            <w:r w:rsidR="00D46F1B">
              <w:rPr>
                <w:rFonts w:cs="Times New Roman"/>
              </w:rPr>
              <w:t xml:space="preserve"> health in the upper elevations of the wetland. </w:t>
            </w:r>
            <w:r w:rsidRPr="00D46F1B">
              <w:rPr>
                <w:rFonts w:cs="Times New Roman"/>
              </w:rPr>
              <w:t>Given</w:t>
            </w:r>
            <w:r w:rsidRPr="003B09F5">
              <w:rPr>
                <w:rFonts w:cs="Times New Roman"/>
              </w:rPr>
              <w:t xml:space="preserve">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D46F1B" w:rsidRPr="003B09F5" w14:paraId="262721F3" w14:textId="77777777">
        <w:tc>
          <w:tcPr>
            <w:tcW w:w="0" w:type="auto"/>
          </w:tcPr>
          <w:p w14:paraId="262721F0" w14:textId="0F77693C" w:rsidR="001D584F" w:rsidRPr="003B09F5" w:rsidRDefault="00305B18" w:rsidP="008862F9">
            <w:pPr>
              <w:pStyle w:val="Compact"/>
              <w:jc w:val="left"/>
              <w:rPr>
                <w:rFonts w:cs="Times New Roman"/>
              </w:rPr>
            </w:pPr>
            <w:r>
              <w:rPr>
                <w:rFonts w:cs="Times New Roman"/>
                <w:b/>
              </w:rPr>
              <w:t>Site management objectives (WRC, 1997)</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D46F1B" w:rsidRPr="003B09F5" w14:paraId="262721F7" w14:textId="77777777">
        <w:tc>
          <w:tcPr>
            <w:tcW w:w="0" w:type="auto"/>
          </w:tcPr>
          <w:p w14:paraId="262721F4" w14:textId="77777777" w:rsidR="001D584F" w:rsidRPr="003B09F5" w:rsidRDefault="005D6919" w:rsidP="008862F9">
            <w:pPr>
              <w:pStyle w:val="Compact"/>
              <w:jc w:val="left"/>
              <w:rPr>
                <w:rFonts w:cs="Times New Roman"/>
              </w:rPr>
            </w:pPr>
            <w:r w:rsidRPr="003B09F5">
              <w:rPr>
                <w:rFonts w:cs="Times New Roman"/>
              </w:rPr>
              <w:t>* Maintain wildlife and landscape values of the wetlands</w:t>
            </w:r>
          </w:p>
        </w:tc>
        <w:tc>
          <w:tcPr>
            <w:tcW w:w="0" w:type="auto"/>
          </w:tcPr>
          <w:p w14:paraId="262721F5" w14:textId="2BA821B9" w:rsidR="001D584F" w:rsidRPr="0070233B"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r w:rsidR="004777D6">
              <w:rPr>
                <w:rFonts w:cs="Times New Roman"/>
              </w:rPr>
              <w:t xml:space="preserve"> It is possible that sustained </w:t>
            </w:r>
            <w:r w:rsidR="007B3B59">
              <w:rPr>
                <w:rFonts w:cs="Times New Roman"/>
              </w:rPr>
              <w:t xml:space="preserve">low water will </w:t>
            </w:r>
            <w:r w:rsidR="0070233B">
              <w:rPr>
                <w:rFonts w:cs="Times New Roman"/>
              </w:rPr>
              <w:t xml:space="preserve">ultimately kill </w:t>
            </w:r>
            <w:r w:rsidR="0070233B">
              <w:rPr>
                <w:rFonts w:cs="Times New Roman"/>
                <w:i/>
                <w:iCs/>
              </w:rPr>
              <w:t xml:space="preserve">M. preissiana </w:t>
            </w:r>
            <w:r w:rsidR="0070233B">
              <w:rPr>
                <w:rFonts w:cs="Times New Roman"/>
              </w:rPr>
              <w:t>individuals located at higher elevations of the basin.</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D46F1B" w:rsidRPr="003B09F5" w14:paraId="262721FB" w14:textId="77777777">
        <w:tc>
          <w:tcPr>
            <w:tcW w:w="0" w:type="auto"/>
          </w:tcPr>
          <w:p w14:paraId="262721F8" w14:textId="77777777" w:rsidR="001D584F" w:rsidRPr="003B09F5" w:rsidRDefault="005D6919" w:rsidP="008862F9">
            <w:pPr>
              <w:pStyle w:val="Compact"/>
              <w:jc w:val="left"/>
              <w:rPr>
                <w:rFonts w:cs="Times New Roman"/>
              </w:rPr>
            </w:pPr>
            <w:r w:rsidRPr="003B09F5">
              <w:rPr>
                <w:rFonts w:cs="Times New Roman"/>
              </w:rPr>
              <w:t>* Maintain the existing areas of wetlands and wetland vegetation</w:t>
            </w:r>
          </w:p>
        </w:tc>
        <w:tc>
          <w:tcPr>
            <w:tcW w:w="0" w:type="auto"/>
          </w:tcPr>
          <w:p w14:paraId="262721F9" w14:textId="2BD045E2" w:rsidR="001D584F" w:rsidRPr="009B0697"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i/>
              </w:rPr>
              <w:t xml:space="preserve">, </w:t>
            </w:r>
            <w:r w:rsidRPr="006E724A">
              <w:rPr>
                <w:rFonts w:cs="Times New Roman"/>
              </w:rPr>
              <w:t xml:space="preserve">which are susceptible to groundwater declines, are predicted to increase in cover abundance given a scenario of low ground water levels. It is likely that the site will retain many of key wetland species, but it is unlikely </w:t>
            </w:r>
            <w:r w:rsidRPr="006E724A">
              <w:rPr>
                <w:rFonts w:cs="Times New Roman"/>
                <w:i/>
              </w:rPr>
              <w:t>B. articulata</w:t>
            </w:r>
            <w:r w:rsidRPr="003B09F5">
              <w:rPr>
                <w:rFonts w:cs="Times New Roman"/>
              </w:rPr>
              <w:t xml:space="preserve"> will return.</w:t>
            </w:r>
            <w:r w:rsidR="0070233B">
              <w:rPr>
                <w:rFonts w:cs="Times New Roman"/>
              </w:rPr>
              <w:t xml:space="preserve"> There is a risk that some wetland vegetation will </w:t>
            </w:r>
            <w:r w:rsidR="009B0697">
              <w:rPr>
                <w:rFonts w:cs="Times New Roman"/>
              </w:rPr>
              <w:t xml:space="preserve">disappear in the higher elevations of the basin, including </w:t>
            </w:r>
            <w:r w:rsidR="009B0697">
              <w:rPr>
                <w:rFonts w:cs="Times New Roman"/>
                <w:i/>
                <w:iCs/>
              </w:rPr>
              <w:t>M. preissiana</w:t>
            </w:r>
            <w:r w:rsidR="009B0697">
              <w:rPr>
                <w:rFonts w:cs="Times New Roman"/>
              </w:rPr>
              <w:t>.</w:t>
            </w:r>
          </w:p>
        </w:tc>
        <w:tc>
          <w:tcPr>
            <w:tcW w:w="0" w:type="auto"/>
          </w:tcPr>
          <w:p w14:paraId="262721FA" w14:textId="69A90825" w:rsidR="001D584F" w:rsidRPr="009B0697" w:rsidRDefault="005D6919">
            <w:pPr>
              <w:pStyle w:val="Compact"/>
              <w:jc w:val="center"/>
              <w:rPr>
                <w:rFonts w:cs="Times New Roman"/>
              </w:rPr>
            </w:pPr>
            <w:r w:rsidRPr="003B09F5">
              <w:rPr>
                <w:rFonts w:cs="Times New Roman"/>
              </w:rPr>
              <w:t>Likely</w:t>
            </w:r>
            <w:r w:rsidR="009B0697">
              <w:rPr>
                <w:rFonts w:cs="Times New Roman"/>
              </w:rPr>
              <w:t xml:space="preserve"> although </w:t>
            </w:r>
            <w:r w:rsidR="009B0697">
              <w:rPr>
                <w:rFonts w:cs="Times New Roman"/>
                <w:i/>
                <w:iCs/>
              </w:rPr>
              <w:t xml:space="preserve">M. preissiana </w:t>
            </w:r>
            <w:r w:rsidR="009B0697">
              <w:rPr>
                <w:rFonts w:cs="Times New Roman"/>
              </w:rPr>
              <w:t>distribution may decrease</w:t>
            </w:r>
          </w:p>
        </w:tc>
      </w:tr>
      <w:tr w:rsidR="00D46F1B" w:rsidRPr="003B09F5" w14:paraId="50B7AFAD" w14:textId="77777777">
        <w:tc>
          <w:tcPr>
            <w:tcW w:w="0" w:type="auto"/>
          </w:tcPr>
          <w:p w14:paraId="2A5C6481" w14:textId="11F2D2E2" w:rsidR="00453DF2" w:rsidRPr="003B09F5" w:rsidRDefault="00453DF2" w:rsidP="008862F9">
            <w:pPr>
              <w:pStyle w:val="Compact"/>
              <w:jc w:val="left"/>
              <w:rPr>
                <w:rFonts w:cs="Times New Roman"/>
              </w:rPr>
            </w:pPr>
            <w:r w:rsidRPr="00506DA5">
              <w:rPr>
                <w:rFonts w:cs="Times New Roman"/>
                <w:b/>
                <w:bCs/>
              </w:rPr>
              <w:t>Proposed site management objectives</w:t>
            </w:r>
          </w:p>
        </w:tc>
        <w:tc>
          <w:tcPr>
            <w:tcW w:w="0" w:type="auto"/>
          </w:tcPr>
          <w:p w14:paraId="3588713F" w14:textId="77777777" w:rsidR="00453DF2" w:rsidRPr="003B09F5" w:rsidRDefault="00453DF2" w:rsidP="00453DF2">
            <w:pPr>
              <w:pStyle w:val="Compact"/>
              <w:rPr>
                <w:rFonts w:cs="Times New Roman"/>
              </w:rPr>
            </w:pPr>
          </w:p>
        </w:tc>
        <w:tc>
          <w:tcPr>
            <w:tcW w:w="0" w:type="auto"/>
          </w:tcPr>
          <w:p w14:paraId="4E6D4332" w14:textId="77777777" w:rsidR="00453DF2" w:rsidRPr="003B09F5" w:rsidRDefault="00453DF2" w:rsidP="00453DF2">
            <w:pPr>
              <w:pStyle w:val="Compact"/>
              <w:jc w:val="center"/>
              <w:rPr>
                <w:rFonts w:cs="Times New Roman"/>
              </w:rPr>
            </w:pPr>
          </w:p>
        </w:tc>
      </w:tr>
      <w:tr w:rsidR="00D46F1B" w:rsidRPr="003B09F5" w14:paraId="750FEBCB" w14:textId="77777777">
        <w:tc>
          <w:tcPr>
            <w:tcW w:w="0" w:type="auto"/>
          </w:tcPr>
          <w:p w14:paraId="21FB27D6" w14:textId="7339A2CD" w:rsidR="00453DF2" w:rsidRPr="003B09F5" w:rsidRDefault="007A7DBC" w:rsidP="008862F9">
            <w:pPr>
              <w:pStyle w:val="Compact"/>
              <w:jc w:val="left"/>
              <w:rPr>
                <w:rFonts w:cs="Times New Roman"/>
              </w:rPr>
            </w:pPr>
            <w:r>
              <w:rPr>
                <w:rFonts w:cs="Times New Roman"/>
              </w:rPr>
              <w:t>Limit declines in health of wetland vegetation</w:t>
            </w:r>
          </w:p>
        </w:tc>
        <w:tc>
          <w:tcPr>
            <w:tcW w:w="0" w:type="auto"/>
          </w:tcPr>
          <w:p w14:paraId="3B340F17" w14:textId="09674EDC" w:rsidR="00453DF2" w:rsidRPr="003B09F5" w:rsidRDefault="006E5232" w:rsidP="00453DF2">
            <w:pPr>
              <w:pStyle w:val="Compact"/>
              <w:rPr>
                <w:rFonts w:cs="Times New Roman"/>
              </w:rPr>
            </w:pPr>
            <w:r>
              <w:rPr>
                <w:rFonts w:cs="Times New Roman"/>
              </w:rPr>
              <w:t>There is evidence that the proposed</w:t>
            </w:r>
            <w:r w:rsidR="006C0D2D">
              <w:rPr>
                <w:rFonts w:cs="Times New Roman"/>
              </w:rPr>
              <w:t xml:space="preserve"> low water levels are sufficient to maintain the health of </w:t>
            </w:r>
            <w:r w:rsidR="00D25DF0">
              <w:rPr>
                <w:rFonts w:cs="Times New Roman"/>
                <w:i/>
                <w:iCs/>
              </w:rPr>
              <w:t>Banksia</w:t>
            </w:r>
            <w:r w:rsidR="006C0D2D">
              <w:rPr>
                <w:rFonts w:cs="Times New Roman"/>
              </w:rPr>
              <w:t xml:space="preserve"> vegetation</w:t>
            </w:r>
            <w:r w:rsidR="00D25DF0">
              <w:rPr>
                <w:rFonts w:cs="Times New Roman"/>
              </w:rPr>
              <w:t xml:space="preserve">, however, </w:t>
            </w:r>
            <w:r w:rsidR="00D25DF0">
              <w:rPr>
                <w:rFonts w:cs="Times New Roman"/>
                <w:i/>
                <w:iCs/>
              </w:rPr>
              <w:t xml:space="preserve">M. </w:t>
            </w:r>
            <w:r w:rsidR="001E44B1" w:rsidRPr="001E44B1">
              <w:rPr>
                <w:rFonts w:cs="Times New Roman"/>
                <w:i/>
                <w:iCs/>
              </w:rPr>
              <w:t>preissiana</w:t>
            </w:r>
            <w:r w:rsidR="001E44B1">
              <w:rPr>
                <w:rFonts w:cs="Times New Roman"/>
              </w:rPr>
              <w:t xml:space="preserve"> </w:t>
            </w:r>
            <w:r w:rsidR="006B08C4">
              <w:rPr>
                <w:rFonts w:cs="Times New Roman"/>
              </w:rPr>
              <w:t xml:space="preserve">health has been declining in the upper elevations of the site. </w:t>
            </w:r>
            <w:r w:rsidR="004A3A70" w:rsidRPr="001E44B1">
              <w:rPr>
                <w:rFonts w:cs="Times New Roman"/>
              </w:rPr>
              <w:t>The</w:t>
            </w:r>
            <w:r w:rsidR="004A3A70">
              <w:rPr>
                <w:rFonts w:cs="Times New Roman"/>
              </w:rPr>
              <w:t xml:space="preserve"> </w:t>
            </w:r>
            <w:r w:rsidR="0007085A">
              <w:rPr>
                <w:rFonts w:cs="Times New Roman"/>
              </w:rPr>
              <w:t xml:space="preserve">site has experienced very dry conditions similar to the projected </w:t>
            </w:r>
            <w:r w:rsidR="001A6BBC">
              <w:rPr>
                <w:rFonts w:cs="Times New Roman"/>
              </w:rPr>
              <w:t>water levels since 2010</w:t>
            </w:r>
            <w:r w:rsidR="00DC6019">
              <w:rPr>
                <w:rFonts w:cs="Times New Roman"/>
              </w:rPr>
              <w:t xml:space="preserve"> and </w:t>
            </w:r>
            <w:r w:rsidR="005D00C7">
              <w:rPr>
                <w:rFonts w:cs="Times New Roman"/>
              </w:rPr>
              <w:t xml:space="preserve">the continued decline in health of </w:t>
            </w:r>
            <w:r w:rsidR="005D00C7">
              <w:rPr>
                <w:rFonts w:cs="Times New Roman"/>
                <w:i/>
                <w:iCs/>
              </w:rPr>
              <w:t xml:space="preserve">M. </w:t>
            </w:r>
            <w:r w:rsidR="005D00C7" w:rsidRPr="005D00C7">
              <w:rPr>
                <w:rFonts w:cs="Times New Roman"/>
                <w:i/>
                <w:iCs/>
              </w:rPr>
              <w:t>preissiana</w:t>
            </w:r>
            <w:r w:rsidR="005D00C7">
              <w:rPr>
                <w:rFonts w:cs="Times New Roman"/>
              </w:rPr>
              <w:t xml:space="preserve"> is likely.</w:t>
            </w:r>
          </w:p>
        </w:tc>
        <w:tc>
          <w:tcPr>
            <w:tcW w:w="0" w:type="auto"/>
          </w:tcPr>
          <w:p w14:paraId="5733B0BB" w14:textId="22A2CE23" w:rsidR="00453DF2" w:rsidRPr="00A95E8E" w:rsidRDefault="00A95E8E" w:rsidP="00453DF2">
            <w:pPr>
              <w:pStyle w:val="Compact"/>
              <w:jc w:val="center"/>
              <w:rPr>
                <w:rFonts w:cs="Times New Roman"/>
              </w:rPr>
            </w:pPr>
            <w:r>
              <w:rPr>
                <w:rFonts w:cs="Times New Roman"/>
              </w:rPr>
              <w:t xml:space="preserve">Possible. Unlikely for </w:t>
            </w:r>
            <w:r>
              <w:rPr>
                <w:rFonts w:cs="Times New Roman"/>
                <w:i/>
                <w:iCs/>
              </w:rPr>
              <w:t>M. preissiana</w:t>
            </w:r>
          </w:p>
        </w:tc>
      </w:tr>
    </w:tbl>
    <w:p w14:paraId="49EA1556" w14:textId="77777777" w:rsidR="007177D1" w:rsidRDefault="007177D1">
      <w:pPr>
        <w:pStyle w:val="Heading3"/>
        <w:rPr>
          <w:rFonts w:cs="Times New Roman"/>
        </w:rPr>
        <w:sectPr w:rsidR="007177D1" w:rsidSect="00AB74BD">
          <w:pgSz w:w="16838" w:h="11906" w:orient="landscape" w:code="9"/>
          <w:pgMar w:top="1440" w:right="1440" w:bottom="1440" w:left="1440" w:header="720" w:footer="720" w:gutter="0"/>
          <w:cols w:space="720"/>
          <w:docGrid w:linePitch="326"/>
        </w:sectPr>
      </w:pPr>
      <w:bookmarkStart w:id="505" w:name="vegetation-dynamics-11"/>
    </w:p>
    <w:p w14:paraId="26272207" w14:textId="749A5A53" w:rsidR="001D584F" w:rsidRPr="003B09F5" w:rsidRDefault="005D6919">
      <w:pPr>
        <w:pStyle w:val="Heading2"/>
        <w:rPr>
          <w:rFonts w:cs="Times New Roman"/>
        </w:rPr>
      </w:pPr>
      <w:bookmarkStart w:id="506" w:name="mm59b---whiteman-park-east"/>
      <w:bookmarkStart w:id="507" w:name="_Toc33196563"/>
      <w:bookmarkEnd w:id="505"/>
      <w:r w:rsidRPr="003B09F5">
        <w:rPr>
          <w:rFonts w:cs="Times New Roman"/>
        </w:rPr>
        <w:lastRenderedPageBreak/>
        <w:t>MM59B - Whiteman Park East</w:t>
      </w:r>
      <w:bookmarkEnd w:id="506"/>
      <w:bookmarkEnd w:id="507"/>
    </w:p>
    <w:p w14:paraId="26272208" w14:textId="77777777" w:rsidR="001D584F" w:rsidRPr="003B09F5" w:rsidRDefault="005D6919">
      <w:pPr>
        <w:pStyle w:val="Heading3"/>
        <w:rPr>
          <w:rFonts w:cs="Times New Roman"/>
        </w:rPr>
      </w:pPr>
      <w:bookmarkStart w:id="508" w:name="hydrology-11"/>
      <w:bookmarkStart w:id="509" w:name="_Toc33196564"/>
      <w:r w:rsidRPr="003B09F5">
        <w:rPr>
          <w:rFonts w:cs="Times New Roman"/>
        </w:rPr>
        <w:t>Hydrology</w:t>
      </w:r>
      <w:bookmarkEnd w:id="508"/>
      <w:bookmarkEnd w:id="509"/>
    </w:p>
    <w:p w14:paraId="26272209" w14:textId="6F38C60B"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16</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266BE9">
        <w:t xml:space="preserve">Table </w:t>
      </w:r>
      <w:r w:rsidR="00266BE9">
        <w:rPr>
          <w:noProof/>
        </w:rPr>
        <w:t>26</w:t>
      </w:r>
      <w:r w:rsidR="007177D1">
        <w:rPr>
          <w:rFonts w:cs="Times New Roman"/>
        </w:rPr>
        <w:fldChar w:fldCharType="end"/>
      </w:r>
      <w:r w:rsidRPr="003B09F5">
        <w:rPr>
          <w:rFonts w:cs="Times New Roman"/>
        </w:rPr>
        <w:t>). Minimum water levels occur in June, while maximums are usually reached in October.</w:t>
      </w:r>
    </w:p>
    <w:p w14:paraId="50A16EAE" w14:textId="4B5EEEC1" w:rsidR="0088178A" w:rsidRDefault="0088178A" w:rsidP="0088178A">
      <w:pPr>
        <w:pStyle w:val="Caption"/>
        <w:keepNext/>
      </w:pPr>
      <w:bookmarkStart w:id="510" w:name="_Ref25922306"/>
      <w:r>
        <w:t xml:space="preserve">Table </w:t>
      </w:r>
      <w:r>
        <w:fldChar w:fldCharType="begin"/>
      </w:r>
      <w:r>
        <w:instrText>SEQ Table \* ARABIC</w:instrText>
      </w:r>
      <w:r>
        <w:fldChar w:fldCharType="separate"/>
      </w:r>
      <w:r w:rsidR="00266BE9">
        <w:rPr>
          <w:noProof/>
        </w:rPr>
        <w:t>26</w:t>
      </w:r>
      <w:r>
        <w:fldChar w:fldCharType="end"/>
      </w:r>
      <w:bookmarkEnd w:id="51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AF0AC1">
        <w:rPr>
          <w:lang w:val="en-AU"/>
        </w:rPr>
        <w:t>Whiteman Park East.</w:t>
      </w:r>
    </w:p>
    <w:tbl>
      <w:tblPr>
        <w:tblStyle w:val="Table"/>
        <w:tblW w:w="8144" w:type="dxa"/>
        <w:tblLook w:val="04A0" w:firstRow="1" w:lastRow="0" w:firstColumn="1" w:lastColumn="0" w:noHBand="0" w:noVBand="1"/>
      </w:tblPr>
      <w:tblGrid>
        <w:gridCol w:w="1989"/>
        <w:gridCol w:w="2051"/>
        <w:gridCol w:w="1368"/>
        <w:gridCol w:w="1368"/>
        <w:gridCol w:w="1368"/>
      </w:tblGrid>
      <w:tr w:rsidR="0088178A" w14:paraId="25448174" w14:textId="77777777" w:rsidTr="007C2274">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7C2274">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7C2274">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7C2274">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7C2274">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7C2274">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4209A7A3" w14:textId="77777777" w:rsidR="0046705A" w:rsidRPr="003B09F5" w:rsidRDefault="0046705A"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524FC30" wp14:editId="5879C860">
            <wp:extent cx="5760000" cy="39852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771004B" w14:textId="2B4A9E94" w:rsidR="0046705A" w:rsidRPr="003B09F5" w:rsidRDefault="0046705A" w:rsidP="0046705A">
      <w:pPr>
        <w:pStyle w:val="Caption"/>
        <w:rPr>
          <w:rFonts w:ascii="Times New Roman" w:hAnsi="Times New Roman" w:cs="Times New Roman"/>
        </w:rPr>
      </w:pPr>
      <w:bookmarkStart w:id="511"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16</w:t>
      </w:r>
      <w:r w:rsidRPr="003B09F5">
        <w:rPr>
          <w:rFonts w:ascii="Times New Roman" w:hAnsi="Times New Roman" w:cs="Times New Roman"/>
        </w:rPr>
        <w:fldChar w:fldCharType="end"/>
      </w:r>
      <w:bookmarkEnd w:id="511"/>
      <w:r w:rsidRPr="003B09F5">
        <w:rPr>
          <w:rFonts w:ascii="Times New Roman" w:hAnsi="Times New Roman" w:cs="Times New Roman"/>
        </w:rPr>
        <w:t xml:space="preserve"> Groundwater levels recorded at bore 61610661 in the vicinity of MM59B. Red segments represent periods of significant decline in groundwater level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 in groundwater level.</w:t>
      </w:r>
    </w:p>
    <w:p w14:paraId="6961D39C" w14:textId="5EC53396" w:rsidR="00B63EBE" w:rsidRDefault="00A200FB" w:rsidP="006110AD">
      <w:pPr>
        <w:pStyle w:val="Heading3"/>
        <w:rPr>
          <w:rFonts w:cs="Times New Roman"/>
        </w:rPr>
      </w:pPr>
      <w:bookmarkStart w:id="512" w:name="_Toc33196565"/>
      <w:r>
        <w:rPr>
          <w:rFonts w:cs="Times New Roman"/>
        </w:rPr>
        <w:t>Implications of revised threshold</w:t>
      </w:r>
      <w:bookmarkEnd w:id="512"/>
    </w:p>
    <w:p w14:paraId="69755458" w14:textId="12BB2AD3" w:rsidR="00ED06F0" w:rsidRDefault="00ED06F0" w:rsidP="00E7192A">
      <w:pPr>
        <w:pStyle w:val="FirstParagraph"/>
        <w:rPr>
          <w:rFonts w:cs="Times New Roman"/>
        </w:rPr>
      </w:pPr>
      <w:r w:rsidRPr="003B09F5">
        <w:rPr>
          <w:rFonts w:cs="Times New Roman"/>
        </w:rPr>
        <w:t xml:space="preserve">The site contains a fairly sparse understory and open mixed woodland canopy consisting of </w:t>
      </w:r>
      <w:r w:rsidRPr="003B09F5">
        <w:rPr>
          <w:rFonts w:cs="Times New Roman"/>
          <w:i/>
        </w:rPr>
        <w:t>Banksia</w:t>
      </w:r>
      <w:r w:rsidRPr="003B09F5">
        <w:rPr>
          <w:rFonts w:cs="Times New Roman"/>
        </w:rPr>
        <w:t xml:space="preserve"> spp., </w:t>
      </w:r>
      <w:proofErr w:type="spellStart"/>
      <w:r w:rsidRPr="003B09F5">
        <w:rPr>
          <w:rFonts w:cs="Times New Roman"/>
          <w:i/>
        </w:rPr>
        <w:t>Allocasuarina</w:t>
      </w:r>
      <w:proofErr w:type="spellEnd"/>
      <w:r w:rsidRPr="003B09F5">
        <w:rPr>
          <w:rFonts w:cs="Times New Roman"/>
          <w:i/>
        </w:rPr>
        <w:t xml:space="preserve"> </w:t>
      </w:r>
      <w:proofErr w:type="spellStart"/>
      <w:r w:rsidRPr="003B09F5">
        <w:rPr>
          <w:rFonts w:cs="Times New Roman"/>
          <w:i/>
        </w:rPr>
        <w:t>fraseriana</w:t>
      </w:r>
      <w:proofErr w:type="spellEnd"/>
      <w:r w:rsidRPr="003B09F5">
        <w:rPr>
          <w:rFonts w:cs="Times New Roman"/>
        </w:rPr>
        <w:t xml:space="preserve">, </w:t>
      </w:r>
      <w:proofErr w:type="spellStart"/>
      <w:r w:rsidRPr="003B09F5">
        <w:rPr>
          <w:rFonts w:cs="Times New Roman"/>
          <w:i/>
        </w:rPr>
        <w:t>Nuytsia</w:t>
      </w:r>
      <w:proofErr w:type="spellEnd"/>
      <w:r w:rsidRPr="003B09F5">
        <w:rPr>
          <w:rFonts w:cs="Times New Roman"/>
          <w:i/>
        </w:rPr>
        <w:t xml:space="preserve"> floribunda</w:t>
      </w:r>
      <w:r w:rsidRPr="003B09F5">
        <w:rPr>
          <w:rFonts w:cs="Times New Roman"/>
        </w:rPr>
        <w:t xml:space="preserve"> and </w:t>
      </w:r>
      <w:r w:rsidRPr="003B09F5">
        <w:rPr>
          <w:rFonts w:cs="Times New Roman"/>
          <w:i/>
        </w:rPr>
        <w:t xml:space="preserve">Eucalyptus </w:t>
      </w:r>
      <w:proofErr w:type="spellStart"/>
      <w:r w:rsidRPr="003B09F5">
        <w:rPr>
          <w:rFonts w:cs="Times New Roman"/>
          <w:i/>
        </w:rPr>
        <w:t>todtiana</w:t>
      </w:r>
      <w:proofErr w:type="spellEnd"/>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Vegetation is slightly degraded with signs of rabbits evident. Species richness and diversity are notably less than some of the other Pinjar sites and more exotic species, such as </w:t>
      </w:r>
      <w:proofErr w:type="spellStart"/>
      <w:r w:rsidRPr="003B09F5">
        <w:rPr>
          <w:rFonts w:cs="Times New Roman"/>
          <w:i/>
        </w:rPr>
        <w:t>Ursinia</w:t>
      </w:r>
      <w:proofErr w:type="spellEnd"/>
      <w:r w:rsidRPr="003B09F5">
        <w:rPr>
          <w:rFonts w:cs="Times New Roman"/>
          <w:i/>
        </w:rPr>
        <w:t xml:space="preserve"> </w:t>
      </w:r>
      <w:proofErr w:type="spellStart"/>
      <w:r w:rsidRPr="003B09F5">
        <w:rPr>
          <w:rFonts w:cs="Times New Roman"/>
          <w:i/>
        </w:rPr>
        <w:t>anthemoides</w:t>
      </w:r>
      <w:proofErr w:type="spellEnd"/>
      <w:r w:rsidRPr="003B09F5">
        <w:rPr>
          <w:rFonts w:cs="Times New Roman"/>
        </w:rPr>
        <w:t xml:space="preserve">, are present at high cover abundances. Predominant native understory species include </w:t>
      </w:r>
      <w:proofErr w:type="spellStart"/>
      <w:r w:rsidRPr="003B09F5">
        <w:rPr>
          <w:rFonts w:cs="Times New Roman"/>
          <w:i/>
        </w:rPr>
        <w:t>Scholtzia</w:t>
      </w:r>
      <w:proofErr w:type="spellEnd"/>
      <w:r w:rsidRPr="003B09F5">
        <w:rPr>
          <w:rFonts w:cs="Times New Roman"/>
          <w:i/>
        </w:rPr>
        <w:t xml:space="preserve"> </w:t>
      </w:r>
      <w:proofErr w:type="spellStart"/>
      <w:r w:rsidRPr="003B09F5">
        <w:rPr>
          <w:rFonts w:cs="Times New Roman"/>
          <w:i/>
        </w:rPr>
        <w:t>involucrata</w:t>
      </w:r>
      <w:proofErr w:type="spellEnd"/>
      <w:r w:rsidRPr="003B09F5">
        <w:rPr>
          <w:rFonts w:cs="Times New Roman"/>
        </w:rPr>
        <w:t xml:space="preserve">, </w:t>
      </w:r>
      <w:proofErr w:type="spellStart"/>
      <w:r w:rsidRPr="003B09F5">
        <w:rPr>
          <w:rFonts w:cs="Times New Roman"/>
          <w:i/>
        </w:rPr>
        <w:t>Calytrix</w:t>
      </w:r>
      <w:proofErr w:type="spellEnd"/>
      <w:r w:rsidRPr="003B09F5">
        <w:rPr>
          <w:rFonts w:cs="Times New Roman"/>
        </w:rPr>
        <w:t xml:space="preserve"> spp. and </w:t>
      </w:r>
      <w:proofErr w:type="spellStart"/>
      <w:r w:rsidRPr="003B09F5">
        <w:rPr>
          <w:rFonts w:cs="Times New Roman"/>
          <w:i/>
        </w:rPr>
        <w:t>Patersonia</w:t>
      </w:r>
      <w:proofErr w:type="spellEnd"/>
      <w:r w:rsidRPr="003B09F5">
        <w:rPr>
          <w:rFonts w:cs="Times New Roman"/>
          <w:i/>
        </w:rPr>
        <w:t xml:space="preserve"> </w:t>
      </w:r>
      <w:proofErr w:type="spellStart"/>
      <w:r w:rsidRPr="003B09F5">
        <w:rPr>
          <w:rFonts w:cs="Times New Roman"/>
          <w:i/>
        </w:rPr>
        <w:t>occidentalis</w:t>
      </w:r>
      <w:proofErr w:type="spellEnd"/>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appeared to be approaching senescence, and a number of dead </w:t>
      </w:r>
      <w:r w:rsidRPr="003B09F5">
        <w:rPr>
          <w:rFonts w:cs="Times New Roman"/>
          <w:i/>
        </w:rPr>
        <w:t>Banksia</w:t>
      </w:r>
      <w:r w:rsidRPr="003B09F5">
        <w:rPr>
          <w:rFonts w:cs="Times New Roman"/>
        </w:rPr>
        <w:t xml:space="preserve"> are also present. Recruitment was present but low.</w:t>
      </w:r>
    </w:p>
    <w:p w14:paraId="45591F06" w14:textId="1152AE73" w:rsidR="00E7192A" w:rsidRPr="00C53600" w:rsidRDefault="00EF0C55" w:rsidP="00E7192A">
      <w:pPr>
        <w:pStyle w:val="BodyText"/>
        <w:rPr>
          <w:rPrChange w:id="513" w:author="Christopher Kavazos" w:date="2020-02-21T13:53:00Z">
            <w:rPr/>
          </w:rPrChange>
        </w:rPr>
        <w:sectPr w:rsidR="00E7192A" w:rsidRPr="00C53600" w:rsidSect="00AB74BD">
          <w:pgSz w:w="11906" w:h="16838" w:code="9"/>
          <w:pgMar w:top="1440" w:right="1440" w:bottom="1440" w:left="1440" w:header="720" w:footer="720" w:gutter="0"/>
          <w:cols w:space="720"/>
        </w:sectPr>
      </w:pPr>
      <w:r>
        <w:t xml:space="preserve">The projected increases in groundwater level are likely to have a positive impact on the health of the </w:t>
      </w:r>
      <w:r>
        <w:rPr>
          <w:i/>
          <w:iCs/>
        </w:rPr>
        <w:t>Banksia</w:t>
      </w:r>
      <w:r>
        <w:t xml:space="preserve"> stands</w:t>
      </w:r>
      <w:r w:rsidR="003E7448">
        <w:t xml:space="preserve"> as </w:t>
      </w:r>
      <w:r w:rsidR="00320499">
        <w:t xml:space="preserve">groundwater becomes more readily available. However, </w:t>
      </w:r>
      <w:r w:rsidR="00205308">
        <w:t>such predictions are speculative as ther</w:t>
      </w:r>
      <w:r w:rsidR="005E16E6">
        <w:t>e</w:t>
      </w:r>
      <w:r w:rsidR="00205308">
        <w:t xml:space="preserve"> has been no monitoring </w:t>
      </w:r>
      <w:proofErr w:type="spellStart"/>
      <w:r w:rsidR="00205308">
        <w:t>programme</w:t>
      </w:r>
      <w:proofErr w:type="spellEnd"/>
      <w:r w:rsidR="00205308">
        <w:t xml:space="preserve"> at this site and </w:t>
      </w:r>
      <w:r w:rsidR="0032231A">
        <w:t>the shifts associated with groundwater decline are unknown.</w:t>
      </w:r>
      <w:r w:rsidR="00CC249C">
        <w:t xml:space="preserve"> </w:t>
      </w:r>
      <w:ins w:id="514" w:author="Christopher Kavazos" w:date="2020-02-21T13:53:00Z">
        <w:r w:rsidR="00CC249C">
          <w:t xml:space="preserve">Nonetheless, </w:t>
        </w:r>
        <w:r w:rsidR="00C53600">
          <w:t xml:space="preserve">the projected increases in groundwater levels at this site will ensure the </w:t>
        </w:r>
        <w:r w:rsidR="00C53600">
          <w:rPr>
            <w:i/>
            <w:iCs/>
          </w:rPr>
          <w:t>Banksia</w:t>
        </w:r>
        <w:r w:rsidR="00C53600">
          <w:t xml:space="preserve"> woodland </w:t>
        </w:r>
        <w:r w:rsidR="008C406E">
          <w:t>remains within 5 m of groundw</w:t>
        </w:r>
      </w:ins>
      <w:ins w:id="515" w:author="Christopher Kavazos" w:date="2020-02-21T13:54:00Z">
        <w:r w:rsidR="008C406E">
          <w:t>ater throughout the year</w:t>
        </w:r>
        <w:r w:rsidR="00BC2E96">
          <w:t xml:space="preserve"> (assuming a ground elevation of </w:t>
        </w:r>
      </w:ins>
      <w:ins w:id="516" w:author="Christopher Kavazos" w:date="2020-02-21T13:55:00Z">
        <w:r w:rsidR="005B0C21">
          <w:t>41.2 mAHD)</w:t>
        </w:r>
      </w:ins>
      <w:ins w:id="517" w:author="Christopher Kavazos" w:date="2020-02-21T13:54:00Z">
        <w:r w:rsidR="00821D82">
          <w:t xml:space="preserve">. This will allow the woodland to be somewhat dependent upon </w:t>
        </w:r>
      </w:ins>
      <w:ins w:id="518" w:author="Christopher Kavazos" w:date="2020-02-21T13:55:00Z">
        <w:r w:rsidR="005B0C21">
          <w:t>groundwater</w:t>
        </w:r>
        <w:r w:rsidR="00373AE5">
          <w:t xml:space="preserve"> and enhance the health of </w:t>
        </w:r>
        <w:r w:rsidR="00373AE5">
          <w:rPr>
            <w:i/>
            <w:iCs/>
          </w:rPr>
          <w:t>Banksia</w:t>
        </w:r>
        <w:r w:rsidR="00373AE5">
          <w:t xml:space="preserve"> individuals</w:t>
        </w:r>
        <w:r w:rsidR="005B0C21">
          <w:t>.</w:t>
        </w:r>
      </w:ins>
      <w:ins w:id="519" w:author="Christopher Kavazos" w:date="2020-02-21T13:54:00Z">
        <w:r w:rsidR="00BC2E96">
          <w:t xml:space="preserve"> </w:t>
        </w:r>
      </w:ins>
    </w:p>
    <w:p w14:paraId="570DEC47" w14:textId="38D958CD"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27</w:t>
      </w:r>
      <w:r w:rsidRPr="003B09F5">
        <w:rPr>
          <w:rFonts w:ascii="Times New Roman" w:hAnsi="Times New Roman" w:cs="Times New Roman"/>
        </w:rPr>
        <w:fldChar w:fldCharType="end"/>
      </w:r>
      <w:r w:rsidRPr="003B09F5">
        <w:rPr>
          <w:rFonts w:ascii="Times New Roman" w:hAnsi="Times New Roman" w:cs="Times New Roman"/>
        </w:rPr>
        <w:t xml:space="preserve"> </w:t>
      </w:r>
      <w:r w:rsidR="0041719A" w:rsidRPr="005F0B68">
        <w:rPr>
          <w:rFonts w:cs="Times New Roman"/>
        </w:rPr>
        <w:t xml:space="preserve">Ecological consequences of proposed 2030 minimum threshold </w:t>
      </w:r>
      <w:r w:rsidR="0041719A">
        <w:rPr>
          <w:rFonts w:cs="Times New Roman"/>
        </w:rPr>
        <w:t>(</w:t>
      </w:r>
      <w:r w:rsidR="00272F1C">
        <w:rPr>
          <w:rFonts w:cs="Times New Roman"/>
        </w:rPr>
        <w:t>36.2</w:t>
      </w:r>
      <w:r w:rsidR="0041719A" w:rsidRPr="005F0B68">
        <w:rPr>
          <w:rFonts w:cs="Times New Roman"/>
        </w:rPr>
        <w:t xml:space="preserve"> mAHD) in terms of compliance of stated site values and site management objectives at </w:t>
      </w:r>
      <w:r w:rsidR="00086A18">
        <w:rPr>
          <w:rFonts w:cs="Times New Roman"/>
        </w:rPr>
        <w:t>MM59B (Whiteman Park East)</w:t>
      </w:r>
      <w:r w:rsidR="0041719A" w:rsidRPr="005F0B68">
        <w:rPr>
          <w:rFonts w:cs="Times New Roman"/>
        </w:rPr>
        <w:t xml:space="preserve"> set for the current absolute minimum Ministerial criteria (</w:t>
      </w:r>
      <w:r w:rsidR="00272F1C">
        <w:rPr>
          <w:rFonts w:cs="Times New Roman"/>
        </w:rPr>
        <w:t>36.3</w:t>
      </w:r>
      <w:r w:rsidR="0041719A" w:rsidRPr="005F0B68">
        <w:rPr>
          <w:rFonts w:cs="Times New Roman"/>
        </w:rPr>
        <w:t xml:space="preserve"> mAHD)</w:t>
      </w:r>
      <w:r w:rsidR="0041719A" w:rsidRPr="003B09F5">
        <w:rPr>
          <w:rFonts w:cs="Times New Roman"/>
        </w:rPr>
        <w:t>.</w:t>
      </w:r>
      <w:r w:rsidR="00020D59">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858"/>
        <w:gridCol w:w="8264"/>
        <w:gridCol w:w="1836"/>
      </w:tblGrid>
      <w:tr w:rsidR="004E04EA" w:rsidRPr="003B09F5" w14:paraId="2627220F" w14:textId="77777777">
        <w:tc>
          <w:tcPr>
            <w:tcW w:w="0" w:type="auto"/>
            <w:tcBorders>
              <w:bottom w:val="single" w:sz="0" w:space="0" w:color="auto"/>
            </w:tcBorders>
            <w:vAlign w:val="bottom"/>
          </w:tcPr>
          <w:p w14:paraId="2627220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0D" w14:textId="7171EFE3" w:rsidR="00F6213E" w:rsidRPr="003B09F5" w:rsidRDefault="00F6213E" w:rsidP="00F6213E">
            <w:pPr>
              <w:pStyle w:val="Compact"/>
              <w:rPr>
                <w:rFonts w:cs="Times New Roman"/>
              </w:rPr>
            </w:pPr>
            <w:r w:rsidRPr="003B09F5">
              <w:rPr>
                <w:rFonts w:cs="Times New Roman"/>
              </w:rPr>
              <w:t xml:space="preserve">Likely effect of 2030 revised </w:t>
            </w:r>
            <w:r w:rsidR="00272F1C">
              <w:rPr>
                <w:rFonts w:cs="Times New Roman"/>
              </w:rPr>
              <w:t xml:space="preserve">minimum </w:t>
            </w:r>
            <w:r w:rsidRPr="003B09F5">
              <w:rPr>
                <w:rFonts w:cs="Times New Roman"/>
              </w:rPr>
              <w:t>threshold</w:t>
            </w:r>
            <w:r w:rsidR="00272F1C">
              <w:rPr>
                <w:rFonts w:cs="Times New Roman"/>
              </w:rPr>
              <w:t xml:space="preserve"> (36.2 mAHD)</w:t>
            </w:r>
          </w:p>
        </w:tc>
        <w:tc>
          <w:tcPr>
            <w:tcW w:w="0" w:type="auto"/>
            <w:tcBorders>
              <w:bottom w:val="single" w:sz="0" w:space="0" w:color="auto"/>
            </w:tcBorders>
            <w:vAlign w:val="bottom"/>
          </w:tcPr>
          <w:p w14:paraId="2627220E" w14:textId="62DAE567"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4E04EA" w:rsidRPr="003B09F5" w14:paraId="26272213" w14:textId="77777777">
        <w:tc>
          <w:tcPr>
            <w:tcW w:w="0" w:type="auto"/>
          </w:tcPr>
          <w:p w14:paraId="26272210" w14:textId="3085D4F7" w:rsidR="001D584F" w:rsidRPr="003B09F5" w:rsidRDefault="00305B18" w:rsidP="00272F1C">
            <w:pPr>
              <w:pStyle w:val="Compact"/>
              <w:jc w:val="left"/>
              <w:rPr>
                <w:rFonts w:cs="Times New Roman"/>
              </w:rPr>
            </w:pPr>
            <w:r>
              <w:rPr>
                <w:rFonts w:cs="Times New Roman"/>
                <w:b/>
              </w:rPr>
              <w:t>Site values (WAWA,</w:t>
            </w:r>
            <w:r w:rsidR="00212B80">
              <w:rPr>
                <w:rFonts w:cs="Times New Roman"/>
                <w:b/>
              </w:rPr>
              <w:t xml:space="preserve"> 1995</w:t>
            </w:r>
            <w:r>
              <w:rPr>
                <w:rFonts w:cs="Times New Roman"/>
                <w:b/>
              </w:rPr>
              <w:t>)</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4E04EA" w:rsidRPr="003B09F5" w14:paraId="26272217" w14:textId="77777777">
        <w:tc>
          <w:tcPr>
            <w:tcW w:w="0" w:type="auto"/>
          </w:tcPr>
          <w:p w14:paraId="26272214" w14:textId="77777777" w:rsidR="001D584F" w:rsidRPr="003B09F5" w:rsidRDefault="005D6919" w:rsidP="00272F1C">
            <w:pPr>
              <w:pStyle w:val="Compact"/>
              <w:jc w:val="lef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 xml:space="preserve">E. </w:t>
            </w:r>
            <w:proofErr w:type="spellStart"/>
            <w:r w:rsidRPr="003B09F5">
              <w:rPr>
                <w:rFonts w:cs="Times New Roman"/>
                <w:i/>
              </w:rPr>
              <w:t>todtiana</w:t>
            </w:r>
            <w:proofErr w:type="spellEnd"/>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proofErr w:type="spellStart"/>
            <w:r w:rsidRPr="003B09F5">
              <w:rPr>
                <w:rFonts w:cs="Times New Roman"/>
                <w:i/>
              </w:rPr>
              <w:t>Calytrix</w:t>
            </w:r>
            <w:proofErr w:type="spellEnd"/>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4E04EA" w:rsidRPr="003B09F5" w14:paraId="2627221B" w14:textId="77777777">
        <w:tc>
          <w:tcPr>
            <w:tcW w:w="0" w:type="auto"/>
          </w:tcPr>
          <w:p w14:paraId="26272218" w14:textId="77777777" w:rsidR="001D584F" w:rsidRPr="003B09F5" w:rsidRDefault="005D6919" w:rsidP="00272F1C">
            <w:pPr>
              <w:pStyle w:val="Compact"/>
              <w:jc w:val="lef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4E04EA" w:rsidRPr="003B09F5" w14:paraId="2627221F" w14:textId="77777777">
        <w:tc>
          <w:tcPr>
            <w:tcW w:w="0" w:type="auto"/>
          </w:tcPr>
          <w:p w14:paraId="2627221C" w14:textId="1947DF79" w:rsidR="001D584F" w:rsidRPr="003B09F5" w:rsidRDefault="00305B18" w:rsidP="00272F1C">
            <w:pPr>
              <w:pStyle w:val="Compact"/>
              <w:jc w:val="left"/>
              <w:rPr>
                <w:rFonts w:cs="Times New Roman"/>
              </w:rPr>
            </w:pPr>
            <w:r>
              <w:rPr>
                <w:rFonts w:cs="Times New Roman"/>
                <w:b/>
              </w:rPr>
              <w:t>Site management objectives (WAWA, 1995)</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4E04EA" w:rsidRPr="003B09F5" w14:paraId="26272223" w14:textId="77777777">
        <w:tc>
          <w:tcPr>
            <w:tcW w:w="0" w:type="auto"/>
          </w:tcPr>
          <w:p w14:paraId="26272220" w14:textId="77777777" w:rsidR="001D584F" w:rsidRPr="003B09F5" w:rsidRDefault="005D6919" w:rsidP="00272F1C">
            <w:pPr>
              <w:pStyle w:val="Compact"/>
              <w:jc w:val="lef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r w:rsidR="004E04EA" w:rsidRPr="003B09F5" w14:paraId="48256F27" w14:textId="77777777" w:rsidTr="005B4028">
        <w:tc>
          <w:tcPr>
            <w:tcW w:w="0" w:type="auto"/>
          </w:tcPr>
          <w:p w14:paraId="54F26DDE" w14:textId="1BBB6293" w:rsidR="0041719A" w:rsidRPr="003B09F5" w:rsidRDefault="00272F1C" w:rsidP="00272F1C">
            <w:pPr>
              <w:pStyle w:val="Compact"/>
              <w:jc w:val="left"/>
              <w:rPr>
                <w:rFonts w:cs="Times New Roman"/>
              </w:rPr>
            </w:pPr>
            <w:r w:rsidRPr="00272F1C">
              <w:rPr>
                <w:rFonts w:cs="Times New Roman"/>
                <w:b/>
                <w:bCs/>
              </w:rPr>
              <w:t>Proposed site management objectives</w:t>
            </w:r>
          </w:p>
        </w:tc>
        <w:tc>
          <w:tcPr>
            <w:tcW w:w="0" w:type="auto"/>
          </w:tcPr>
          <w:p w14:paraId="736DD17C" w14:textId="77777777" w:rsidR="0041719A" w:rsidRPr="003B09F5" w:rsidRDefault="0041719A" w:rsidP="005B4028">
            <w:pPr>
              <w:pStyle w:val="Compact"/>
              <w:rPr>
                <w:rFonts w:cs="Times New Roman"/>
              </w:rPr>
            </w:pPr>
          </w:p>
        </w:tc>
        <w:tc>
          <w:tcPr>
            <w:tcW w:w="0" w:type="auto"/>
          </w:tcPr>
          <w:p w14:paraId="570A7B34" w14:textId="77777777" w:rsidR="0041719A" w:rsidRPr="003B09F5" w:rsidRDefault="0041719A" w:rsidP="005B4028">
            <w:pPr>
              <w:pStyle w:val="Compact"/>
              <w:jc w:val="center"/>
              <w:rPr>
                <w:rFonts w:cs="Times New Roman"/>
              </w:rPr>
            </w:pPr>
          </w:p>
        </w:tc>
      </w:tr>
      <w:tr w:rsidR="004E04EA" w:rsidRPr="003B09F5" w14:paraId="301F5068" w14:textId="77777777">
        <w:tc>
          <w:tcPr>
            <w:tcW w:w="0" w:type="auto"/>
          </w:tcPr>
          <w:p w14:paraId="2353389B" w14:textId="19D7DFBD" w:rsidR="0041719A" w:rsidRPr="009300D7" w:rsidRDefault="00272F1C" w:rsidP="00272F1C">
            <w:pPr>
              <w:pStyle w:val="Compact"/>
              <w:jc w:val="left"/>
              <w:rPr>
                <w:rFonts w:cs="Times New Roman"/>
              </w:rPr>
            </w:pPr>
            <w:r>
              <w:rPr>
                <w:rFonts w:cs="Times New Roman"/>
              </w:rPr>
              <w:t xml:space="preserve">Improve groundwater </w:t>
            </w:r>
            <w:r w:rsidR="00FD0F3E">
              <w:rPr>
                <w:rFonts w:cs="Times New Roman"/>
              </w:rPr>
              <w:t xml:space="preserve">levels to improve the condition of dependent vegetation and potential </w:t>
            </w:r>
            <w:r w:rsidR="009300D7">
              <w:rPr>
                <w:rFonts w:cs="Times New Roman"/>
                <w:i/>
                <w:iCs/>
              </w:rPr>
              <w:t>Banksia</w:t>
            </w:r>
            <w:r w:rsidR="009300D7">
              <w:rPr>
                <w:rFonts w:cs="Times New Roman"/>
              </w:rPr>
              <w:t xml:space="preserve"> woodland threatened community</w:t>
            </w:r>
          </w:p>
        </w:tc>
        <w:tc>
          <w:tcPr>
            <w:tcW w:w="0" w:type="auto"/>
          </w:tcPr>
          <w:p w14:paraId="4AAF5A8A" w14:textId="4FA1C7C9" w:rsidR="0041719A" w:rsidRPr="00CB29F8" w:rsidRDefault="00FA688A">
            <w:pPr>
              <w:pStyle w:val="Compact"/>
              <w:rPr>
                <w:rFonts w:cs="Times New Roman"/>
              </w:rPr>
            </w:pPr>
            <w:r>
              <w:rPr>
                <w:rFonts w:cs="Times New Roman"/>
              </w:rPr>
              <w:t>Low groundwater levels and</w:t>
            </w:r>
            <w:r w:rsidR="00742CEA">
              <w:rPr>
                <w:rFonts w:cs="Times New Roman"/>
              </w:rPr>
              <w:t xml:space="preserve"> predation by rabbits </w:t>
            </w:r>
            <w:r w:rsidR="00D00C34">
              <w:rPr>
                <w:rFonts w:cs="Times New Roman"/>
              </w:rPr>
              <w:t>appears the be affecting</w:t>
            </w:r>
            <w:r w:rsidR="00742CEA">
              <w:rPr>
                <w:rFonts w:cs="Times New Roman"/>
              </w:rPr>
              <w:t xml:space="preserve"> </w:t>
            </w:r>
            <w:r w:rsidR="00755994">
              <w:rPr>
                <w:rFonts w:cs="Times New Roman"/>
              </w:rPr>
              <w:t xml:space="preserve">the health of the </w:t>
            </w:r>
            <w:r w:rsidR="00755994">
              <w:rPr>
                <w:rFonts w:cs="Times New Roman"/>
                <w:i/>
                <w:iCs/>
              </w:rPr>
              <w:t>Banksia</w:t>
            </w:r>
            <w:r w:rsidR="00755994">
              <w:rPr>
                <w:rFonts w:cs="Times New Roman"/>
              </w:rPr>
              <w:t xml:space="preserve"> woodland at this site. Managing water levels above the proposed minimum threshold are </w:t>
            </w:r>
            <w:r w:rsidR="004E04EA">
              <w:rPr>
                <w:rFonts w:cs="Times New Roman"/>
              </w:rPr>
              <w:t>likely</w:t>
            </w:r>
            <w:r w:rsidR="00755994">
              <w:rPr>
                <w:rFonts w:cs="Times New Roman"/>
              </w:rPr>
              <w:t xml:space="preserve"> to </w:t>
            </w:r>
            <w:r w:rsidR="00D00C34">
              <w:rPr>
                <w:rFonts w:cs="Times New Roman"/>
              </w:rPr>
              <w:t xml:space="preserve">be sufficient to improve the health of </w:t>
            </w:r>
            <w:r w:rsidR="00CB29F8">
              <w:rPr>
                <w:rFonts w:cs="Times New Roman"/>
              </w:rPr>
              <w:t xml:space="preserve">the </w:t>
            </w:r>
            <w:r w:rsidR="00CB29F8">
              <w:rPr>
                <w:rFonts w:cs="Times New Roman"/>
                <w:i/>
                <w:iCs/>
              </w:rPr>
              <w:t xml:space="preserve">Banksia </w:t>
            </w:r>
            <w:r w:rsidR="00CB29F8">
              <w:rPr>
                <w:rFonts w:cs="Times New Roman"/>
              </w:rPr>
              <w:t xml:space="preserve">stands as </w:t>
            </w:r>
            <w:r w:rsidR="0022217B">
              <w:rPr>
                <w:rFonts w:cs="Times New Roman"/>
              </w:rPr>
              <w:t xml:space="preserve">the projected increases represent </w:t>
            </w:r>
            <w:r w:rsidR="004E04EA">
              <w:rPr>
                <w:rFonts w:cs="Times New Roman"/>
              </w:rPr>
              <w:t>maintenance of groundwater levels within 5 m of the surface</w:t>
            </w:r>
            <w:r w:rsidR="0022217B">
              <w:rPr>
                <w:rFonts w:cs="Times New Roman"/>
              </w:rPr>
              <w:t>.</w:t>
            </w:r>
          </w:p>
        </w:tc>
        <w:tc>
          <w:tcPr>
            <w:tcW w:w="0" w:type="auto"/>
          </w:tcPr>
          <w:p w14:paraId="44313DDE" w14:textId="4C6970C3" w:rsidR="0041719A" w:rsidRPr="003B09F5" w:rsidRDefault="004E04EA">
            <w:pPr>
              <w:pStyle w:val="Compact"/>
              <w:jc w:val="center"/>
              <w:rPr>
                <w:rFonts w:cs="Times New Roman"/>
              </w:rPr>
            </w:pPr>
            <w:r>
              <w:rPr>
                <w:rFonts w:cs="Times New Roman"/>
              </w:rPr>
              <w:t>Likely</w:t>
            </w:r>
          </w:p>
        </w:tc>
      </w:tr>
    </w:tbl>
    <w:p w14:paraId="5B9C0F24" w14:textId="77777777" w:rsidR="00B63EBE" w:rsidRDefault="00B63EBE">
      <w:pPr>
        <w:pStyle w:val="Heading3"/>
        <w:rPr>
          <w:rFonts w:cs="Times New Roman"/>
        </w:rPr>
        <w:sectPr w:rsidR="00B63EBE" w:rsidSect="00AB74BD">
          <w:pgSz w:w="16838" w:h="11906" w:orient="landscape" w:code="9"/>
          <w:pgMar w:top="1440" w:right="1440" w:bottom="1440" w:left="1440" w:header="720" w:footer="720" w:gutter="0"/>
          <w:cols w:space="720"/>
          <w:docGrid w:linePitch="326"/>
        </w:sectPr>
      </w:pPr>
      <w:bookmarkStart w:id="520" w:name="vegetation-character"/>
    </w:p>
    <w:p w14:paraId="26272228" w14:textId="60FF95CA" w:rsidR="001D584F" w:rsidRPr="003B09F5" w:rsidRDefault="005D6919">
      <w:pPr>
        <w:pStyle w:val="Heading2"/>
        <w:rPr>
          <w:rFonts w:cs="Times New Roman"/>
        </w:rPr>
      </w:pPr>
      <w:bookmarkStart w:id="521" w:name="pm9---pinjar-north"/>
      <w:bookmarkStart w:id="522" w:name="_Toc33196566"/>
      <w:bookmarkEnd w:id="520"/>
      <w:r w:rsidRPr="003B09F5">
        <w:rPr>
          <w:rFonts w:cs="Times New Roman"/>
        </w:rPr>
        <w:lastRenderedPageBreak/>
        <w:t>PM9 - Pinjar North</w:t>
      </w:r>
      <w:bookmarkEnd w:id="521"/>
      <w:bookmarkEnd w:id="522"/>
    </w:p>
    <w:p w14:paraId="2627222B" w14:textId="77777777" w:rsidR="001D584F" w:rsidRPr="003B09F5" w:rsidRDefault="005D6919">
      <w:pPr>
        <w:pStyle w:val="Heading3"/>
        <w:rPr>
          <w:rFonts w:cs="Times New Roman"/>
        </w:rPr>
      </w:pPr>
      <w:bookmarkStart w:id="523" w:name="hydrology-12"/>
      <w:bookmarkStart w:id="524" w:name="_Toc33196567"/>
      <w:r w:rsidRPr="003B09F5">
        <w:rPr>
          <w:rFonts w:cs="Times New Roman"/>
        </w:rPr>
        <w:t>Hydrology</w:t>
      </w:r>
      <w:bookmarkEnd w:id="523"/>
      <w:bookmarkEnd w:id="524"/>
    </w:p>
    <w:p w14:paraId="2627222C" w14:textId="165D4B19" w:rsidR="001D584F" w:rsidRDefault="005D6919">
      <w:pPr>
        <w:pStyle w:val="FirstParagraph"/>
        <w:rPr>
          <w:rFonts w:cs="Times New Roman"/>
        </w:rPr>
      </w:pPr>
      <w:r w:rsidRPr="003B09F5">
        <w:rPr>
          <w:rFonts w:cs="Times New Roman"/>
        </w:rPr>
        <w:t>Groundwater at PM9 have almost continually been in decline since 1980 from approximately 59 mAHD 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17</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266BE9">
        <w:t xml:space="preserve">Table </w:t>
      </w:r>
      <w:r w:rsidR="00266BE9">
        <w:rPr>
          <w:noProof/>
        </w:rPr>
        <w:t>28</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3C2840B5" w:rsidR="00C74F20" w:rsidRDefault="00C74F20" w:rsidP="00C74F20">
      <w:pPr>
        <w:pStyle w:val="Caption"/>
        <w:keepNext/>
      </w:pPr>
      <w:bookmarkStart w:id="525" w:name="_Ref25922367"/>
      <w:r>
        <w:t xml:space="preserve">Table </w:t>
      </w:r>
      <w:r>
        <w:fldChar w:fldCharType="begin"/>
      </w:r>
      <w:r>
        <w:instrText>SEQ Table \* ARABIC</w:instrText>
      </w:r>
      <w:r>
        <w:fldChar w:fldCharType="separate"/>
      </w:r>
      <w:r w:rsidR="00266BE9">
        <w:rPr>
          <w:noProof/>
        </w:rPr>
        <w:t>28</w:t>
      </w:r>
      <w:r>
        <w:fldChar w:fldCharType="end"/>
      </w:r>
      <w:bookmarkEnd w:id="525"/>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Pinjar North</w:t>
      </w:r>
      <w:r w:rsidR="00D46F6E">
        <w:rPr>
          <w:lang w:val="en-AU"/>
        </w:rPr>
        <w:t>. The final period is based on data up to 2016 only.</w:t>
      </w:r>
    </w:p>
    <w:tbl>
      <w:tblPr>
        <w:tblStyle w:val="Table"/>
        <w:tblW w:w="8144" w:type="dxa"/>
        <w:tblLook w:val="04A0" w:firstRow="1" w:lastRow="0" w:firstColumn="1" w:lastColumn="0" w:noHBand="0" w:noVBand="1"/>
      </w:tblPr>
      <w:tblGrid>
        <w:gridCol w:w="1989"/>
        <w:gridCol w:w="2051"/>
        <w:gridCol w:w="1368"/>
        <w:gridCol w:w="1368"/>
        <w:gridCol w:w="1368"/>
      </w:tblGrid>
      <w:tr w:rsidR="00C74F20" w14:paraId="179CAAAD" w14:textId="77777777" w:rsidTr="007C2274">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166FE">
            <w:pPr>
              <w:pStyle w:val="BodyText"/>
              <w:jc w:val="center"/>
            </w:pPr>
            <w:r>
              <w:t>Mean max to min (days)</w:t>
            </w:r>
          </w:p>
        </w:tc>
      </w:tr>
      <w:tr w:rsidR="00C74F20" w14:paraId="6252E1DD" w14:textId="77777777" w:rsidTr="007C2274">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7C2274">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7C2274">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7C2274">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7C2274">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1A35F2DE" w14:textId="77777777" w:rsidR="004145D8" w:rsidRPr="003B09F5" w:rsidRDefault="004145D8" w:rsidP="006F062A">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3B0B643" wp14:editId="77346780">
            <wp:extent cx="5760000" cy="39852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2B2E2BA" w14:textId="4E375A1D" w:rsidR="004145D8" w:rsidRPr="003B09F5" w:rsidRDefault="004145D8" w:rsidP="004145D8">
      <w:pPr>
        <w:pStyle w:val="Caption"/>
        <w:rPr>
          <w:rFonts w:ascii="Times New Roman" w:hAnsi="Times New Roman" w:cs="Times New Roman"/>
        </w:rPr>
      </w:pPr>
      <w:bookmarkStart w:id="526"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17</w:t>
      </w:r>
      <w:r w:rsidRPr="003B09F5">
        <w:rPr>
          <w:rFonts w:ascii="Times New Roman" w:hAnsi="Times New Roman" w:cs="Times New Roman"/>
        </w:rPr>
        <w:fldChar w:fldCharType="end"/>
      </w:r>
      <w:bookmarkEnd w:id="526"/>
      <w:r w:rsidRPr="003B09F5">
        <w:rPr>
          <w:rFonts w:ascii="Times New Roman" w:hAnsi="Times New Roman" w:cs="Times New Roman"/>
        </w:rPr>
        <w:t xml:space="preserve"> Groundwater levels recorded at bore 61610804 in the vicinity of PM9. Red segments along trendline indicate periods of significant decline in groundwater levels.</w:t>
      </w:r>
    </w:p>
    <w:p w14:paraId="2627222D" w14:textId="44897F08" w:rsidR="001D584F" w:rsidRPr="003B09F5" w:rsidRDefault="00A200FB">
      <w:pPr>
        <w:pStyle w:val="Heading3"/>
        <w:rPr>
          <w:rFonts w:cs="Times New Roman"/>
        </w:rPr>
      </w:pPr>
      <w:bookmarkStart w:id="527" w:name="_Toc33196568"/>
      <w:r>
        <w:rPr>
          <w:rFonts w:cs="Times New Roman"/>
        </w:rPr>
        <w:t>Implications of revised threshold</w:t>
      </w:r>
      <w:bookmarkEnd w:id="527"/>
    </w:p>
    <w:p w14:paraId="5389DA44" w14:textId="27B79CA8" w:rsidR="00590956" w:rsidRPr="003B09F5" w:rsidRDefault="00ED2D64">
      <w:pPr>
        <w:rPr>
          <w:rFonts w:ascii="Times New Roman" w:eastAsiaTheme="majorEastAsia" w:hAnsi="Times New Roman" w:cs="Times New Roman"/>
          <w:b/>
          <w:bCs/>
          <w:sz w:val="32"/>
          <w:szCs w:val="32"/>
        </w:rPr>
      </w:pPr>
      <w:bookmarkStart w:id="528" w:name="wm1---pinjar"/>
      <w:r>
        <w:rPr>
          <w:rFonts w:ascii="Times New Roman" w:hAnsi="Times New Roman" w:cs="Times New Roman"/>
        </w:rPr>
        <w:t>The significant declines in groundwater levels at this site currently mean the water table is 12 m below the surface. Vegetation at this site is therefore no longer groundwater dependent. It is lik</w:t>
      </w:r>
      <w:r w:rsidR="001B5FD7">
        <w:rPr>
          <w:rFonts w:ascii="Times New Roman" w:hAnsi="Times New Roman" w:cs="Times New Roman"/>
        </w:rPr>
        <w:t xml:space="preserve">ely </w:t>
      </w:r>
      <w:r w:rsidR="009E5531">
        <w:rPr>
          <w:rFonts w:ascii="Times New Roman" w:hAnsi="Times New Roman" w:cs="Times New Roman"/>
        </w:rPr>
        <w:t>vegetation</w:t>
      </w:r>
      <w:r w:rsidR="001B5FD7">
        <w:rPr>
          <w:rFonts w:ascii="Times New Roman" w:hAnsi="Times New Roman" w:cs="Times New Roman"/>
        </w:rPr>
        <w:t xml:space="preserve"> at this site has experienced significant shifts since 20</w:t>
      </w:r>
      <w:r w:rsidR="00097829">
        <w:rPr>
          <w:rFonts w:ascii="Times New Roman" w:hAnsi="Times New Roman" w:cs="Times New Roman"/>
        </w:rPr>
        <w:t>08</w:t>
      </w:r>
      <w:r w:rsidR="001B5FD7">
        <w:rPr>
          <w:rFonts w:ascii="Times New Roman" w:hAnsi="Times New Roman" w:cs="Times New Roman"/>
        </w:rPr>
        <w:t xml:space="preserve"> as</w:t>
      </w:r>
      <w:r w:rsidR="00097829">
        <w:rPr>
          <w:rFonts w:ascii="Times New Roman" w:hAnsi="Times New Roman" w:cs="Times New Roman"/>
        </w:rPr>
        <w:t xml:space="preserve"> water levels </w:t>
      </w:r>
      <w:r w:rsidR="005E7C76">
        <w:rPr>
          <w:rFonts w:ascii="Times New Roman" w:hAnsi="Times New Roman" w:cs="Times New Roman"/>
        </w:rPr>
        <w:t xml:space="preserve">declined to more than 8 m below the surface. </w:t>
      </w:r>
      <w:r w:rsidR="007155F9">
        <w:rPr>
          <w:rFonts w:ascii="Times New Roman" w:hAnsi="Times New Roman" w:cs="Times New Roman"/>
        </w:rPr>
        <w:t xml:space="preserve">Projected changes to groundwater suggest that further declines are likely. Therefor the site will continue to </w:t>
      </w:r>
      <w:r w:rsidR="006000EA">
        <w:rPr>
          <w:rFonts w:ascii="Times New Roman" w:hAnsi="Times New Roman" w:cs="Times New Roman"/>
        </w:rPr>
        <w:t>lose</w:t>
      </w:r>
      <w:r w:rsidR="007155F9">
        <w:rPr>
          <w:rFonts w:ascii="Times New Roman" w:hAnsi="Times New Roman" w:cs="Times New Roman"/>
        </w:rPr>
        <w:t xml:space="preserve"> </w:t>
      </w:r>
      <w:r w:rsidR="006000EA">
        <w:rPr>
          <w:rFonts w:ascii="Times New Roman" w:hAnsi="Times New Roman" w:cs="Times New Roman"/>
        </w:rPr>
        <w:t>any value as a groundwater dependent system.</w:t>
      </w:r>
      <w:r w:rsidR="00590956"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529" w:name="_Toc33196569"/>
      <w:r w:rsidRPr="003B09F5">
        <w:rPr>
          <w:rFonts w:cs="Times New Roman"/>
        </w:rPr>
        <w:lastRenderedPageBreak/>
        <w:t>WM1 - Pinjar</w:t>
      </w:r>
      <w:bookmarkEnd w:id="528"/>
      <w:bookmarkEnd w:id="529"/>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530" w:name="hydrology-13"/>
      <w:bookmarkStart w:id="531" w:name="_Toc33196570"/>
      <w:r w:rsidRPr="003B09F5">
        <w:rPr>
          <w:rFonts w:cs="Times New Roman"/>
        </w:rPr>
        <w:t>Hydrology</w:t>
      </w:r>
      <w:bookmarkEnd w:id="530"/>
      <w:bookmarkEnd w:id="531"/>
    </w:p>
    <w:p w14:paraId="26272233" w14:textId="47AE06DE"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18</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266BE9">
        <w:t xml:space="preserve">Table </w:t>
      </w:r>
      <w:r w:rsidR="00266BE9">
        <w:rPr>
          <w:noProof/>
        </w:rPr>
        <w:t>29</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68AF4758" w:rsidR="005E4CC0" w:rsidRDefault="005E4CC0" w:rsidP="005E4CC0">
      <w:pPr>
        <w:pStyle w:val="Caption"/>
        <w:keepNext/>
      </w:pPr>
      <w:bookmarkStart w:id="532" w:name="_Ref25922376"/>
      <w:r>
        <w:t xml:space="preserve">Table </w:t>
      </w:r>
      <w:r>
        <w:fldChar w:fldCharType="begin"/>
      </w:r>
      <w:r>
        <w:instrText>SEQ Table \* ARABIC</w:instrText>
      </w:r>
      <w:r>
        <w:fldChar w:fldCharType="separate"/>
      </w:r>
      <w:r w:rsidR="00266BE9">
        <w:rPr>
          <w:noProof/>
        </w:rPr>
        <w:t>29</w:t>
      </w:r>
      <w:r>
        <w:fldChar w:fldCharType="end"/>
      </w:r>
      <w:bookmarkEnd w:id="532"/>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0671D0">
        <w:rPr>
          <w:lang w:val="en-AU"/>
        </w:rPr>
        <w:t>Pinjar (WM1).</w:t>
      </w:r>
    </w:p>
    <w:tbl>
      <w:tblPr>
        <w:tblStyle w:val="Table"/>
        <w:tblW w:w="8144" w:type="dxa"/>
        <w:tblLook w:val="04A0" w:firstRow="1" w:lastRow="0" w:firstColumn="1" w:lastColumn="0" w:noHBand="0" w:noVBand="1"/>
      </w:tblPr>
      <w:tblGrid>
        <w:gridCol w:w="1989"/>
        <w:gridCol w:w="2051"/>
        <w:gridCol w:w="1368"/>
        <w:gridCol w:w="1368"/>
        <w:gridCol w:w="1368"/>
      </w:tblGrid>
      <w:tr w:rsidR="005E4CC0" w14:paraId="0EFDCE56" w14:textId="77777777" w:rsidTr="007C2274">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7C2274">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7C2274">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7C2274">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7C2274">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7C2274">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1CA09A6E" w14:textId="77777777" w:rsidR="00496E2D" w:rsidRPr="003B09F5" w:rsidRDefault="00496E2D" w:rsidP="006F062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D3183B4" wp14:editId="43E5D651">
            <wp:extent cx="5760000" cy="39852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8512CD3" w14:textId="565CAF86" w:rsidR="00496E2D" w:rsidRPr="003B09F5" w:rsidRDefault="00496E2D" w:rsidP="00496E2D">
      <w:pPr>
        <w:pStyle w:val="Caption"/>
        <w:rPr>
          <w:rFonts w:ascii="Times New Roman" w:hAnsi="Times New Roman" w:cs="Times New Roman"/>
        </w:rPr>
      </w:pPr>
      <w:bookmarkStart w:id="533"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18</w:t>
      </w:r>
      <w:r w:rsidRPr="003B09F5">
        <w:rPr>
          <w:rFonts w:ascii="Times New Roman" w:hAnsi="Times New Roman" w:cs="Times New Roman"/>
        </w:rPr>
        <w:fldChar w:fldCharType="end"/>
      </w:r>
      <w:bookmarkEnd w:id="533"/>
      <w:r w:rsidRPr="003B09F5">
        <w:rPr>
          <w:rFonts w:ascii="Times New Roman" w:hAnsi="Times New Roman" w:cs="Times New Roman"/>
        </w:rPr>
        <w:t xml:space="preserve"> Groundwater levels recorded at bore 61610833 in the vicinity of WM1.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36" w14:textId="16ACDC1E" w:rsidR="001D584F" w:rsidRDefault="00A200FB">
      <w:pPr>
        <w:pStyle w:val="Heading3"/>
        <w:rPr>
          <w:rFonts w:cs="Times New Roman"/>
        </w:rPr>
      </w:pPr>
      <w:bookmarkStart w:id="534" w:name="_Toc33196571"/>
      <w:r>
        <w:rPr>
          <w:rFonts w:cs="Times New Roman"/>
        </w:rPr>
        <w:t>Implications of revised threshold</w:t>
      </w:r>
      <w:bookmarkEnd w:id="534"/>
    </w:p>
    <w:p w14:paraId="6D096448" w14:textId="6600A2FB" w:rsidR="00BF096D" w:rsidRPr="003B09F5" w:rsidRDefault="00BF096D" w:rsidP="00BF096D">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a typically diverse dry land understory of </w:t>
      </w:r>
      <w:r w:rsidRPr="003B09F5">
        <w:rPr>
          <w:rFonts w:cs="Times New Roman"/>
          <w:i/>
        </w:rPr>
        <w:t xml:space="preserve">Acacia </w:t>
      </w:r>
      <w:proofErr w:type="spellStart"/>
      <w:r w:rsidRPr="003B09F5">
        <w:rPr>
          <w:rFonts w:cs="Times New Roman"/>
          <w:i/>
        </w:rPr>
        <w:t>pulchella</w:t>
      </w:r>
      <w:proofErr w:type="spellEnd"/>
      <w:r w:rsidRPr="003B09F5">
        <w:rPr>
          <w:rFonts w:cs="Times New Roman"/>
        </w:rPr>
        <w:t xml:space="preserve">,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rPr>
        <w:t xml:space="preserve">, </w:t>
      </w:r>
      <w:proofErr w:type="spellStart"/>
      <w:r w:rsidRPr="003B09F5">
        <w:rPr>
          <w:rFonts w:cs="Times New Roman"/>
          <w:i/>
        </w:rPr>
        <w:t>Jacksonia</w:t>
      </w:r>
      <w:proofErr w:type="spellEnd"/>
      <w:r w:rsidRPr="003B09F5">
        <w:rPr>
          <w:rFonts w:cs="Times New Roman"/>
        </w:rPr>
        <w:t xml:space="preserve"> </w:t>
      </w:r>
      <w:proofErr w:type="spellStart"/>
      <w:r w:rsidRPr="003B09F5">
        <w:rPr>
          <w:rFonts w:cs="Times New Roman"/>
        </w:rPr>
        <w:t>spp</w:t>
      </w:r>
      <w:proofErr w:type="spellEnd"/>
      <w:r w:rsidRPr="003B09F5">
        <w:rPr>
          <w:rFonts w:cs="Times New Roman"/>
        </w:rPr>
        <w:t xml:space="preserve"> and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Although not recorded in the transect, </w:t>
      </w:r>
      <w:r w:rsidRPr="003B09F5">
        <w:rPr>
          <w:rFonts w:cs="Times New Roman"/>
          <w:i/>
        </w:rPr>
        <w:t>Melaleuca preissiana</w:t>
      </w:r>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deaths, declining condition of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menziessi</w:t>
      </w:r>
      <w:proofErr w:type="spellEnd"/>
      <w:r w:rsidRPr="003B09F5">
        <w:rPr>
          <w:rFonts w:cs="Times New Roman"/>
        </w:rPr>
        <w:t xml:space="preserve">. </w:t>
      </w:r>
      <w:r w:rsidRPr="003B09F5">
        <w:rPr>
          <w:rFonts w:cs="Times New Roman"/>
          <w:i/>
        </w:rPr>
        <w:t xml:space="preserve">Eucalyptus </w:t>
      </w:r>
      <w:proofErr w:type="spellStart"/>
      <w:r w:rsidRPr="003B09F5">
        <w:rPr>
          <w:rFonts w:cs="Times New Roman"/>
          <w:i/>
        </w:rPr>
        <w:t>todtiana</w:t>
      </w:r>
      <w:proofErr w:type="spellEnd"/>
      <w:r w:rsidRPr="003B09F5">
        <w:rPr>
          <w:rFonts w:cs="Times New Roman"/>
        </w:rPr>
        <w:t xml:space="preserve"> and </w:t>
      </w:r>
      <w:proofErr w:type="spellStart"/>
      <w:r w:rsidRPr="003B09F5">
        <w:rPr>
          <w:rFonts w:cs="Times New Roman"/>
          <w:i/>
        </w:rPr>
        <w:t>Corymbia</w:t>
      </w:r>
      <w:proofErr w:type="spellEnd"/>
      <w:r w:rsidRPr="003B09F5">
        <w:rPr>
          <w:rFonts w:cs="Times New Roman"/>
          <w:i/>
        </w:rPr>
        <w:t xml:space="preserve"> </w:t>
      </w:r>
      <w:proofErr w:type="spellStart"/>
      <w:r w:rsidRPr="003B09F5">
        <w:rPr>
          <w:rFonts w:cs="Times New Roman"/>
          <w:i/>
        </w:rPr>
        <w:t>calophylla</w:t>
      </w:r>
      <w:proofErr w:type="spellEnd"/>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6189E99D" w14:textId="7F1E1F7F" w:rsidR="00F55A9C" w:rsidRPr="00B92556" w:rsidRDefault="00815416" w:rsidP="00B92556">
      <w:pPr>
        <w:pStyle w:val="BodyText"/>
        <w:rPr>
          <w:iCs/>
        </w:rPr>
        <w:sectPr w:rsidR="00F55A9C" w:rsidRPr="00B92556" w:rsidSect="00AB74BD">
          <w:pgSz w:w="11906" w:h="16838" w:code="9"/>
          <w:pgMar w:top="1440" w:right="1440" w:bottom="1440" w:left="1440" w:header="720" w:footer="720" w:gutter="0"/>
          <w:cols w:space="720"/>
        </w:sectPr>
      </w:pPr>
      <w:r>
        <w:t xml:space="preserve">The </w:t>
      </w:r>
      <w:r w:rsidR="001743B4">
        <w:t>p</w:t>
      </w:r>
      <w:r>
        <w:t xml:space="preserve">rojected decline </w:t>
      </w:r>
      <w:r w:rsidR="001743B4">
        <w:t xml:space="preserve">of groundwater in 2030 </w:t>
      </w:r>
      <w:r w:rsidR="004A6F55">
        <w:t xml:space="preserve">is </w:t>
      </w:r>
      <w:r w:rsidR="001743B4">
        <w:t>to levels</w:t>
      </w:r>
      <w:r w:rsidR="00AE4006">
        <w:t xml:space="preserve"> lower than what has previously observed at this site</w:t>
      </w:r>
      <w:r w:rsidR="008734EB">
        <w:t>. This decline</w:t>
      </w:r>
      <w:r w:rsidR="003538BF">
        <w:t xml:space="preserve"> will hasten the declin</w:t>
      </w:r>
      <w:r w:rsidR="007D3B9E">
        <w:t>e</w:t>
      </w:r>
      <w:r w:rsidR="003538BF">
        <w:t xml:space="preserve"> </w:t>
      </w:r>
      <w:r w:rsidR="007D3B9E">
        <w:t>of</w:t>
      </w:r>
      <w:r w:rsidR="003538BF">
        <w:t xml:space="preserve"> </w:t>
      </w:r>
      <w:r w:rsidR="00A86044">
        <w:t>canopy</w:t>
      </w:r>
      <w:r w:rsidR="003538BF">
        <w:t xml:space="preserve"> health</w:t>
      </w:r>
      <w:r w:rsidR="00717E41">
        <w:t xml:space="preserve"> of</w:t>
      </w:r>
      <w:r w:rsidR="00A86044">
        <w:t xml:space="preserve"> species dependent on groundwater, including</w:t>
      </w:r>
      <w:r w:rsidR="00717E41">
        <w:t xml:space="preserve"> </w:t>
      </w:r>
      <w:r w:rsidR="00717E41">
        <w:rPr>
          <w:i/>
          <w:iCs/>
        </w:rPr>
        <w:t xml:space="preserve">B. </w:t>
      </w:r>
      <w:proofErr w:type="spellStart"/>
      <w:r w:rsidR="007D3B9E">
        <w:rPr>
          <w:i/>
          <w:iCs/>
        </w:rPr>
        <w:t>attenuata</w:t>
      </w:r>
      <w:proofErr w:type="spellEnd"/>
      <w:r w:rsidR="00082D83">
        <w:t xml:space="preserve">. </w:t>
      </w:r>
      <w:r w:rsidR="00BE26E4">
        <w:t xml:space="preserve">Terrestrial species, such as </w:t>
      </w:r>
      <w:r w:rsidR="0053653A">
        <w:rPr>
          <w:i/>
          <w:iCs/>
        </w:rPr>
        <w:t>Acacia</w:t>
      </w:r>
      <w:r w:rsidR="00F64471">
        <w:rPr>
          <w:i/>
          <w:iCs/>
        </w:rPr>
        <w:t xml:space="preserve"> </w:t>
      </w:r>
      <w:r w:rsidR="00F64471">
        <w:t xml:space="preserve">species and </w:t>
      </w:r>
      <w:proofErr w:type="spellStart"/>
      <w:r w:rsidR="00F64471" w:rsidRPr="003B09F5">
        <w:rPr>
          <w:rFonts w:cs="Times New Roman"/>
          <w:i/>
        </w:rPr>
        <w:t>Xanthorrhoea</w:t>
      </w:r>
      <w:proofErr w:type="spellEnd"/>
      <w:r w:rsidR="00F64471" w:rsidRPr="003B09F5">
        <w:rPr>
          <w:rFonts w:cs="Times New Roman"/>
          <w:i/>
        </w:rPr>
        <w:t xml:space="preserve"> </w:t>
      </w:r>
      <w:proofErr w:type="spellStart"/>
      <w:r w:rsidR="00F64471" w:rsidRPr="003B09F5">
        <w:rPr>
          <w:rFonts w:cs="Times New Roman"/>
          <w:i/>
        </w:rPr>
        <w:t>preissii</w:t>
      </w:r>
      <w:proofErr w:type="spellEnd"/>
      <w:r w:rsidR="00F64471">
        <w:rPr>
          <w:rFonts w:cs="Times New Roman"/>
          <w:i/>
        </w:rPr>
        <w:t xml:space="preserve"> </w:t>
      </w:r>
      <w:r w:rsidR="00F64471">
        <w:rPr>
          <w:rFonts w:cs="Times New Roman"/>
          <w:iCs/>
        </w:rPr>
        <w:t>are likely to become more abundant at the site, although these predictions are</w:t>
      </w:r>
      <w:r w:rsidR="005F58AE">
        <w:rPr>
          <w:rFonts w:cs="Times New Roman"/>
          <w:iCs/>
        </w:rPr>
        <w:t xml:space="preserve"> speculative because no </w:t>
      </w:r>
      <w:r w:rsidR="005746CA">
        <w:rPr>
          <w:rFonts w:cs="Times New Roman"/>
          <w:iCs/>
        </w:rPr>
        <w:t>long-term</w:t>
      </w:r>
      <w:r w:rsidR="005F58AE">
        <w:rPr>
          <w:rFonts w:cs="Times New Roman"/>
          <w:iCs/>
        </w:rPr>
        <w:t xml:space="preserve"> monitoring has occurred at the site.</w:t>
      </w:r>
      <w:r w:rsidR="00B92556">
        <w:rPr>
          <w:rFonts w:cs="Times New Roman"/>
          <w:iCs/>
        </w:rPr>
        <w:t xml:space="preserve"> Despite these</w:t>
      </w:r>
      <w:r w:rsidR="00AC07B2">
        <w:rPr>
          <w:rFonts w:cs="Times New Roman"/>
          <w:iCs/>
        </w:rPr>
        <w:t xml:space="preserve"> predicted low groundwater levels, </w:t>
      </w:r>
      <w:r w:rsidR="00BD7ECC">
        <w:rPr>
          <w:rFonts w:cs="Times New Roman"/>
          <w:iCs/>
        </w:rPr>
        <w:t xml:space="preserve">the decline should </w:t>
      </w:r>
      <w:r w:rsidR="00AA3614">
        <w:rPr>
          <w:rFonts w:cs="Times New Roman"/>
          <w:iCs/>
        </w:rPr>
        <w:t>arrest and</w:t>
      </w:r>
      <w:r w:rsidR="00533E98">
        <w:rPr>
          <w:rFonts w:cs="Times New Roman"/>
          <w:iCs/>
        </w:rPr>
        <w:t xml:space="preserve"> be maintained to minimum levels that are less than 6.9 m below the surface levels (assuming ground level at </w:t>
      </w:r>
      <w:r w:rsidR="00790F96">
        <w:rPr>
          <w:rFonts w:cs="Times New Roman"/>
          <w:iCs/>
        </w:rPr>
        <w:t xml:space="preserve">60.6 mAHD). </w:t>
      </w:r>
      <w:r w:rsidR="001134B7">
        <w:rPr>
          <w:rFonts w:cs="Times New Roman"/>
          <w:iCs/>
        </w:rPr>
        <w:t>Individuals tha</w:t>
      </w:r>
      <w:r w:rsidR="008A2095">
        <w:rPr>
          <w:rFonts w:cs="Times New Roman"/>
          <w:iCs/>
        </w:rPr>
        <w:t xml:space="preserve">t </w:t>
      </w:r>
      <w:r w:rsidR="00B975A1">
        <w:rPr>
          <w:rFonts w:cs="Times New Roman"/>
          <w:iCs/>
        </w:rPr>
        <w:t xml:space="preserve">are located more than 6 m above the groundwater are unlikely to be groundwater dependent and instead rely on rainfall. It is likely that this wood land will not be dependent on groundwater </w:t>
      </w:r>
      <w:r w:rsidR="00943707">
        <w:rPr>
          <w:rFonts w:cs="Times New Roman"/>
          <w:iCs/>
        </w:rPr>
        <w:t>given the projected groundwater levels.</w:t>
      </w:r>
    </w:p>
    <w:p w14:paraId="0C86F81A" w14:textId="443BCC2A"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30</w:t>
      </w:r>
      <w:r w:rsidRPr="003B09F5">
        <w:rPr>
          <w:rFonts w:ascii="Times New Roman" w:hAnsi="Times New Roman" w:cs="Times New Roman"/>
        </w:rPr>
        <w:fldChar w:fldCharType="end"/>
      </w:r>
      <w:r w:rsidRPr="003B09F5">
        <w:rPr>
          <w:rFonts w:ascii="Times New Roman" w:hAnsi="Times New Roman" w:cs="Times New Roman"/>
        </w:rPr>
        <w:t xml:space="preserve"> </w:t>
      </w:r>
      <w:r w:rsidR="00830B40" w:rsidRPr="005F0B68">
        <w:rPr>
          <w:rFonts w:cs="Times New Roman"/>
        </w:rPr>
        <w:t xml:space="preserve">Ecological consequences of proposed 2030 minimum threshold </w:t>
      </w:r>
      <w:r w:rsidR="00830B40">
        <w:rPr>
          <w:rFonts w:cs="Times New Roman"/>
        </w:rPr>
        <w:t>(53.7</w:t>
      </w:r>
      <w:r w:rsidR="00830B40" w:rsidRPr="005F0B68">
        <w:rPr>
          <w:rFonts w:cs="Times New Roman"/>
        </w:rPr>
        <w:t xml:space="preserve"> mAHD) in terms of compliance of stated site values and site management objectives at </w:t>
      </w:r>
      <w:r w:rsidR="00830B40">
        <w:rPr>
          <w:rFonts w:cs="Times New Roman"/>
        </w:rPr>
        <w:t>WM1</w:t>
      </w:r>
      <w:r w:rsidR="00830B40" w:rsidRPr="005F0B68">
        <w:rPr>
          <w:rFonts w:cs="Times New Roman"/>
        </w:rPr>
        <w:t xml:space="preserve"> set for the current absolute minimum Ministerial criteria (</w:t>
      </w:r>
      <w:r w:rsidR="00830B40">
        <w:rPr>
          <w:rFonts w:cs="Times New Roman"/>
        </w:rPr>
        <w:t>55.7</w:t>
      </w:r>
      <w:r w:rsidR="00830B40" w:rsidRPr="005F0B68">
        <w:rPr>
          <w:rFonts w:cs="Times New Roman"/>
        </w:rPr>
        <w:t xml:space="preserve"> mAHD)</w:t>
      </w:r>
      <w:r w:rsidR="00830B40" w:rsidRPr="003B09F5">
        <w:rPr>
          <w:rFonts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329"/>
        <w:gridCol w:w="7636"/>
        <w:gridCol w:w="1993"/>
      </w:tblGrid>
      <w:tr w:rsidR="00CC6BAC" w:rsidRPr="003B09F5" w14:paraId="2627223B" w14:textId="77777777">
        <w:tc>
          <w:tcPr>
            <w:tcW w:w="0" w:type="auto"/>
            <w:tcBorders>
              <w:bottom w:val="single" w:sz="0" w:space="0" w:color="auto"/>
            </w:tcBorders>
            <w:vAlign w:val="bottom"/>
          </w:tcPr>
          <w:p w14:paraId="26272238"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39" w14:textId="15D9EF90" w:rsidR="00F6213E" w:rsidRPr="003B09F5" w:rsidRDefault="00F6213E" w:rsidP="00F6213E">
            <w:pPr>
              <w:pStyle w:val="Compact"/>
              <w:rPr>
                <w:rFonts w:cs="Times New Roman"/>
              </w:rPr>
            </w:pPr>
            <w:r w:rsidRPr="003B09F5">
              <w:rPr>
                <w:rFonts w:cs="Times New Roman"/>
              </w:rPr>
              <w:t xml:space="preserve">Likely effect of 2030 revised </w:t>
            </w:r>
            <w:r w:rsidR="00830B40">
              <w:rPr>
                <w:rFonts w:cs="Times New Roman"/>
              </w:rPr>
              <w:t xml:space="preserve">minimum </w:t>
            </w:r>
            <w:r w:rsidRPr="003B09F5">
              <w:rPr>
                <w:rFonts w:cs="Times New Roman"/>
              </w:rPr>
              <w:t>threshold</w:t>
            </w:r>
            <w:r w:rsidR="00830B40">
              <w:rPr>
                <w:rFonts w:cs="Times New Roman"/>
              </w:rPr>
              <w:t xml:space="preserve"> (</w:t>
            </w:r>
            <w:r w:rsidR="006E68F7">
              <w:rPr>
                <w:rFonts w:cs="Times New Roman"/>
              </w:rPr>
              <w:t>53.7 mAHD)</w:t>
            </w:r>
          </w:p>
        </w:tc>
        <w:tc>
          <w:tcPr>
            <w:tcW w:w="0" w:type="auto"/>
            <w:tcBorders>
              <w:bottom w:val="single" w:sz="0" w:space="0" w:color="auto"/>
            </w:tcBorders>
            <w:vAlign w:val="bottom"/>
          </w:tcPr>
          <w:p w14:paraId="2627223A" w14:textId="3D427315"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CC6BAC" w:rsidRPr="003B09F5" w14:paraId="2627223F" w14:textId="77777777">
        <w:tc>
          <w:tcPr>
            <w:tcW w:w="0" w:type="auto"/>
          </w:tcPr>
          <w:p w14:paraId="2627223C" w14:textId="7554F354" w:rsidR="001D584F" w:rsidRPr="003B09F5" w:rsidRDefault="00305B18">
            <w:pPr>
              <w:pStyle w:val="Compact"/>
              <w:rPr>
                <w:rFonts w:cs="Times New Roman"/>
              </w:rPr>
            </w:pPr>
            <w:r>
              <w:rPr>
                <w:rFonts w:cs="Times New Roman"/>
                <w:b/>
              </w:rPr>
              <w:t>Site values (WAWA, 1995)</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CC6BAC"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41" w14:textId="25E3E109" w:rsidR="001D584F" w:rsidRPr="00CE4A13" w:rsidRDefault="000A7755">
            <w:pPr>
              <w:pStyle w:val="Compact"/>
              <w:rPr>
                <w:rFonts w:cs="Times New Roman"/>
              </w:rPr>
            </w:pPr>
            <w:proofErr w:type="spellStart"/>
            <w:r>
              <w:rPr>
                <w:rFonts w:cs="Times New Roman"/>
              </w:rPr>
              <w:t>Phreatophytic</w:t>
            </w:r>
            <w:proofErr w:type="spellEnd"/>
            <w:r>
              <w:rPr>
                <w:rFonts w:cs="Times New Roman"/>
              </w:rPr>
              <w:t xml:space="preserve"> vegetation at this site has already undergone </w:t>
            </w:r>
            <w:r w:rsidR="00FE5CD7">
              <w:rPr>
                <w:rFonts w:cs="Times New Roman"/>
              </w:rPr>
              <w:t xml:space="preserve">changes associated with </w:t>
            </w:r>
            <w:r w:rsidR="00307A79">
              <w:rPr>
                <w:rFonts w:cs="Times New Roman"/>
              </w:rPr>
              <w:t xml:space="preserve">the declining groundwater level. </w:t>
            </w:r>
            <w:r w:rsidR="00295581">
              <w:rPr>
                <w:rFonts w:cs="Times New Roman"/>
              </w:rPr>
              <w:t xml:space="preserve">This site </w:t>
            </w:r>
            <w:r w:rsidR="00CE4A13">
              <w:rPr>
                <w:rFonts w:cs="Times New Roman"/>
              </w:rPr>
              <w:t xml:space="preserve">still represents typical </w:t>
            </w:r>
            <w:r w:rsidR="00CE4A13">
              <w:rPr>
                <w:rFonts w:cs="Times New Roman"/>
                <w:i/>
                <w:iCs/>
              </w:rPr>
              <w:t xml:space="preserve">Banksia </w:t>
            </w:r>
            <w:r w:rsidR="00CE4A13">
              <w:rPr>
                <w:rFonts w:cs="Times New Roman"/>
              </w:rPr>
              <w:t>woodland</w:t>
            </w:r>
            <w:r w:rsidR="00D51B92">
              <w:rPr>
                <w:rFonts w:cs="Times New Roman"/>
              </w:rPr>
              <w:t xml:space="preserve"> although the understory has likely shifted to one dominated by dryland species.</w:t>
            </w:r>
            <w:r w:rsidR="00BC3E15">
              <w:rPr>
                <w:rFonts w:cs="Times New Roman"/>
              </w:rPr>
              <w:t xml:space="preserve"> Given the low groundwater levels, </w:t>
            </w:r>
            <w:r w:rsidR="005B1B2C">
              <w:rPr>
                <w:rFonts w:cs="Times New Roman"/>
              </w:rPr>
              <w:t xml:space="preserve">it is possible that </w:t>
            </w:r>
            <w:r w:rsidR="00BC3E15">
              <w:rPr>
                <w:rFonts w:cs="Times New Roman"/>
              </w:rPr>
              <w:t xml:space="preserve">fire disturbance could </w:t>
            </w:r>
            <w:r w:rsidR="004529F1">
              <w:rPr>
                <w:rFonts w:cs="Times New Roman"/>
              </w:rPr>
              <w:t>shift the composition of the woodland dramatically.</w:t>
            </w:r>
            <w:r w:rsidR="00B40FE5">
              <w:rPr>
                <w:rFonts w:cs="Times New Roman"/>
              </w:rPr>
              <w:t xml:space="preserve"> Water levels are likely to be below 6 m, and up to 7 m below the surface. Therefore, the vegetation is unlikely to be dependent on groundwater.</w:t>
            </w:r>
          </w:p>
        </w:tc>
        <w:tc>
          <w:tcPr>
            <w:tcW w:w="0" w:type="auto"/>
          </w:tcPr>
          <w:p w14:paraId="26272242" w14:textId="67153F90" w:rsidR="001D584F" w:rsidRPr="003B09F5" w:rsidRDefault="00CD4673" w:rsidP="00943707">
            <w:pPr>
              <w:pStyle w:val="Compact"/>
              <w:jc w:val="center"/>
              <w:rPr>
                <w:rFonts w:cs="Times New Roman"/>
              </w:rPr>
            </w:pPr>
            <w:r>
              <w:rPr>
                <w:rFonts w:cs="Times New Roman"/>
              </w:rPr>
              <w:t>Unlikely given continued low groundwater levels</w:t>
            </w:r>
          </w:p>
        </w:tc>
      </w:tr>
      <w:tr w:rsidR="00CC6BAC"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00279079" w:rsidR="001D584F" w:rsidRPr="003B09F5" w:rsidRDefault="00AF3C55">
            <w:pPr>
              <w:pStyle w:val="Compact"/>
              <w:rPr>
                <w:rFonts w:cs="Times New Roman"/>
              </w:rPr>
            </w:pPr>
            <w:r>
              <w:rPr>
                <w:rFonts w:cs="Times New Roman"/>
              </w:rPr>
              <w:t xml:space="preserve">The projected </w:t>
            </w:r>
            <w:r w:rsidR="002C3DD8">
              <w:rPr>
                <w:rFonts w:cs="Times New Roman"/>
              </w:rPr>
              <w:t xml:space="preserve">changes in water level should maintain the groundwaters </w:t>
            </w:r>
            <w:r w:rsidR="00BD4B82">
              <w:rPr>
                <w:rFonts w:cs="Times New Roman"/>
              </w:rPr>
              <w:t>within 6.9 m of the surface level (assuming ground elevation of (</w:t>
            </w:r>
            <w:r w:rsidR="00373F18">
              <w:rPr>
                <w:rFonts w:cs="Times New Roman"/>
              </w:rPr>
              <w:t>60.6 mAHD)</w:t>
            </w:r>
          </w:p>
        </w:tc>
        <w:tc>
          <w:tcPr>
            <w:tcW w:w="0" w:type="auto"/>
          </w:tcPr>
          <w:p w14:paraId="26272246" w14:textId="7C7DAAA8" w:rsidR="001D584F" w:rsidRPr="003B09F5" w:rsidRDefault="00373F18" w:rsidP="00943707">
            <w:pPr>
              <w:pStyle w:val="Compact"/>
              <w:jc w:val="center"/>
              <w:rPr>
                <w:rFonts w:cs="Times New Roman"/>
              </w:rPr>
            </w:pPr>
            <w:r>
              <w:rPr>
                <w:rFonts w:cs="Times New Roman"/>
              </w:rPr>
              <w:t>Likely</w:t>
            </w:r>
          </w:p>
        </w:tc>
      </w:tr>
      <w:tr w:rsidR="00CC6BAC" w:rsidRPr="003B09F5" w14:paraId="2627224B" w14:textId="77777777">
        <w:tc>
          <w:tcPr>
            <w:tcW w:w="0" w:type="auto"/>
          </w:tcPr>
          <w:p w14:paraId="26272248" w14:textId="5707DD91" w:rsidR="001D584F" w:rsidRPr="003B09F5" w:rsidRDefault="00305B18">
            <w:pPr>
              <w:pStyle w:val="Compact"/>
              <w:rPr>
                <w:rFonts w:cs="Times New Roman"/>
              </w:rPr>
            </w:pPr>
            <w:r>
              <w:rPr>
                <w:rFonts w:cs="Times New Roman"/>
                <w:b/>
              </w:rPr>
              <w:t>Site management objectives (WAWA, 1995)</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rsidP="00943707">
            <w:pPr>
              <w:pStyle w:val="Compact"/>
              <w:jc w:val="center"/>
              <w:rPr>
                <w:rFonts w:cs="Times New Roman"/>
              </w:rPr>
            </w:pPr>
          </w:p>
        </w:tc>
      </w:tr>
      <w:tr w:rsidR="00CC6BAC"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06E4DB3C" w:rsidR="001D584F" w:rsidRPr="003B09F5" w:rsidRDefault="00FA0267">
            <w:pPr>
              <w:pStyle w:val="Compact"/>
              <w:rPr>
                <w:rFonts w:cs="Times New Roman"/>
              </w:rPr>
            </w:pPr>
            <w:r>
              <w:rPr>
                <w:rFonts w:cs="Times New Roman"/>
              </w:rPr>
              <w:t>Terrestrial vegetation will persist at the site but may not be dependent on groundwater.</w:t>
            </w:r>
          </w:p>
        </w:tc>
        <w:tc>
          <w:tcPr>
            <w:tcW w:w="0" w:type="auto"/>
          </w:tcPr>
          <w:p w14:paraId="2627224E" w14:textId="57B674D9" w:rsidR="001D584F" w:rsidRPr="003B09F5" w:rsidRDefault="00FA0267" w:rsidP="00943707">
            <w:pPr>
              <w:pStyle w:val="Compact"/>
              <w:jc w:val="center"/>
              <w:rPr>
                <w:rFonts w:cs="Times New Roman"/>
              </w:rPr>
            </w:pPr>
            <w:r>
              <w:rPr>
                <w:rFonts w:cs="Times New Roman"/>
              </w:rPr>
              <w:t>Likely</w:t>
            </w:r>
          </w:p>
        </w:tc>
      </w:tr>
      <w:tr w:rsidR="00CC6BAC"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590BA91F" w:rsidR="001D584F" w:rsidRPr="003B09F5" w:rsidRDefault="00B55401">
            <w:pPr>
              <w:pStyle w:val="Compact"/>
              <w:rPr>
                <w:rFonts w:cs="Times New Roman"/>
              </w:rPr>
            </w:pPr>
            <w:r>
              <w:rPr>
                <w:rFonts w:cs="Times New Roman"/>
              </w:rPr>
              <w:t>It is unlikely that the vegetation will be groundwater dependent as groundwater levels will frequently be below 6 m from the surface. Groundwater dependent vegetation unlikely to meet their water requirements from rainfall may continue to be loss.</w:t>
            </w:r>
          </w:p>
        </w:tc>
        <w:tc>
          <w:tcPr>
            <w:tcW w:w="0" w:type="auto"/>
          </w:tcPr>
          <w:p w14:paraId="26272252" w14:textId="3DBF770D" w:rsidR="001D584F" w:rsidRPr="003B09F5" w:rsidRDefault="00C12950" w:rsidP="00943707">
            <w:pPr>
              <w:pStyle w:val="Compact"/>
              <w:jc w:val="center"/>
              <w:rPr>
                <w:rFonts w:cs="Times New Roman"/>
              </w:rPr>
            </w:pPr>
            <w:r>
              <w:rPr>
                <w:rFonts w:cs="Times New Roman"/>
              </w:rPr>
              <w:t>Unlikely</w:t>
            </w:r>
          </w:p>
        </w:tc>
      </w:tr>
      <w:tr w:rsidR="00CC6BAC" w:rsidRPr="003B09F5" w14:paraId="17599FDD" w14:textId="77777777">
        <w:tc>
          <w:tcPr>
            <w:tcW w:w="0" w:type="auto"/>
          </w:tcPr>
          <w:p w14:paraId="7402E9E1" w14:textId="72904916" w:rsidR="005746CA" w:rsidRPr="003B09F5" w:rsidRDefault="005746CA" w:rsidP="005746CA">
            <w:pPr>
              <w:pStyle w:val="Compact"/>
              <w:rPr>
                <w:rFonts w:cs="Times New Roman"/>
              </w:rPr>
            </w:pPr>
            <w:bookmarkStart w:id="535" w:name="_Hlk32826952"/>
            <w:r w:rsidRPr="00272F1C">
              <w:rPr>
                <w:rFonts w:cs="Times New Roman"/>
                <w:b/>
                <w:bCs/>
              </w:rPr>
              <w:t>Proposed site management objectives</w:t>
            </w:r>
          </w:p>
        </w:tc>
        <w:tc>
          <w:tcPr>
            <w:tcW w:w="0" w:type="auto"/>
          </w:tcPr>
          <w:p w14:paraId="2ED340EB" w14:textId="77777777" w:rsidR="005746CA" w:rsidRPr="003B09F5" w:rsidRDefault="005746CA" w:rsidP="005746CA">
            <w:pPr>
              <w:pStyle w:val="Compact"/>
              <w:rPr>
                <w:rFonts w:cs="Times New Roman"/>
              </w:rPr>
            </w:pPr>
          </w:p>
        </w:tc>
        <w:tc>
          <w:tcPr>
            <w:tcW w:w="0" w:type="auto"/>
          </w:tcPr>
          <w:p w14:paraId="796E4BAA" w14:textId="77777777" w:rsidR="005746CA" w:rsidRPr="003B09F5" w:rsidRDefault="005746CA" w:rsidP="00943707">
            <w:pPr>
              <w:pStyle w:val="Compact"/>
              <w:jc w:val="center"/>
              <w:rPr>
                <w:rFonts w:cs="Times New Roman"/>
              </w:rPr>
            </w:pPr>
          </w:p>
        </w:tc>
      </w:tr>
      <w:tr w:rsidR="00CC6BAC" w:rsidRPr="003B09F5" w14:paraId="10CF4C11" w14:textId="77777777">
        <w:tc>
          <w:tcPr>
            <w:tcW w:w="0" w:type="auto"/>
          </w:tcPr>
          <w:p w14:paraId="408B3BF4" w14:textId="29B2A649" w:rsidR="005746CA" w:rsidRPr="00823973" w:rsidRDefault="00823973" w:rsidP="005746CA">
            <w:pPr>
              <w:pStyle w:val="Compact"/>
              <w:rPr>
                <w:rFonts w:cs="Times New Roman"/>
              </w:rPr>
            </w:pPr>
            <w:r>
              <w:rPr>
                <w:rFonts w:cs="Times New Roman"/>
              </w:rPr>
              <w:t xml:space="preserve">To avoid significant impacts to the habitat values of the </w:t>
            </w:r>
            <w:r>
              <w:rPr>
                <w:rFonts w:cs="Times New Roman"/>
                <w:i/>
                <w:iCs/>
              </w:rPr>
              <w:t>Banksia</w:t>
            </w:r>
            <w:r>
              <w:rPr>
                <w:rFonts w:cs="Times New Roman"/>
              </w:rPr>
              <w:t xml:space="preserve"> woodland community as it transitions from groundwater</w:t>
            </w:r>
            <w:r w:rsidR="006C702E">
              <w:rPr>
                <w:rFonts w:cs="Times New Roman"/>
              </w:rPr>
              <w:t>-</w:t>
            </w:r>
            <w:r>
              <w:rPr>
                <w:rFonts w:cs="Times New Roman"/>
              </w:rPr>
              <w:t>depen</w:t>
            </w:r>
            <w:r w:rsidR="00CC6BAC">
              <w:rPr>
                <w:rFonts w:cs="Times New Roman"/>
              </w:rPr>
              <w:t>dent to non-groundwater dependent</w:t>
            </w:r>
            <w:r w:rsidR="006C702E">
              <w:rPr>
                <w:rFonts w:cs="Times New Roman"/>
              </w:rPr>
              <w:t xml:space="preserve"> vegetation</w:t>
            </w:r>
          </w:p>
        </w:tc>
        <w:tc>
          <w:tcPr>
            <w:tcW w:w="0" w:type="auto"/>
          </w:tcPr>
          <w:p w14:paraId="3887C480" w14:textId="0530F12E" w:rsidR="005746CA" w:rsidRPr="00E63714" w:rsidRDefault="00C12950" w:rsidP="005746CA">
            <w:pPr>
              <w:pStyle w:val="Compact"/>
              <w:rPr>
                <w:rFonts w:cs="Times New Roman"/>
              </w:rPr>
            </w:pPr>
            <w:r>
              <w:rPr>
                <w:rFonts w:cs="Times New Roman"/>
              </w:rPr>
              <w:t xml:space="preserve">Much of </w:t>
            </w:r>
            <w:r w:rsidR="00E63714">
              <w:rPr>
                <w:rFonts w:cs="Times New Roman"/>
              </w:rPr>
              <w:t xml:space="preserve">the groundwater dependent vegetation has already been lost from the site. Further losses are likely although it is possible that remaining </w:t>
            </w:r>
            <w:r w:rsidR="00E63714">
              <w:rPr>
                <w:rFonts w:cs="Times New Roman"/>
                <w:i/>
                <w:iCs/>
              </w:rPr>
              <w:t>Banksia</w:t>
            </w:r>
            <w:r w:rsidR="00E63714">
              <w:rPr>
                <w:rFonts w:cs="Times New Roman"/>
              </w:rPr>
              <w:t xml:space="preserve"> individuals </w:t>
            </w:r>
            <w:r w:rsidR="008709BE">
              <w:rPr>
                <w:rFonts w:cs="Times New Roman"/>
              </w:rPr>
              <w:t>can rely solely on rainfall and persist into the future.</w:t>
            </w:r>
          </w:p>
        </w:tc>
        <w:tc>
          <w:tcPr>
            <w:tcW w:w="0" w:type="auto"/>
          </w:tcPr>
          <w:p w14:paraId="4B8A3991" w14:textId="7291FC10" w:rsidR="005746CA" w:rsidRPr="003B09F5" w:rsidRDefault="001F40BF" w:rsidP="00943707">
            <w:pPr>
              <w:pStyle w:val="Compact"/>
              <w:jc w:val="center"/>
              <w:rPr>
                <w:rFonts w:cs="Times New Roman"/>
              </w:rPr>
            </w:pPr>
            <w:r>
              <w:rPr>
                <w:rFonts w:cs="Times New Roman"/>
              </w:rPr>
              <w:t xml:space="preserve">Likely as changes may have already </w:t>
            </w:r>
            <w:r w:rsidR="00EA5A97">
              <w:rPr>
                <w:rFonts w:cs="Times New Roman"/>
              </w:rPr>
              <w:t>occurred</w:t>
            </w:r>
          </w:p>
        </w:tc>
      </w:tr>
      <w:bookmarkEnd w:id="535"/>
    </w:tbl>
    <w:p w14:paraId="1D2B5A71" w14:textId="77777777" w:rsidR="00F55A9C" w:rsidRDefault="00F55A9C" w:rsidP="00D75615">
      <w:pPr>
        <w:pStyle w:val="CaptionedFigure"/>
        <w:rPr>
          <w:rFonts w:ascii="Times New Roman" w:hAnsi="Times New Roman" w:cs="Times New Roman"/>
        </w:rPr>
        <w:sectPr w:rsidR="00F55A9C" w:rsidSect="00AB74BD">
          <w:pgSz w:w="16838" w:h="11906" w:orient="landscape" w:code="9"/>
          <w:pgMar w:top="1440" w:right="1440" w:bottom="1440" w:left="1440" w:header="720" w:footer="720" w:gutter="0"/>
          <w:cols w:space="720"/>
          <w:docGrid w:linePitch="326"/>
        </w:sectPr>
      </w:pPr>
    </w:p>
    <w:p w14:paraId="26272256" w14:textId="6A8751AB" w:rsidR="001D584F" w:rsidRPr="003B09F5" w:rsidRDefault="005D6919">
      <w:pPr>
        <w:pStyle w:val="Heading2"/>
        <w:rPr>
          <w:rFonts w:cs="Times New Roman"/>
        </w:rPr>
      </w:pPr>
      <w:bookmarkStart w:id="536" w:name="wm2---melaleuca-park-north"/>
      <w:bookmarkStart w:id="537" w:name="_Toc33196572"/>
      <w:r w:rsidRPr="003B09F5">
        <w:rPr>
          <w:rFonts w:cs="Times New Roman"/>
        </w:rPr>
        <w:lastRenderedPageBreak/>
        <w:t>WM2 - Melaleuca Park North</w:t>
      </w:r>
      <w:bookmarkEnd w:id="536"/>
      <w:bookmarkEnd w:id="537"/>
    </w:p>
    <w:p w14:paraId="26272257" w14:textId="522F7E66"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w:t>
      </w:r>
      <w:proofErr w:type="spellStart"/>
      <w:r w:rsidRPr="003B09F5">
        <w:rPr>
          <w:rFonts w:cs="Times New Roman"/>
        </w:rPr>
        <w:t>phreatophytic</w:t>
      </w:r>
      <w:proofErr w:type="spellEnd"/>
      <w:r w:rsidRPr="003B09F5">
        <w:rPr>
          <w:rFonts w:cs="Times New Roman"/>
        </w:rPr>
        <w:t xml:space="preserve"> vegetation, including </w:t>
      </w:r>
      <w:r w:rsidRPr="003B09F5">
        <w:rPr>
          <w:rFonts w:cs="Times New Roman"/>
          <w:i/>
        </w:rPr>
        <w:t>Banksia</w:t>
      </w:r>
      <w:r w:rsidRPr="003B09F5">
        <w:rPr>
          <w:rFonts w:cs="Times New Roman"/>
        </w:rPr>
        <w:t xml:space="preserve"> woodlands.</w:t>
      </w:r>
    </w:p>
    <w:p w14:paraId="26272258" w14:textId="77777777" w:rsidR="001D584F" w:rsidRPr="003B09F5" w:rsidRDefault="005D6919">
      <w:pPr>
        <w:pStyle w:val="Heading3"/>
        <w:rPr>
          <w:rFonts w:cs="Times New Roman"/>
        </w:rPr>
      </w:pPr>
      <w:bookmarkStart w:id="538" w:name="hydrology-14"/>
      <w:bookmarkStart w:id="539" w:name="_Toc33196573"/>
      <w:r w:rsidRPr="003B09F5">
        <w:rPr>
          <w:rFonts w:cs="Times New Roman"/>
        </w:rPr>
        <w:t>Hydrology</w:t>
      </w:r>
      <w:bookmarkEnd w:id="538"/>
      <w:bookmarkEnd w:id="539"/>
    </w:p>
    <w:p w14:paraId="26272259" w14:textId="68118524" w:rsidR="001D584F" w:rsidRDefault="005D6919">
      <w:pPr>
        <w:pStyle w:val="FirstParagraph"/>
        <w:rPr>
          <w:rFonts w:cs="Times New Roman"/>
        </w:rPr>
      </w:pPr>
      <w:r w:rsidRPr="003B09F5">
        <w:rPr>
          <w:rFonts w:cs="Times New Roman"/>
        </w:rPr>
        <w:t xml:space="preserve">There </w:t>
      </w:r>
      <w:r w:rsidR="00D43A85" w:rsidRPr="003B09F5">
        <w:rPr>
          <w:rFonts w:cs="Times New Roman"/>
        </w:rPr>
        <w:t>have</w:t>
      </w:r>
      <w:r w:rsidRPr="003B09F5">
        <w:rPr>
          <w:rFonts w:cs="Times New Roman"/>
        </w:rPr>
        <w:t xml:space="preserve">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19</w:t>
      </w:r>
      <w:r w:rsidR="00607338">
        <w:rPr>
          <w:rFonts w:cs="Times New Roman"/>
        </w:rPr>
        <w:fldChar w:fldCharType="end"/>
      </w:r>
      <w:r w:rsidRPr="003B09F5">
        <w:rPr>
          <w:rFonts w:cs="Times New Roman"/>
        </w:rPr>
        <w:t xml:space="preserve">). </w:t>
      </w:r>
      <w:r w:rsidR="00871D1A">
        <w:rPr>
          <w:rFonts w:cs="Times New Roman"/>
        </w:rPr>
        <w:t xml:space="preserve">The projected declines in groundwater levels at this site are significant and represent changes up to 1 m below levels ever recorded for the site. </w:t>
      </w:r>
      <w:r w:rsidRPr="003B09F5">
        <w:rPr>
          <w:rFonts w:cs="Times New Roman"/>
        </w:rPr>
        <w:t>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266BE9">
        <w:t xml:space="preserve">Table </w:t>
      </w:r>
      <w:r w:rsidR="00266BE9">
        <w:rPr>
          <w:noProof/>
        </w:rPr>
        <w:t>31</w:t>
      </w:r>
      <w:r w:rsidR="00F55A9C">
        <w:rPr>
          <w:rFonts w:cs="Times New Roman"/>
        </w:rPr>
        <w:fldChar w:fldCharType="end"/>
      </w:r>
      <w:r w:rsidRPr="003B09F5">
        <w:rPr>
          <w:rFonts w:cs="Times New Roman"/>
        </w:rPr>
        <w:t>).</w:t>
      </w:r>
      <w:r w:rsidR="00051C8A">
        <w:rPr>
          <w:rFonts w:cs="Times New Roman"/>
        </w:rPr>
        <w:t xml:space="preserve"> </w:t>
      </w:r>
    </w:p>
    <w:p w14:paraId="500BE246" w14:textId="7D631FFD" w:rsidR="00C16D12" w:rsidRDefault="00C16D12" w:rsidP="00C16D12">
      <w:pPr>
        <w:pStyle w:val="Caption"/>
        <w:keepNext/>
      </w:pPr>
      <w:bookmarkStart w:id="540" w:name="_Ref25922424"/>
      <w:r>
        <w:t xml:space="preserve">Table </w:t>
      </w:r>
      <w:r>
        <w:fldChar w:fldCharType="begin"/>
      </w:r>
      <w:r>
        <w:instrText>SEQ Table \* ARABIC</w:instrText>
      </w:r>
      <w:r>
        <w:fldChar w:fldCharType="separate"/>
      </w:r>
      <w:r w:rsidR="00266BE9">
        <w:rPr>
          <w:noProof/>
        </w:rPr>
        <w:t>31</w:t>
      </w:r>
      <w:r>
        <w:fldChar w:fldCharType="end"/>
      </w:r>
      <w:bookmarkEnd w:id="54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2926D9">
        <w:rPr>
          <w:lang w:val="en-AU"/>
        </w:rPr>
        <w:t>Melaleuca Park North (WM2)</w:t>
      </w:r>
      <w:r w:rsidR="002952F1">
        <w:rPr>
          <w:lang w:val="en-AU"/>
        </w:rPr>
        <w:t>.</w:t>
      </w:r>
    </w:p>
    <w:tbl>
      <w:tblPr>
        <w:tblStyle w:val="Table"/>
        <w:tblW w:w="8144" w:type="dxa"/>
        <w:tblLook w:val="04A0" w:firstRow="1" w:lastRow="0" w:firstColumn="1" w:lastColumn="0" w:noHBand="0" w:noVBand="1"/>
      </w:tblPr>
      <w:tblGrid>
        <w:gridCol w:w="1989"/>
        <w:gridCol w:w="2051"/>
        <w:gridCol w:w="1368"/>
        <w:gridCol w:w="1368"/>
        <w:gridCol w:w="1368"/>
      </w:tblGrid>
      <w:tr w:rsidR="00C16D12" w14:paraId="67FEF09B" w14:textId="77777777" w:rsidTr="007C2274">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7C2274">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7C2274">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7C2274">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7C2274">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7C2274">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268C5122" w14:textId="77777777" w:rsidR="00A637B0" w:rsidRPr="003B09F5" w:rsidRDefault="00A637B0"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A59EE0F" wp14:editId="1FA49E29">
            <wp:extent cx="5760000" cy="39852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9461121" w14:textId="5E825137" w:rsidR="00C16D12" w:rsidRPr="00C16D12" w:rsidRDefault="00A637B0" w:rsidP="00A637B0">
      <w:pPr>
        <w:pStyle w:val="Caption"/>
      </w:pPr>
      <w:bookmarkStart w:id="541"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19</w:t>
      </w:r>
      <w:r w:rsidRPr="003B09F5">
        <w:rPr>
          <w:rFonts w:ascii="Times New Roman" w:hAnsi="Times New Roman" w:cs="Times New Roman"/>
        </w:rPr>
        <w:fldChar w:fldCharType="end"/>
      </w:r>
      <w:bookmarkEnd w:id="541"/>
      <w:r w:rsidRPr="003B09F5">
        <w:rPr>
          <w:rFonts w:ascii="Times New Roman" w:hAnsi="Times New Roman" w:cs="Times New Roman"/>
        </w:rPr>
        <w:t xml:space="preserve"> Groundwater levels recorded at bore 61610908 in the vicinity of WM2.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5A" w14:textId="0DBD1C9F" w:rsidR="001D584F" w:rsidRDefault="00A200FB">
      <w:pPr>
        <w:pStyle w:val="Heading3"/>
        <w:rPr>
          <w:rFonts w:cs="Times New Roman"/>
        </w:rPr>
      </w:pPr>
      <w:bookmarkStart w:id="542" w:name="_Toc33196574"/>
      <w:r>
        <w:rPr>
          <w:rFonts w:cs="Times New Roman"/>
        </w:rPr>
        <w:t>Implications of revised threshold</w:t>
      </w:r>
      <w:bookmarkEnd w:id="542"/>
    </w:p>
    <w:p w14:paraId="2DC7CDE2" w14:textId="64AC37FC" w:rsidR="00F55A9C" w:rsidRDefault="006F21CD" w:rsidP="004F1D6C">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understory is highly diverse, with </w:t>
      </w:r>
      <w:r w:rsidRPr="003B09F5">
        <w:rPr>
          <w:rFonts w:cs="Times New Roman"/>
          <w:i/>
        </w:rPr>
        <w:t xml:space="preserve">Acacia </w:t>
      </w:r>
      <w:proofErr w:type="spellStart"/>
      <w:r w:rsidRPr="003B09F5">
        <w:rPr>
          <w:rFonts w:cs="Times New Roman"/>
          <w:i/>
        </w:rPr>
        <w:t>pulchella</w:t>
      </w:r>
      <w:proofErr w:type="spellEnd"/>
      <w:r w:rsidRPr="003B09F5">
        <w:rPr>
          <w:rFonts w:cs="Times New Roman"/>
        </w:rPr>
        <w:t xml:space="preserve">,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rPr>
        <w:t xml:space="preserve"> and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w:t>
      </w:r>
      <w:proofErr w:type="spellStart"/>
      <w:r w:rsidRPr="003B09F5">
        <w:rPr>
          <w:rFonts w:cs="Times New Roman"/>
        </w:rPr>
        <w:t>resprouts</w:t>
      </w:r>
      <w:proofErr w:type="spellEnd"/>
      <w:r w:rsidRPr="003B09F5">
        <w:rPr>
          <w:rFonts w:cs="Times New Roman"/>
        </w:rPr>
        <w:t xml:space="preserve">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menziessi</w:t>
      </w:r>
      <w:proofErr w:type="spellEnd"/>
      <w:r w:rsidRPr="003B09F5">
        <w:rPr>
          <w:rFonts w:cs="Times New Roman"/>
        </w:rPr>
        <w:t xml:space="preserve"> ha</w:t>
      </w:r>
      <w:r w:rsidR="0039163D">
        <w:rPr>
          <w:rFonts w:cs="Times New Roman"/>
        </w:rPr>
        <w:t>ve</w:t>
      </w:r>
      <w:r w:rsidRPr="003B09F5">
        <w:rPr>
          <w:rFonts w:cs="Times New Roman"/>
        </w:rPr>
        <w:t xml:space="preserve"> been observed.</w:t>
      </w:r>
    </w:p>
    <w:p w14:paraId="4E28070A" w14:textId="15DAEB72" w:rsidR="004F1D6C" w:rsidRPr="0035428C" w:rsidRDefault="00B915C3" w:rsidP="004F1D6C">
      <w:pPr>
        <w:pStyle w:val="BodyText"/>
        <w:rPr>
          <w:iCs/>
        </w:rPr>
        <w:sectPr w:rsidR="004F1D6C" w:rsidRPr="0035428C" w:rsidSect="00AB74BD">
          <w:pgSz w:w="11906" w:h="16838" w:code="9"/>
          <w:pgMar w:top="1440" w:right="1440" w:bottom="1440" w:left="1440" w:header="720" w:footer="720" w:gutter="0"/>
          <w:cols w:space="720"/>
        </w:sectPr>
      </w:pPr>
      <w:r>
        <w:t xml:space="preserve">The projected declines in groundwater at this site are likely to have a serious </w:t>
      </w:r>
      <w:r w:rsidR="00497650">
        <w:t xml:space="preserve">impact on groundwater dependent trees such as </w:t>
      </w:r>
      <w:r w:rsidR="005E7A6F" w:rsidRPr="003B09F5">
        <w:rPr>
          <w:rFonts w:cs="Times New Roman"/>
          <w:i/>
        </w:rPr>
        <w:t xml:space="preserve">Banksia </w:t>
      </w:r>
      <w:proofErr w:type="spellStart"/>
      <w:r w:rsidR="005E7A6F" w:rsidRPr="003B09F5">
        <w:rPr>
          <w:rFonts w:cs="Times New Roman"/>
          <w:i/>
        </w:rPr>
        <w:t>attenuata</w:t>
      </w:r>
      <w:proofErr w:type="spellEnd"/>
      <w:r w:rsidR="005E7A6F" w:rsidRPr="003B09F5">
        <w:rPr>
          <w:rFonts w:cs="Times New Roman"/>
        </w:rPr>
        <w:t xml:space="preserve"> and </w:t>
      </w:r>
      <w:r w:rsidR="005E7A6F" w:rsidRPr="003B09F5">
        <w:rPr>
          <w:rFonts w:cs="Times New Roman"/>
          <w:i/>
        </w:rPr>
        <w:t xml:space="preserve">Banksia </w:t>
      </w:r>
      <w:proofErr w:type="spellStart"/>
      <w:r w:rsidR="005E7A6F" w:rsidRPr="003B09F5">
        <w:rPr>
          <w:rFonts w:cs="Times New Roman"/>
          <w:i/>
        </w:rPr>
        <w:t>menziessi</w:t>
      </w:r>
      <w:proofErr w:type="spellEnd"/>
      <w:r w:rsidR="005E7A6F">
        <w:rPr>
          <w:rFonts w:cs="Times New Roman"/>
          <w:iCs/>
        </w:rPr>
        <w:t>. The health of these trees is likely</w:t>
      </w:r>
      <w:r w:rsidR="00CD47DB">
        <w:rPr>
          <w:iCs/>
        </w:rPr>
        <w:t xml:space="preserve"> to decline as groundwaters approach 65 mAHD </w:t>
      </w:r>
      <w:r w:rsidR="00DD20E2">
        <w:rPr>
          <w:iCs/>
        </w:rPr>
        <w:t xml:space="preserve">as </w:t>
      </w:r>
      <w:r w:rsidR="000E170E">
        <w:rPr>
          <w:iCs/>
        </w:rPr>
        <w:t>the groundwater is expected to reach more than 7 m below the surface</w:t>
      </w:r>
      <w:r w:rsidR="00DD20E2">
        <w:rPr>
          <w:iCs/>
        </w:rPr>
        <w:t xml:space="preserve">. </w:t>
      </w:r>
      <w:r w:rsidR="00DC16F0">
        <w:rPr>
          <w:iCs/>
        </w:rPr>
        <w:t>The diverse understory is likely to</w:t>
      </w:r>
      <w:r w:rsidR="003964D9">
        <w:rPr>
          <w:iCs/>
        </w:rPr>
        <w:t xml:space="preserve"> continue to be composed of terrestrial species </w:t>
      </w:r>
      <w:r w:rsidR="000E170E">
        <w:rPr>
          <w:iCs/>
        </w:rPr>
        <w:t>such as</w:t>
      </w:r>
      <w:r w:rsidR="0035428C">
        <w:rPr>
          <w:iCs/>
        </w:rPr>
        <w:t xml:space="preserve"> </w:t>
      </w:r>
      <w:r w:rsidR="0035428C" w:rsidRPr="003B09F5">
        <w:rPr>
          <w:rFonts w:cs="Times New Roman"/>
          <w:i/>
        </w:rPr>
        <w:t xml:space="preserve">Acacia </w:t>
      </w:r>
      <w:proofErr w:type="spellStart"/>
      <w:r w:rsidR="0035428C" w:rsidRPr="003B09F5">
        <w:rPr>
          <w:rFonts w:cs="Times New Roman"/>
          <w:i/>
        </w:rPr>
        <w:t>pulchella</w:t>
      </w:r>
      <w:proofErr w:type="spellEnd"/>
      <w:r w:rsidR="0035428C" w:rsidRPr="003B09F5">
        <w:rPr>
          <w:rFonts w:cs="Times New Roman"/>
        </w:rPr>
        <w:t xml:space="preserve"> and </w:t>
      </w:r>
      <w:proofErr w:type="spellStart"/>
      <w:r w:rsidR="0035428C" w:rsidRPr="003B09F5">
        <w:rPr>
          <w:rFonts w:cs="Times New Roman"/>
          <w:i/>
        </w:rPr>
        <w:t>Xanthorrhoea</w:t>
      </w:r>
      <w:proofErr w:type="spellEnd"/>
      <w:r w:rsidR="0035428C" w:rsidRPr="003B09F5">
        <w:rPr>
          <w:rFonts w:cs="Times New Roman"/>
          <w:i/>
        </w:rPr>
        <w:t xml:space="preserve"> </w:t>
      </w:r>
      <w:proofErr w:type="spellStart"/>
      <w:r w:rsidR="0035428C" w:rsidRPr="003B09F5">
        <w:rPr>
          <w:rFonts w:cs="Times New Roman"/>
          <w:i/>
        </w:rPr>
        <w:t>preissii</w:t>
      </w:r>
      <w:proofErr w:type="spellEnd"/>
      <w:r w:rsidR="0035428C">
        <w:rPr>
          <w:rFonts w:cs="Times New Roman"/>
          <w:iCs/>
        </w:rPr>
        <w:t>. L</w:t>
      </w:r>
      <w:r w:rsidR="0011789D">
        <w:rPr>
          <w:rFonts w:cs="Times New Roman"/>
          <w:iCs/>
        </w:rPr>
        <w:t xml:space="preserve">ong term monitoring at this site is likely to capture significant shifts in vegetation composition </w:t>
      </w:r>
      <w:r w:rsidR="002678A9">
        <w:rPr>
          <w:rFonts w:cs="Times New Roman"/>
          <w:iCs/>
        </w:rPr>
        <w:t>if groundwater declines to the project levels by 2030.</w:t>
      </w:r>
    </w:p>
    <w:p w14:paraId="7F94848D" w14:textId="71E37572"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32</w:t>
      </w:r>
      <w:r w:rsidRPr="003B09F5">
        <w:rPr>
          <w:rFonts w:ascii="Times New Roman" w:hAnsi="Times New Roman" w:cs="Times New Roman"/>
        </w:rPr>
        <w:fldChar w:fldCharType="end"/>
      </w:r>
      <w:r w:rsidRPr="003B09F5">
        <w:rPr>
          <w:rFonts w:ascii="Times New Roman" w:hAnsi="Times New Roman" w:cs="Times New Roman"/>
        </w:rPr>
        <w:t xml:space="preserve"> </w:t>
      </w:r>
      <w:r w:rsidR="004549E1" w:rsidRPr="005F0B68">
        <w:rPr>
          <w:rFonts w:cs="Times New Roman"/>
        </w:rPr>
        <w:t xml:space="preserve">Ecological consequences of proposed 2030 minimum threshold </w:t>
      </w:r>
      <w:r w:rsidR="004549E1">
        <w:rPr>
          <w:rFonts w:cs="Times New Roman"/>
        </w:rPr>
        <w:t>(</w:t>
      </w:r>
      <w:r w:rsidR="0085773E">
        <w:rPr>
          <w:rFonts w:cs="Times New Roman"/>
        </w:rPr>
        <w:t>64</w:t>
      </w:r>
      <w:r w:rsidR="004549E1">
        <w:rPr>
          <w:rFonts w:cs="Times New Roman"/>
        </w:rPr>
        <w:t>.7</w:t>
      </w:r>
      <w:r w:rsidR="004549E1" w:rsidRPr="005F0B68">
        <w:rPr>
          <w:rFonts w:cs="Times New Roman"/>
        </w:rPr>
        <w:t xml:space="preserve"> mAHD) in terms of compliance of stated site values and site management objectives at </w:t>
      </w:r>
      <w:r w:rsidR="004549E1">
        <w:rPr>
          <w:rFonts w:cs="Times New Roman"/>
        </w:rPr>
        <w:t>WM2</w:t>
      </w:r>
      <w:r w:rsidR="004549E1" w:rsidRPr="005F0B68">
        <w:rPr>
          <w:rFonts w:cs="Times New Roman"/>
        </w:rPr>
        <w:t xml:space="preserve"> set for the current absolute minimum Ministerial criteria (</w:t>
      </w:r>
      <w:r w:rsidR="009A2EC8">
        <w:rPr>
          <w:rFonts w:cs="Times New Roman"/>
        </w:rPr>
        <w:t>66.5</w:t>
      </w:r>
      <w:r w:rsidR="004549E1" w:rsidRPr="005F0B68">
        <w:rPr>
          <w:rFonts w:cs="Times New Roman"/>
        </w:rPr>
        <w:t xml:space="preserve"> mAHD)</w:t>
      </w:r>
      <w:r w:rsidR="004549E1" w:rsidRPr="003B09F5">
        <w:rPr>
          <w:rFonts w:cs="Times New Roman"/>
        </w:rPr>
        <w:t>.</w:t>
      </w:r>
      <w:r w:rsidR="004549E1"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388"/>
        <w:gridCol w:w="6058"/>
        <w:gridCol w:w="2512"/>
      </w:tblGrid>
      <w:tr w:rsidR="00F6213E" w:rsidRPr="003B09F5" w14:paraId="2627225F" w14:textId="77777777" w:rsidTr="001322DB">
        <w:tc>
          <w:tcPr>
            <w:tcW w:w="1930" w:type="pct"/>
            <w:tcBorders>
              <w:bottom w:val="single" w:sz="0" w:space="0" w:color="auto"/>
            </w:tcBorders>
            <w:vAlign w:val="bottom"/>
          </w:tcPr>
          <w:p w14:paraId="2627225C" w14:textId="77777777" w:rsidR="00F6213E" w:rsidRPr="003B09F5" w:rsidRDefault="00F6213E" w:rsidP="00F6213E">
            <w:pPr>
              <w:pStyle w:val="Compact"/>
              <w:rPr>
                <w:rFonts w:cs="Times New Roman"/>
              </w:rPr>
            </w:pPr>
          </w:p>
        </w:tc>
        <w:tc>
          <w:tcPr>
            <w:tcW w:w="2170" w:type="pct"/>
            <w:tcBorders>
              <w:bottom w:val="single" w:sz="0" w:space="0" w:color="auto"/>
            </w:tcBorders>
            <w:vAlign w:val="bottom"/>
          </w:tcPr>
          <w:p w14:paraId="2627225D" w14:textId="2981FB6D" w:rsidR="00F6213E" w:rsidRPr="003B09F5" w:rsidRDefault="00F6213E" w:rsidP="00F6213E">
            <w:pPr>
              <w:pStyle w:val="Compact"/>
              <w:rPr>
                <w:rFonts w:cs="Times New Roman"/>
              </w:rPr>
            </w:pPr>
            <w:r w:rsidRPr="003B09F5">
              <w:rPr>
                <w:rFonts w:cs="Times New Roman"/>
              </w:rPr>
              <w:t xml:space="preserve">Likely effect of 2030 revised </w:t>
            </w:r>
            <w:r w:rsidR="009A2EC8">
              <w:rPr>
                <w:rFonts w:cs="Times New Roman"/>
              </w:rPr>
              <w:t xml:space="preserve">minimum </w:t>
            </w:r>
            <w:r w:rsidRPr="003B09F5">
              <w:rPr>
                <w:rFonts w:cs="Times New Roman"/>
              </w:rPr>
              <w:t>threshold</w:t>
            </w:r>
            <w:r w:rsidR="009A2EC8">
              <w:rPr>
                <w:rFonts w:cs="Times New Roman"/>
              </w:rPr>
              <w:t xml:space="preserve"> (64.7 mAHD)</w:t>
            </w:r>
          </w:p>
        </w:tc>
        <w:tc>
          <w:tcPr>
            <w:tcW w:w="0" w:type="auto"/>
            <w:tcBorders>
              <w:bottom w:val="single" w:sz="0" w:space="0" w:color="auto"/>
            </w:tcBorders>
            <w:vAlign w:val="bottom"/>
          </w:tcPr>
          <w:p w14:paraId="2627225E" w14:textId="070EC104"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63" w14:textId="77777777" w:rsidTr="001322DB">
        <w:tc>
          <w:tcPr>
            <w:tcW w:w="1930" w:type="pct"/>
          </w:tcPr>
          <w:p w14:paraId="26272260" w14:textId="63CBEDD9" w:rsidR="001D584F" w:rsidRPr="003B09F5" w:rsidRDefault="00305B18">
            <w:pPr>
              <w:pStyle w:val="Compact"/>
              <w:rPr>
                <w:rFonts w:cs="Times New Roman"/>
              </w:rPr>
            </w:pPr>
            <w:r>
              <w:rPr>
                <w:rFonts w:cs="Times New Roman"/>
                <w:b/>
              </w:rPr>
              <w:t>Site values (WAWA, 1995)</w:t>
            </w:r>
          </w:p>
        </w:tc>
        <w:tc>
          <w:tcPr>
            <w:tcW w:w="2170" w:type="pct"/>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rsidTr="001322DB">
        <w:tc>
          <w:tcPr>
            <w:tcW w:w="1930" w:type="pct"/>
          </w:tcPr>
          <w:p w14:paraId="26272264"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2170" w:type="pct"/>
          </w:tcPr>
          <w:p w14:paraId="26272265" w14:textId="156E1762" w:rsidR="001D584F" w:rsidRPr="003B09F5" w:rsidRDefault="007B1961">
            <w:pPr>
              <w:pStyle w:val="Compact"/>
              <w:rPr>
                <w:rFonts w:cs="Times New Roman"/>
              </w:rPr>
            </w:pPr>
            <w:r>
              <w:rPr>
                <w:rFonts w:cs="Times New Roman"/>
              </w:rPr>
              <w:t xml:space="preserve">Declining groundwaters have deteriorated the site as an example of undisturbed </w:t>
            </w:r>
            <w:proofErr w:type="spellStart"/>
            <w:r>
              <w:rPr>
                <w:rFonts w:cs="Times New Roman"/>
              </w:rPr>
              <w:t>phreatophytic</w:t>
            </w:r>
            <w:proofErr w:type="spellEnd"/>
            <w:r>
              <w:rPr>
                <w:rFonts w:cs="Times New Roman"/>
              </w:rPr>
              <w:t xml:space="preserve"> vegetation. The site is unlikely to be dependent on groundwater </w:t>
            </w:r>
            <w:r w:rsidR="0022743E">
              <w:rPr>
                <w:rFonts w:cs="Times New Roman"/>
              </w:rPr>
              <w:t>as groundwater levels are predicted to be more than 7 m below the surface.</w:t>
            </w:r>
          </w:p>
        </w:tc>
        <w:tc>
          <w:tcPr>
            <w:tcW w:w="0" w:type="auto"/>
          </w:tcPr>
          <w:p w14:paraId="26272266" w14:textId="3D5DC0A7" w:rsidR="001D584F" w:rsidRPr="003B09F5" w:rsidRDefault="005010BC" w:rsidP="003272DE">
            <w:pPr>
              <w:pStyle w:val="Compact"/>
              <w:jc w:val="center"/>
              <w:rPr>
                <w:rFonts w:cs="Times New Roman"/>
              </w:rPr>
            </w:pPr>
            <w:r>
              <w:rPr>
                <w:rFonts w:cs="Times New Roman"/>
              </w:rPr>
              <w:t>Unlikely</w:t>
            </w:r>
          </w:p>
        </w:tc>
      </w:tr>
      <w:tr w:rsidR="003B09F5" w:rsidRPr="003B09F5" w14:paraId="2627226B" w14:textId="77777777" w:rsidTr="001322DB">
        <w:tc>
          <w:tcPr>
            <w:tcW w:w="1930" w:type="pct"/>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2170" w:type="pct"/>
          </w:tcPr>
          <w:p w14:paraId="26272269" w14:textId="23CE554A" w:rsidR="001D584F" w:rsidRPr="003B09F5" w:rsidRDefault="00215532">
            <w:pPr>
              <w:pStyle w:val="Compact"/>
              <w:rPr>
                <w:rFonts w:cs="Times New Roman"/>
              </w:rPr>
            </w:pPr>
            <w:r>
              <w:rPr>
                <w:rFonts w:cs="Times New Roman"/>
              </w:rPr>
              <w:t xml:space="preserve">Water levels should not </w:t>
            </w:r>
            <w:r w:rsidR="00D31A61">
              <w:rPr>
                <w:rFonts w:cs="Times New Roman"/>
              </w:rPr>
              <w:t>decline past 7.2 m below the surface.</w:t>
            </w:r>
          </w:p>
        </w:tc>
        <w:tc>
          <w:tcPr>
            <w:tcW w:w="0" w:type="auto"/>
          </w:tcPr>
          <w:p w14:paraId="2627226A" w14:textId="5E799C44" w:rsidR="001D584F" w:rsidRPr="003B09F5" w:rsidRDefault="00D31A61" w:rsidP="003272DE">
            <w:pPr>
              <w:pStyle w:val="Compact"/>
              <w:jc w:val="center"/>
              <w:rPr>
                <w:rFonts w:cs="Times New Roman"/>
              </w:rPr>
            </w:pPr>
            <w:r>
              <w:rPr>
                <w:rFonts w:cs="Times New Roman"/>
              </w:rPr>
              <w:t>Likely</w:t>
            </w:r>
          </w:p>
        </w:tc>
      </w:tr>
      <w:tr w:rsidR="003B09F5" w:rsidRPr="003B09F5" w14:paraId="2627226F" w14:textId="77777777" w:rsidTr="001322DB">
        <w:tc>
          <w:tcPr>
            <w:tcW w:w="1930" w:type="pct"/>
          </w:tcPr>
          <w:p w14:paraId="2627226C" w14:textId="2170866F" w:rsidR="001D584F" w:rsidRPr="003B09F5" w:rsidRDefault="00305B18">
            <w:pPr>
              <w:pStyle w:val="Compact"/>
              <w:rPr>
                <w:rFonts w:cs="Times New Roman"/>
              </w:rPr>
            </w:pPr>
            <w:r>
              <w:rPr>
                <w:rFonts w:cs="Times New Roman"/>
                <w:b/>
              </w:rPr>
              <w:t>Site management objectives (WAWA, 1995)</w:t>
            </w:r>
          </w:p>
        </w:tc>
        <w:tc>
          <w:tcPr>
            <w:tcW w:w="2170" w:type="pct"/>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rsidP="003272DE">
            <w:pPr>
              <w:pStyle w:val="Compact"/>
              <w:jc w:val="center"/>
              <w:rPr>
                <w:rFonts w:cs="Times New Roman"/>
              </w:rPr>
            </w:pPr>
          </w:p>
        </w:tc>
      </w:tr>
      <w:tr w:rsidR="003B09F5" w:rsidRPr="003B09F5" w14:paraId="26272273" w14:textId="77777777" w:rsidTr="001322DB">
        <w:tc>
          <w:tcPr>
            <w:tcW w:w="1930" w:type="pct"/>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2170" w:type="pct"/>
          </w:tcPr>
          <w:p w14:paraId="26272271" w14:textId="63917DE6" w:rsidR="001D584F" w:rsidRPr="0002297D" w:rsidRDefault="00D31A61">
            <w:pPr>
              <w:pStyle w:val="Compact"/>
              <w:rPr>
                <w:rFonts w:cs="Times New Roman"/>
              </w:rPr>
            </w:pPr>
            <w:r>
              <w:rPr>
                <w:rFonts w:cs="Times New Roman"/>
              </w:rPr>
              <w:t xml:space="preserve">Vegetation is likely to shift to one dominated by dryland species. </w:t>
            </w:r>
            <w:r w:rsidR="0002297D">
              <w:rPr>
                <w:rFonts w:cs="Times New Roman"/>
              </w:rPr>
              <w:t xml:space="preserve">Some wetland species, such as </w:t>
            </w:r>
            <w:r w:rsidR="0002297D">
              <w:rPr>
                <w:rFonts w:cs="Times New Roman"/>
                <w:i/>
                <w:iCs/>
              </w:rPr>
              <w:t>Banksia</w:t>
            </w:r>
            <w:r w:rsidR="0002297D">
              <w:rPr>
                <w:rFonts w:cs="Times New Roman"/>
              </w:rPr>
              <w:t xml:space="preserve"> may persist and intermittently access groundwaters when levels are high.</w:t>
            </w:r>
          </w:p>
        </w:tc>
        <w:tc>
          <w:tcPr>
            <w:tcW w:w="0" w:type="auto"/>
          </w:tcPr>
          <w:p w14:paraId="5FAD6E9F" w14:textId="77777777" w:rsidR="001D584F" w:rsidRDefault="001D584F" w:rsidP="003272DE">
            <w:pPr>
              <w:pStyle w:val="Compact"/>
              <w:jc w:val="center"/>
              <w:rPr>
                <w:rFonts w:cs="Times New Roman"/>
              </w:rPr>
            </w:pPr>
          </w:p>
          <w:p w14:paraId="26272272" w14:textId="42CBC48C" w:rsidR="0002297D" w:rsidRPr="0002297D" w:rsidRDefault="0002297D" w:rsidP="003272DE">
            <w:pPr>
              <w:jc w:val="center"/>
            </w:pPr>
            <w:r>
              <w:t>Likely</w:t>
            </w:r>
          </w:p>
        </w:tc>
      </w:tr>
      <w:tr w:rsidR="003B09F5" w:rsidRPr="003B09F5" w14:paraId="26272277" w14:textId="77777777" w:rsidTr="001322DB">
        <w:tc>
          <w:tcPr>
            <w:tcW w:w="1930" w:type="pct"/>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2170" w:type="pct"/>
          </w:tcPr>
          <w:p w14:paraId="26272275" w14:textId="763FFE82" w:rsidR="001D584F" w:rsidRPr="003B09F5" w:rsidRDefault="0002297D">
            <w:pPr>
              <w:pStyle w:val="Compact"/>
              <w:rPr>
                <w:rFonts w:cs="Times New Roman"/>
              </w:rPr>
            </w:pPr>
            <w:r>
              <w:rPr>
                <w:rFonts w:cs="Times New Roman"/>
              </w:rPr>
              <w:t xml:space="preserve">As above. Vegetation is </w:t>
            </w:r>
            <w:r w:rsidR="00DF5BEC">
              <w:rPr>
                <w:rFonts w:cs="Times New Roman"/>
              </w:rPr>
              <w:t xml:space="preserve">unlikely to be groundwater dependent given the projected declines. </w:t>
            </w:r>
          </w:p>
        </w:tc>
        <w:tc>
          <w:tcPr>
            <w:tcW w:w="0" w:type="auto"/>
          </w:tcPr>
          <w:p w14:paraId="26272276" w14:textId="49BB2D96" w:rsidR="001D584F" w:rsidRPr="003B09F5" w:rsidRDefault="003272DE" w:rsidP="003272DE">
            <w:pPr>
              <w:pStyle w:val="Compact"/>
              <w:jc w:val="center"/>
              <w:rPr>
                <w:rFonts w:cs="Times New Roman"/>
              </w:rPr>
            </w:pPr>
            <w:r>
              <w:rPr>
                <w:rFonts w:cs="Times New Roman"/>
              </w:rPr>
              <w:t>Unlikely</w:t>
            </w:r>
          </w:p>
        </w:tc>
      </w:tr>
      <w:tr w:rsidR="001322DB" w:rsidRPr="003B09F5" w14:paraId="2A947031" w14:textId="77777777" w:rsidTr="001322DB">
        <w:tc>
          <w:tcPr>
            <w:tcW w:w="1930" w:type="pct"/>
          </w:tcPr>
          <w:p w14:paraId="2A396B87" w14:textId="588958A0" w:rsidR="001322DB" w:rsidRPr="003B09F5" w:rsidRDefault="001322DB" w:rsidP="001322DB">
            <w:pPr>
              <w:pStyle w:val="Compact"/>
              <w:rPr>
                <w:rFonts w:cs="Times New Roman"/>
              </w:rPr>
            </w:pPr>
            <w:r w:rsidRPr="00272F1C">
              <w:rPr>
                <w:rFonts w:cs="Times New Roman"/>
                <w:b/>
                <w:bCs/>
              </w:rPr>
              <w:t>Proposed site management objectives</w:t>
            </w:r>
          </w:p>
        </w:tc>
        <w:tc>
          <w:tcPr>
            <w:tcW w:w="2170" w:type="pct"/>
          </w:tcPr>
          <w:p w14:paraId="77DEF4B4" w14:textId="77777777" w:rsidR="001322DB" w:rsidRPr="003B09F5" w:rsidRDefault="001322DB" w:rsidP="001322DB">
            <w:pPr>
              <w:pStyle w:val="Compact"/>
              <w:rPr>
                <w:rFonts w:cs="Times New Roman"/>
              </w:rPr>
            </w:pPr>
          </w:p>
        </w:tc>
        <w:tc>
          <w:tcPr>
            <w:tcW w:w="0" w:type="auto"/>
          </w:tcPr>
          <w:p w14:paraId="3F5E955A" w14:textId="77777777" w:rsidR="001322DB" w:rsidRPr="003B09F5" w:rsidRDefault="001322DB" w:rsidP="003272DE">
            <w:pPr>
              <w:pStyle w:val="Compact"/>
              <w:jc w:val="center"/>
              <w:rPr>
                <w:rFonts w:cs="Times New Roman"/>
              </w:rPr>
            </w:pPr>
          </w:p>
        </w:tc>
      </w:tr>
      <w:tr w:rsidR="003272DE" w:rsidRPr="003B09F5" w14:paraId="54152E22" w14:textId="77777777" w:rsidTr="001322DB">
        <w:tc>
          <w:tcPr>
            <w:tcW w:w="1930" w:type="pct"/>
          </w:tcPr>
          <w:p w14:paraId="002AAEB6" w14:textId="4B97A74B" w:rsidR="003272DE" w:rsidRPr="00272F1C" w:rsidRDefault="003272DE" w:rsidP="003272DE">
            <w:pPr>
              <w:pStyle w:val="Compact"/>
              <w:rPr>
                <w:rFonts w:cs="Times New Roman"/>
                <w:b/>
                <w:bCs/>
              </w:rPr>
            </w:pPr>
            <w:r>
              <w:rPr>
                <w:rFonts w:cs="Times New Roman"/>
              </w:rPr>
              <w:t xml:space="preserve">To avoid significant impacts to the habitat values of the </w:t>
            </w:r>
            <w:r>
              <w:rPr>
                <w:rFonts w:cs="Times New Roman"/>
                <w:i/>
                <w:iCs/>
              </w:rPr>
              <w:t>Banksia</w:t>
            </w:r>
            <w:r>
              <w:rPr>
                <w:rFonts w:cs="Times New Roman"/>
              </w:rPr>
              <w:t xml:space="preserve"> woodland community as it transitions from groundwater-dependent to non-groundwater dependent vegetation</w:t>
            </w:r>
          </w:p>
        </w:tc>
        <w:tc>
          <w:tcPr>
            <w:tcW w:w="2170" w:type="pct"/>
          </w:tcPr>
          <w:p w14:paraId="007D25A2" w14:textId="15B08758" w:rsidR="003272DE" w:rsidRPr="003B09F5" w:rsidRDefault="003272DE" w:rsidP="003272DE">
            <w:pPr>
              <w:pStyle w:val="Compact"/>
              <w:rPr>
                <w:rFonts w:cs="Times New Roman"/>
              </w:rPr>
            </w:pPr>
            <w:r>
              <w:rPr>
                <w:rFonts w:cs="Times New Roman"/>
              </w:rPr>
              <w:t xml:space="preserve">Much of the groundwater dependent vegetation has already been lost from the site. Further losses are likely although it is possible that remaining </w:t>
            </w:r>
            <w:r>
              <w:rPr>
                <w:rFonts w:cs="Times New Roman"/>
                <w:i/>
                <w:iCs/>
              </w:rPr>
              <w:t>Banksia</w:t>
            </w:r>
            <w:r>
              <w:rPr>
                <w:rFonts w:cs="Times New Roman"/>
              </w:rPr>
              <w:t xml:space="preserve"> individuals can rely solely on rainfall and persist into the future.</w:t>
            </w:r>
          </w:p>
        </w:tc>
        <w:tc>
          <w:tcPr>
            <w:tcW w:w="0" w:type="auto"/>
          </w:tcPr>
          <w:p w14:paraId="5C195D17" w14:textId="091C6699" w:rsidR="003272DE" w:rsidRPr="003B09F5" w:rsidRDefault="003272DE" w:rsidP="003272DE">
            <w:pPr>
              <w:pStyle w:val="Compact"/>
              <w:jc w:val="center"/>
              <w:rPr>
                <w:rFonts w:cs="Times New Roman"/>
              </w:rPr>
            </w:pPr>
            <w:r>
              <w:rPr>
                <w:rFonts w:cs="Times New Roman"/>
              </w:rPr>
              <w:t xml:space="preserve">Likely as changes may have already </w:t>
            </w:r>
            <w:proofErr w:type="spellStart"/>
            <w:r>
              <w:rPr>
                <w:rFonts w:cs="Times New Roman"/>
              </w:rPr>
              <w:t>occured</w:t>
            </w:r>
            <w:proofErr w:type="spellEnd"/>
          </w:p>
        </w:tc>
      </w:tr>
    </w:tbl>
    <w:p w14:paraId="360991C6" w14:textId="77777777" w:rsidR="00F55A9C" w:rsidRDefault="00F55A9C">
      <w:pPr>
        <w:pStyle w:val="Heading3"/>
        <w:rPr>
          <w:rFonts w:cs="Times New Roman"/>
        </w:rPr>
        <w:sectPr w:rsidR="00F55A9C" w:rsidSect="00AB74BD">
          <w:pgSz w:w="16838" w:h="11906" w:orient="landscape" w:code="9"/>
          <w:pgMar w:top="1440" w:right="1440" w:bottom="1440" w:left="1440" w:header="720" w:footer="720" w:gutter="0"/>
          <w:cols w:space="720"/>
          <w:docGrid w:linePitch="326"/>
        </w:sectPr>
      </w:pPr>
      <w:bookmarkStart w:id="543" w:name="vegetation-character-2"/>
    </w:p>
    <w:p w14:paraId="2627227C" w14:textId="2DFB5A2E" w:rsidR="001D584F" w:rsidRPr="003B09F5" w:rsidRDefault="005D6919">
      <w:pPr>
        <w:pStyle w:val="Heading2"/>
        <w:rPr>
          <w:rFonts w:cs="Times New Roman"/>
        </w:rPr>
      </w:pPr>
      <w:bookmarkStart w:id="544" w:name="wm8---melaleuca-park"/>
      <w:bookmarkStart w:id="545" w:name="_Toc33196575"/>
      <w:bookmarkEnd w:id="543"/>
      <w:r w:rsidRPr="003B09F5">
        <w:rPr>
          <w:rFonts w:cs="Times New Roman"/>
        </w:rPr>
        <w:lastRenderedPageBreak/>
        <w:t>WM8 - Melaleuca Park</w:t>
      </w:r>
      <w:bookmarkEnd w:id="544"/>
      <w:bookmarkEnd w:id="545"/>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546" w:name="hydrology-15"/>
      <w:bookmarkStart w:id="547" w:name="_Toc33196576"/>
      <w:r w:rsidRPr="003B09F5">
        <w:rPr>
          <w:rFonts w:cs="Times New Roman"/>
        </w:rPr>
        <w:t>Hydrology</w:t>
      </w:r>
      <w:bookmarkEnd w:id="546"/>
      <w:bookmarkEnd w:id="547"/>
    </w:p>
    <w:p w14:paraId="2627227F" w14:textId="694450B3"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20</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266BE9">
        <w:t xml:space="preserve">Table </w:t>
      </w:r>
      <w:r w:rsidR="00266BE9">
        <w:rPr>
          <w:noProof/>
        </w:rPr>
        <w:t>33</w:t>
      </w:r>
      <w:r w:rsidR="00F87EBE">
        <w:rPr>
          <w:rFonts w:cs="Times New Roman"/>
        </w:rPr>
        <w:fldChar w:fldCharType="end"/>
      </w:r>
      <w:r w:rsidRPr="003B09F5">
        <w:rPr>
          <w:rFonts w:cs="Times New Roman"/>
        </w:rPr>
        <w:t>). Maximum levels are generally reached in December while minimum levels are reached in July.</w:t>
      </w:r>
    </w:p>
    <w:p w14:paraId="79B5BBFE" w14:textId="3FCF56CC" w:rsidR="007277BA" w:rsidRDefault="007277BA" w:rsidP="007277BA">
      <w:pPr>
        <w:pStyle w:val="Caption"/>
        <w:keepNext/>
      </w:pPr>
      <w:bookmarkStart w:id="548" w:name="_Ref25922456"/>
      <w:r>
        <w:t xml:space="preserve">Table </w:t>
      </w:r>
      <w:r>
        <w:fldChar w:fldCharType="begin"/>
      </w:r>
      <w:r>
        <w:instrText>SEQ Table \* ARABIC</w:instrText>
      </w:r>
      <w:r>
        <w:fldChar w:fldCharType="separate"/>
      </w:r>
      <w:r w:rsidR="00266BE9">
        <w:rPr>
          <w:noProof/>
        </w:rPr>
        <w:t>33</w:t>
      </w:r>
      <w:r>
        <w:fldChar w:fldCharType="end"/>
      </w:r>
      <w:bookmarkEnd w:id="548"/>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(WM8).</w:t>
      </w:r>
    </w:p>
    <w:tbl>
      <w:tblPr>
        <w:tblStyle w:val="Table"/>
        <w:tblW w:w="8144" w:type="dxa"/>
        <w:tblLook w:val="04A0" w:firstRow="1" w:lastRow="0" w:firstColumn="1" w:lastColumn="0" w:noHBand="0" w:noVBand="1"/>
      </w:tblPr>
      <w:tblGrid>
        <w:gridCol w:w="1989"/>
        <w:gridCol w:w="2051"/>
        <w:gridCol w:w="1368"/>
        <w:gridCol w:w="1368"/>
        <w:gridCol w:w="1368"/>
      </w:tblGrid>
      <w:tr w:rsidR="007277BA" w14:paraId="200F73A7" w14:textId="77777777" w:rsidTr="007C2274">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7C2274">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7C2274">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7C2274">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7C2274">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7C2274">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4A5A6838" w14:textId="77777777" w:rsidR="00A637B0" w:rsidRPr="003B09F5" w:rsidRDefault="00A637B0" w:rsidP="00495E75">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3A2E9A3" wp14:editId="7321C42A">
            <wp:extent cx="5760000" cy="39852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6FA41A8" w14:textId="6F12CC2D" w:rsidR="007277BA" w:rsidRPr="00A637B0" w:rsidRDefault="00A637B0" w:rsidP="00A637B0">
      <w:pPr>
        <w:pStyle w:val="Caption"/>
        <w:rPr>
          <w:rFonts w:ascii="Times New Roman" w:hAnsi="Times New Roman" w:cs="Times New Roman"/>
        </w:rPr>
      </w:pPr>
      <w:bookmarkStart w:id="549"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20</w:t>
      </w:r>
      <w:r w:rsidRPr="003B09F5">
        <w:rPr>
          <w:rFonts w:ascii="Times New Roman" w:hAnsi="Times New Roman" w:cs="Times New Roman"/>
        </w:rPr>
        <w:fldChar w:fldCharType="end"/>
      </w:r>
      <w:bookmarkEnd w:id="549"/>
      <w:r w:rsidRPr="003B09F5">
        <w:rPr>
          <w:rFonts w:ascii="Times New Roman" w:hAnsi="Times New Roman" w:cs="Times New Roman"/>
        </w:rPr>
        <w:t xml:space="preserve"> Groundwater levels recorded at bore 61610983 in the vicinity of WM8.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80" w14:textId="2CDCDBBC" w:rsidR="001D584F" w:rsidRDefault="00A200FB">
      <w:pPr>
        <w:pStyle w:val="Heading3"/>
        <w:rPr>
          <w:rFonts w:cs="Times New Roman"/>
        </w:rPr>
      </w:pPr>
      <w:bookmarkStart w:id="550" w:name="_Toc33196577"/>
      <w:r>
        <w:rPr>
          <w:rFonts w:cs="Times New Roman"/>
        </w:rPr>
        <w:t>Implications of revised threshold</w:t>
      </w:r>
      <w:bookmarkEnd w:id="550"/>
    </w:p>
    <w:p w14:paraId="0A089627" w14:textId="1EA2C127" w:rsidR="006F21CD" w:rsidRDefault="006F21CD" w:rsidP="006F21CD">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understory composed predominately of </w:t>
      </w:r>
      <w:proofErr w:type="spellStart"/>
      <w:r w:rsidRPr="003B09F5">
        <w:rPr>
          <w:rFonts w:cs="Times New Roman"/>
          <w:i/>
        </w:rPr>
        <w:t>Lyginia</w:t>
      </w:r>
      <w:proofErr w:type="spellEnd"/>
      <w:r w:rsidRPr="003B09F5">
        <w:rPr>
          <w:rFonts w:cs="Times New Roman"/>
          <w:i/>
        </w:rPr>
        <w:t xml:space="preserve"> </w:t>
      </w:r>
      <w:proofErr w:type="spellStart"/>
      <w:r w:rsidRPr="003B09F5">
        <w:rPr>
          <w:rFonts w:cs="Times New Roman"/>
          <w:i/>
        </w:rPr>
        <w:t>barbata</w:t>
      </w:r>
      <w:proofErr w:type="spellEnd"/>
      <w:r w:rsidRPr="003B09F5">
        <w:rPr>
          <w:rFonts w:cs="Times New Roman"/>
        </w:rPr>
        <w:t xml:space="preserve">, </w:t>
      </w:r>
      <w:proofErr w:type="spellStart"/>
      <w:r w:rsidRPr="003B09F5">
        <w:rPr>
          <w:rFonts w:cs="Times New Roman"/>
          <w:i/>
        </w:rPr>
        <w:t>Scholtzia</w:t>
      </w:r>
      <w:proofErr w:type="spellEnd"/>
      <w:r w:rsidRPr="003B09F5">
        <w:rPr>
          <w:rFonts w:cs="Times New Roman"/>
          <w:i/>
        </w:rPr>
        <w:t xml:space="preserve"> </w:t>
      </w:r>
      <w:proofErr w:type="spellStart"/>
      <w:r w:rsidRPr="003B09F5">
        <w:rPr>
          <w:rFonts w:cs="Times New Roman"/>
          <w:i/>
        </w:rPr>
        <w:t>involucrata</w:t>
      </w:r>
      <w:proofErr w:type="spellEnd"/>
      <w:r w:rsidRPr="003B09F5">
        <w:rPr>
          <w:rFonts w:cs="Times New Roman"/>
        </w:rPr>
        <w:t xml:space="preserve"> and </w:t>
      </w:r>
      <w:proofErr w:type="spellStart"/>
      <w:r w:rsidRPr="003B09F5">
        <w:rPr>
          <w:rFonts w:cs="Times New Roman"/>
          <w:i/>
        </w:rPr>
        <w:t>Eremaea</w:t>
      </w:r>
      <w:proofErr w:type="spellEnd"/>
      <w:r w:rsidRPr="003B09F5">
        <w:rPr>
          <w:rFonts w:cs="Times New Roman"/>
          <w:i/>
        </w:rPr>
        <w:t xml:space="preserve"> </w:t>
      </w:r>
      <w:proofErr w:type="spellStart"/>
      <w:r w:rsidRPr="003B09F5">
        <w:rPr>
          <w:rFonts w:cs="Times New Roman"/>
          <w:i/>
        </w:rPr>
        <w:t>pauciflora</w:t>
      </w:r>
      <w:proofErr w:type="spellEnd"/>
      <w:r w:rsidRPr="003B09F5">
        <w:rPr>
          <w:rFonts w:cs="Times New Roman"/>
        </w:rPr>
        <w:t xml:space="preserve">. The canopy is open and consists predominately of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Tree health at the site was good although several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recruitment, mainly in the form of small seedlings. </w:t>
      </w:r>
      <w:proofErr w:type="spellStart"/>
      <w:r w:rsidRPr="003B09F5">
        <w:rPr>
          <w:rFonts w:cs="Times New Roman"/>
          <w:i/>
        </w:rPr>
        <w:t>Jacksonia</w:t>
      </w:r>
      <w:proofErr w:type="spellEnd"/>
      <w:r w:rsidRPr="003B09F5">
        <w:rPr>
          <w:rFonts w:cs="Times New Roman"/>
          <w:i/>
        </w:rPr>
        <w:t xml:space="preserve"> floribunda</w:t>
      </w:r>
      <w:r w:rsidRPr="003B09F5">
        <w:rPr>
          <w:rFonts w:cs="Times New Roman"/>
        </w:rPr>
        <w:t xml:space="preserve"> in notably poorer health than at the other Pinjar sites (WM1 and WM2).</w:t>
      </w:r>
    </w:p>
    <w:p w14:paraId="64D8AB90" w14:textId="4D444994" w:rsidR="003414D3" w:rsidRPr="002C070C" w:rsidRDefault="003414D3" w:rsidP="003414D3">
      <w:pPr>
        <w:pStyle w:val="BodyText"/>
      </w:pPr>
      <w:r>
        <w:t xml:space="preserve">Similar to the other Pinjar sites, the projected decline in groundwaters by 2030 are very likely to have a detrimental effect on species accesses the groundwater. </w:t>
      </w:r>
      <w:r w:rsidR="00755094">
        <w:t>Groundwaters are projected to decline to 7.2 m below the surface</w:t>
      </w:r>
      <w:r w:rsidR="002F6FA2">
        <w:t>. The site will therefore transit</w:t>
      </w:r>
      <w:r w:rsidR="004C7E98">
        <w:t>ion away from groundwater dependence</w:t>
      </w:r>
      <w:r w:rsidR="006B7B03">
        <w:t xml:space="preserve">. The understory is likely to </w:t>
      </w:r>
      <w:r w:rsidR="00713677">
        <w:t xml:space="preserve">remain dominated by dryland species. Some wetland species may persist. </w:t>
      </w:r>
      <w:r>
        <w:t xml:space="preserve">These species include the important canopy forming </w:t>
      </w:r>
      <w:r>
        <w:rPr>
          <w:i/>
          <w:iCs/>
        </w:rPr>
        <w:t>Banksia</w:t>
      </w:r>
      <w:r w:rsidR="00505792">
        <w:rPr>
          <w:i/>
          <w:iCs/>
        </w:rPr>
        <w:t xml:space="preserve"> </w:t>
      </w:r>
      <w:proofErr w:type="spellStart"/>
      <w:r w:rsidR="00505792">
        <w:rPr>
          <w:i/>
          <w:iCs/>
        </w:rPr>
        <w:t>attenuata</w:t>
      </w:r>
      <w:proofErr w:type="spellEnd"/>
      <w:r w:rsidR="00505792">
        <w:t xml:space="preserve">. </w:t>
      </w:r>
      <w:r w:rsidR="003B7ABF">
        <w:t xml:space="preserve">Long term </w:t>
      </w:r>
      <w:r w:rsidR="002C070C">
        <w:t>monitoring</w:t>
      </w:r>
      <w:r w:rsidR="003B7ABF">
        <w:t xml:space="preserve"> the site is likely to detect the shift of </w:t>
      </w:r>
      <w:r w:rsidR="002C070C">
        <w:t xml:space="preserve">the </w:t>
      </w:r>
      <w:r w:rsidR="002C070C">
        <w:rPr>
          <w:i/>
          <w:iCs/>
        </w:rPr>
        <w:t>Banksia</w:t>
      </w:r>
      <w:r w:rsidR="002C070C">
        <w:t xml:space="preserve"> woodland to a community dominated by terrestrial species </w:t>
      </w:r>
      <w:r w:rsidR="00295F2C">
        <w:t>by 2030 if groundwaters decline as predicted.</w:t>
      </w:r>
    </w:p>
    <w:p w14:paraId="23D6FF30" w14:textId="77777777" w:rsidR="006F21CD" w:rsidRPr="006F21CD" w:rsidRDefault="006F21CD" w:rsidP="006F21CD">
      <w:pPr>
        <w:pStyle w:val="BodyText"/>
      </w:pPr>
    </w:p>
    <w:p w14:paraId="01C62FB4" w14:textId="77777777" w:rsidR="00F87EBE" w:rsidRDefault="00F87EBE" w:rsidP="00D63BE4">
      <w:pPr>
        <w:pStyle w:val="TableCaption"/>
        <w:rPr>
          <w:rFonts w:ascii="Times New Roman" w:hAnsi="Times New Roman" w:cs="Times New Roman"/>
        </w:rPr>
        <w:sectPr w:rsidR="00F87EBE" w:rsidSect="00D1768D">
          <w:pgSz w:w="11906" w:h="16838" w:code="9"/>
          <w:pgMar w:top="1440" w:right="1440" w:bottom="1440" w:left="1440" w:header="720" w:footer="720" w:gutter="0"/>
          <w:cols w:space="720"/>
        </w:sectPr>
      </w:pPr>
    </w:p>
    <w:p w14:paraId="07C35A2F" w14:textId="2245BA80"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34</w:t>
      </w:r>
      <w:r w:rsidRPr="003B09F5">
        <w:rPr>
          <w:rFonts w:ascii="Times New Roman" w:hAnsi="Times New Roman" w:cs="Times New Roman"/>
        </w:rPr>
        <w:fldChar w:fldCharType="end"/>
      </w:r>
      <w:r w:rsidRPr="003B09F5">
        <w:rPr>
          <w:rFonts w:ascii="Times New Roman" w:hAnsi="Times New Roman" w:cs="Times New Roman"/>
        </w:rPr>
        <w:t xml:space="preserve"> </w:t>
      </w:r>
      <w:r w:rsidR="00495E75" w:rsidRPr="005F0B68">
        <w:rPr>
          <w:rFonts w:cs="Times New Roman"/>
        </w:rPr>
        <w:t xml:space="preserve">Ecological consequences of proposed 2030 minimum threshold </w:t>
      </w:r>
      <w:r w:rsidR="00495E75">
        <w:rPr>
          <w:rFonts w:cs="Times New Roman"/>
        </w:rPr>
        <w:t>(63.7</w:t>
      </w:r>
      <w:r w:rsidR="00495E75" w:rsidRPr="005F0B68">
        <w:rPr>
          <w:rFonts w:cs="Times New Roman"/>
        </w:rPr>
        <w:t xml:space="preserve"> mAHD) in terms of compliance of stated site values and site management objectives at </w:t>
      </w:r>
      <w:r w:rsidR="00495E75">
        <w:rPr>
          <w:rFonts w:cs="Times New Roman"/>
        </w:rPr>
        <w:t>WM8</w:t>
      </w:r>
      <w:r w:rsidR="00495E75" w:rsidRPr="005F0B68">
        <w:rPr>
          <w:rFonts w:cs="Times New Roman"/>
        </w:rPr>
        <w:t xml:space="preserve"> set for the current absolute minimum Ministerial criteria (</w:t>
      </w:r>
      <w:r w:rsidR="00495E75">
        <w:rPr>
          <w:rFonts w:cs="Times New Roman"/>
        </w:rPr>
        <w:t>64.8</w:t>
      </w:r>
      <w:r w:rsidR="00495E75" w:rsidRPr="005F0B68">
        <w:rPr>
          <w:rFonts w:cs="Times New Roman"/>
        </w:rPr>
        <w:t xml:space="preserve"> mAHD)</w:t>
      </w:r>
      <w:r w:rsidR="00495E75" w:rsidRPr="003B09F5">
        <w:rPr>
          <w:rFonts w:cs="Times New Roman"/>
        </w:rPr>
        <w:t>.</w:t>
      </w:r>
      <w:r w:rsidR="00495E75"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266"/>
        <w:gridCol w:w="6677"/>
        <w:gridCol w:w="2015"/>
      </w:tblGrid>
      <w:tr w:rsidR="00F6213E" w:rsidRPr="003B09F5" w14:paraId="26272285" w14:textId="77777777">
        <w:tc>
          <w:tcPr>
            <w:tcW w:w="0" w:type="auto"/>
            <w:tcBorders>
              <w:bottom w:val="single" w:sz="0" w:space="0" w:color="auto"/>
            </w:tcBorders>
            <w:vAlign w:val="bottom"/>
          </w:tcPr>
          <w:p w14:paraId="2627228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83" w14:textId="62BA3CDF" w:rsidR="00F6213E" w:rsidRPr="003B09F5" w:rsidRDefault="00F6213E" w:rsidP="00F6213E">
            <w:pPr>
              <w:pStyle w:val="Compact"/>
              <w:rPr>
                <w:rFonts w:cs="Times New Roman"/>
              </w:rPr>
            </w:pPr>
            <w:r w:rsidRPr="003B09F5">
              <w:rPr>
                <w:rFonts w:cs="Times New Roman"/>
              </w:rPr>
              <w:t xml:space="preserve">Likely effect of 2030 revised </w:t>
            </w:r>
            <w:r w:rsidR="000644CB">
              <w:rPr>
                <w:rFonts w:cs="Times New Roman"/>
              </w:rPr>
              <w:t xml:space="preserve">minimum </w:t>
            </w:r>
            <w:r w:rsidRPr="003B09F5">
              <w:rPr>
                <w:rFonts w:cs="Times New Roman"/>
              </w:rPr>
              <w:t>threshold</w:t>
            </w:r>
            <w:r w:rsidR="000644CB">
              <w:rPr>
                <w:rFonts w:cs="Times New Roman"/>
              </w:rPr>
              <w:t xml:space="preserve"> (63.7 mAHD)</w:t>
            </w:r>
          </w:p>
        </w:tc>
        <w:tc>
          <w:tcPr>
            <w:tcW w:w="0" w:type="auto"/>
            <w:tcBorders>
              <w:bottom w:val="single" w:sz="0" w:space="0" w:color="auto"/>
            </w:tcBorders>
            <w:vAlign w:val="bottom"/>
          </w:tcPr>
          <w:p w14:paraId="26272284" w14:textId="423FD15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89" w14:textId="77777777">
        <w:tc>
          <w:tcPr>
            <w:tcW w:w="0" w:type="auto"/>
          </w:tcPr>
          <w:p w14:paraId="26272286" w14:textId="74E219AD" w:rsidR="001D584F" w:rsidRPr="003B09F5" w:rsidRDefault="00305B18">
            <w:pPr>
              <w:pStyle w:val="Compact"/>
              <w:rPr>
                <w:rFonts w:cs="Times New Roman"/>
              </w:rPr>
            </w:pPr>
            <w:r>
              <w:rPr>
                <w:rFonts w:cs="Times New Roman"/>
                <w:b/>
              </w:rPr>
              <w:t>Site values (WAWA, 1995)</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916E2D" w:rsidRPr="003B09F5" w14:paraId="2627228D" w14:textId="77777777">
        <w:tc>
          <w:tcPr>
            <w:tcW w:w="0" w:type="auto"/>
          </w:tcPr>
          <w:p w14:paraId="2627228A" w14:textId="77777777" w:rsidR="00916E2D" w:rsidRPr="003B09F5" w:rsidRDefault="00916E2D" w:rsidP="00916E2D">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8B" w14:textId="09993AE7" w:rsidR="00916E2D" w:rsidRPr="003B09F5" w:rsidRDefault="00916E2D" w:rsidP="00916E2D">
            <w:pPr>
              <w:pStyle w:val="Compact"/>
              <w:rPr>
                <w:rFonts w:cs="Times New Roman"/>
              </w:rPr>
            </w:pPr>
            <w:r>
              <w:rPr>
                <w:rFonts w:cs="Times New Roman"/>
              </w:rPr>
              <w:t xml:space="preserve">Declining groundwaters have deteriorated the site as an example of undisturbed </w:t>
            </w:r>
            <w:proofErr w:type="spellStart"/>
            <w:r>
              <w:rPr>
                <w:rFonts w:cs="Times New Roman"/>
              </w:rPr>
              <w:t>phreatophytic</w:t>
            </w:r>
            <w:proofErr w:type="spellEnd"/>
            <w:r>
              <w:rPr>
                <w:rFonts w:cs="Times New Roman"/>
              </w:rPr>
              <w:t xml:space="preserve"> vegetation. The site is unlikely to be dependent on groundwater as groundwater levels are predicted to be more than 7 m below the surface.</w:t>
            </w:r>
          </w:p>
        </w:tc>
        <w:tc>
          <w:tcPr>
            <w:tcW w:w="0" w:type="auto"/>
          </w:tcPr>
          <w:p w14:paraId="2627228C" w14:textId="68105440" w:rsidR="00916E2D" w:rsidRPr="003B09F5" w:rsidRDefault="00916E2D" w:rsidP="00916E2D">
            <w:pPr>
              <w:pStyle w:val="Compact"/>
              <w:jc w:val="center"/>
              <w:rPr>
                <w:rFonts w:cs="Times New Roman"/>
              </w:rPr>
            </w:pPr>
            <w:r>
              <w:rPr>
                <w:rFonts w:cs="Times New Roman"/>
              </w:rPr>
              <w:t>Unlikely</w:t>
            </w:r>
          </w:p>
        </w:tc>
      </w:tr>
      <w:tr w:rsidR="00916E2D" w:rsidRPr="003B09F5" w14:paraId="26272291" w14:textId="77777777">
        <w:tc>
          <w:tcPr>
            <w:tcW w:w="0" w:type="auto"/>
          </w:tcPr>
          <w:p w14:paraId="2627228E" w14:textId="77777777" w:rsidR="00916E2D" w:rsidRPr="003B09F5" w:rsidRDefault="00916E2D" w:rsidP="00916E2D">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5675626B" w:rsidR="00916E2D" w:rsidRPr="003B09F5" w:rsidRDefault="00916E2D" w:rsidP="00916E2D">
            <w:pPr>
              <w:pStyle w:val="Compact"/>
              <w:rPr>
                <w:rFonts w:cs="Times New Roman"/>
              </w:rPr>
            </w:pPr>
            <w:r>
              <w:rPr>
                <w:rFonts w:cs="Times New Roman"/>
              </w:rPr>
              <w:t>Water levels should not decline past 7.2 m below the surface.</w:t>
            </w:r>
          </w:p>
        </w:tc>
        <w:tc>
          <w:tcPr>
            <w:tcW w:w="0" w:type="auto"/>
          </w:tcPr>
          <w:p w14:paraId="26272290" w14:textId="74BEAA39" w:rsidR="00916E2D" w:rsidRPr="003B09F5" w:rsidRDefault="00916E2D" w:rsidP="00916E2D">
            <w:pPr>
              <w:pStyle w:val="Compact"/>
              <w:jc w:val="center"/>
              <w:rPr>
                <w:rFonts w:cs="Times New Roman"/>
              </w:rPr>
            </w:pPr>
            <w:r>
              <w:rPr>
                <w:rFonts w:cs="Times New Roman"/>
              </w:rPr>
              <w:t>Likely</w:t>
            </w:r>
          </w:p>
        </w:tc>
      </w:tr>
      <w:tr w:rsidR="00916E2D" w:rsidRPr="003B09F5" w14:paraId="26272295" w14:textId="77777777">
        <w:tc>
          <w:tcPr>
            <w:tcW w:w="0" w:type="auto"/>
          </w:tcPr>
          <w:p w14:paraId="26272292" w14:textId="20FFFB62" w:rsidR="00916E2D" w:rsidRPr="003B09F5" w:rsidRDefault="00916E2D" w:rsidP="00916E2D">
            <w:pPr>
              <w:pStyle w:val="Compact"/>
              <w:rPr>
                <w:rFonts w:cs="Times New Roman"/>
              </w:rPr>
            </w:pPr>
            <w:r>
              <w:rPr>
                <w:rFonts w:cs="Times New Roman"/>
                <w:b/>
              </w:rPr>
              <w:t>Site management objectives (WAWA, 1995)</w:t>
            </w:r>
          </w:p>
        </w:tc>
        <w:tc>
          <w:tcPr>
            <w:tcW w:w="0" w:type="auto"/>
          </w:tcPr>
          <w:p w14:paraId="26272293" w14:textId="77777777" w:rsidR="00916E2D" w:rsidRPr="003B09F5" w:rsidRDefault="00916E2D" w:rsidP="00916E2D">
            <w:pPr>
              <w:pStyle w:val="Compact"/>
              <w:rPr>
                <w:rFonts w:cs="Times New Roman"/>
              </w:rPr>
            </w:pPr>
          </w:p>
        </w:tc>
        <w:tc>
          <w:tcPr>
            <w:tcW w:w="0" w:type="auto"/>
          </w:tcPr>
          <w:p w14:paraId="26272294" w14:textId="77777777" w:rsidR="00916E2D" w:rsidRPr="003B09F5" w:rsidRDefault="00916E2D" w:rsidP="00916E2D">
            <w:pPr>
              <w:pStyle w:val="Compact"/>
              <w:jc w:val="center"/>
              <w:rPr>
                <w:rFonts w:cs="Times New Roman"/>
              </w:rPr>
            </w:pPr>
          </w:p>
        </w:tc>
      </w:tr>
      <w:tr w:rsidR="003C773C" w:rsidRPr="003B09F5" w14:paraId="26272299" w14:textId="77777777">
        <w:tc>
          <w:tcPr>
            <w:tcW w:w="0" w:type="auto"/>
          </w:tcPr>
          <w:p w14:paraId="26272296" w14:textId="77777777" w:rsidR="003C773C" w:rsidRPr="003B09F5" w:rsidRDefault="003C773C" w:rsidP="003C773C">
            <w:pPr>
              <w:pStyle w:val="Compact"/>
              <w:rPr>
                <w:rFonts w:cs="Times New Roman"/>
              </w:rPr>
            </w:pPr>
            <w:r w:rsidRPr="003B09F5">
              <w:rPr>
                <w:rFonts w:cs="Times New Roman"/>
              </w:rPr>
              <w:t>* To protect terrestrial vegetation</w:t>
            </w:r>
          </w:p>
        </w:tc>
        <w:tc>
          <w:tcPr>
            <w:tcW w:w="0" w:type="auto"/>
          </w:tcPr>
          <w:p w14:paraId="26272297" w14:textId="7417249A" w:rsidR="003C773C" w:rsidRPr="003B09F5" w:rsidRDefault="003C773C" w:rsidP="003C773C">
            <w:pPr>
              <w:pStyle w:val="Compact"/>
              <w:rPr>
                <w:rFonts w:cs="Times New Roman"/>
              </w:rPr>
            </w:pPr>
            <w:r>
              <w:rPr>
                <w:rFonts w:cs="Times New Roman"/>
              </w:rPr>
              <w:t xml:space="preserve">Vegetation is likely to shift to one dominated by dryland species. Some wetland species, such as </w:t>
            </w:r>
            <w:r>
              <w:rPr>
                <w:rFonts w:cs="Times New Roman"/>
                <w:i/>
                <w:iCs/>
              </w:rPr>
              <w:t>Banksia</w:t>
            </w:r>
            <w:r>
              <w:rPr>
                <w:rFonts w:cs="Times New Roman"/>
              </w:rPr>
              <w:t xml:space="preserve"> may persist and intermittently access groundwaters when levels are high.</w:t>
            </w:r>
          </w:p>
        </w:tc>
        <w:tc>
          <w:tcPr>
            <w:tcW w:w="0" w:type="auto"/>
          </w:tcPr>
          <w:p w14:paraId="36E4308A" w14:textId="77777777" w:rsidR="003C773C" w:rsidRDefault="003C773C" w:rsidP="003C773C">
            <w:pPr>
              <w:pStyle w:val="Compact"/>
              <w:jc w:val="center"/>
              <w:rPr>
                <w:rFonts w:cs="Times New Roman"/>
              </w:rPr>
            </w:pPr>
          </w:p>
          <w:p w14:paraId="26272298" w14:textId="6B26FD11" w:rsidR="003C773C" w:rsidRPr="003B09F5" w:rsidRDefault="003C773C" w:rsidP="003C773C">
            <w:pPr>
              <w:pStyle w:val="Compact"/>
              <w:jc w:val="center"/>
              <w:rPr>
                <w:rFonts w:cs="Times New Roman"/>
              </w:rPr>
            </w:pPr>
            <w:r>
              <w:t>Likely</w:t>
            </w:r>
          </w:p>
        </w:tc>
      </w:tr>
      <w:tr w:rsidR="003C773C" w:rsidRPr="003B09F5" w14:paraId="2627229D" w14:textId="77777777">
        <w:tc>
          <w:tcPr>
            <w:tcW w:w="0" w:type="auto"/>
          </w:tcPr>
          <w:p w14:paraId="2627229A" w14:textId="77777777" w:rsidR="003C773C" w:rsidRPr="003B09F5" w:rsidRDefault="003C773C" w:rsidP="003C773C">
            <w:pPr>
              <w:pStyle w:val="Compact"/>
              <w:rPr>
                <w:rFonts w:cs="Times New Roman"/>
              </w:rPr>
            </w:pPr>
            <w:r w:rsidRPr="003B09F5">
              <w:rPr>
                <w:rFonts w:cs="Times New Roman"/>
              </w:rPr>
              <w:t>* Maintain the existing extent and variety of wetland vegetation</w:t>
            </w:r>
          </w:p>
        </w:tc>
        <w:tc>
          <w:tcPr>
            <w:tcW w:w="0" w:type="auto"/>
          </w:tcPr>
          <w:p w14:paraId="2627229B" w14:textId="51C75455" w:rsidR="003C773C" w:rsidRPr="003B09F5" w:rsidRDefault="003C773C" w:rsidP="003C773C">
            <w:pPr>
              <w:pStyle w:val="Compact"/>
              <w:rPr>
                <w:rFonts w:cs="Times New Roman"/>
              </w:rPr>
            </w:pPr>
            <w:r>
              <w:rPr>
                <w:rFonts w:cs="Times New Roman"/>
              </w:rPr>
              <w:t xml:space="preserve">As above. Vegetation is unlikely to be groundwater dependent given the projected declines. </w:t>
            </w:r>
          </w:p>
        </w:tc>
        <w:tc>
          <w:tcPr>
            <w:tcW w:w="0" w:type="auto"/>
          </w:tcPr>
          <w:p w14:paraId="2627229C" w14:textId="66FB3517" w:rsidR="003C773C" w:rsidRPr="003B09F5" w:rsidRDefault="003C773C" w:rsidP="003C773C">
            <w:pPr>
              <w:pStyle w:val="Compact"/>
              <w:jc w:val="center"/>
              <w:rPr>
                <w:rFonts w:cs="Times New Roman"/>
              </w:rPr>
            </w:pPr>
            <w:r>
              <w:rPr>
                <w:rFonts w:cs="Times New Roman"/>
              </w:rPr>
              <w:t>Unlikely</w:t>
            </w:r>
          </w:p>
        </w:tc>
      </w:tr>
      <w:tr w:rsidR="003C773C" w:rsidRPr="003B09F5" w14:paraId="18D07EDE" w14:textId="77777777">
        <w:tc>
          <w:tcPr>
            <w:tcW w:w="0" w:type="auto"/>
          </w:tcPr>
          <w:p w14:paraId="30CC39B1" w14:textId="4700F8F3" w:rsidR="003C773C" w:rsidRPr="003B09F5" w:rsidRDefault="003C773C" w:rsidP="003C773C">
            <w:pPr>
              <w:pStyle w:val="Compact"/>
              <w:rPr>
                <w:rFonts w:cs="Times New Roman"/>
              </w:rPr>
            </w:pPr>
            <w:r w:rsidRPr="00272F1C">
              <w:rPr>
                <w:rFonts w:cs="Times New Roman"/>
                <w:b/>
                <w:bCs/>
              </w:rPr>
              <w:t>Proposed site management objectives</w:t>
            </w:r>
          </w:p>
        </w:tc>
        <w:tc>
          <w:tcPr>
            <w:tcW w:w="0" w:type="auto"/>
          </w:tcPr>
          <w:p w14:paraId="25CE0016" w14:textId="77777777" w:rsidR="003C773C" w:rsidRPr="003B09F5" w:rsidRDefault="003C773C" w:rsidP="003C773C">
            <w:pPr>
              <w:pStyle w:val="Compact"/>
              <w:rPr>
                <w:rFonts w:cs="Times New Roman"/>
              </w:rPr>
            </w:pPr>
          </w:p>
        </w:tc>
        <w:tc>
          <w:tcPr>
            <w:tcW w:w="0" w:type="auto"/>
          </w:tcPr>
          <w:p w14:paraId="6AE61C17" w14:textId="77777777" w:rsidR="003C773C" w:rsidRPr="003B09F5" w:rsidRDefault="003C773C" w:rsidP="003C773C">
            <w:pPr>
              <w:pStyle w:val="Compact"/>
              <w:jc w:val="center"/>
              <w:rPr>
                <w:rFonts w:cs="Times New Roman"/>
              </w:rPr>
            </w:pPr>
          </w:p>
        </w:tc>
      </w:tr>
      <w:tr w:rsidR="003C773C" w:rsidRPr="003B09F5" w14:paraId="3BB1CF64" w14:textId="77777777">
        <w:tc>
          <w:tcPr>
            <w:tcW w:w="0" w:type="auto"/>
          </w:tcPr>
          <w:p w14:paraId="47BF38F6" w14:textId="2F6DF7B6" w:rsidR="003C773C" w:rsidRPr="00272F1C" w:rsidRDefault="003C773C" w:rsidP="003C773C">
            <w:pPr>
              <w:pStyle w:val="Compact"/>
              <w:rPr>
                <w:rFonts w:cs="Times New Roman"/>
                <w:b/>
                <w:bCs/>
              </w:rPr>
            </w:pPr>
            <w:r>
              <w:rPr>
                <w:rFonts w:cs="Times New Roman"/>
              </w:rPr>
              <w:t xml:space="preserve">To avoid significant impacts to the habitat values of the </w:t>
            </w:r>
            <w:r>
              <w:rPr>
                <w:rFonts w:cs="Times New Roman"/>
                <w:i/>
                <w:iCs/>
              </w:rPr>
              <w:t>Banksia</w:t>
            </w:r>
            <w:r>
              <w:rPr>
                <w:rFonts w:cs="Times New Roman"/>
              </w:rPr>
              <w:t xml:space="preserve"> woodland community as it transitions from groundwater-dependent to non-groundwater dependent vegetation</w:t>
            </w:r>
          </w:p>
        </w:tc>
        <w:tc>
          <w:tcPr>
            <w:tcW w:w="0" w:type="auto"/>
          </w:tcPr>
          <w:p w14:paraId="0DF9065E" w14:textId="40503B65" w:rsidR="003C773C" w:rsidRPr="003B09F5" w:rsidRDefault="003C773C" w:rsidP="003C773C">
            <w:pPr>
              <w:pStyle w:val="Compact"/>
              <w:rPr>
                <w:rFonts w:cs="Times New Roman"/>
              </w:rPr>
            </w:pPr>
            <w:r>
              <w:rPr>
                <w:rFonts w:cs="Times New Roman"/>
              </w:rPr>
              <w:t xml:space="preserve">Much of the groundwater dependent vegetation has already been lost from the site. Further losses are likely although it is possible that remaining </w:t>
            </w:r>
            <w:r>
              <w:rPr>
                <w:rFonts w:cs="Times New Roman"/>
                <w:i/>
                <w:iCs/>
              </w:rPr>
              <w:t>Banksia</w:t>
            </w:r>
            <w:r>
              <w:rPr>
                <w:rFonts w:cs="Times New Roman"/>
              </w:rPr>
              <w:t xml:space="preserve"> individuals can rely solely on rainfall and persist into the future.</w:t>
            </w:r>
          </w:p>
        </w:tc>
        <w:tc>
          <w:tcPr>
            <w:tcW w:w="0" w:type="auto"/>
          </w:tcPr>
          <w:p w14:paraId="25760530" w14:textId="0E3113EF" w:rsidR="003C773C" w:rsidRPr="003B09F5" w:rsidRDefault="003C773C" w:rsidP="003C773C">
            <w:pPr>
              <w:pStyle w:val="Compact"/>
              <w:jc w:val="center"/>
              <w:rPr>
                <w:rFonts w:cs="Times New Roman"/>
              </w:rPr>
            </w:pPr>
            <w:r>
              <w:rPr>
                <w:rFonts w:cs="Times New Roman"/>
              </w:rPr>
              <w:t>Likely as changes may have already occurred</w:t>
            </w:r>
          </w:p>
        </w:tc>
      </w:tr>
    </w:tbl>
    <w:p w14:paraId="21200854" w14:textId="77777777" w:rsidR="00F87EBE" w:rsidRDefault="00F87EBE">
      <w:pPr>
        <w:pStyle w:val="Heading3"/>
        <w:rPr>
          <w:rFonts w:cs="Times New Roman"/>
        </w:rPr>
        <w:sectPr w:rsidR="00F87EBE" w:rsidSect="00D1768D">
          <w:pgSz w:w="16838" w:h="11906" w:orient="landscape" w:code="9"/>
          <w:pgMar w:top="1440" w:right="1440" w:bottom="1440" w:left="1440" w:header="720" w:footer="720" w:gutter="0"/>
          <w:cols w:space="720"/>
          <w:docGrid w:linePitch="326"/>
        </w:sectPr>
      </w:pPr>
      <w:bookmarkStart w:id="551" w:name="vegetation-character-3"/>
    </w:p>
    <w:p w14:paraId="7D8C5BCB" w14:textId="7B05A3A8" w:rsidR="00693763" w:rsidRDefault="00693763">
      <w:pPr>
        <w:pStyle w:val="Heading1"/>
        <w:rPr>
          <w:ins w:id="552" w:author="Christopher Kavazos" w:date="2020-02-19T10:40:00Z"/>
          <w:rFonts w:cs="Times New Roman"/>
        </w:rPr>
      </w:pPr>
      <w:bookmarkStart w:id="553" w:name="summary"/>
      <w:bookmarkStart w:id="554" w:name="_Toc33196578"/>
      <w:bookmarkEnd w:id="551"/>
      <w:r>
        <w:rPr>
          <w:rFonts w:cs="Times New Roman"/>
        </w:rPr>
        <w:lastRenderedPageBreak/>
        <w:t>Task 4</w:t>
      </w:r>
      <w:r w:rsidR="00DD1F8B">
        <w:rPr>
          <w:rFonts w:cs="Times New Roman"/>
        </w:rPr>
        <w:t xml:space="preserve">: </w:t>
      </w:r>
      <w:r w:rsidR="00B95720">
        <w:rPr>
          <w:rFonts w:cs="Times New Roman"/>
        </w:rPr>
        <w:t xml:space="preserve">East Wanneroo </w:t>
      </w:r>
      <w:r w:rsidR="00DD1F8B">
        <w:rPr>
          <w:rFonts w:cs="Times New Roman"/>
        </w:rPr>
        <w:t>maximum threshold</w:t>
      </w:r>
      <w:r w:rsidR="00B95720">
        <w:rPr>
          <w:rFonts w:cs="Times New Roman"/>
        </w:rPr>
        <w:t xml:space="preserve"> revisions</w:t>
      </w:r>
      <w:bookmarkEnd w:id="554"/>
    </w:p>
    <w:p w14:paraId="01CC5D45" w14:textId="3A997EE5" w:rsidR="00C25FF2" w:rsidRDefault="009D3E89" w:rsidP="00C25FF2">
      <w:pPr>
        <w:pStyle w:val="BodyText"/>
        <w:rPr>
          <w:ins w:id="555" w:author="Christopher Kavazos" w:date="2020-02-21T10:42:00Z"/>
        </w:rPr>
      </w:pPr>
      <w:r>
        <w:t xml:space="preserve">It is </w:t>
      </w:r>
      <w:r w:rsidR="00DE2553">
        <w:t>projected</w:t>
      </w:r>
      <w:r>
        <w:t xml:space="preserve"> that a number of </w:t>
      </w:r>
      <w:r w:rsidR="0011117E">
        <w:t>Spearwood/East Wanner</w:t>
      </w:r>
      <w:r w:rsidR="00B149E7">
        <w:t xml:space="preserve">oo lakes could experience a substantial </w:t>
      </w:r>
      <w:r w:rsidR="00281032">
        <w:t>increase in water levels due to increased recharge from urban</w:t>
      </w:r>
      <w:r w:rsidR="00AC6152">
        <w:t xml:space="preserve"> development and decreased abstraction. </w:t>
      </w:r>
      <w:r w:rsidR="00F46B5A">
        <w:t xml:space="preserve">Surrounding groundwater levels </w:t>
      </w:r>
      <w:r w:rsidR="00287720">
        <w:t>at Lake Goollelal are projected to increase by 0.4 m</w:t>
      </w:r>
      <w:r w:rsidR="00EA3AC7">
        <w:t xml:space="preserve"> while groundwater levels surrounding Lake Mariginiup may increase up to </w:t>
      </w:r>
      <w:r w:rsidR="000E1702">
        <w:t>3.9 m</w:t>
      </w:r>
      <w:r w:rsidR="005E6648">
        <w:t xml:space="preserve"> from 2013 levels</w:t>
      </w:r>
      <w:r w:rsidR="000E1702">
        <w:t>.</w:t>
      </w:r>
      <w:r w:rsidR="00ED75D3">
        <w:t xml:space="preserve"> Revised maximum thresholds are proposed here that increase proportionally with the proposed minimum thresholds</w:t>
      </w:r>
      <w:r w:rsidR="00857273">
        <w:t xml:space="preserve"> (</w:t>
      </w:r>
      <w:r w:rsidR="00857273">
        <w:fldChar w:fldCharType="begin"/>
      </w:r>
      <w:r w:rsidR="00857273">
        <w:instrText xml:space="preserve"> REF _Ref33003076 \h </w:instrText>
      </w:r>
      <w:r w:rsidR="00857273">
        <w:fldChar w:fldCharType="separate"/>
      </w:r>
      <w:r w:rsidR="00266BE9">
        <w:t xml:space="preserve">Table </w:t>
      </w:r>
      <w:r w:rsidR="00266BE9">
        <w:rPr>
          <w:noProof/>
        </w:rPr>
        <w:t>35</w:t>
      </w:r>
      <w:r w:rsidR="00857273">
        <w:fldChar w:fldCharType="end"/>
      </w:r>
      <w:r w:rsidR="00857273">
        <w:t>)</w:t>
      </w:r>
      <w:r w:rsidR="00ED75D3">
        <w:t>.</w:t>
      </w:r>
      <w:r w:rsidR="000155FB">
        <w:t xml:space="preserve"> For example, at Lake Goollelal</w:t>
      </w:r>
      <w:r w:rsidR="00B61054">
        <w:t xml:space="preserve"> the minimum threshold is proposed to increase by 0.4 m (from 26.0 to 36.4 mAHD)</w:t>
      </w:r>
      <w:r w:rsidR="002F2869">
        <w:t xml:space="preserve">, therefore a similar 0.4 m increase in the maximum threshold is recommended. </w:t>
      </w:r>
      <w:r w:rsidR="00717412">
        <w:t xml:space="preserve">However, care has been taken to ensure that </w:t>
      </w:r>
      <w:r w:rsidR="00D30D01">
        <w:t xml:space="preserve">maximum water levels are not greater than 1.5 m than fringing vegetation elevations, hence </w:t>
      </w:r>
      <w:r w:rsidR="00142AEE">
        <w:t xml:space="preserve">only a 0.5 m </w:t>
      </w:r>
      <w:r w:rsidR="00806BAB">
        <w:t xml:space="preserve">maximum threshold is proposed for Lake Mariginiup where a </w:t>
      </w:r>
      <w:r w:rsidR="00202436">
        <w:t>0.6 m rise in minimum threshold is proposed.</w:t>
      </w:r>
      <w:r w:rsidR="00A8147C">
        <w:t xml:space="preserve"> The </w:t>
      </w:r>
      <w:r w:rsidR="00EC1D8A">
        <w:t xml:space="preserve">proposed maximum thresholds should maintain the current hydrological regimes of each lake and </w:t>
      </w:r>
      <w:r w:rsidR="00BF4FF7">
        <w:t>preserve the current</w:t>
      </w:r>
      <w:r w:rsidR="0018165F">
        <w:t xml:space="preserve"> hydrological gradients and </w:t>
      </w:r>
      <w:r w:rsidR="00115F3B">
        <w:t xml:space="preserve">fringing vegetation </w:t>
      </w:r>
      <w:r w:rsidR="00A8147C">
        <w:t xml:space="preserve">communities that </w:t>
      </w:r>
      <w:r w:rsidR="00156D7D">
        <w:t xml:space="preserve">currently </w:t>
      </w:r>
      <w:r w:rsidR="00A8147C">
        <w:t>exist.</w:t>
      </w:r>
    </w:p>
    <w:p w14:paraId="04405484" w14:textId="39B948CC" w:rsidR="002405FB" w:rsidRPr="00C25FF2" w:rsidRDefault="00A466F5" w:rsidP="00C25FF2">
      <w:pPr>
        <w:pStyle w:val="BodyText"/>
      </w:pPr>
      <w:ins w:id="556" w:author="Christopher Kavazos" w:date="2020-02-21T10:42:00Z">
        <w:r>
          <w:t xml:space="preserve">Careful attention should be paid to the scenario proposed for Lake Mariginiup. </w:t>
        </w:r>
      </w:ins>
      <w:ins w:id="557" w:author="Christopher Kavazos" w:date="2020-02-21T10:43:00Z">
        <w:r w:rsidR="00910582">
          <w:t xml:space="preserve">The projected changes to surface water levels are significant and will cause a significant shift in the distribution of fringing vegetation. The </w:t>
        </w:r>
        <w:r w:rsidR="000B4D67">
          <w:t>survival of these populations will depend upon</w:t>
        </w:r>
      </w:ins>
      <w:ins w:id="558" w:author="Christopher Kavazos" w:date="2020-02-21T10:44:00Z">
        <w:r w:rsidR="000B4D67">
          <w:t xml:space="preserve"> the rate of </w:t>
        </w:r>
        <w:r w:rsidR="00CA3448">
          <w:t>inundation</w:t>
        </w:r>
        <w:r w:rsidR="000B4D67">
          <w:t xml:space="preserve"> </w:t>
        </w:r>
        <w:r w:rsidR="00CA3448">
          <w:t xml:space="preserve">being low enough that the species are able to migrate upslope. An alternative is to </w:t>
        </w:r>
        <w:r w:rsidR="0020762C">
          <w:t xml:space="preserve">propose a minimum threshold that will maintain </w:t>
        </w:r>
        <w:r w:rsidR="00D30DF5">
          <w:t>vegetation dist</w:t>
        </w:r>
      </w:ins>
      <w:ins w:id="559" w:author="Christopher Kavazos" w:date="2020-02-21T10:45:00Z">
        <w:r w:rsidR="00D30DF5">
          <w:t xml:space="preserve">ributions </w:t>
        </w:r>
      </w:ins>
      <w:ins w:id="560" w:author="Christopher Kavazos" w:date="2020-02-21T10:46:00Z">
        <w:r w:rsidR="009C71CD">
          <w:t>like</w:t>
        </w:r>
      </w:ins>
      <w:ins w:id="561" w:author="Christopher Kavazos" w:date="2020-02-21T10:45:00Z">
        <w:r w:rsidR="00D30DF5">
          <w:t xml:space="preserve"> th</w:t>
        </w:r>
        <w:r w:rsidR="004D1FCE">
          <w:t xml:space="preserve">ose currently observed. </w:t>
        </w:r>
        <w:r w:rsidR="0060181B">
          <w:t>A minimum threshold of 41.5</w:t>
        </w:r>
        <w:r w:rsidR="009C71CD">
          <w:t xml:space="preserve"> mAHD</w:t>
        </w:r>
        <w:r w:rsidR="0060181B">
          <w:t xml:space="preserve"> (the current minimum threshold) </w:t>
        </w:r>
        <w:r w:rsidR="009C71CD">
          <w:t xml:space="preserve">will </w:t>
        </w:r>
      </w:ins>
      <w:ins w:id="562" w:author="Christopher Kavazos" w:date="2020-02-21T10:46:00Z">
        <w:r w:rsidR="009C71CD">
          <w:t xml:space="preserve">satisfy this requirement, while a maximum threshold of </w:t>
        </w:r>
        <w:r w:rsidR="007C7954">
          <w:t>42.</w:t>
        </w:r>
      </w:ins>
      <w:ins w:id="563" w:author="Christopher Kavazos" w:date="2020-02-21T10:47:00Z">
        <w:r w:rsidR="00461160">
          <w:t>6</w:t>
        </w:r>
      </w:ins>
      <w:ins w:id="564" w:author="Christopher Kavazos" w:date="2020-02-21T10:46:00Z">
        <w:r w:rsidR="007C7954">
          <w:t xml:space="preserve"> mAHD will </w:t>
        </w:r>
        <w:r w:rsidR="00520B64">
          <w:t xml:space="preserve">satisfy the maximum water depths of fringing vegetation and </w:t>
        </w:r>
        <w:r w:rsidR="004A37D5">
          <w:t>provide the range in water depths req</w:t>
        </w:r>
      </w:ins>
      <w:ins w:id="565" w:author="Christopher Kavazos" w:date="2020-02-21T10:47:00Z">
        <w:r w:rsidR="004A37D5">
          <w:t xml:space="preserve">uired to provide </w:t>
        </w:r>
        <w:r w:rsidR="009539D0">
          <w:t>water bird habitat.</w:t>
        </w:r>
      </w:ins>
    </w:p>
    <w:p w14:paraId="19C28FF0" w14:textId="191B5FBE" w:rsidR="000F02B4" w:rsidRDefault="000F02B4" w:rsidP="000F02B4">
      <w:pPr>
        <w:pStyle w:val="Caption"/>
        <w:keepNext/>
      </w:pPr>
      <w:bookmarkStart w:id="566" w:name="_Ref33003076"/>
      <w:r>
        <w:t xml:space="preserve">Table </w:t>
      </w:r>
      <w:fldSimple w:instr=" SEQ Table \* ARABIC ">
        <w:r w:rsidR="00266BE9">
          <w:rPr>
            <w:noProof/>
          </w:rPr>
          <w:t>35</w:t>
        </w:r>
      </w:fldSimple>
      <w:bookmarkEnd w:id="566"/>
      <w:r>
        <w:t xml:space="preserve"> </w:t>
      </w:r>
      <w:r w:rsidR="001224C9">
        <w:t xml:space="preserve">Summary of proposed water level changed projected for </w:t>
      </w:r>
      <w:r w:rsidR="00D24C1B">
        <w:t xml:space="preserve">four lakes likely to experience increased water levels </w:t>
      </w:r>
      <w:r w:rsidR="00667578">
        <w:t xml:space="preserve">(compared to 2013 levels) </w:t>
      </w:r>
      <w:r w:rsidR="00D24C1B">
        <w:t>under the proposed changes to groundwater abstraction. Maximum thresholds</w:t>
      </w:r>
      <w:r w:rsidR="00E2390A">
        <w:t xml:space="preserve"> are proposed here (Proposed maximum threshold) </w:t>
      </w:r>
      <w:r w:rsidR="006B0C25">
        <w:t xml:space="preserve">to ensure </w:t>
      </w:r>
      <w:r w:rsidR="000A36EC">
        <w:t xml:space="preserve">current hydrological regimes are maintained. </w:t>
      </w:r>
      <w:r w:rsidR="004C3AD6">
        <w:t xml:space="preserve">Range of plot elevations refer to the </w:t>
      </w:r>
      <w:r w:rsidR="00401AA0">
        <w:t xml:space="preserve">elevation gradient captured by the vegetation monitoring transects where the minimum values represent </w:t>
      </w:r>
      <w:r w:rsidR="001C75DE">
        <w:t>elevation of fringing vegetation.</w:t>
      </w:r>
    </w:p>
    <w:tbl>
      <w:tblPr>
        <w:tblStyle w:val="TableGrid"/>
        <w:tblW w:w="0" w:type="auto"/>
        <w:tblLook w:val="04A0" w:firstRow="1" w:lastRow="0" w:firstColumn="1" w:lastColumn="0" w:noHBand="0" w:noVBand="1"/>
      </w:tblPr>
      <w:tblGrid>
        <w:gridCol w:w="1356"/>
        <w:gridCol w:w="1219"/>
        <w:gridCol w:w="1220"/>
        <w:gridCol w:w="1504"/>
        <w:gridCol w:w="1220"/>
        <w:gridCol w:w="1220"/>
        <w:gridCol w:w="1277"/>
      </w:tblGrid>
      <w:tr w:rsidR="00156D7D" w14:paraId="6F5F6C5F" w14:textId="77777777" w:rsidTr="00156D7D">
        <w:tc>
          <w:tcPr>
            <w:tcW w:w="1356" w:type="dxa"/>
            <w:vAlign w:val="center"/>
          </w:tcPr>
          <w:p w14:paraId="49695906" w14:textId="77777777" w:rsidR="002B78B2" w:rsidRPr="00156D7D" w:rsidRDefault="002B78B2" w:rsidP="00156D7D">
            <w:pPr>
              <w:jc w:val="center"/>
              <w:rPr>
                <w:sz w:val="20"/>
                <w:szCs w:val="20"/>
              </w:rPr>
            </w:pPr>
            <w:r w:rsidRPr="00156D7D">
              <w:rPr>
                <w:sz w:val="20"/>
                <w:szCs w:val="20"/>
              </w:rPr>
              <w:t>Wetland</w:t>
            </w:r>
          </w:p>
        </w:tc>
        <w:tc>
          <w:tcPr>
            <w:tcW w:w="1219" w:type="dxa"/>
            <w:vAlign w:val="center"/>
          </w:tcPr>
          <w:p w14:paraId="6989183D" w14:textId="02695D2A" w:rsidR="002B78B2" w:rsidRPr="00156D7D" w:rsidRDefault="002B78B2" w:rsidP="00156D7D">
            <w:pPr>
              <w:jc w:val="center"/>
              <w:rPr>
                <w:sz w:val="20"/>
                <w:szCs w:val="20"/>
              </w:rPr>
            </w:pPr>
            <w:r w:rsidRPr="00156D7D">
              <w:rPr>
                <w:sz w:val="20"/>
                <w:szCs w:val="20"/>
              </w:rPr>
              <w:t>Current min</w:t>
            </w:r>
            <w:r w:rsidR="00156D7D" w:rsidRPr="00156D7D">
              <w:rPr>
                <w:sz w:val="20"/>
                <w:szCs w:val="20"/>
              </w:rPr>
              <w:t xml:space="preserve">imum </w:t>
            </w:r>
            <w:r w:rsidRPr="00156D7D">
              <w:rPr>
                <w:sz w:val="20"/>
                <w:szCs w:val="20"/>
              </w:rPr>
              <w:t>threshold</w:t>
            </w:r>
            <w:r w:rsidR="00156D7D" w:rsidRPr="00156D7D">
              <w:rPr>
                <w:sz w:val="20"/>
                <w:szCs w:val="20"/>
              </w:rPr>
              <w:t xml:space="preserve"> (mAHD)</w:t>
            </w:r>
          </w:p>
        </w:tc>
        <w:tc>
          <w:tcPr>
            <w:tcW w:w="1220" w:type="dxa"/>
            <w:vAlign w:val="center"/>
          </w:tcPr>
          <w:p w14:paraId="4B73CCED" w14:textId="1976DA36" w:rsidR="002B78B2" w:rsidRPr="00156D7D" w:rsidRDefault="002B78B2" w:rsidP="00156D7D">
            <w:pPr>
              <w:jc w:val="center"/>
              <w:rPr>
                <w:sz w:val="20"/>
                <w:szCs w:val="20"/>
              </w:rPr>
            </w:pPr>
            <w:r w:rsidRPr="00156D7D">
              <w:rPr>
                <w:sz w:val="20"/>
                <w:szCs w:val="20"/>
              </w:rPr>
              <w:t>Proposed min</w:t>
            </w:r>
            <w:r w:rsidR="00156D7D" w:rsidRPr="00156D7D">
              <w:rPr>
                <w:sz w:val="20"/>
                <w:szCs w:val="20"/>
              </w:rPr>
              <w:t>imum</w:t>
            </w:r>
            <w:r w:rsidRPr="00156D7D">
              <w:rPr>
                <w:sz w:val="20"/>
                <w:szCs w:val="20"/>
              </w:rPr>
              <w:t xml:space="preserve"> threshold</w:t>
            </w:r>
            <w:r w:rsidR="00156D7D" w:rsidRPr="00156D7D">
              <w:rPr>
                <w:sz w:val="20"/>
                <w:szCs w:val="20"/>
              </w:rPr>
              <w:t xml:space="preserve"> (mAHD)</w:t>
            </w:r>
          </w:p>
        </w:tc>
        <w:tc>
          <w:tcPr>
            <w:tcW w:w="1504" w:type="dxa"/>
            <w:vAlign w:val="center"/>
          </w:tcPr>
          <w:p w14:paraId="34898819" w14:textId="0449B6A1" w:rsidR="002B78B2" w:rsidRPr="00156D7D" w:rsidRDefault="002B78B2" w:rsidP="00156D7D">
            <w:pPr>
              <w:jc w:val="center"/>
              <w:rPr>
                <w:sz w:val="20"/>
                <w:szCs w:val="20"/>
              </w:rPr>
            </w:pPr>
            <w:r w:rsidRPr="00156D7D">
              <w:rPr>
                <w:sz w:val="20"/>
                <w:szCs w:val="20"/>
              </w:rPr>
              <w:t>Project</w:t>
            </w:r>
            <w:r w:rsidR="00B95720">
              <w:rPr>
                <w:sz w:val="20"/>
                <w:szCs w:val="20"/>
              </w:rPr>
              <w:t>ed</w:t>
            </w:r>
            <w:r w:rsidRPr="00156D7D">
              <w:rPr>
                <w:sz w:val="20"/>
                <w:szCs w:val="20"/>
              </w:rPr>
              <w:t xml:space="preserve"> increase </w:t>
            </w:r>
            <w:r w:rsidR="00B95720">
              <w:rPr>
                <w:sz w:val="20"/>
                <w:szCs w:val="20"/>
              </w:rPr>
              <w:t xml:space="preserve">of </w:t>
            </w:r>
            <w:r w:rsidRPr="00156D7D">
              <w:rPr>
                <w:sz w:val="20"/>
                <w:szCs w:val="20"/>
              </w:rPr>
              <w:t xml:space="preserve">surrounding </w:t>
            </w:r>
            <w:r w:rsidR="00156D7D" w:rsidRPr="00156D7D">
              <w:rPr>
                <w:sz w:val="20"/>
                <w:szCs w:val="20"/>
              </w:rPr>
              <w:t>groundwater</w:t>
            </w:r>
            <w:r w:rsidR="00B95720">
              <w:rPr>
                <w:sz w:val="20"/>
                <w:szCs w:val="20"/>
              </w:rPr>
              <w:t xml:space="preserve"> (m)</w:t>
            </w:r>
          </w:p>
        </w:tc>
        <w:tc>
          <w:tcPr>
            <w:tcW w:w="1220" w:type="dxa"/>
            <w:vAlign w:val="center"/>
          </w:tcPr>
          <w:p w14:paraId="1B37056B" w14:textId="43D17D45" w:rsidR="002B78B2" w:rsidRPr="00156D7D" w:rsidRDefault="002B78B2" w:rsidP="00156D7D">
            <w:pPr>
              <w:jc w:val="center"/>
              <w:rPr>
                <w:sz w:val="20"/>
                <w:szCs w:val="20"/>
              </w:rPr>
            </w:pPr>
            <w:r w:rsidRPr="00156D7D">
              <w:rPr>
                <w:sz w:val="20"/>
                <w:szCs w:val="20"/>
              </w:rPr>
              <w:t>Current max</w:t>
            </w:r>
            <w:r w:rsidR="00156D7D">
              <w:rPr>
                <w:sz w:val="20"/>
                <w:szCs w:val="20"/>
              </w:rPr>
              <w:t xml:space="preserve">imum </w:t>
            </w:r>
            <w:r w:rsidRPr="00156D7D">
              <w:rPr>
                <w:sz w:val="20"/>
                <w:szCs w:val="20"/>
              </w:rPr>
              <w:t>threshold</w:t>
            </w:r>
            <w:r w:rsidR="00B95720">
              <w:rPr>
                <w:sz w:val="20"/>
                <w:szCs w:val="20"/>
              </w:rPr>
              <w:t xml:space="preserve"> (mAHD)</w:t>
            </w:r>
          </w:p>
        </w:tc>
        <w:tc>
          <w:tcPr>
            <w:tcW w:w="1220" w:type="dxa"/>
            <w:vAlign w:val="center"/>
          </w:tcPr>
          <w:p w14:paraId="28D7A7A6" w14:textId="6DF714BC" w:rsidR="002B78B2" w:rsidRPr="00156D7D" w:rsidRDefault="002B78B2" w:rsidP="00156D7D">
            <w:pPr>
              <w:jc w:val="center"/>
              <w:rPr>
                <w:sz w:val="20"/>
                <w:szCs w:val="20"/>
              </w:rPr>
            </w:pPr>
            <w:r w:rsidRPr="00156D7D">
              <w:rPr>
                <w:sz w:val="20"/>
                <w:szCs w:val="20"/>
              </w:rPr>
              <w:t>Proposed max</w:t>
            </w:r>
            <w:r w:rsidR="00156D7D">
              <w:rPr>
                <w:sz w:val="20"/>
                <w:szCs w:val="20"/>
              </w:rPr>
              <w:t xml:space="preserve">imum </w:t>
            </w:r>
            <w:r w:rsidRPr="00156D7D">
              <w:rPr>
                <w:sz w:val="20"/>
                <w:szCs w:val="20"/>
              </w:rPr>
              <w:t>threshold</w:t>
            </w:r>
            <w:r w:rsidR="00B95720">
              <w:rPr>
                <w:sz w:val="20"/>
                <w:szCs w:val="20"/>
              </w:rPr>
              <w:t xml:space="preserve"> (mAHD)</w:t>
            </w:r>
          </w:p>
        </w:tc>
        <w:tc>
          <w:tcPr>
            <w:tcW w:w="1277" w:type="dxa"/>
            <w:vAlign w:val="center"/>
          </w:tcPr>
          <w:p w14:paraId="7447539C" w14:textId="40662D16" w:rsidR="002B78B2" w:rsidRPr="00156D7D" w:rsidRDefault="002B78B2" w:rsidP="00156D7D">
            <w:pPr>
              <w:jc w:val="center"/>
              <w:rPr>
                <w:sz w:val="20"/>
                <w:szCs w:val="20"/>
              </w:rPr>
            </w:pPr>
            <w:r w:rsidRPr="00156D7D">
              <w:rPr>
                <w:sz w:val="20"/>
                <w:szCs w:val="20"/>
              </w:rPr>
              <w:t>Range of plot elevations</w:t>
            </w:r>
            <w:r w:rsidR="00B95720">
              <w:rPr>
                <w:sz w:val="20"/>
                <w:szCs w:val="20"/>
              </w:rPr>
              <w:t xml:space="preserve"> (mAHD)</w:t>
            </w:r>
          </w:p>
        </w:tc>
      </w:tr>
      <w:tr w:rsidR="00156D7D" w14:paraId="0BCD3764" w14:textId="77777777" w:rsidTr="00156D7D">
        <w:tc>
          <w:tcPr>
            <w:tcW w:w="1356" w:type="dxa"/>
          </w:tcPr>
          <w:p w14:paraId="3ACD7D83" w14:textId="316BD045" w:rsidR="002B78B2" w:rsidRPr="00156D7D" w:rsidRDefault="002B78B2" w:rsidP="00AD2D96">
            <w:pPr>
              <w:rPr>
                <w:sz w:val="20"/>
                <w:szCs w:val="20"/>
              </w:rPr>
            </w:pPr>
            <w:r w:rsidRPr="00156D7D">
              <w:rPr>
                <w:sz w:val="20"/>
                <w:szCs w:val="20"/>
              </w:rPr>
              <w:t>Lake Goollelal</w:t>
            </w:r>
          </w:p>
        </w:tc>
        <w:tc>
          <w:tcPr>
            <w:tcW w:w="1219" w:type="dxa"/>
            <w:vAlign w:val="center"/>
          </w:tcPr>
          <w:p w14:paraId="7854CDF3" w14:textId="77777777" w:rsidR="002B78B2" w:rsidRPr="00156D7D" w:rsidRDefault="002B78B2" w:rsidP="00156D7D">
            <w:pPr>
              <w:jc w:val="center"/>
              <w:rPr>
                <w:sz w:val="20"/>
                <w:szCs w:val="20"/>
              </w:rPr>
            </w:pPr>
            <w:r w:rsidRPr="00156D7D">
              <w:rPr>
                <w:sz w:val="20"/>
                <w:szCs w:val="20"/>
              </w:rPr>
              <w:t>26.0</w:t>
            </w:r>
          </w:p>
        </w:tc>
        <w:tc>
          <w:tcPr>
            <w:tcW w:w="1220" w:type="dxa"/>
            <w:vAlign w:val="center"/>
          </w:tcPr>
          <w:p w14:paraId="686DC86E" w14:textId="77777777" w:rsidR="002B78B2" w:rsidRPr="00156D7D" w:rsidRDefault="002B78B2" w:rsidP="00156D7D">
            <w:pPr>
              <w:jc w:val="center"/>
              <w:rPr>
                <w:sz w:val="20"/>
                <w:szCs w:val="20"/>
              </w:rPr>
            </w:pPr>
            <w:r w:rsidRPr="00156D7D">
              <w:rPr>
                <w:sz w:val="20"/>
                <w:szCs w:val="20"/>
              </w:rPr>
              <w:t>26.4</w:t>
            </w:r>
          </w:p>
        </w:tc>
        <w:tc>
          <w:tcPr>
            <w:tcW w:w="1504" w:type="dxa"/>
            <w:vAlign w:val="center"/>
          </w:tcPr>
          <w:p w14:paraId="56AF0631" w14:textId="77777777" w:rsidR="002B78B2" w:rsidRPr="00156D7D" w:rsidRDefault="002B78B2" w:rsidP="00156D7D">
            <w:pPr>
              <w:jc w:val="center"/>
              <w:rPr>
                <w:sz w:val="20"/>
                <w:szCs w:val="20"/>
              </w:rPr>
            </w:pPr>
            <w:r w:rsidRPr="00156D7D">
              <w:rPr>
                <w:sz w:val="20"/>
                <w:szCs w:val="20"/>
              </w:rPr>
              <w:t>0.4</w:t>
            </w:r>
          </w:p>
        </w:tc>
        <w:tc>
          <w:tcPr>
            <w:tcW w:w="1220" w:type="dxa"/>
            <w:vAlign w:val="center"/>
          </w:tcPr>
          <w:p w14:paraId="138D64AA" w14:textId="77777777" w:rsidR="002B78B2" w:rsidRPr="00156D7D" w:rsidRDefault="002B78B2" w:rsidP="00156D7D">
            <w:pPr>
              <w:jc w:val="center"/>
              <w:rPr>
                <w:sz w:val="20"/>
                <w:szCs w:val="20"/>
              </w:rPr>
            </w:pPr>
            <w:r w:rsidRPr="00156D7D">
              <w:rPr>
                <w:sz w:val="20"/>
                <w:szCs w:val="20"/>
              </w:rPr>
              <w:t>27.5</w:t>
            </w:r>
          </w:p>
        </w:tc>
        <w:tc>
          <w:tcPr>
            <w:tcW w:w="1220" w:type="dxa"/>
            <w:vAlign w:val="center"/>
          </w:tcPr>
          <w:p w14:paraId="325B7F96" w14:textId="77777777" w:rsidR="002B78B2" w:rsidRPr="00156D7D" w:rsidRDefault="002B78B2" w:rsidP="00156D7D">
            <w:pPr>
              <w:jc w:val="center"/>
              <w:rPr>
                <w:sz w:val="20"/>
                <w:szCs w:val="20"/>
              </w:rPr>
            </w:pPr>
            <w:r w:rsidRPr="00156D7D">
              <w:rPr>
                <w:sz w:val="20"/>
                <w:szCs w:val="20"/>
              </w:rPr>
              <w:t>27.9</w:t>
            </w:r>
          </w:p>
        </w:tc>
        <w:tc>
          <w:tcPr>
            <w:tcW w:w="1277" w:type="dxa"/>
            <w:vAlign w:val="center"/>
          </w:tcPr>
          <w:p w14:paraId="7B3A6F50" w14:textId="77777777" w:rsidR="002B78B2" w:rsidRPr="00156D7D" w:rsidRDefault="002B78B2" w:rsidP="00156D7D">
            <w:pPr>
              <w:jc w:val="center"/>
              <w:rPr>
                <w:sz w:val="20"/>
                <w:szCs w:val="20"/>
              </w:rPr>
            </w:pPr>
            <w:r w:rsidRPr="00156D7D">
              <w:rPr>
                <w:sz w:val="20"/>
                <w:szCs w:val="20"/>
              </w:rPr>
              <w:t>26.7-27.0</w:t>
            </w:r>
          </w:p>
        </w:tc>
      </w:tr>
      <w:tr w:rsidR="00156D7D" w14:paraId="6C1D473B" w14:textId="77777777" w:rsidTr="00156D7D">
        <w:tc>
          <w:tcPr>
            <w:tcW w:w="1356" w:type="dxa"/>
          </w:tcPr>
          <w:p w14:paraId="5AD2BD63" w14:textId="16D8D19C" w:rsidR="002B78B2" w:rsidRPr="00156D7D" w:rsidRDefault="002B78B2" w:rsidP="00AD2D96">
            <w:pPr>
              <w:rPr>
                <w:sz w:val="20"/>
                <w:szCs w:val="20"/>
              </w:rPr>
            </w:pPr>
            <w:r w:rsidRPr="00156D7D">
              <w:rPr>
                <w:sz w:val="20"/>
                <w:szCs w:val="20"/>
              </w:rPr>
              <w:t>Lake Joondalup</w:t>
            </w:r>
          </w:p>
        </w:tc>
        <w:tc>
          <w:tcPr>
            <w:tcW w:w="1219" w:type="dxa"/>
            <w:vAlign w:val="center"/>
          </w:tcPr>
          <w:p w14:paraId="61B8526F" w14:textId="77777777" w:rsidR="002B78B2" w:rsidRPr="00156D7D" w:rsidRDefault="002B78B2" w:rsidP="00156D7D">
            <w:pPr>
              <w:jc w:val="center"/>
              <w:rPr>
                <w:sz w:val="20"/>
                <w:szCs w:val="20"/>
              </w:rPr>
            </w:pPr>
            <w:r w:rsidRPr="00156D7D">
              <w:rPr>
                <w:sz w:val="20"/>
                <w:szCs w:val="20"/>
              </w:rPr>
              <w:t>15.8</w:t>
            </w:r>
          </w:p>
        </w:tc>
        <w:tc>
          <w:tcPr>
            <w:tcW w:w="1220" w:type="dxa"/>
            <w:vAlign w:val="center"/>
          </w:tcPr>
          <w:p w14:paraId="773F537F" w14:textId="77777777" w:rsidR="002B78B2" w:rsidRPr="00156D7D" w:rsidRDefault="002B78B2" w:rsidP="00156D7D">
            <w:pPr>
              <w:jc w:val="center"/>
              <w:rPr>
                <w:sz w:val="20"/>
                <w:szCs w:val="20"/>
              </w:rPr>
            </w:pPr>
            <w:r w:rsidRPr="00156D7D">
              <w:rPr>
                <w:sz w:val="20"/>
                <w:szCs w:val="20"/>
              </w:rPr>
              <w:t>16.2</w:t>
            </w:r>
          </w:p>
        </w:tc>
        <w:tc>
          <w:tcPr>
            <w:tcW w:w="1504" w:type="dxa"/>
            <w:vAlign w:val="center"/>
          </w:tcPr>
          <w:p w14:paraId="537333E9" w14:textId="77777777" w:rsidR="002B78B2" w:rsidRPr="00156D7D" w:rsidRDefault="002B78B2" w:rsidP="00156D7D">
            <w:pPr>
              <w:jc w:val="center"/>
              <w:rPr>
                <w:sz w:val="20"/>
                <w:szCs w:val="20"/>
              </w:rPr>
            </w:pPr>
            <w:r w:rsidRPr="00156D7D">
              <w:rPr>
                <w:sz w:val="20"/>
                <w:szCs w:val="20"/>
              </w:rPr>
              <w:t>2.1</w:t>
            </w:r>
          </w:p>
        </w:tc>
        <w:tc>
          <w:tcPr>
            <w:tcW w:w="1220" w:type="dxa"/>
            <w:vAlign w:val="center"/>
          </w:tcPr>
          <w:p w14:paraId="059B4664" w14:textId="77777777" w:rsidR="002B78B2" w:rsidRPr="00156D7D" w:rsidRDefault="002B78B2" w:rsidP="00156D7D">
            <w:pPr>
              <w:jc w:val="center"/>
              <w:rPr>
                <w:sz w:val="20"/>
                <w:szCs w:val="20"/>
              </w:rPr>
            </w:pPr>
            <w:r w:rsidRPr="00156D7D">
              <w:rPr>
                <w:sz w:val="20"/>
                <w:szCs w:val="20"/>
              </w:rPr>
              <w:t>17.6</w:t>
            </w:r>
          </w:p>
        </w:tc>
        <w:tc>
          <w:tcPr>
            <w:tcW w:w="1220" w:type="dxa"/>
            <w:vAlign w:val="center"/>
          </w:tcPr>
          <w:p w14:paraId="30E82E84" w14:textId="77777777" w:rsidR="002B78B2" w:rsidRPr="00156D7D" w:rsidRDefault="002B78B2" w:rsidP="00156D7D">
            <w:pPr>
              <w:jc w:val="center"/>
              <w:rPr>
                <w:sz w:val="20"/>
                <w:szCs w:val="20"/>
              </w:rPr>
            </w:pPr>
            <w:r w:rsidRPr="00156D7D">
              <w:rPr>
                <w:sz w:val="20"/>
                <w:szCs w:val="20"/>
              </w:rPr>
              <w:t>18.0</w:t>
            </w:r>
          </w:p>
        </w:tc>
        <w:tc>
          <w:tcPr>
            <w:tcW w:w="1277" w:type="dxa"/>
            <w:vAlign w:val="center"/>
          </w:tcPr>
          <w:p w14:paraId="564D3CAB" w14:textId="77777777" w:rsidR="002B78B2" w:rsidRPr="00156D7D" w:rsidRDefault="002B78B2" w:rsidP="00156D7D">
            <w:pPr>
              <w:jc w:val="center"/>
              <w:rPr>
                <w:sz w:val="20"/>
                <w:szCs w:val="20"/>
              </w:rPr>
            </w:pPr>
            <w:r w:rsidRPr="00156D7D">
              <w:rPr>
                <w:sz w:val="20"/>
                <w:szCs w:val="20"/>
              </w:rPr>
              <w:t>16.9-20.3</w:t>
            </w:r>
          </w:p>
        </w:tc>
      </w:tr>
      <w:tr w:rsidR="00156D7D" w14:paraId="554156DA" w14:textId="77777777" w:rsidTr="00156D7D">
        <w:tc>
          <w:tcPr>
            <w:tcW w:w="1356" w:type="dxa"/>
          </w:tcPr>
          <w:p w14:paraId="3A429DD7" w14:textId="615E454D" w:rsidR="002B78B2" w:rsidRPr="00156D7D" w:rsidRDefault="002B78B2" w:rsidP="00AD2D96">
            <w:pPr>
              <w:rPr>
                <w:sz w:val="20"/>
                <w:szCs w:val="20"/>
              </w:rPr>
            </w:pPr>
            <w:r w:rsidRPr="00156D7D">
              <w:rPr>
                <w:sz w:val="20"/>
                <w:szCs w:val="20"/>
              </w:rPr>
              <w:t>Lake Mariginiup</w:t>
            </w:r>
          </w:p>
        </w:tc>
        <w:tc>
          <w:tcPr>
            <w:tcW w:w="1219" w:type="dxa"/>
            <w:vAlign w:val="center"/>
          </w:tcPr>
          <w:p w14:paraId="28AE213D" w14:textId="77777777" w:rsidR="002B78B2" w:rsidRPr="00156D7D" w:rsidRDefault="002B78B2" w:rsidP="00156D7D">
            <w:pPr>
              <w:jc w:val="center"/>
              <w:rPr>
                <w:sz w:val="20"/>
                <w:szCs w:val="20"/>
              </w:rPr>
            </w:pPr>
            <w:r w:rsidRPr="00156D7D">
              <w:rPr>
                <w:sz w:val="20"/>
                <w:szCs w:val="20"/>
              </w:rPr>
              <w:t>41.5</w:t>
            </w:r>
          </w:p>
        </w:tc>
        <w:tc>
          <w:tcPr>
            <w:tcW w:w="1220" w:type="dxa"/>
            <w:vAlign w:val="center"/>
          </w:tcPr>
          <w:p w14:paraId="3B3DFCB9" w14:textId="77777777" w:rsidR="002B78B2" w:rsidRPr="00156D7D" w:rsidRDefault="002B78B2" w:rsidP="00156D7D">
            <w:pPr>
              <w:jc w:val="center"/>
              <w:rPr>
                <w:sz w:val="20"/>
                <w:szCs w:val="20"/>
              </w:rPr>
            </w:pPr>
            <w:r w:rsidRPr="00156D7D">
              <w:rPr>
                <w:sz w:val="20"/>
                <w:szCs w:val="20"/>
              </w:rPr>
              <w:t>42.1</w:t>
            </w:r>
          </w:p>
        </w:tc>
        <w:tc>
          <w:tcPr>
            <w:tcW w:w="1504" w:type="dxa"/>
            <w:vAlign w:val="center"/>
          </w:tcPr>
          <w:p w14:paraId="54151DB2" w14:textId="77777777" w:rsidR="002B78B2" w:rsidRPr="00156D7D" w:rsidRDefault="002B78B2" w:rsidP="00156D7D">
            <w:pPr>
              <w:jc w:val="center"/>
              <w:rPr>
                <w:sz w:val="20"/>
                <w:szCs w:val="20"/>
              </w:rPr>
            </w:pPr>
            <w:r w:rsidRPr="00156D7D">
              <w:rPr>
                <w:sz w:val="20"/>
                <w:szCs w:val="20"/>
              </w:rPr>
              <w:t>3.9</w:t>
            </w:r>
          </w:p>
        </w:tc>
        <w:tc>
          <w:tcPr>
            <w:tcW w:w="1220" w:type="dxa"/>
            <w:vAlign w:val="center"/>
          </w:tcPr>
          <w:p w14:paraId="4921235C" w14:textId="77777777" w:rsidR="002B78B2" w:rsidRPr="00156D7D" w:rsidRDefault="002B78B2" w:rsidP="00156D7D">
            <w:pPr>
              <w:jc w:val="center"/>
              <w:rPr>
                <w:sz w:val="20"/>
                <w:szCs w:val="20"/>
              </w:rPr>
            </w:pPr>
            <w:r w:rsidRPr="00156D7D">
              <w:rPr>
                <w:sz w:val="20"/>
                <w:szCs w:val="20"/>
              </w:rPr>
              <w:t>42.6</w:t>
            </w:r>
          </w:p>
        </w:tc>
        <w:tc>
          <w:tcPr>
            <w:tcW w:w="1220" w:type="dxa"/>
            <w:vAlign w:val="center"/>
          </w:tcPr>
          <w:p w14:paraId="17565744" w14:textId="2758AF43" w:rsidR="002B78B2" w:rsidRPr="00156D7D" w:rsidRDefault="002B78B2" w:rsidP="00156D7D">
            <w:pPr>
              <w:jc w:val="center"/>
              <w:rPr>
                <w:sz w:val="20"/>
                <w:szCs w:val="20"/>
              </w:rPr>
            </w:pPr>
            <w:r w:rsidRPr="00156D7D">
              <w:rPr>
                <w:sz w:val="20"/>
                <w:szCs w:val="20"/>
              </w:rPr>
              <w:t>43.</w:t>
            </w:r>
            <w:r w:rsidR="00C701E8" w:rsidRPr="00156D7D">
              <w:rPr>
                <w:sz w:val="20"/>
                <w:szCs w:val="20"/>
              </w:rPr>
              <w:t>1</w:t>
            </w:r>
          </w:p>
        </w:tc>
        <w:tc>
          <w:tcPr>
            <w:tcW w:w="1277" w:type="dxa"/>
            <w:vAlign w:val="center"/>
          </w:tcPr>
          <w:p w14:paraId="665E932F" w14:textId="77777777" w:rsidR="002B78B2" w:rsidRPr="00156D7D" w:rsidRDefault="002B78B2" w:rsidP="00156D7D">
            <w:pPr>
              <w:jc w:val="center"/>
              <w:rPr>
                <w:sz w:val="20"/>
                <w:szCs w:val="20"/>
              </w:rPr>
            </w:pPr>
            <w:r w:rsidRPr="00156D7D">
              <w:rPr>
                <w:sz w:val="20"/>
                <w:szCs w:val="20"/>
              </w:rPr>
              <w:t>41.6-41.9</w:t>
            </w:r>
          </w:p>
        </w:tc>
      </w:tr>
      <w:tr w:rsidR="00156D7D" w14:paraId="46CA5146" w14:textId="77777777" w:rsidTr="00156D7D">
        <w:tc>
          <w:tcPr>
            <w:tcW w:w="1356" w:type="dxa"/>
          </w:tcPr>
          <w:p w14:paraId="46ADCECC" w14:textId="1589F4DB" w:rsidR="002B78B2" w:rsidRPr="00156D7D" w:rsidRDefault="002B78B2" w:rsidP="00AD2D96">
            <w:pPr>
              <w:rPr>
                <w:sz w:val="20"/>
                <w:szCs w:val="20"/>
              </w:rPr>
            </w:pPr>
            <w:r w:rsidRPr="00156D7D">
              <w:rPr>
                <w:sz w:val="20"/>
                <w:szCs w:val="20"/>
              </w:rPr>
              <w:t>Lake Jandabup</w:t>
            </w:r>
          </w:p>
        </w:tc>
        <w:tc>
          <w:tcPr>
            <w:tcW w:w="1219" w:type="dxa"/>
            <w:vAlign w:val="center"/>
          </w:tcPr>
          <w:p w14:paraId="14E34DA4" w14:textId="77777777" w:rsidR="002B78B2" w:rsidRPr="00156D7D" w:rsidRDefault="002B78B2" w:rsidP="00156D7D">
            <w:pPr>
              <w:jc w:val="center"/>
              <w:rPr>
                <w:sz w:val="20"/>
                <w:szCs w:val="20"/>
              </w:rPr>
            </w:pPr>
            <w:r w:rsidRPr="00156D7D">
              <w:rPr>
                <w:sz w:val="20"/>
                <w:szCs w:val="20"/>
              </w:rPr>
              <w:t>44.2</w:t>
            </w:r>
          </w:p>
        </w:tc>
        <w:tc>
          <w:tcPr>
            <w:tcW w:w="1220" w:type="dxa"/>
            <w:vAlign w:val="center"/>
          </w:tcPr>
          <w:p w14:paraId="6F2644C6" w14:textId="77777777" w:rsidR="002B78B2" w:rsidRPr="00156D7D" w:rsidRDefault="002B78B2" w:rsidP="00156D7D">
            <w:pPr>
              <w:jc w:val="center"/>
              <w:rPr>
                <w:sz w:val="20"/>
                <w:szCs w:val="20"/>
              </w:rPr>
            </w:pPr>
            <w:r w:rsidRPr="00156D7D">
              <w:rPr>
                <w:sz w:val="20"/>
                <w:szCs w:val="20"/>
              </w:rPr>
              <w:t>44.3</w:t>
            </w:r>
          </w:p>
        </w:tc>
        <w:tc>
          <w:tcPr>
            <w:tcW w:w="1504" w:type="dxa"/>
            <w:vAlign w:val="center"/>
          </w:tcPr>
          <w:p w14:paraId="2A29429D" w14:textId="77777777" w:rsidR="002B78B2" w:rsidRPr="00156D7D" w:rsidRDefault="002B78B2" w:rsidP="00156D7D">
            <w:pPr>
              <w:jc w:val="center"/>
              <w:rPr>
                <w:sz w:val="20"/>
                <w:szCs w:val="20"/>
              </w:rPr>
            </w:pPr>
            <w:r w:rsidRPr="00156D7D">
              <w:rPr>
                <w:sz w:val="20"/>
                <w:szCs w:val="20"/>
              </w:rPr>
              <w:t>3.4</w:t>
            </w:r>
          </w:p>
        </w:tc>
        <w:tc>
          <w:tcPr>
            <w:tcW w:w="1220" w:type="dxa"/>
            <w:vAlign w:val="center"/>
          </w:tcPr>
          <w:p w14:paraId="0BED3D0E" w14:textId="77777777" w:rsidR="002B78B2" w:rsidRPr="00156D7D" w:rsidRDefault="002B78B2" w:rsidP="00156D7D">
            <w:pPr>
              <w:jc w:val="center"/>
              <w:rPr>
                <w:sz w:val="20"/>
                <w:szCs w:val="20"/>
              </w:rPr>
            </w:pPr>
            <w:r w:rsidRPr="00156D7D">
              <w:rPr>
                <w:sz w:val="20"/>
                <w:szCs w:val="20"/>
              </w:rPr>
              <w:t>46.1</w:t>
            </w:r>
          </w:p>
        </w:tc>
        <w:tc>
          <w:tcPr>
            <w:tcW w:w="1220" w:type="dxa"/>
            <w:vAlign w:val="center"/>
          </w:tcPr>
          <w:p w14:paraId="274C0885" w14:textId="77777777" w:rsidR="002B78B2" w:rsidRPr="00156D7D" w:rsidRDefault="002B78B2" w:rsidP="00156D7D">
            <w:pPr>
              <w:jc w:val="center"/>
              <w:rPr>
                <w:sz w:val="20"/>
                <w:szCs w:val="20"/>
              </w:rPr>
            </w:pPr>
            <w:r w:rsidRPr="00156D7D">
              <w:rPr>
                <w:sz w:val="20"/>
                <w:szCs w:val="20"/>
              </w:rPr>
              <w:t>46.2</w:t>
            </w:r>
          </w:p>
        </w:tc>
        <w:tc>
          <w:tcPr>
            <w:tcW w:w="1277" w:type="dxa"/>
            <w:vAlign w:val="center"/>
          </w:tcPr>
          <w:p w14:paraId="2AEFA644" w14:textId="77777777" w:rsidR="002B78B2" w:rsidRPr="00156D7D" w:rsidRDefault="002B78B2" w:rsidP="00156D7D">
            <w:pPr>
              <w:jc w:val="center"/>
              <w:rPr>
                <w:sz w:val="20"/>
                <w:szCs w:val="20"/>
              </w:rPr>
            </w:pPr>
            <w:r w:rsidRPr="00156D7D">
              <w:rPr>
                <w:sz w:val="20"/>
                <w:szCs w:val="20"/>
              </w:rPr>
              <w:t>45.0-48.3</w:t>
            </w:r>
          </w:p>
        </w:tc>
      </w:tr>
    </w:tbl>
    <w:p w14:paraId="48B116CC" w14:textId="77777777" w:rsidR="001E15FD" w:rsidRDefault="001E15FD">
      <w:pPr>
        <w:pStyle w:val="Heading1"/>
        <w:rPr>
          <w:rFonts w:cs="Times New Roman"/>
        </w:rPr>
      </w:pPr>
      <w:r>
        <w:rPr>
          <w:rFonts w:cs="Times New Roman"/>
        </w:rPr>
        <w:br w:type="page"/>
      </w:r>
    </w:p>
    <w:p w14:paraId="4B9BD99E" w14:textId="6DD61358" w:rsidR="00693763" w:rsidRDefault="00693763">
      <w:pPr>
        <w:pStyle w:val="Heading1"/>
        <w:rPr>
          <w:rFonts w:cs="Times New Roman"/>
        </w:rPr>
      </w:pPr>
      <w:bookmarkStart w:id="567" w:name="_Toc33196579"/>
      <w:r>
        <w:rPr>
          <w:rFonts w:cs="Times New Roman"/>
        </w:rPr>
        <w:lastRenderedPageBreak/>
        <w:t>Task 5</w:t>
      </w:r>
      <w:r w:rsidR="00DD1F8B">
        <w:rPr>
          <w:rFonts w:cs="Times New Roman"/>
        </w:rPr>
        <w:t xml:space="preserve">: </w:t>
      </w:r>
      <w:r w:rsidR="00261D91">
        <w:rPr>
          <w:rFonts w:cs="Times New Roman"/>
        </w:rPr>
        <w:t>Review of Lake Gwelup</w:t>
      </w:r>
      <w:r w:rsidR="00D477D4">
        <w:rPr>
          <w:rFonts w:cs="Times New Roman"/>
        </w:rPr>
        <w:t xml:space="preserve"> </w:t>
      </w:r>
      <w:r w:rsidR="005E6648">
        <w:rPr>
          <w:rFonts w:cs="Times New Roman"/>
        </w:rPr>
        <w:t>management</w:t>
      </w:r>
      <w:bookmarkEnd w:id="567"/>
    </w:p>
    <w:p w14:paraId="4FB892A1" w14:textId="5E67A4B9" w:rsidR="004A0A66" w:rsidRDefault="00CB32C7" w:rsidP="0021042B">
      <w:pPr>
        <w:pStyle w:val="FirstParagraph"/>
        <w:rPr>
          <w:rFonts w:cs="Times New Roman"/>
        </w:rPr>
      </w:pPr>
      <w:r w:rsidRPr="003B09F5">
        <w:rPr>
          <w:rFonts w:cs="Times New Roman"/>
        </w:rPr>
        <w:t>Lake Gwelup is a shallow groundwater system located in the highly urbanised area of Gwelup/</w:t>
      </w:r>
      <w:proofErr w:type="spellStart"/>
      <w:r w:rsidRPr="003B09F5">
        <w:rPr>
          <w:rFonts w:cs="Times New Roman"/>
        </w:rPr>
        <w:t>Karrinyup</w:t>
      </w:r>
      <w:proofErr w:type="spellEnd"/>
      <w:r w:rsidRPr="003B09F5">
        <w:rPr>
          <w:rFonts w:cs="Times New Roman"/>
        </w:rPr>
        <w:t xml:space="preserve">. The lake </w:t>
      </w:r>
      <w:r w:rsidR="00263F16">
        <w:rPr>
          <w:rFonts w:cs="Times New Roman"/>
        </w:rPr>
        <w:t>was once</w:t>
      </w:r>
      <w:r w:rsidRPr="003B09F5">
        <w:rPr>
          <w:rFonts w:cs="Times New Roman"/>
        </w:rPr>
        <w:t xml:space="preserve"> permanently inundated </w:t>
      </w:r>
      <w:r w:rsidR="00D80E9A">
        <w:rPr>
          <w:rFonts w:cs="Times New Roman"/>
        </w:rPr>
        <w:t>with surface waters</w:t>
      </w:r>
      <w:r w:rsidR="00D77D8C">
        <w:rPr>
          <w:rFonts w:cs="Times New Roman"/>
        </w:rPr>
        <w:t xml:space="preserve"> dependent on groundwater</w:t>
      </w:r>
      <w:r w:rsidR="001432FA">
        <w:rPr>
          <w:rFonts w:cs="Times New Roman"/>
        </w:rPr>
        <w:t xml:space="preserve">. These hydrological conditions </w:t>
      </w:r>
      <w:r w:rsidR="00C11B98">
        <w:rPr>
          <w:rFonts w:cs="Times New Roman"/>
        </w:rPr>
        <w:t>mad</w:t>
      </w:r>
      <w:r w:rsidR="009B669A">
        <w:rPr>
          <w:rFonts w:cs="Times New Roman"/>
        </w:rPr>
        <w:t>e</w:t>
      </w:r>
      <w:r w:rsidR="00C11B98">
        <w:rPr>
          <w:rFonts w:cs="Times New Roman"/>
        </w:rPr>
        <w:t xml:space="preserve"> the lake an</w:t>
      </w:r>
      <w:r w:rsidRPr="003B09F5">
        <w:rPr>
          <w:rFonts w:cs="Times New Roman"/>
        </w:rPr>
        <w:t xml:space="preserve"> important habitat to a variety of fauna and fringing vegetation.</w:t>
      </w:r>
      <w:r w:rsidR="00BF12C9">
        <w:rPr>
          <w:rFonts w:cs="Times New Roman"/>
        </w:rPr>
        <w:t xml:space="preserve"> </w:t>
      </w:r>
      <w:r w:rsidR="001432FA">
        <w:rPr>
          <w:rFonts w:cs="Times New Roman"/>
        </w:rPr>
        <w:t>However, between 2001 and 2016, the lake has been dry during the summer</w:t>
      </w:r>
      <w:r w:rsidR="00D74A4C">
        <w:rPr>
          <w:rFonts w:cs="Times New Roman"/>
        </w:rPr>
        <w:t xml:space="preserve"> R</w:t>
      </w:r>
      <w:r w:rsidR="007B37F3">
        <w:rPr>
          <w:rFonts w:cs="Times New Roman"/>
        </w:rPr>
        <w:t>ecent</w:t>
      </w:r>
      <w:r w:rsidR="005626C1">
        <w:rPr>
          <w:rFonts w:cs="Times New Roman"/>
        </w:rPr>
        <w:t xml:space="preserve"> years have seen the lake </w:t>
      </w:r>
      <w:r w:rsidR="007B37F3">
        <w:rPr>
          <w:rFonts w:cs="Times New Roman"/>
        </w:rPr>
        <w:t>contain surface water year round</w:t>
      </w:r>
      <w:r w:rsidR="000568B6">
        <w:rPr>
          <w:rFonts w:cs="Times New Roman"/>
        </w:rPr>
        <w:t>.</w:t>
      </w:r>
    </w:p>
    <w:p w14:paraId="58653E69" w14:textId="733F1E25" w:rsidR="00CB32C7" w:rsidRPr="003B09F5" w:rsidRDefault="00CB32C7" w:rsidP="00CB32C7">
      <w:pPr>
        <w:pStyle w:val="FirstParagraph"/>
        <w:rPr>
          <w:rFonts w:cs="Times New Roman"/>
        </w:rPr>
      </w:pPr>
      <w:r w:rsidRPr="003B09F5">
        <w:rPr>
          <w:rFonts w:cs="Times New Roman"/>
        </w:rPr>
        <w:t>The wetland is not currently a Ministerial criteria site.</w:t>
      </w:r>
      <w:r w:rsidR="00D44A94">
        <w:rPr>
          <w:rFonts w:cs="Times New Roman"/>
        </w:rPr>
        <w:t xml:space="preserve"> </w:t>
      </w:r>
      <w:r w:rsidR="00BD076F">
        <w:rPr>
          <w:rFonts w:cs="Times New Roman"/>
        </w:rPr>
        <w:t xml:space="preserve">Proposed minimum and maximum thresholds are provided here to facilitate </w:t>
      </w:r>
      <w:r w:rsidR="00F53A28">
        <w:rPr>
          <w:rFonts w:cs="Times New Roman"/>
        </w:rPr>
        <w:t xml:space="preserve">the development of management objectives. </w:t>
      </w:r>
      <w:r w:rsidR="00996A97">
        <w:rPr>
          <w:rFonts w:cs="Times New Roman"/>
        </w:rPr>
        <w:t xml:space="preserve">It is projected that </w:t>
      </w:r>
      <w:r w:rsidR="003D2E03">
        <w:rPr>
          <w:rFonts w:cs="Times New Roman"/>
        </w:rPr>
        <w:t>ground</w:t>
      </w:r>
      <w:r w:rsidR="00996A97">
        <w:rPr>
          <w:rFonts w:cs="Times New Roman"/>
        </w:rPr>
        <w:t xml:space="preserve">water levels in the </w:t>
      </w:r>
      <w:r w:rsidR="003D2E03">
        <w:rPr>
          <w:rFonts w:cs="Times New Roman"/>
        </w:rPr>
        <w:t>surrounding area</w:t>
      </w:r>
      <w:r w:rsidR="00996A97">
        <w:rPr>
          <w:rFonts w:cs="Times New Roman"/>
        </w:rPr>
        <w:t xml:space="preserve"> will rise by about 0.6 m</w:t>
      </w:r>
      <w:r w:rsidR="003D2E03">
        <w:rPr>
          <w:rFonts w:cs="Times New Roman"/>
        </w:rPr>
        <w:t xml:space="preserve"> from 2013 levels</w:t>
      </w:r>
      <w:r w:rsidR="000E3289">
        <w:rPr>
          <w:rFonts w:cs="Times New Roman"/>
        </w:rPr>
        <w:t xml:space="preserve">, probably resembling </w:t>
      </w:r>
      <w:r w:rsidR="00182EAD">
        <w:rPr>
          <w:rFonts w:cs="Times New Roman"/>
        </w:rPr>
        <w:t>current conditions somewhat.</w:t>
      </w:r>
    </w:p>
    <w:p w14:paraId="3F18268C" w14:textId="77777777" w:rsidR="00CB32C7" w:rsidRPr="003B09F5" w:rsidRDefault="00CB32C7" w:rsidP="00484C87">
      <w:pPr>
        <w:pStyle w:val="Heading2"/>
        <w:rPr>
          <w:rFonts w:cs="Times New Roman"/>
        </w:rPr>
      </w:pPr>
      <w:bookmarkStart w:id="568" w:name="_Toc33196580"/>
      <w:r w:rsidRPr="003B09F5">
        <w:rPr>
          <w:rFonts w:cs="Times New Roman"/>
        </w:rPr>
        <w:t>Hydrology</w:t>
      </w:r>
      <w:bookmarkEnd w:id="568"/>
    </w:p>
    <w:p w14:paraId="1C8BB1FC" w14:textId="46B86E48" w:rsidR="00CB32C7" w:rsidRDefault="00CB32C7" w:rsidP="00B2585B">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Pr>
          <w:rFonts w:cs="Times New Roman"/>
        </w:rPr>
        <w:fldChar w:fldCharType="begin"/>
      </w:r>
      <w:r>
        <w:rPr>
          <w:rFonts w:cs="Times New Roman"/>
        </w:rPr>
        <w:instrText xml:space="preserve"> REF _Ref25920774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21</w:t>
      </w:r>
      <w:r>
        <w:rPr>
          <w:rFonts w:cs="Times New Roman"/>
        </w:rPr>
        <w:fldChar w:fldCharType="end"/>
      </w:r>
      <w:r w:rsidRPr="003B09F5">
        <w:rPr>
          <w:rFonts w:cs="Times New Roman"/>
        </w:rPr>
        <w:t>). They have risen again since 2013 following a reduction in nearby public water supply abstraction, and levels are currently similar to levels in the 1980s and 1990’s (</w:t>
      </w:r>
      <w:r>
        <w:rPr>
          <w:rFonts w:cs="Times New Roman"/>
        </w:rPr>
        <w:fldChar w:fldCharType="begin"/>
      </w:r>
      <w:r>
        <w:rPr>
          <w:rFonts w:cs="Times New Roman"/>
        </w:rPr>
        <w:instrText xml:space="preserve"> REF _Ref25922493 \h </w:instrText>
      </w:r>
      <w:r>
        <w:rPr>
          <w:rFonts w:cs="Times New Roman"/>
        </w:rPr>
      </w:r>
      <w:r>
        <w:rPr>
          <w:rFonts w:cs="Times New Roman"/>
        </w:rPr>
        <w:fldChar w:fldCharType="separate"/>
      </w:r>
      <w:r w:rsidR="00266BE9" w:rsidRPr="0021042B">
        <w:t xml:space="preserve">Table </w:t>
      </w:r>
      <w:r w:rsidR="00266BE9">
        <w:rPr>
          <w:noProof/>
        </w:rPr>
        <w:t>36</w:t>
      </w:r>
      <w:r>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3637E451" w14:textId="75A858FA" w:rsidR="00CB32C7" w:rsidRPr="0021042B" w:rsidRDefault="00CB32C7" w:rsidP="00B2585B">
      <w:pPr>
        <w:pStyle w:val="Caption"/>
      </w:pPr>
      <w:bookmarkStart w:id="569" w:name="_Ref25922493"/>
      <w:r w:rsidRPr="0021042B">
        <w:t xml:space="preserve">Table </w:t>
      </w:r>
      <w:r w:rsidRPr="0021042B">
        <w:fldChar w:fldCharType="begin"/>
      </w:r>
      <w:r w:rsidRPr="0021042B">
        <w:instrText>SEQ Table \* ARABIC</w:instrText>
      </w:r>
      <w:r w:rsidRPr="0021042B">
        <w:fldChar w:fldCharType="separate"/>
      </w:r>
      <w:r w:rsidR="00266BE9">
        <w:rPr>
          <w:noProof/>
        </w:rPr>
        <w:t>36</w:t>
      </w:r>
      <w:r w:rsidRPr="0021042B">
        <w:fldChar w:fldCharType="end"/>
      </w:r>
      <w:bookmarkEnd w:id="569"/>
      <w:r w:rsidRPr="0021042B">
        <w:t xml:space="preserve"> Five year summaries of surface water level data at Lake Gwelup.</w:t>
      </w:r>
    </w:p>
    <w:tbl>
      <w:tblPr>
        <w:tblStyle w:val="Table"/>
        <w:tblW w:w="8144" w:type="dxa"/>
        <w:tblLook w:val="04A0" w:firstRow="1" w:lastRow="0" w:firstColumn="1" w:lastColumn="0" w:noHBand="0" w:noVBand="1"/>
      </w:tblPr>
      <w:tblGrid>
        <w:gridCol w:w="1989"/>
        <w:gridCol w:w="2051"/>
        <w:gridCol w:w="1368"/>
        <w:gridCol w:w="1368"/>
        <w:gridCol w:w="1368"/>
      </w:tblGrid>
      <w:tr w:rsidR="00CB32C7" w14:paraId="78FEFF0F" w14:textId="77777777" w:rsidTr="004176AC">
        <w:tc>
          <w:tcPr>
            <w:tcW w:w="1989" w:type="dxa"/>
          </w:tcPr>
          <w:p w14:paraId="193ED41D" w14:textId="77777777" w:rsidR="00CB32C7" w:rsidRDefault="00CB32C7" w:rsidP="00344A1B">
            <w:pPr>
              <w:pStyle w:val="BodyText"/>
            </w:pPr>
            <w:r>
              <w:t>Period</w:t>
            </w:r>
          </w:p>
        </w:tc>
        <w:tc>
          <w:tcPr>
            <w:tcW w:w="2051" w:type="dxa"/>
          </w:tcPr>
          <w:p w14:paraId="1A5C2A77" w14:textId="77777777" w:rsidR="00CB32C7" w:rsidRPr="00016946" w:rsidRDefault="00CB32C7" w:rsidP="00EF4A19">
            <w:pPr>
              <w:pStyle w:val="BodyText"/>
              <w:rPr>
                <w:lang w:val="en-AU"/>
              </w:rPr>
            </w:pPr>
            <w:r w:rsidRPr="00016946">
              <w:rPr>
                <w:lang w:val="en-AU"/>
              </w:rPr>
              <w:t>Mean</w:t>
            </w:r>
            <w:r>
              <w:rPr>
                <w:lang w:val="en-AU"/>
              </w:rPr>
              <w:t xml:space="preserve"> </w:t>
            </w:r>
            <w:r w:rsidRPr="00016946">
              <w:rPr>
                <w:lang w:val="en-AU"/>
              </w:rPr>
              <w:t>max seasonal</w:t>
            </w:r>
          </w:p>
          <w:p w14:paraId="5CD5C71C" w14:textId="77777777" w:rsidR="00CB32C7" w:rsidRDefault="00CB32C7">
            <w:pPr>
              <w:pStyle w:val="BodyText"/>
            </w:pPr>
            <w:r w:rsidRPr="00016946">
              <w:rPr>
                <w:lang w:val="en-AU"/>
              </w:rPr>
              <w:t>level (mAHD)</w:t>
            </w:r>
          </w:p>
        </w:tc>
        <w:tc>
          <w:tcPr>
            <w:tcW w:w="1368" w:type="dxa"/>
          </w:tcPr>
          <w:p w14:paraId="104459A3" w14:textId="77777777" w:rsidR="00CB32C7" w:rsidRPr="00016946" w:rsidRDefault="00CB32C7">
            <w:pPr>
              <w:pStyle w:val="BodyText"/>
              <w:rPr>
                <w:lang w:val="en-AU"/>
              </w:rPr>
            </w:pPr>
            <w:r w:rsidRPr="00016946">
              <w:rPr>
                <w:lang w:val="en-AU"/>
              </w:rPr>
              <w:t>Mean</w:t>
            </w:r>
            <w:r>
              <w:rPr>
                <w:lang w:val="en-AU"/>
              </w:rPr>
              <w:t xml:space="preserve"> min</w:t>
            </w:r>
            <w:r w:rsidRPr="00016946">
              <w:rPr>
                <w:lang w:val="en-AU"/>
              </w:rPr>
              <w:t xml:space="preserve"> seasonal</w:t>
            </w:r>
          </w:p>
          <w:p w14:paraId="292F7B3D" w14:textId="77777777" w:rsidR="00CB32C7" w:rsidRDefault="00CB32C7">
            <w:pPr>
              <w:pStyle w:val="BodyText"/>
            </w:pPr>
            <w:r w:rsidRPr="00016946">
              <w:rPr>
                <w:lang w:val="en-AU"/>
              </w:rPr>
              <w:t>level (mAHD)</w:t>
            </w:r>
          </w:p>
        </w:tc>
        <w:tc>
          <w:tcPr>
            <w:tcW w:w="1368" w:type="dxa"/>
          </w:tcPr>
          <w:p w14:paraId="1D978F68" w14:textId="77777777" w:rsidR="00CB32C7" w:rsidRDefault="00CB32C7">
            <w:pPr>
              <w:pStyle w:val="BodyText"/>
            </w:pPr>
            <w:r>
              <w:t>Mean seasonal change (m)</w:t>
            </w:r>
          </w:p>
        </w:tc>
        <w:tc>
          <w:tcPr>
            <w:tcW w:w="1368" w:type="dxa"/>
          </w:tcPr>
          <w:p w14:paraId="5A653DC1" w14:textId="77777777" w:rsidR="00CB32C7" w:rsidRDefault="00CB32C7">
            <w:pPr>
              <w:pStyle w:val="BodyText"/>
            </w:pPr>
            <w:r>
              <w:t>Mean max to min (days)</w:t>
            </w:r>
          </w:p>
        </w:tc>
      </w:tr>
      <w:tr w:rsidR="00CB32C7" w14:paraId="18B0D6A7" w14:textId="77777777" w:rsidTr="004176AC">
        <w:tc>
          <w:tcPr>
            <w:tcW w:w="1989" w:type="dxa"/>
          </w:tcPr>
          <w:p w14:paraId="698BDC81" w14:textId="77777777" w:rsidR="00CB32C7" w:rsidRDefault="00CB32C7" w:rsidP="00484C87">
            <w:pPr>
              <w:pStyle w:val="BodyText"/>
            </w:pPr>
            <w:r>
              <w:t>08/1994 – 07/1999</w:t>
            </w:r>
          </w:p>
        </w:tc>
        <w:tc>
          <w:tcPr>
            <w:tcW w:w="2051" w:type="dxa"/>
          </w:tcPr>
          <w:p w14:paraId="35973D05" w14:textId="77777777" w:rsidR="00CB32C7" w:rsidRDefault="00CB32C7" w:rsidP="00B2585B">
            <w:pPr>
              <w:pStyle w:val="BodyText"/>
            </w:pPr>
            <w:r>
              <w:t>7.5 (Sep)</w:t>
            </w:r>
          </w:p>
        </w:tc>
        <w:tc>
          <w:tcPr>
            <w:tcW w:w="1368" w:type="dxa"/>
          </w:tcPr>
          <w:p w14:paraId="060CC1D6" w14:textId="77777777" w:rsidR="00CB32C7" w:rsidRDefault="00CB32C7" w:rsidP="00B2585B">
            <w:pPr>
              <w:pStyle w:val="BodyText"/>
            </w:pPr>
            <w:r>
              <w:t>5.7 (Apr)</w:t>
            </w:r>
          </w:p>
        </w:tc>
        <w:tc>
          <w:tcPr>
            <w:tcW w:w="1368" w:type="dxa"/>
          </w:tcPr>
          <w:p w14:paraId="3274DA20" w14:textId="77777777" w:rsidR="00CB32C7" w:rsidRDefault="00CB32C7" w:rsidP="00344A1B">
            <w:pPr>
              <w:pStyle w:val="BodyText"/>
            </w:pPr>
            <w:r>
              <w:t>1.85</w:t>
            </w:r>
          </w:p>
        </w:tc>
        <w:tc>
          <w:tcPr>
            <w:tcW w:w="1368" w:type="dxa"/>
          </w:tcPr>
          <w:p w14:paraId="47E0DDFC" w14:textId="77777777" w:rsidR="00CB32C7" w:rsidRDefault="00CB32C7" w:rsidP="00EF4A19">
            <w:pPr>
              <w:pStyle w:val="BodyText"/>
            </w:pPr>
            <w:r>
              <w:t>239</w:t>
            </w:r>
          </w:p>
        </w:tc>
      </w:tr>
      <w:tr w:rsidR="00CB32C7" w14:paraId="6EB3577A" w14:textId="77777777" w:rsidTr="004176AC">
        <w:tc>
          <w:tcPr>
            <w:tcW w:w="1989" w:type="dxa"/>
          </w:tcPr>
          <w:p w14:paraId="532790CB" w14:textId="77777777" w:rsidR="00CB32C7" w:rsidRDefault="00CB32C7" w:rsidP="00484C87">
            <w:pPr>
              <w:pStyle w:val="BodyText"/>
            </w:pPr>
            <w:r>
              <w:t>08/1999 – 07/2004</w:t>
            </w:r>
          </w:p>
        </w:tc>
        <w:tc>
          <w:tcPr>
            <w:tcW w:w="2051" w:type="dxa"/>
          </w:tcPr>
          <w:p w14:paraId="2FEAAA91" w14:textId="77777777" w:rsidR="00CB32C7" w:rsidRDefault="00CB32C7" w:rsidP="00B2585B">
            <w:pPr>
              <w:pStyle w:val="BodyText"/>
            </w:pPr>
            <w:r>
              <w:t>6.7 (Oct)</w:t>
            </w:r>
          </w:p>
        </w:tc>
        <w:tc>
          <w:tcPr>
            <w:tcW w:w="1368" w:type="dxa"/>
          </w:tcPr>
          <w:p w14:paraId="589E48F4" w14:textId="77777777" w:rsidR="00CB32C7" w:rsidRDefault="00CB32C7" w:rsidP="00B2585B">
            <w:pPr>
              <w:pStyle w:val="BodyText"/>
            </w:pPr>
            <w:r>
              <w:t>5.1 (Apr)</w:t>
            </w:r>
          </w:p>
        </w:tc>
        <w:tc>
          <w:tcPr>
            <w:tcW w:w="1368" w:type="dxa"/>
          </w:tcPr>
          <w:p w14:paraId="4B618F08" w14:textId="77777777" w:rsidR="00CB32C7" w:rsidRDefault="00CB32C7" w:rsidP="00344A1B">
            <w:pPr>
              <w:pStyle w:val="BodyText"/>
            </w:pPr>
            <w:r>
              <w:t>1.52</w:t>
            </w:r>
          </w:p>
        </w:tc>
        <w:tc>
          <w:tcPr>
            <w:tcW w:w="1368" w:type="dxa"/>
          </w:tcPr>
          <w:p w14:paraId="78B9104D" w14:textId="77777777" w:rsidR="00CB32C7" w:rsidRDefault="00CB32C7" w:rsidP="00EF4A19">
            <w:pPr>
              <w:pStyle w:val="BodyText"/>
            </w:pPr>
            <w:r>
              <w:t>172</w:t>
            </w:r>
          </w:p>
        </w:tc>
      </w:tr>
      <w:tr w:rsidR="00CB32C7" w14:paraId="6D64CB8E" w14:textId="77777777" w:rsidTr="004176AC">
        <w:tc>
          <w:tcPr>
            <w:tcW w:w="1989" w:type="dxa"/>
          </w:tcPr>
          <w:p w14:paraId="712FC6BF" w14:textId="77777777" w:rsidR="00CB32C7" w:rsidRDefault="00CB32C7" w:rsidP="00484C87">
            <w:pPr>
              <w:pStyle w:val="BodyText"/>
            </w:pPr>
            <w:r>
              <w:t>08/2004 – 07/2009</w:t>
            </w:r>
          </w:p>
        </w:tc>
        <w:tc>
          <w:tcPr>
            <w:tcW w:w="2051" w:type="dxa"/>
          </w:tcPr>
          <w:p w14:paraId="50E88F16" w14:textId="77777777" w:rsidR="00CB32C7" w:rsidRDefault="00CB32C7" w:rsidP="00B2585B">
            <w:pPr>
              <w:pStyle w:val="BodyText"/>
            </w:pPr>
            <w:r>
              <w:t>6.3 (Sep)</w:t>
            </w:r>
          </w:p>
        </w:tc>
        <w:tc>
          <w:tcPr>
            <w:tcW w:w="1368" w:type="dxa"/>
          </w:tcPr>
          <w:p w14:paraId="04C62905" w14:textId="77777777" w:rsidR="00CB32C7" w:rsidRDefault="00CB32C7" w:rsidP="00B2585B">
            <w:pPr>
              <w:pStyle w:val="BodyText"/>
            </w:pPr>
            <w:r>
              <w:t>5.0 (Dec)</w:t>
            </w:r>
          </w:p>
        </w:tc>
        <w:tc>
          <w:tcPr>
            <w:tcW w:w="1368" w:type="dxa"/>
          </w:tcPr>
          <w:p w14:paraId="4120591E" w14:textId="77777777" w:rsidR="00CB32C7" w:rsidRDefault="00CB32C7" w:rsidP="00344A1B">
            <w:pPr>
              <w:pStyle w:val="BodyText"/>
            </w:pPr>
            <w:r>
              <w:t>1.32</w:t>
            </w:r>
          </w:p>
        </w:tc>
        <w:tc>
          <w:tcPr>
            <w:tcW w:w="1368" w:type="dxa"/>
          </w:tcPr>
          <w:p w14:paraId="1107A580" w14:textId="77777777" w:rsidR="00CB32C7" w:rsidRDefault="00CB32C7" w:rsidP="00EF4A19">
            <w:pPr>
              <w:pStyle w:val="BodyText"/>
            </w:pPr>
            <w:r>
              <w:t>14</w:t>
            </w:r>
          </w:p>
        </w:tc>
      </w:tr>
      <w:tr w:rsidR="00CB32C7" w14:paraId="07934ABE" w14:textId="77777777" w:rsidTr="004176AC">
        <w:tc>
          <w:tcPr>
            <w:tcW w:w="1989" w:type="dxa"/>
          </w:tcPr>
          <w:p w14:paraId="4EE1FF4B" w14:textId="77777777" w:rsidR="00CB32C7" w:rsidRDefault="00CB32C7" w:rsidP="00484C87">
            <w:pPr>
              <w:pStyle w:val="BodyText"/>
            </w:pPr>
            <w:r>
              <w:t>08/2009 – 07/2014</w:t>
            </w:r>
          </w:p>
        </w:tc>
        <w:tc>
          <w:tcPr>
            <w:tcW w:w="2051" w:type="dxa"/>
          </w:tcPr>
          <w:p w14:paraId="4F0BD210" w14:textId="77777777" w:rsidR="00CB32C7" w:rsidRDefault="00CB32C7" w:rsidP="00B2585B">
            <w:pPr>
              <w:pStyle w:val="BodyText"/>
            </w:pPr>
            <w:r>
              <w:t>6.1 (Oct)</w:t>
            </w:r>
          </w:p>
        </w:tc>
        <w:tc>
          <w:tcPr>
            <w:tcW w:w="1368" w:type="dxa"/>
          </w:tcPr>
          <w:p w14:paraId="13868648" w14:textId="77777777" w:rsidR="00CB32C7" w:rsidRDefault="00CB32C7" w:rsidP="00B2585B">
            <w:pPr>
              <w:pStyle w:val="BodyText"/>
            </w:pPr>
            <w:r>
              <w:t>5.0 (Jan)</w:t>
            </w:r>
          </w:p>
        </w:tc>
        <w:tc>
          <w:tcPr>
            <w:tcW w:w="1368" w:type="dxa"/>
          </w:tcPr>
          <w:p w14:paraId="2ADA4329" w14:textId="77777777" w:rsidR="00CB32C7" w:rsidRDefault="00CB32C7" w:rsidP="00344A1B">
            <w:pPr>
              <w:pStyle w:val="BodyText"/>
            </w:pPr>
            <w:r>
              <w:t>1.17</w:t>
            </w:r>
          </w:p>
        </w:tc>
        <w:tc>
          <w:tcPr>
            <w:tcW w:w="1368" w:type="dxa"/>
          </w:tcPr>
          <w:p w14:paraId="124F4EEB" w14:textId="77777777" w:rsidR="00CB32C7" w:rsidRDefault="00CB32C7" w:rsidP="00EF4A19">
            <w:pPr>
              <w:pStyle w:val="BodyText"/>
            </w:pPr>
            <w:r>
              <w:t>138</w:t>
            </w:r>
          </w:p>
        </w:tc>
      </w:tr>
      <w:tr w:rsidR="00CB32C7" w14:paraId="2154C1D4" w14:textId="77777777" w:rsidTr="004176AC">
        <w:tc>
          <w:tcPr>
            <w:tcW w:w="1989" w:type="dxa"/>
          </w:tcPr>
          <w:p w14:paraId="38A7056F" w14:textId="77777777" w:rsidR="00CB32C7" w:rsidRDefault="00CB32C7" w:rsidP="00484C87">
            <w:pPr>
              <w:pStyle w:val="BodyText"/>
            </w:pPr>
            <w:r>
              <w:t>08/2014 – 07/2019</w:t>
            </w:r>
          </w:p>
        </w:tc>
        <w:tc>
          <w:tcPr>
            <w:tcW w:w="2051" w:type="dxa"/>
          </w:tcPr>
          <w:p w14:paraId="7A8845D1" w14:textId="77777777" w:rsidR="00CB32C7" w:rsidRDefault="00CB32C7" w:rsidP="00B2585B">
            <w:pPr>
              <w:pStyle w:val="BodyText"/>
            </w:pPr>
            <w:r>
              <w:t>7.3 (Oct)</w:t>
            </w:r>
          </w:p>
        </w:tc>
        <w:tc>
          <w:tcPr>
            <w:tcW w:w="1368" w:type="dxa"/>
          </w:tcPr>
          <w:p w14:paraId="58EB629A" w14:textId="77777777" w:rsidR="00CB32C7" w:rsidRDefault="00CB32C7" w:rsidP="00B2585B">
            <w:pPr>
              <w:pStyle w:val="BodyText"/>
            </w:pPr>
            <w:r>
              <w:t>5.6 (Apr)</w:t>
            </w:r>
          </w:p>
        </w:tc>
        <w:tc>
          <w:tcPr>
            <w:tcW w:w="1368" w:type="dxa"/>
          </w:tcPr>
          <w:p w14:paraId="59329B90" w14:textId="77777777" w:rsidR="00CB32C7" w:rsidRDefault="00CB32C7" w:rsidP="00344A1B">
            <w:pPr>
              <w:pStyle w:val="BodyText"/>
            </w:pPr>
            <w:r>
              <w:t>1.66</w:t>
            </w:r>
          </w:p>
        </w:tc>
        <w:tc>
          <w:tcPr>
            <w:tcW w:w="1368" w:type="dxa"/>
          </w:tcPr>
          <w:p w14:paraId="0586D98E" w14:textId="77777777" w:rsidR="00CB32C7" w:rsidRDefault="00CB32C7" w:rsidP="00EF4A19">
            <w:pPr>
              <w:pStyle w:val="BodyText"/>
            </w:pPr>
            <w:r>
              <w:t>222</w:t>
            </w:r>
          </w:p>
        </w:tc>
      </w:tr>
    </w:tbl>
    <w:p w14:paraId="4B9CA00E" w14:textId="77777777" w:rsidR="00CB32C7" w:rsidRPr="003B09F5" w:rsidRDefault="00CB32C7" w:rsidP="00484C87">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A0CACD7" wp14:editId="134F90CB">
            <wp:extent cx="5760000" cy="3985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2B52236" w14:textId="13C86691" w:rsidR="00CB32C7" w:rsidRPr="003B09F5" w:rsidRDefault="00CB32C7" w:rsidP="00B2585B">
      <w:pPr>
        <w:pStyle w:val="Caption"/>
        <w:rPr>
          <w:rFonts w:ascii="Times New Roman" w:hAnsi="Times New Roman" w:cs="Times New Roman"/>
        </w:rPr>
      </w:pPr>
      <w:bookmarkStart w:id="570"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21</w:t>
      </w:r>
      <w:r w:rsidRPr="003B09F5">
        <w:rPr>
          <w:rFonts w:ascii="Times New Roman" w:hAnsi="Times New Roman" w:cs="Times New Roman"/>
        </w:rPr>
        <w:fldChar w:fldCharType="end"/>
      </w:r>
      <w:bookmarkEnd w:id="570"/>
      <w:r w:rsidRPr="003B09F5">
        <w:rPr>
          <w:rFonts w:ascii="Times New Roman" w:hAnsi="Times New Roman" w:cs="Times New Roman"/>
        </w:rPr>
        <w:t xml:space="preserve"> Ground and surface water levels for Lake Gwelup recorded at bore 61610032 (red) and staff 6162504 (blue). The minimum recordable water level for the staff gauge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09EE4564" w14:textId="106B8A2A" w:rsidR="00CB32C7" w:rsidRDefault="00167384" w:rsidP="00B2585B">
      <w:pPr>
        <w:pStyle w:val="Heading2"/>
        <w:rPr>
          <w:rFonts w:cs="Times New Roman"/>
        </w:rPr>
      </w:pPr>
      <w:bookmarkStart w:id="571" w:name="_Toc33196581"/>
      <w:r>
        <w:rPr>
          <w:rFonts w:cs="Times New Roman"/>
        </w:rPr>
        <w:t>Proposed thresholds</w:t>
      </w:r>
      <w:bookmarkEnd w:id="571"/>
    </w:p>
    <w:p w14:paraId="08A02E9A" w14:textId="44924A6B" w:rsidR="00167384" w:rsidRDefault="00182EAD" w:rsidP="00CD4D5A">
      <w:pPr>
        <w:pStyle w:val="BodyText"/>
        <w:tabs>
          <w:tab w:val="left" w:pos="5625"/>
        </w:tabs>
      </w:pPr>
      <w:r>
        <w:t xml:space="preserve">The </w:t>
      </w:r>
      <w:r w:rsidR="00CD4D5A">
        <w:t xml:space="preserve">key wetland vegetation species at Lake Gwelup include </w:t>
      </w:r>
      <w:r w:rsidR="00CD4D5A">
        <w:rPr>
          <w:i/>
          <w:iCs/>
        </w:rPr>
        <w:t>M</w:t>
      </w:r>
      <w:r w:rsidR="003A0DE2">
        <w:rPr>
          <w:i/>
          <w:iCs/>
        </w:rPr>
        <w:t xml:space="preserve">elaleuca </w:t>
      </w:r>
      <w:proofErr w:type="spellStart"/>
      <w:r w:rsidR="003A0DE2">
        <w:rPr>
          <w:i/>
          <w:iCs/>
        </w:rPr>
        <w:t>rhaphiophyl</w:t>
      </w:r>
      <w:r w:rsidR="00537DD5">
        <w:rPr>
          <w:i/>
          <w:iCs/>
        </w:rPr>
        <w:t>l</w:t>
      </w:r>
      <w:r w:rsidR="003A0DE2">
        <w:rPr>
          <w:i/>
          <w:iCs/>
        </w:rPr>
        <w:t>a</w:t>
      </w:r>
      <w:proofErr w:type="spellEnd"/>
      <w:r w:rsidR="00D85382">
        <w:rPr>
          <w:i/>
          <w:iCs/>
        </w:rPr>
        <w:t xml:space="preserve"> </w:t>
      </w:r>
      <w:r w:rsidR="00D85382" w:rsidRPr="00D85382">
        <w:t>and</w:t>
      </w:r>
      <w:r w:rsidR="00D85382">
        <w:rPr>
          <w:i/>
          <w:iCs/>
        </w:rPr>
        <w:t xml:space="preserve"> </w:t>
      </w:r>
      <w:r w:rsidR="00537DD5">
        <w:rPr>
          <w:i/>
          <w:iCs/>
        </w:rPr>
        <w:t xml:space="preserve">Eucalyptus </w:t>
      </w:r>
      <w:proofErr w:type="spellStart"/>
      <w:r w:rsidR="00537DD5">
        <w:rPr>
          <w:i/>
          <w:iCs/>
        </w:rPr>
        <w:t>rudis</w:t>
      </w:r>
      <w:proofErr w:type="spellEnd"/>
      <w:r w:rsidR="00D85382">
        <w:rPr>
          <w:i/>
          <w:iCs/>
        </w:rPr>
        <w:t xml:space="preserve"> </w:t>
      </w:r>
      <w:r w:rsidR="00D85382">
        <w:t xml:space="preserve">(Buller et al., 2018). </w:t>
      </w:r>
      <w:r w:rsidR="00314E56">
        <w:t xml:space="preserve">The important </w:t>
      </w:r>
      <w:proofErr w:type="spellStart"/>
      <w:r w:rsidR="007A6270">
        <w:t>bu</w:t>
      </w:r>
      <w:r w:rsidR="0099576C">
        <w:t>l</w:t>
      </w:r>
      <w:r w:rsidR="007A6270">
        <w:t>lrush</w:t>
      </w:r>
      <w:proofErr w:type="spellEnd"/>
      <w:r w:rsidR="007A6270">
        <w:t xml:space="preserve"> species</w:t>
      </w:r>
      <w:r w:rsidR="008F0EBC">
        <w:t xml:space="preserve">, </w:t>
      </w:r>
      <w:r w:rsidR="008F0EBC">
        <w:rPr>
          <w:i/>
          <w:iCs/>
        </w:rPr>
        <w:t xml:space="preserve">Typha </w:t>
      </w:r>
      <w:proofErr w:type="spellStart"/>
      <w:r w:rsidR="008F0EBC">
        <w:rPr>
          <w:i/>
          <w:iCs/>
        </w:rPr>
        <w:t>orientalis</w:t>
      </w:r>
      <w:proofErr w:type="spellEnd"/>
      <w:r w:rsidR="008F0EBC">
        <w:t xml:space="preserve">, has also been recorded at the </w:t>
      </w:r>
      <w:r w:rsidR="007A6270">
        <w:t>lake</w:t>
      </w:r>
      <w:r w:rsidR="008F0EBC">
        <w:t xml:space="preserve"> but </w:t>
      </w:r>
      <w:r w:rsidR="0099576C">
        <w:t>is</w:t>
      </w:r>
      <w:r w:rsidR="008F0EBC">
        <w:t xml:space="preserve"> absent from</w:t>
      </w:r>
      <w:r w:rsidR="00FD4F1E">
        <w:t xml:space="preserve"> </w:t>
      </w:r>
      <w:r w:rsidR="007A6270">
        <w:t>monitoring transects (Buller et al.</w:t>
      </w:r>
      <w:r w:rsidR="00C2499B">
        <w:t>,</w:t>
      </w:r>
      <w:r w:rsidR="007A6270">
        <w:t xml:space="preserve"> 2018</w:t>
      </w:r>
      <w:r w:rsidR="00C2499B">
        <w:t>; Froend et al., 2009b).</w:t>
      </w:r>
      <w:r w:rsidR="003D69D3">
        <w:t xml:space="preserve"> There is no information regarding</w:t>
      </w:r>
      <w:r w:rsidR="004150C5">
        <w:t xml:space="preserve"> </w:t>
      </w:r>
      <w:r w:rsidR="001155DB">
        <w:t>aquatic macroinvertebrates</w:t>
      </w:r>
      <w:r w:rsidR="003D69D3">
        <w:t xml:space="preserve"> at Lake Gwelup, but due to the importance of fringing and emergent </w:t>
      </w:r>
      <w:r w:rsidR="0067065F">
        <w:t xml:space="preserve">vegetation </w:t>
      </w:r>
      <w:r w:rsidR="00CD7C9E">
        <w:t>providing</w:t>
      </w:r>
      <w:r w:rsidR="003C5722">
        <w:t xml:space="preserve"> habitat, proposed thresholds </w:t>
      </w:r>
      <w:r w:rsidR="004150C5">
        <w:t xml:space="preserve">that aim to </w:t>
      </w:r>
      <w:r w:rsidR="005B082B">
        <w:t xml:space="preserve">protect the surrounding vegetation </w:t>
      </w:r>
      <w:r w:rsidR="003D7C13">
        <w:t xml:space="preserve">can be considered a surrogate for the </w:t>
      </w:r>
      <w:r w:rsidR="001155DB">
        <w:t>ecological water requirements for aquatic macroinvertebrates.</w:t>
      </w:r>
      <w:r w:rsidR="007B37F3">
        <w:t xml:space="preserve"> </w:t>
      </w:r>
      <w:r w:rsidR="00C8350D">
        <w:t xml:space="preserve">However, increased inflow from stormwater needs to be monitored as pollution, primarily nutrient enrichment, may </w:t>
      </w:r>
      <w:r w:rsidR="007061D1">
        <w:t xml:space="preserve">have a detrimental effect on macroinvertebrate assemblages. </w:t>
      </w:r>
      <w:r w:rsidR="007B37F3">
        <w:t>B</w:t>
      </w:r>
      <w:r w:rsidR="005818EF">
        <w:t>ecause of the permanent surface water that typically occurs, the s</w:t>
      </w:r>
      <w:r w:rsidR="007C588D">
        <w:t xml:space="preserve">ite is </w:t>
      </w:r>
      <w:r w:rsidR="008718BF">
        <w:t>an impo</w:t>
      </w:r>
      <w:r w:rsidR="009E5D2E">
        <w:t>r</w:t>
      </w:r>
      <w:r w:rsidR="008718BF">
        <w:t>tant habitat for waterbirds</w:t>
      </w:r>
      <w:r w:rsidR="009E5D2E">
        <w:t xml:space="preserve">. </w:t>
      </w:r>
      <w:r w:rsidR="00BF4CB1">
        <w:t>Shallow water is required by wader sp</w:t>
      </w:r>
      <w:r w:rsidR="0021653F">
        <w:t>ecies</w:t>
      </w:r>
      <w:r w:rsidR="00D629AF">
        <w:t xml:space="preserve"> in summer</w:t>
      </w:r>
      <w:r w:rsidR="0021653F">
        <w:t xml:space="preserve"> to facilitate feeding and high </w:t>
      </w:r>
      <w:r w:rsidR="00D629AF">
        <w:t>waters in winter to prevent the spread of vegetation throughout the basin.</w:t>
      </w:r>
    </w:p>
    <w:p w14:paraId="39A21152" w14:textId="173E8F94" w:rsidR="007061D1" w:rsidRDefault="008801E1" w:rsidP="00B646EF">
      <w:pPr>
        <w:pStyle w:val="BodyText"/>
        <w:tabs>
          <w:tab w:val="left" w:pos="5625"/>
        </w:tabs>
      </w:pPr>
      <w:r>
        <w:t>Froend et al., (2004b) suggest that</w:t>
      </w:r>
      <w:r w:rsidR="006B0AEB">
        <w:t xml:space="preserve"> absolute</w:t>
      </w:r>
      <w:r>
        <w:t xml:space="preserve"> minimum </w:t>
      </w:r>
      <w:r w:rsidR="00190027">
        <w:t xml:space="preserve">ecological water requirements for </w:t>
      </w:r>
      <w:r w:rsidR="00190027">
        <w:rPr>
          <w:i/>
          <w:iCs/>
        </w:rPr>
        <w:t xml:space="preserve">M. </w:t>
      </w:r>
      <w:proofErr w:type="spellStart"/>
      <w:r w:rsidR="00190027">
        <w:rPr>
          <w:i/>
          <w:iCs/>
        </w:rPr>
        <w:t>rhaphiophylla</w:t>
      </w:r>
      <w:proofErr w:type="spellEnd"/>
      <w:r w:rsidR="00190027">
        <w:t xml:space="preserve">, </w:t>
      </w:r>
      <w:r w:rsidR="00190027">
        <w:rPr>
          <w:i/>
          <w:iCs/>
        </w:rPr>
        <w:t xml:space="preserve">E. </w:t>
      </w:r>
      <w:proofErr w:type="spellStart"/>
      <w:r w:rsidR="00190027">
        <w:rPr>
          <w:i/>
          <w:iCs/>
        </w:rPr>
        <w:t>rudis</w:t>
      </w:r>
      <w:proofErr w:type="spellEnd"/>
      <w:r w:rsidR="00190027">
        <w:t xml:space="preserve"> and </w:t>
      </w:r>
      <w:r w:rsidR="00190027">
        <w:rPr>
          <w:i/>
          <w:iCs/>
        </w:rPr>
        <w:t xml:space="preserve">T. </w:t>
      </w:r>
      <w:proofErr w:type="spellStart"/>
      <w:r w:rsidR="00190027">
        <w:rPr>
          <w:i/>
          <w:iCs/>
        </w:rPr>
        <w:t>orientalis</w:t>
      </w:r>
      <w:proofErr w:type="spellEnd"/>
      <w:r w:rsidR="00190027">
        <w:t xml:space="preserve"> </w:t>
      </w:r>
      <w:r w:rsidR="00E65600">
        <w:t xml:space="preserve">are </w:t>
      </w:r>
      <w:r w:rsidR="008618BC">
        <w:t xml:space="preserve">2.14, 3.26 and 0.95 m </w:t>
      </w:r>
      <w:r w:rsidR="00776C05">
        <w:t>below surface levels</w:t>
      </w:r>
      <w:r w:rsidR="006A57C5">
        <w:t>, respectively</w:t>
      </w:r>
      <w:r w:rsidR="004719D5">
        <w:t xml:space="preserve">. </w:t>
      </w:r>
      <w:proofErr w:type="spellStart"/>
      <w:r w:rsidR="007A3CDA">
        <w:t>Clohessy</w:t>
      </w:r>
      <w:proofErr w:type="spellEnd"/>
      <w:r w:rsidR="006205ED">
        <w:t xml:space="preserve"> (2012) determined, that based on the lowest elevation occurrence</w:t>
      </w:r>
      <w:r w:rsidR="00776C05">
        <w:t xml:space="preserve"> of individuals at Lake Gwelup</w:t>
      </w:r>
      <w:r w:rsidR="00D0018A">
        <w:t xml:space="preserve">, </w:t>
      </w:r>
      <w:r w:rsidR="000112FB">
        <w:t xml:space="preserve">the ecological </w:t>
      </w:r>
      <w:r w:rsidR="005E727E">
        <w:t xml:space="preserve">water requirements at this site may be </w:t>
      </w:r>
      <w:r w:rsidR="00DF2916">
        <w:t xml:space="preserve">4.24 and 3.86 mAHD </w:t>
      </w:r>
      <w:r w:rsidR="00B646EF">
        <w:t xml:space="preserve">for </w:t>
      </w:r>
      <w:r w:rsidR="00B646EF">
        <w:rPr>
          <w:i/>
          <w:iCs/>
        </w:rPr>
        <w:t xml:space="preserve">M. </w:t>
      </w:r>
      <w:proofErr w:type="spellStart"/>
      <w:r w:rsidR="00B646EF">
        <w:rPr>
          <w:i/>
          <w:iCs/>
        </w:rPr>
        <w:t>rhaphiophylla</w:t>
      </w:r>
      <w:proofErr w:type="spellEnd"/>
      <w:r w:rsidR="00B646EF">
        <w:t xml:space="preserve"> and </w:t>
      </w:r>
      <w:r w:rsidR="00B646EF">
        <w:rPr>
          <w:i/>
          <w:iCs/>
        </w:rPr>
        <w:t xml:space="preserve">E. </w:t>
      </w:r>
      <w:proofErr w:type="spellStart"/>
      <w:r w:rsidR="00B646EF">
        <w:rPr>
          <w:i/>
          <w:iCs/>
        </w:rPr>
        <w:t>rudis</w:t>
      </w:r>
      <w:proofErr w:type="spellEnd"/>
      <w:r w:rsidR="00B646EF">
        <w:t>, respectively.</w:t>
      </w:r>
      <w:r w:rsidR="00DB0FB0">
        <w:t xml:space="preserve"> </w:t>
      </w:r>
    </w:p>
    <w:p w14:paraId="0E11B316" w14:textId="0B0988C0" w:rsidR="00FC4B85" w:rsidRDefault="00FC4B85" w:rsidP="00B646EF">
      <w:pPr>
        <w:pStyle w:val="BodyText"/>
        <w:tabs>
          <w:tab w:val="left" w:pos="5625"/>
        </w:tabs>
      </w:pPr>
      <w:r>
        <w:t>However, a</w:t>
      </w:r>
      <w:r w:rsidR="00B31F18">
        <w:t>s the proposed</w:t>
      </w:r>
      <w:r>
        <w:t xml:space="preserve"> mana</w:t>
      </w:r>
      <w:r w:rsidR="00B31F18">
        <w:t xml:space="preserve">gement objectives for Lake Gwelup include the </w:t>
      </w:r>
      <w:r w:rsidR="00444B7B">
        <w:t>maintenance</w:t>
      </w:r>
      <w:r w:rsidR="00B31F18">
        <w:t xml:space="preserve"> of permanent </w:t>
      </w:r>
      <w:r w:rsidR="003813D9">
        <w:t xml:space="preserve">surface </w:t>
      </w:r>
      <w:r w:rsidR="00B31F18">
        <w:t xml:space="preserve">water, a </w:t>
      </w:r>
      <w:r w:rsidR="00444B7B">
        <w:t xml:space="preserve">minimum threshold needs to </w:t>
      </w:r>
      <w:r w:rsidR="00770EE8">
        <w:t xml:space="preserve">ensure </w:t>
      </w:r>
      <w:r w:rsidR="00440E87">
        <w:t>that minimum water levels do not fall below the surface of the lake</w:t>
      </w:r>
      <w:r w:rsidR="00B6465E">
        <w:t xml:space="preserve"> (approximately 5.0 mAHD)</w:t>
      </w:r>
      <w:r w:rsidR="00440E87">
        <w:t xml:space="preserve">. </w:t>
      </w:r>
      <w:r w:rsidR="00D51DFA">
        <w:t>Considering</w:t>
      </w:r>
      <w:r w:rsidR="00E6030F">
        <w:t xml:space="preserve"> the projected</w:t>
      </w:r>
      <w:r w:rsidR="00D51DFA">
        <w:t xml:space="preserve"> local rises in groundwater </w:t>
      </w:r>
      <w:r w:rsidR="00E6030F">
        <w:t xml:space="preserve">levels of 0.6 m from 2013 levels, </w:t>
      </w:r>
      <w:r w:rsidR="00D614AC">
        <w:t xml:space="preserve">maintaining surface water levels at the staff gauge that </w:t>
      </w:r>
      <w:r w:rsidR="00D614AC">
        <w:lastRenderedPageBreak/>
        <w:t>resemble the 1990-2000 hydrological regime could be met.</w:t>
      </w:r>
      <w:r w:rsidR="00F5331C">
        <w:t xml:space="preserve"> The following thresholds are suggested for the staff gauge </w:t>
      </w:r>
      <w:r w:rsidR="00835C78" w:rsidRPr="003B09F5">
        <w:rPr>
          <w:rFonts w:cs="Times New Roman"/>
        </w:rPr>
        <w:t>6162504</w:t>
      </w:r>
      <w:r w:rsidR="00F5331C">
        <w:t>:</w:t>
      </w:r>
    </w:p>
    <w:p w14:paraId="336320F6" w14:textId="1CEFAD10" w:rsidR="00F5331C" w:rsidRDefault="0058714F" w:rsidP="0058714F">
      <w:pPr>
        <w:pStyle w:val="BodyText"/>
        <w:numPr>
          <w:ilvl w:val="0"/>
          <w:numId w:val="25"/>
        </w:numPr>
        <w:tabs>
          <w:tab w:val="left" w:pos="5625"/>
        </w:tabs>
      </w:pPr>
      <w:r>
        <w:t>Minimum threshold</w:t>
      </w:r>
      <w:r w:rsidR="00426155">
        <w:t xml:space="preserve">: </w:t>
      </w:r>
      <w:r w:rsidR="00ED166A">
        <w:t>5.4 mAHD</w:t>
      </w:r>
    </w:p>
    <w:p w14:paraId="467A3117" w14:textId="511A73AC" w:rsidR="0058714F" w:rsidRDefault="0058714F" w:rsidP="0058714F">
      <w:pPr>
        <w:pStyle w:val="BodyText"/>
        <w:numPr>
          <w:ilvl w:val="0"/>
          <w:numId w:val="25"/>
        </w:numPr>
        <w:tabs>
          <w:tab w:val="left" w:pos="5625"/>
        </w:tabs>
      </w:pPr>
      <w:r>
        <w:t>Maximum threshold</w:t>
      </w:r>
      <w:r w:rsidR="00426155">
        <w:t xml:space="preserve">: </w:t>
      </w:r>
      <w:r w:rsidR="00C73972">
        <w:t>7.6 mAHD</w:t>
      </w:r>
    </w:p>
    <w:p w14:paraId="7ED46C91" w14:textId="1E0C78EF" w:rsidR="00C73972" w:rsidRPr="00A0192D" w:rsidRDefault="00C73972" w:rsidP="00C73972">
      <w:pPr>
        <w:pStyle w:val="BodyText"/>
        <w:tabs>
          <w:tab w:val="left" w:pos="5625"/>
        </w:tabs>
      </w:pPr>
      <w:r>
        <w:t xml:space="preserve">These thresholds will </w:t>
      </w:r>
      <w:r w:rsidR="002F797D">
        <w:t xml:space="preserve">ensure permanent water exists in the lake, </w:t>
      </w:r>
      <w:r w:rsidR="00790D86">
        <w:t>enough</w:t>
      </w:r>
      <w:r w:rsidR="002F797D">
        <w:t xml:space="preserve"> variation in water levels </w:t>
      </w:r>
      <w:r w:rsidR="00790D86">
        <w:t>for</w:t>
      </w:r>
      <w:r w:rsidR="00ED2F9E">
        <w:t xml:space="preserve"> </w:t>
      </w:r>
      <w:r w:rsidR="00790D86">
        <w:t xml:space="preserve">water bird </w:t>
      </w:r>
      <w:r w:rsidR="00ED2F9E">
        <w:t xml:space="preserve">feeding habitat, absolute minimum ecological water requirements for fringing vegetation are met and that maximum water levels </w:t>
      </w:r>
      <w:r w:rsidR="00A31F64">
        <w:t>prevent loss of impo</w:t>
      </w:r>
      <w:r w:rsidR="00A0192D">
        <w:t>rtant fringing vegetation (</w:t>
      </w:r>
      <w:r w:rsidR="00A0192D">
        <w:rPr>
          <w:i/>
          <w:iCs/>
        </w:rPr>
        <w:t xml:space="preserve">M. </w:t>
      </w:r>
      <w:proofErr w:type="spellStart"/>
      <w:r w:rsidR="00A0192D">
        <w:rPr>
          <w:i/>
          <w:iCs/>
        </w:rPr>
        <w:t>rhaphiophylla</w:t>
      </w:r>
      <w:proofErr w:type="spellEnd"/>
      <w:r w:rsidR="00A0192D">
        <w:t xml:space="preserve"> and </w:t>
      </w:r>
      <w:r w:rsidR="00A0192D">
        <w:rPr>
          <w:i/>
          <w:iCs/>
        </w:rPr>
        <w:t xml:space="preserve">E. </w:t>
      </w:r>
      <w:proofErr w:type="spellStart"/>
      <w:r w:rsidR="00A0192D">
        <w:rPr>
          <w:i/>
          <w:iCs/>
        </w:rPr>
        <w:t>rudis</w:t>
      </w:r>
      <w:proofErr w:type="spellEnd"/>
      <w:r w:rsidR="00A0192D">
        <w:t>).</w:t>
      </w:r>
      <w:r w:rsidR="00250FEC">
        <w:t xml:space="preserve"> An assessment of</w:t>
      </w:r>
      <w:r w:rsidR="005C5585">
        <w:t xml:space="preserve"> the</w:t>
      </w:r>
      <w:r w:rsidR="00250FEC">
        <w:t xml:space="preserve"> </w:t>
      </w:r>
      <w:r w:rsidR="00163441">
        <w:t xml:space="preserve">proposed </w:t>
      </w:r>
      <w:r w:rsidR="00732DAA">
        <w:t xml:space="preserve">management objectives </w:t>
      </w:r>
      <w:r w:rsidR="005C5585">
        <w:t xml:space="preserve">for the proposed thresholds </w:t>
      </w:r>
      <w:r w:rsidR="00276493">
        <w:t xml:space="preserve">is provided in </w:t>
      </w:r>
      <w:r w:rsidR="00276493">
        <w:fldChar w:fldCharType="begin"/>
      </w:r>
      <w:r w:rsidR="00276493">
        <w:instrText xml:space="preserve"> REF _Ref33003076 \h </w:instrText>
      </w:r>
      <w:r w:rsidR="00276493">
        <w:fldChar w:fldCharType="separate"/>
      </w:r>
      <w:r w:rsidR="00266BE9">
        <w:t xml:space="preserve">Table </w:t>
      </w:r>
      <w:r w:rsidR="00266BE9">
        <w:rPr>
          <w:noProof/>
        </w:rPr>
        <w:t>35</w:t>
      </w:r>
      <w:r w:rsidR="00276493">
        <w:fldChar w:fldCharType="end"/>
      </w:r>
      <w:r w:rsidR="00276493">
        <w:t>.</w:t>
      </w:r>
      <w:r w:rsidR="00C94150">
        <w:t xml:space="preserve"> </w:t>
      </w:r>
    </w:p>
    <w:p w14:paraId="40A6AB98" w14:textId="3252F3E3" w:rsidR="0058714F" w:rsidRPr="00B646EF" w:rsidRDefault="0058714F" w:rsidP="00B646EF">
      <w:pPr>
        <w:pStyle w:val="BodyText"/>
        <w:tabs>
          <w:tab w:val="left" w:pos="5625"/>
        </w:tabs>
        <w:sectPr w:rsidR="0058714F" w:rsidRPr="00B646EF" w:rsidSect="00B11235">
          <w:pgSz w:w="11906" w:h="16838" w:code="9"/>
          <w:pgMar w:top="1440" w:right="1440" w:bottom="1440" w:left="1440" w:header="720" w:footer="720" w:gutter="0"/>
          <w:cols w:space="720"/>
        </w:sectPr>
      </w:pPr>
    </w:p>
    <w:p w14:paraId="5511BC76" w14:textId="66B4470A" w:rsidR="00CB32C7" w:rsidRPr="003B09F5" w:rsidRDefault="00CB32C7" w:rsidP="00CB32C7">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w:t>
      </w:r>
      <w:r w:rsidR="00D00C63">
        <w:rPr>
          <w:rFonts w:ascii="Times New Roman" w:hAnsi="Times New Roman" w:cs="Times New Roman"/>
        </w:rPr>
        <w:t xml:space="preserve">proposed minimum </w:t>
      </w:r>
      <w:r w:rsidRPr="003B09F5">
        <w:rPr>
          <w:rFonts w:ascii="Times New Roman" w:hAnsi="Times New Roman" w:cs="Times New Roman"/>
        </w:rPr>
        <w:t>threshold</w:t>
      </w:r>
      <w:r w:rsidR="00D00C63">
        <w:rPr>
          <w:rFonts w:ascii="Times New Roman" w:hAnsi="Times New Roman" w:cs="Times New Roman"/>
        </w:rPr>
        <w:t xml:space="preserve"> of 5.4 mAHD and maximum threshold of 7.6 mAHD</w:t>
      </w:r>
      <w:r w:rsidRPr="003B09F5">
        <w:rPr>
          <w:rFonts w:ascii="Times New Roman" w:hAnsi="Times New Roman" w:cs="Times New Roman"/>
        </w:rPr>
        <w:t xml:space="preserve"> </w:t>
      </w:r>
      <w:r w:rsidR="00184049">
        <w:rPr>
          <w:rFonts w:ascii="Times New Roman" w:hAnsi="Times New Roman" w:cs="Times New Roman"/>
        </w:rPr>
        <w:t xml:space="preserve">at staff gauge 6162504 </w:t>
      </w:r>
      <w:r w:rsidRPr="003B09F5">
        <w:rPr>
          <w:rFonts w:ascii="Times New Roman" w:hAnsi="Times New Roman" w:cs="Times New Roman"/>
        </w:rPr>
        <w:t xml:space="preserve">in terms of compliance of </w:t>
      </w:r>
      <w:r w:rsidR="001920F4">
        <w:rPr>
          <w:rFonts w:ascii="Times New Roman" w:hAnsi="Times New Roman" w:cs="Times New Roman"/>
        </w:rPr>
        <w:t>proposed</w:t>
      </w:r>
      <w:r w:rsidRPr="003B09F5">
        <w:rPr>
          <w:rFonts w:ascii="Times New Roman" w:hAnsi="Times New Roman" w:cs="Times New Roman"/>
        </w:rPr>
        <w:t xml:space="preserve"> site management objectives at Lake Gwelup.</w:t>
      </w:r>
      <w:r w:rsidRPr="00020D59">
        <w:rPr>
          <w:rFonts w:ascii="Times New Roman" w:hAnsi="Times New Roman" w:cs="Times New Roman"/>
        </w:rPr>
        <w:t xml:space="preserve"> </w:t>
      </w:r>
      <w:r>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960"/>
        <w:gridCol w:w="7172"/>
        <w:gridCol w:w="1826"/>
      </w:tblGrid>
      <w:tr w:rsidR="006502CA" w:rsidRPr="003B09F5" w14:paraId="6B4FC23B" w14:textId="77777777" w:rsidTr="006502CA">
        <w:tc>
          <w:tcPr>
            <w:tcW w:w="1777" w:type="pct"/>
            <w:tcBorders>
              <w:bottom w:val="single" w:sz="0" w:space="0" w:color="auto"/>
            </w:tcBorders>
            <w:vAlign w:val="bottom"/>
          </w:tcPr>
          <w:p w14:paraId="2477D755" w14:textId="77777777" w:rsidR="00CB32C7" w:rsidRPr="003B09F5" w:rsidRDefault="00CB32C7" w:rsidP="004176AC">
            <w:pPr>
              <w:pStyle w:val="Compact"/>
              <w:rPr>
                <w:rFonts w:cs="Times New Roman"/>
              </w:rPr>
            </w:pPr>
          </w:p>
        </w:tc>
        <w:tc>
          <w:tcPr>
            <w:tcW w:w="2569" w:type="pct"/>
            <w:tcBorders>
              <w:bottom w:val="single" w:sz="0" w:space="0" w:color="auto"/>
            </w:tcBorders>
            <w:vAlign w:val="bottom"/>
          </w:tcPr>
          <w:p w14:paraId="248C90E7" w14:textId="2421F856" w:rsidR="00CB32C7" w:rsidRPr="003B09F5" w:rsidRDefault="00CB32C7" w:rsidP="004176AC">
            <w:pPr>
              <w:pStyle w:val="Compact"/>
              <w:rPr>
                <w:rFonts w:cs="Times New Roman"/>
              </w:rPr>
            </w:pPr>
            <w:r w:rsidRPr="003B09F5">
              <w:rPr>
                <w:rFonts w:cs="Times New Roman"/>
              </w:rPr>
              <w:t xml:space="preserve">Likely effect of </w:t>
            </w:r>
            <w:r w:rsidR="00B81492">
              <w:rPr>
                <w:rFonts w:cs="Times New Roman"/>
              </w:rPr>
              <w:t>proposed minimum and maximum</w:t>
            </w:r>
            <w:r w:rsidRPr="003B09F5">
              <w:rPr>
                <w:rFonts w:cs="Times New Roman"/>
              </w:rPr>
              <w:t xml:space="preserve"> threshold</w:t>
            </w:r>
            <w:r w:rsidR="00B81492">
              <w:rPr>
                <w:rFonts w:cs="Times New Roman"/>
              </w:rPr>
              <w:t>s</w:t>
            </w:r>
            <w:r w:rsidR="001920F4">
              <w:rPr>
                <w:rFonts w:cs="Times New Roman"/>
              </w:rPr>
              <w:t xml:space="preserve"> (</w:t>
            </w:r>
            <w:r w:rsidR="006502CA">
              <w:rPr>
                <w:rFonts w:cs="Times New Roman"/>
              </w:rPr>
              <w:t>5.4 – 7.6 mAHD)</w:t>
            </w:r>
          </w:p>
        </w:tc>
        <w:tc>
          <w:tcPr>
            <w:tcW w:w="0" w:type="auto"/>
            <w:tcBorders>
              <w:bottom w:val="single" w:sz="0" w:space="0" w:color="auto"/>
            </w:tcBorders>
            <w:vAlign w:val="bottom"/>
          </w:tcPr>
          <w:p w14:paraId="3F9FAA29" w14:textId="77777777" w:rsidR="00CB32C7" w:rsidRPr="003B09F5" w:rsidRDefault="00CB32C7" w:rsidP="004176AC">
            <w:pPr>
              <w:pStyle w:val="Compact"/>
              <w:jc w:val="center"/>
              <w:rPr>
                <w:rFonts w:cs="Times New Roman"/>
              </w:rPr>
            </w:pPr>
            <w:r w:rsidRPr="003B09F5">
              <w:rPr>
                <w:rFonts w:cs="Times New Roman"/>
              </w:rPr>
              <w:t>Future Compliance</w:t>
            </w:r>
          </w:p>
        </w:tc>
      </w:tr>
      <w:tr w:rsidR="006502CA" w:rsidRPr="003B09F5" w14:paraId="23AD642F" w14:textId="77777777" w:rsidTr="006502CA">
        <w:tc>
          <w:tcPr>
            <w:tcW w:w="1777" w:type="pct"/>
          </w:tcPr>
          <w:p w14:paraId="04B7DE42" w14:textId="77777777" w:rsidR="00CB32C7" w:rsidRPr="00272F1C" w:rsidRDefault="00CB32C7" w:rsidP="004176AC">
            <w:pPr>
              <w:pStyle w:val="Compact"/>
              <w:rPr>
                <w:rFonts w:cs="Times New Roman"/>
                <w:b/>
                <w:bCs/>
              </w:rPr>
            </w:pPr>
            <w:r>
              <w:rPr>
                <w:rFonts w:cs="Times New Roman"/>
              </w:rPr>
              <w:t>To maintain permanent water for fauna habitat and for visual amenity</w:t>
            </w:r>
          </w:p>
        </w:tc>
        <w:tc>
          <w:tcPr>
            <w:tcW w:w="2569" w:type="pct"/>
          </w:tcPr>
          <w:p w14:paraId="1CD63463" w14:textId="6CF12F70" w:rsidR="00CB32C7" w:rsidRPr="003B09F5" w:rsidRDefault="00057DAE" w:rsidP="004176AC">
            <w:pPr>
              <w:pStyle w:val="Compact"/>
              <w:rPr>
                <w:rFonts w:cs="Times New Roman"/>
              </w:rPr>
            </w:pPr>
            <w:r>
              <w:rPr>
                <w:rFonts w:cs="Times New Roman"/>
              </w:rPr>
              <w:t xml:space="preserve">Managing </w:t>
            </w:r>
            <w:r w:rsidR="00184049">
              <w:rPr>
                <w:rFonts w:cs="Times New Roman"/>
              </w:rPr>
              <w:t xml:space="preserve">surface water levels above 5.4 mAHD will ensure permanent water remains a feature of Lake Gwelup. </w:t>
            </w:r>
            <w:r w:rsidR="00A413BC">
              <w:rPr>
                <w:rFonts w:cs="Times New Roman"/>
              </w:rPr>
              <w:t xml:space="preserve">Seasonal minimum surface water levels greater than 5.4 mAHD will ensure </w:t>
            </w:r>
            <w:r w:rsidR="00D5354D">
              <w:rPr>
                <w:rFonts w:cs="Times New Roman"/>
              </w:rPr>
              <w:t xml:space="preserve">habitat for aquatic fauna and flora. </w:t>
            </w:r>
            <w:r w:rsidR="00B14F27">
              <w:rPr>
                <w:rFonts w:cs="Times New Roman"/>
              </w:rPr>
              <w:t xml:space="preserve">Permanent surface water will also </w:t>
            </w:r>
            <w:r w:rsidR="008F7E7D">
              <w:rPr>
                <w:rFonts w:cs="Times New Roman"/>
              </w:rPr>
              <w:t>enhance the visual amenity of the lake.</w:t>
            </w:r>
            <w:r w:rsidR="00FA11B7">
              <w:rPr>
                <w:rFonts w:cs="Times New Roman"/>
              </w:rPr>
              <w:t xml:space="preserve"> Seasonal variation in surface water levels should be sufficient to provided feeding habitat for visiting and resident water birds.</w:t>
            </w:r>
          </w:p>
        </w:tc>
        <w:tc>
          <w:tcPr>
            <w:tcW w:w="0" w:type="auto"/>
          </w:tcPr>
          <w:p w14:paraId="60A48C76" w14:textId="5501D2D2" w:rsidR="00CB32C7" w:rsidRPr="003B09F5" w:rsidRDefault="00B81492" w:rsidP="004176AC">
            <w:pPr>
              <w:pStyle w:val="Compact"/>
              <w:jc w:val="center"/>
              <w:rPr>
                <w:rFonts w:cs="Times New Roman"/>
              </w:rPr>
            </w:pPr>
            <w:r>
              <w:rPr>
                <w:rFonts w:cs="Times New Roman"/>
              </w:rPr>
              <w:t>Very likely</w:t>
            </w:r>
          </w:p>
        </w:tc>
      </w:tr>
      <w:tr w:rsidR="006502CA" w:rsidRPr="003B09F5" w14:paraId="3F2275E2" w14:textId="77777777" w:rsidTr="006502CA">
        <w:tc>
          <w:tcPr>
            <w:tcW w:w="1777" w:type="pct"/>
          </w:tcPr>
          <w:p w14:paraId="4DE92655" w14:textId="77777777" w:rsidR="00CB32C7" w:rsidRDefault="00CB32C7" w:rsidP="004176AC">
            <w:pPr>
              <w:pStyle w:val="Compact"/>
              <w:rPr>
                <w:rFonts w:cs="Times New Roman"/>
              </w:rPr>
            </w:pPr>
            <w:r>
              <w:rPr>
                <w:rFonts w:cs="Times New Roman"/>
              </w:rPr>
              <w:t>To maintain permanent water for fringing vegetation</w:t>
            </w:r>
          </w:p>
        </w:tc>
        <w:tc>
          <w:tcPr>
            <w:tcW w:w="2569" w:type="pct"/>
          </w:tcPr>
          <w:p w14:paraId="04705AC2" w14:textId="47247ECB" w:rsidR="00CB32C7" w:rsidRPr="00B02F47" w:rsidRDefault="00B02F47" w:rsidP="004176AC">
            <w:pPr>
              <w:pStyle w:val="Compact"/>
              <w:rPr>
                <w:rFonts w:cs="Times New Roman"/>
              </w:rPr>
            </w:pPr>
            <w:r>
              <w:rPr>
                <w:rFonts w:cs="Times New Roman"/>
              </w:rPr>
              <w:t xml:space="preserve">The minimum and maximum thresholds provided here will ensure that fringing vegetation of </w:t>
            </w:r>
            <w:r w:rsidRPr="00B02F47">
              <w:rPr>
                <w:rFonts w:cs="Times New Roman"/>
                <w:i/>
                <w:iCs/>
              </w:rPr>
              <w:t xml:space="preserve">E. </w:t>
            </w:r>
            <w:proofErr w:type="spellStart"/>
            <w:r w:rsidRPr="00B02F47">
              <w:rPr>
                <w:rFonts w:cs="Times New Roman"/>
                <w:i/>
                <w:iCs/>
              </w:rPr>
              <w:t>rudis</w:t>
            </w:r>
            <w:proofErr w:type="spellEnd"/>
            <w:r>
              <w:rPr>
                <w:rFonts w:cs="Times New Roman"/>
              </w:rPr>
              <w:t xml:space="preserve">, </w:t>
            </w:r>
            <w:r w:rsidRPr="00B02F47">
              <w:rPr>
                <w:rFonts w:cs="Times New Roman"/>
                <w:i/>
                <w:iCs/>
              </w:rPr>
              <w:t xml:space="preserve">M. </w:t>
            </w:r>
            <w:proofErr w:type="spellStart"/>
            <w:r w:rsidRPr="00B02F47">
              <w:rPr>
                <w:rFonts w:cs="Times New Roman"/>
                <w:i/>
                <w:iCs/>
              </w:rPr>
              <w:t>rhaphiophylla</w:t>
            </w:r>
            <w:proofErr w:type="spellEnd"/>
            <w:r>
              <w:rPr>
                <w:rFonts w:cs="Times New Roman"/>
              </w:rPr>
              <w:t xml:space="preserve"> and </w:t>
            </w:r>
            <w:r>
              <w:rPr>
                <w:rFonts w:cs="Times New Roman"/>
                <w:i/>
                <w:iCs/>
              </w:rPr>
              <w:t xml:space="preserve">T. </w:t>
            </w:r>
            <w:proofErr w:type="spellStart"/>
            <w:r>
              <w:rPr>
                <w:rFonts w:cs="Times New Roman"/>
                <w:i/>
                <w:iCs/>
              </w:rPr>
              <w:t>orientalis</w:t>
            </w:r>
            <w:proofErr w:type="spellEnd"/>
            <w:r>
              <w:rPr>
                <w:rFonts w:cs="Times New Roman"/>
              </w:rPr>
              <w:t xml:space="preserve"> are maintained</w:t>
            </w:r>
            <w:r w:rsidR="003010CB">
              <w:rPr>
                <w:rFonts w:cs="Times New Roman"/>
              </w:rPr>
              <w:t>.</w:t>
            </w:r>
            <w:r w:rsidR="00584DF3">
              <w:rPr>
                <w:rFonts w:cs="Times New Roman"/>
              </w:rPr>
              <w:t xml:space="preserve"> The occurrence of surface water </w:t>
            </w:r>
            <w:r w:rsidR="00FC4C96">
              <w:rPr>
                <w:rFonts w:cs="Times New Roman"/>
              </w:rPr>
              <w:t xml:space="preserve">will ensure the ecological water requirements for these key species, while the maximum threshold will prevent the death of </w:t>
            </w:r>
            <w:r w:rsidR="00250FEC">
              <w:rPr>
                <w:rFonts w:cs="Times New Roman"/>
              </w:rPr>
              <w:t>fringing vegetation when maximum water levels occur.</w:t>
            </w:r>
          </w:p>
        </w:tc>
        <w:tc>
          <w:tcPr>
            <w:tcW w:w="0" w:type="auto"/>
          </w:tcPr>
          <w:p w14:paraId="655669B7" w14:textId="376C7013" w:rsidR="00CB32C7" w:rsidRPr="003B09F5" w:rsidRDefault="00B81492" w:rsidP="004176AC">
            <w:pPr>
              <w:pStyle w:val="Compact"/>
              <w:jc w:val="center"/>
              <w:rPr>
                <w:rFonts w:cs="Times New Roman"/>
              </w:rPr>
            </w:pPr>
            <w:r>
              <w:rPr>
                <w:rFonts w:cs="Times New Roman"/>
              </w:rPr>
              <w:t>Very likely</w:t>
            </w:r>
          </w:p>
        </w:tc>
      </w:tr>
    </w:tbl>
    <w:p w14:paraId="2811483A" w14:textId="77777777" w:rsidR="00CB32C7" w:rsidRDefault="00CB32C7" w:rsidP="00CB32C7">
      <w:pPr>
        <w:pStyle w:val="Heading3"/>
        <w:rPr>
          <w:rFonts w:cs="Times New Roman"/>
        </w:rPr>
        <w:sectPr w:rsidR="00CB32C7" w:rsidSect="0008533B">
          <w:pgSz w:w="16838" w:h="11906" w:orient="landscape" w:code="9"/>
          <w:pgMar w:top="1440" w:right="1440" w:bottom="1440" w:left="1440" w:header="720" w:footer="720" w:gutter="0"/>
          <w:cols w:space="720"/>
          <w:docGrid w:linePitch="326"/>
        </w:sectPr>
      </w:pPr>
    </w:p>
    <w:p w14:paraId="262723C2" w14:textId="32043ADE" w:rsidR="001D584F" w:rsidRPr="003B09F5" w:rsidRDefault="005D6919">
      <w:pPr>
        <w:pStyle w:val="Heading1"/>
        <w:rPr>
          <w:rFonts w:cs="Times New Roman"/>
        </w:rPr>
      </w:pPr>
      <w:bookmarkStart w:id="572" w:name="references"/>
      <w:bookmarkStart w:id="573" w:name="_Toc33196582"/>
      <w:bookmarkEnd w:id="553"/>
      <w:r w:rsidRPr="003B09F5">
        <w:rPr>
          <w:rFonts w:cs="Times New Roman"/>
        </w:rPr>
        <w:lastRenderedPageBreak/>
        <w:t>References</w:t>
      </w:r>
      <w:bookmarkEnd w:id="572"/>
      <w:bookmarkEnd w:id="573"/>
    </w:p>
    <w:p w14:paraId="262723C3" w14:textId="1BBB7160" w:rsidR="001D584F" w:rsidRDefault="005D6919">
      <w:pPr>
        <w:pStyle w:val="Bibliography"/>
        <w:rPr>
          <w:rFonts w:ascii="Times New Roman" w:hAnsi="Times New Roman" w:cs="Times New Roman"/>
        </w:rPr>
      </w:pPr>
      <w:bookmarkStart w:id="574" w:name="ref-Bamford2003"/>
      <w:bookmarkStart w:id="575" w:name="refs"/>
      <w:r w:rsidRPr="003B09F5">
        <w:rPr>
          <w:rFonts w:ascii="Times New Roman" w:hAnsi="Times New Roman" w:cs="Times New Roman"/>
        </w:rPr>
        <w:t>Bamford, M.J., Bamford, A.R., 2003. Vertebrate Fauna: Values</w:t>
      </w:r>
      <w:r w:rsidR="00CF2388">
        <w:rPr>
          <w:rFonts w:ascii="Times New Roman" w:hAnsi="Times New Roman" w:cs="Times New Roman"/>
        </w:rPr>
        <w:t xml:space="preserve"> </w:t>
      </w:r>
      <w:r w:rsidRPr="003B09F5">
        <w:rPr>
          <w:rFonts w:ascii="Times New Roman" w:hAnsi="Times New Roman" w:cs="Times New Roman"/>
        </w:rPr>
        <w:t>and Groundwater Dependence in the Gnangara Study Area. Water; Rivers Commission, Perth, Western Australia.</w:t>
      </w:r>
    </w:p>
    <w:p w14:paraId="00F936C3" w14:textId="0CE5C0D7" w:rsidR="00AB32B9" w:rsidRPr="003B09F5" w:rsidRDefault="009F6B4F">
      <w:pPr>
        <w:pStyle w:val="Bibliography"/>
        <w:rPr>
          <w:rFonts w:ascii="Times New Roman" w:hAnsi="Times New Roman" w:cs="Times New Roman"/>
        </w:rPr>
      </w:pPr>
      <w:r>
        <w:rPr>
          <w:rFonts w:ascii="Times New Roman" w:hAnsi="Times New Roman" w:cs="Times New Roman"/>
        </w:rPr>
        <w:t>Boucher, B., 2000. Biogeography of a changing landscape: Pipidinny Swamp, Yanchep National Park</w:t>
      </w:r>
      <w:r w:rsidR="007E2981">
        <w:rPr>
          <w:rFonts w:ascii="Times New Roman" w:hAnsi="Times New Roman" w:cs="Times New Roman"/>
        </w:rPr>
        <w:t xml:space="preserve"> Western Australia. </w:t>
      </w:r>
      <w:r w:rsidR="005117AA" w:rsidRPr="005117AA">
        <w:rPr>
          <w:rFonts w:ascii="Times New Roman" w:hAnsi="Times New Roman" w:cs="Times New Roman"/>
        </w:rPr>
        <w:t>Faculty of Community Services, Education and Social Sciences</w:t>
      </w:r>
      <w:r w:rsidR="005117AA">
        <w:rPr>
          <w:rFonts w:ascii="Times New Roman" w:hAnsi="Times New Roman" w:cs="Times New Roman"/>
        </w:rPr>
        <w:t xml:space="preserve">, </w:t>
      </w:r>
      <w:r w:rsidR="007E2981">
        <w:rPr>
          <w:rFonts w:ascii="Times New Roman" w:hAnsi="Times New Roman" w:cs="Times New Roman"/>
        </w:rPr>
        <w:t xml:space="preserve">Edith Cowan </w:t>
      </w:r>
      <w:r w:rsidR="00BE6F0F">
        <w:rPr>
          <w:rFonts w:ascii="Times New Roman" w:hAnsi="Times New Roman" w:cs="Times New Roman"/>
        </w:rPr>
        <w:t>University, Joondalup.</w:t>
      </w:r>
    </w:p>
    <w:p w14:paraId="262723C4" w14:textId="108D7E2B" w:rsidR="001D584F" w:rsidRPr="003B09F5" w:rsidRDefault="005D6919">
      <w:pPr>
        <w:pStyle w:val="Bibliography"/>
        <w:rPr>
          <w:rFonts w:ascii="Times New Roman" w:hAnsi="Times New Roman" w:cs="Times New Roman"/>
        </w:rPr>
      </w:pPr>
      <w:bookmarkStart w:id="576" w:name="ref-Buller2019"/>
      <w:bookmarkEnd w:id="574"/>
      <w:r w:rsidRPr="003B09F5">
        <w:rPr>
          <w:rFonts w:ascii="Times New Roman" w:hAnsi="Times New Roman" w:cs="Times New Roman"/>
        </w:rPr>
        <w:t xml:space="preserve">Buller, G., Kavazos, C.R.J., Froend, R., 2019. Wetland Vegetation Monitoring 2018 Survey of Gnangara Wetlands. Edith Cowan </w:t>
      </w:r>
      <w:r w:rsidR="00CF2388" w:rsidRPr="003B09F5">
        <w:rPr>
          <w:rFonts w:ascii="Times New Roman" w:hAnsi="Times New Roman" w:cs="Times New Roman"/>
        </w:rPr>
        <w:t>University</w:t>
      </w:r>
      <w:r w:rsidRPr="003B09F5">
        <w:rPr>
          <w:rFonts w:ascii="Times New Roman" w:hAnsi="Times New Roman" w:cs="Times New Roman"/>
        </w:rPr>
        <w:t>, Joondalup.</w:t>
      </w:r>
    </w:p>
    <w:p w14:paraId="262723C5" w14:textId="719CC66B" w:rsidR="001D584F" w:rsidRPr="00BC454A" w:rsidRDefault="005D6919" w:rsidP="00BC454A">
      <w:pPr>
        <w:pStyle w:val="Bibliography"/>
      </w:pPr>
      <w:bookmarkStart w:id="577" w:name="ref-Buller2018"/>
      <w:bookmarkEnd w:id="576"/>
      <w:r w:rsidRPr="00BC454A">
        <w:t>Buller, G., Kavazos, C.R.J., Froend, R., 2018. Wetland Vegetation Monitoring 2017 Survey of Gnangara Wetlands. Edith Cowan University, Joondalup.</w:t>
      </w:r>
    </w:p>
    <w:p w14:paraId="2674FB6C" w14:textId="6A9AA77B" w:rsidR="00BC454A" w:rsidRPr="00BC454A" w:rsidRDefault="00BC454A" w:rsidP="00BC454A">
      <w:pPr>
        <w:pStyle w:val="Bibliography"/>
      </w:pPr>
      <w:proofErr w:type="spellStart"/>
      <w:r w:rsidRPr="00BC454A">
        <w:t>Clohessy</w:t>
      </w:r>
      <w:proofErr w:type="spellEnd"/>
      <w:r w:rsidRPr="00BC454A">
        <w:t>, S</w:t>
      </w:r>
      <w:r>
        <w:t xml:space="preserve">. </w:t>
      </w:r>
      <w:r w:rsidRPr="00BC454A">
        <w:t>G</w:t>
      </w:r>
      <w:r w:rsidR="00FA77FB">
        <w:t>.,</w:t>
      </w:r>
      <w:r w:rsidRPr="00BC454A">
        <w:t xml:space="preserve"> 2012, Perth Shallow Groundwater Systems Investigation: Lake Gwelup, Hydrogeological record series, report no. HG56, Department of Water, Perth</w:t>
      </w:r>
      <w:r w:rsidR="00FA77FB">
        <w:t>, Western Australia</w:t>
      </w:r>
      <w:r w:rsidRPr="00BC454A">
        <w:t>.</w:t>
      </w:r>
    </w:p>
    <w:p w14:paraId="262723C6" w14:textId="77777777" w:rsidR="001D584F" w:rsidRPr="003B09F5" w:rsidRDefault="005D6919" w:rsidP="00BC454A">
      <w:pPr>
        <w:pStyle w:val="Bibliography"/>
      </w:pPr>
      <w:bookmarkStart w:id="578" w:name="ref-DepartmentofWater2011"/>
      <w:bookmarkEnd w:id="577"/>
      <w:r w:rsidRPr="00BC454A">
        <w:t>Department of Water, 2011. Groundwater-surface water interaction along Gingin Brook Western</w:t>
      </w:r>
      <w:r w:rsidRPr="003B09F5">
        <w:t xml:space="preserve">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579" w:name="ref-DepartmentofWater2008"/>
      <w:bookmarkEnd w:id="578"/>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2D162CB7" w:rsidR="001D584F" w:rsidRDefault="005D6919">
      <w:pPr>
        <w:pStyle w:val="Bibliography"/>
        <w:rPr>
          <w:rStyle w:val="Hyperlink"/>
          <w:rFonts w:ascii="Times New Roman" w:hAnsi="Times New Roman" w:cs="Times New Roman"/>
          <w:color w:val="auto"/>
        </w:rPr>
      </w:pPr>
      <w:bookmarkStart w:id="580" w:name="ref-England2006"/>
      <w:bookmarkEnd w:id="579"/>
      <w:r w:rsidRPr="003B09F5">
        <w:rPr>
          <w:rFonts w:ascii="Times New Roman" w:hAnsi="Times New Roman" w:cs="Times New Roman"/>
        </w:rPr>
        <w:t xml:space="preserve">England, M.H., </w:t>
      </w:r>
      <w:proofErr w:type="spellStart"/>
      <w:r w:rsidRPr="003B09F5">
        <w:rPr>
          <w:rFonts w:ascii="Times New Roman" w:hAnsi="Times New Roman" w:cs="Times New Roman"/>
        </w:rPr>
        <w:t>Ummenhofer</w:t>
      </w:r>
      <w:proofErr w:type="spellEnd"/>
      <w:r w:rsidRPr="003B09F5">
        <w:rPr>
          <w:rFonts w:ascii="Times New Roman" w:hAnsi="Times New Roman" w:cs="Times New Roman"/>
        </w:rPr>
        <w:t xml:space="preserve">, C.C., </w:t>
      </w:r>
      <w:proofErr w:type="spellStart"/>
      <w:r w:rsidRPr="003B09F5">
        <w:rPr>
          <w:rFonts w:ascii="Times New Roman" w:hAnsi="Times New Roman" w:cs="Times New Roman"/>
        </w:rPr>
        <w:t>Santoso</w:t>
      </w:r>
      <w:proofErr w:type="spellEnd"/>
      <w:r w:rsidRPr="003B09F5">
        <w:rPr>
          <w:rFonts w:ascii="Times New Roman" w:hAnsi="Times New Roman" w:cs="Times New Roman"/>
        </w:rPr>
        <w:t xml:space="preserve">, A., 2006. Interannual rainfall extremes over southwest Western Australia linked to Indian Ocean climate variability. Journal of Climate 19, 1948–1969. </w:t>
      </w:r>
      <w:hyperlink r:id="rId36">
        <w:r w:rsidRPr="003B09F5">
          <w:rPr>
            <w:rStyle w:val="Hyperlink"/>
            <w:rFonts w:ascii="Times New Roman" w:hAnsi="Times New Roman" w:cs="Times New Roman"/>
            <w:color w:val="auto"/>
          </w:rPr>
          <w:t>https://doi.org/10.1175/JCLI3700.1</w:t>
        </w:r>
      </w:hyperlink>
    </w:p>
    <w:p w14:paraId="14FEB323" w14:textId="0F6CDB17" w:rsidR="00C65960" w:rsidRPr="008B736B" w:rsidRDefault="00EF05FC" w:rsidP="008B736B">
      <w:pPr>
        <w:pStyle w:val="Bibliography"/>
        <w:rPr>
          <w:rFonts w:ascii="Times New Roman" w:hAnsi="Times New Roman" w:cs="Times New Roman"/>
        </w:rPr>
      </w:pPr>
      <w:r w:rsidRPr="008B736B">
        <w:rPr>
          <w:rStyle w:val="Hyperlink"/>
          <w:rFonts w:ascii="Times New Roman" w:hAnsi="Times New Roman" w:cs="Times New Roman"/>
          <w:color w:val="auto"/>
          <w:sz w:val="24"/>
        </w:rPr>
        <w:t>Environmental Protection</w:t>
      </w:r>
      <w:r w:rsidR="00547023" w:rsidRPr="008B736B">
        <w:rPr>
          <w:rStyle w:val="Hyperlink"/>
          <w:rFonts w:ascii="Times New Roman" w:hAnsi="Times New Roman" w:cs="Times New Roman"/>
          <w:color w:val="auto"/>
          <w:sz w:val="24"/>
        </w:rPr>
        <w:t xml:space="preserve"> Authority, </w:t>
      </w:r>
      <w:r w:rsidR="00742C7A" w:rsidRPr="008B736B">
        <w:rPr>
          <w:rStyle w:val="Hyperlink"/>
          <w:rFonts w:ascii="Times New Roman" w:hAnsi="Times New Roman" w:cs="Times New Roman"/>
          <w:color w:val="auto"/>
          <w:sz w:val="24"/>
        </w:rPr>
        <w:t xml:space="preserve">2018. </w:t>
      </w:r>
      <w:r w:rsidR="002F435A" w:rsidRPr="008B736B">
        <w:rPr>
          <w:rFonts w:ascii="Times New Roman" w:hAnsi="Times New Roman" w:cs="Times New Roman"/>
        </w:rPr>
        <w:t>Instructions on how to prepare Environmental Protection Act 1986 Part IV Environmental Management Plans</w:t>
      </w:r>
      <w:r w:rsidR="00AE3AF0" w:rsidRPr="008B736B">
        <w:rPr>
          <w:rFonts w:ascii="Times New Roman" w:hAnsi="Times New Roman" w:cs="Times New Roman"/>
        </w:rPr>
        <w:t>. G</w:t>
      </w:r>
      <w:r w:rsidR="00B0014B" w:rsidRPr="008B736B">
        <w:rPr>
          <w:rFonts w:ascii="Times New Roman" w:hAnsi="Times New Roman" w:cs="Times New Roman"/>
        </w:rPr>
        <w:t>overnment of Western Australia.</w:t>
      </w:r>
    </w:p>
    <w:p w14:paraId="262723CA" w14:textId="562EB65F" w:rsidR="001D584F" w:rsidRPr="003B09F5" w:rsidRDefault="005D6919">
      <w:pPr>
        <w:pStyle w:val="Bibliography"/>
        <w:rPr>
          <w:rFonts w:ascii="Times New Roman" w:hAnsi="Times New Roman" w:cs="Times New Roman"/>
        </w:rPr>
      </w:pPr>
      <w:bookmarkStart w:id="581" w:name="ref-Froend2004"/>
      <w:bookmarkEnd w:id="580"/>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Horwitz, P., Rogan, R., </w:t>
      </w:r>
      <w:proofErr w:type="spellStart"/>
      <w:r w:rsidRPr="003B09F5">
        <w:rPr>
          <w:rFonts w:ascii="Times New Roman" w:hAnsi="Times New Roman" w:cs="Times New Roman"/>
        </w:rPr>
        <w:t>Lavery</w:t>
      </w:r>
      <w:proofErr w:type="spellEnd"/>
      <w:r w:rsidRPr="003B09F5">
        <w:rPr>
          <w:rFonts w:ascii="Times New Roman" w:hAnsi="Times New Roman" w:cs="Times New Roman"/>
        </w:rPr>
        <w:t xml:space="preserve">, P., How, J., </w:t>
      </w:r>
      <w:proofErr w:type="spellStart"/>
      <w:r w:rsidRPr="003B09F5">
        <w:rPr>
          <w:rFonts w:ascii="Times New Roman" w:hAnsi="Times New Roman" w:cs="Times New Roman"/>
        </w:rPr>
        <w:t>Storey</w:t>
      </w:r>
      <w:proofErr w:type="spellEnd"/>
      <w:r w:rsidRPr="003B09F5">
        <w:rPr>
          <w:rFonts w:ascii="Times New Roman" w:hAnsi="Times New Roman" w:cs="Times New Roman"/>
        </w:rPr>
        <w:t>, A.W., Bamford, M., Metcalf, B., 2004</w:t>
      </w:r>
      <w:r w:rsidR="00992EAD">
        <w:rPr>
          <w:rFonts w:ascii="Times New Roman" w:hAnsi="Times New Roman" w:cs="Times New Roman"/>
        </w:rPr>
        <w:t>a</w:t>
      </w:r>
      <w:r w:rsidRPr="003B09F5">
        <w:rPr>
          <w:rFonts w:ascii="Times New Roman" w:hAnsi="Times New Roman" w:cs="Times New Roman"/>
        </w:rPr>
        <w:t xml:space="preserve">. Study of Ecological Water Requirements on the Gnangara and </w:t>
      </w:r>
      <w:proofErr w:type="spellStart"/>
      <w:r w:rsidRPr="003B09F5">
        <w:rPr>
          <w:rFonts w:ascii="Times New Roman" w:hAnsi="Times New Roman" w:cs="Times New Roman"/>
        </w:rPr>
        <w:t>Jandakot</w:t>
      </w:r>
      <w:proofErr w:type="spellEnd"/>
      <w:r w:rsidRPr="003B09F5">
        <w:rPr>
          <w:rFonts w:ascii="Times New Roman" w:hAnsi="Times New Roman" w:cs="Times New Roman"/>
        </w:rPr>
        <w:t xml:space="preserve"> Mounds under Section 46 of the EP Act. Task 1: Identification and Re-valuation of Ecological Values. Centre for Ecosystem Management, Edith Cowan University, Joondalup, Western Australia.</w:t>
      </w:r>
    </w:p>
    <w:p w14:paraId="1F202E30" w14:textId="685F6FC3" w:rsidR="00992EAD" w:rsidRDefault="00992EAD" w:rsidP="00992EAD">
      <w:pPr>
        <w:pStyle w:val="Bibliography"/>
        <w:rPr>
          <w:rFonts w:ascii="Times New Roman" w:hAnsi="Times New Roman" w:cs="Times New Roman"/>
        </w:rPr>
      </w:pPr>
      <w:bookmarkStart w:id="582" w:name="ref-Froend2004a"/>
      <w:bookmarkStart w:id="583" w:name="ref-Groom2000"/>
      <w:bookmarkEnd w:id="581"/>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Horwitz, P., </w:t>
      </w:r>
      <w:proofErr w:type="spellStart"/>
      <w:r w:rsidRPr="003B09F5">
        <w:rPr>
          <w:rFonts w:ascii="Times New Roman" w:hAnsi="Times New Roman" w:cs="Times New Roman"/>
        </w:rPr>
        <w:t>Bertuch</w:t>
      </w:r>
      <w:proofErr w:type="spellEnd"/>
      <w:r w:rsidRPr="003B09F5">
        <w:rPr>
          <w:rFonts w:ascii="Times New Roman" w:hAnsi="Times New Roman" w:cs="Times New Roman"/>
        </w:rPr>
        <w:t xml:space="preserve">, M., </w:t>
      </w:r>
      <w:proofErr w:type="spellStart"/>
      <w:r w:rsidRPr="003B09F5">
        <w:rPr>
          <w:rFonts w:ascii="Times New Roman" w:hAnsi="Times New Roman" w:cs="Times New Roman"/>
        </w:rPr>
        <w:t>Storey</w:t>
      </w:r>
      <w:proofErr w:type="spellEnd"/>
      <w:r w:rsidRPr="003B09F5">
        <w:rPr>
          <w:rFonts w:ascii="Times New Roman" w:hAnsi="Times New Roman" w:cs="Times New Roman"/>
        </w:rPr>
        <w:t>, A., Bamford, M., 2004</w:t>
      </w:r>
      <w:r>
        <w:rPr>
          <w:rFonts w:ascii="Times New Roman" w:hAnsi="Times New Roman" w:cs="Times New Roman"/>
        </w:rPr>
        <w:t>b</w:t>
      </w:r>
      <w:r w:rsidRPr="003B09F5">
        <w:rPr>
          <w:rFonts w:ascii="Times New Roman" w:hAnsi="Times New Roman" w:cs="Times New Roman"/>
        </w:rPr>
        <w:t xml:space="preserve">. Study of Ecological Water Requirements on the Gnangara and </w:t>
      </w:r>
      <w:proofErr w:type="spellStart"/>
      <w:r w:rsidRPr="003B09F5">
        <w:rPr>
          <w:rFonts w:ascii="Times New Roman" w:hAnsi="Times New Roman" w:cs="Times New Roman"/>
        </w:rPr>
        <w:t>Jandakot</w:t>
      </w:r>
      <w:proofErr w:type="spellEnd"/>
      <w:r w:rsidRPr="003B09F5">
        <w:rPr>
          <w:rFonts w:ascii="Times New Roman" w:hAnsi="Times New Roman" w:cs="Times New Roman"/>
        </w:rPr>
        <w:t xml:space="preserve"> Mounds under Section 46 of the EP Act. Task 2: Determination of Ecological Water Requirements. Centre for Ecosystem Management, Edith Cowan University, Perth, Western Australia.</w:t>
      </w:r>
    </w:p>
    <w:p w14:paraId="50D57BE6" w14:textId="62455961" w:rsidR="004A2DD0" w:rsidRDefault="00371B65">
      <w:pPr>
        <w:pStyle w:val="Bibliography"/>
        <w:rPr>
          <w:rFonts w:ascii="Times New Roman" w:hAnsi="Times New Roman" w:cs="Times New Roman"/>
        </w:rPr>
      </w:pPr>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R., Rogan, R</w:t>
      </w:r>
      <w:r>
        <w:rPr>
          <w:rFonts w:ascii="Times New Roman" w:hAnsi="Times New Roman" w:cs="Times New Roman"/>
        </w:rPr>
        <w:t xml:space="preserve">., 2005 </w:t>
      </w:r>
      <w:r w:rsidR="009E62C7" w:rsidRPr="009E62C7">
        <w:rPr>
          <w:rFonts w:ascii="Times New Roman" w:hAnsi="Times New Roman" w:cs="Times New Roman"/>
          <w:lang w:val="en-AU"/>
        </w:rPr>
        <w:t>Study of Ecological Water Requirements on the Gnangara and Jandakot Mounds under Section 46 of the EP Act. Tasks 3 and 5: Parameter Identification and Monitoring Program Review. Centre for Ecosystem Management, E</w:t>
      </w:r>
      <w:r w:rsidR="009E62C7">
        <w:rPr>
          <w:rFonts w:ascii="Times New Roman" w:hAnsi="Times New Roman" w:cs="Times New Roman"/>
          <w:lang w:val="en-AU"/>
        </w:rPr>
        <w:t xml:space="preserve">dith </w:t>
      </w:r>
      <w:r w:rsidR="009E62C7" w:rsidRPr="009E62C7">
        <w:rPr>
          <w:rFonts w:ascii="Times New Roman" w:hAnsi="Times New Roman" w:cs="Times New Roman"/>
          <w:lang w:val="en-AU"/>
        </w:rPr>
        <w:t>C</w:t>
      </w:r>
      <w:r w:rsidR="009E62C7">
        <w:rPr>
          <w:rFonts w:ascii="Times New Roman" w:hAnsi="Times New Roman" w:cs="Times New Roman"/>
          <w:lang w:val="en-AU"/>
        </w:rPr>
        <w:t xml:space="preserve">owan </w:t>
      </w:r>
      <w:r w:rsidR="009E62C7" w:rsidRPr="009E62C7">
        <w:rPr>
          <w:rFonts w:ascii="Times New Roman" w:hAnsi="Times New Roman" w:cs="Times New Roman"/>
          <w:lang w:val="en-AU"/>
        </w:rPr>
        <w:t>U</w:t>
      </w:r>
      <w:r w:rsidR="009E62C7">
        <w:rPr>
          <w:rFonts w:ascii="Times New Roman" w:hAnsi="Times New Roman" w:cs="Times New Roman"/>
          <w:lang w:val="en-AU"/>
        </w:rPr>
        <w:t>niversity</w:t>
      </w:r>
      <w:r w:rsidR="004A2DD0">
        <w:rPr>
          <w:rFonts w:ascii="Times New Roman" w:hAnsi="Times New Roman" w:cs="Times New Roman"/>
          <w:lang w:val="en-AU"/>
        </w:rPr>
        <w:t>, Perth, Western Australia</w:t>
      </w:r>
      <w:r w:rsidR="009E62C7" w:rsidRPr="009E62C7">
        <w:rPr>
          <w:rFonts w:ascii="Times New Roman" w:hAnsi="Times New Roman" w:cs="Times New Roman"/>
          <w:lang w:val="en-AU"/>
        </w:rPr>
        <w:t>.</w:t>
      </w:r>
      <w:bookmarkEnd w:id="582"/>
    </w:p>
    <w:p w14:paraId="262723CB" w14:textId="0E579400" w:rsidR="001D584F" w:rsidRPr="003B09F5" w:rsidRDefault="005D6919">
      <w:pPr>
        <w:pStyle w:val="Bibliography"/>
        <w:rPr>
          <w:rFonts w:ascii="Times New Roman" w:hAnsi="Times New Roman" w:cs="Times New Roman"/>
        </w:rPr>
      </w:pPr>
      <w:r w:rsidRPr="003B09F5">
        <w:rPr>
          <w:rFonts w:ascii="Times New Roman" w:hAnsi="Times New Roman" w:cs="Times New Roman"/>
        </w:rPr>
        <w:lastRenderedPageBreak/>
        <w:t xml:space="preserve">Groom, P.K., Froend, R.H., </w:t>
      </w:r>
      <w:proofErr w:type="spellStart"/>
      <w:r w:rsidRPr="003B09F5">
        <w:rPr>
          <w:rFonts w:ascii="Times New Roman" w:hAnsi="Times New Roman" w:cs="Times New Roman"/>
        </w:rPr>
        <w:t>Mattiske</w:t>
      </w:r>
      <w:proofErr w:type="spellEnd"/>
      <w:r w:rsidRPr="003B09F5">
        <w:rPr>
          <w:rFonts w:ascii="Times New Roman" w:hAnsi="Times New Roman" w:cs="Times New Roman"/>
        </w:rPr>
        <w:t>, E.M., 2000. Impact of groundwater abstraction on a Banksia woodland, Swan Coastal Plain, Western Australia. Ecological Management &amp; Restoration 1, 117–124.</w:t>
      </w:r>
    </w:p>
    <w:p w14:paraId="262723CC" w14:textId="4DBEC90D" w:rsidR="001D584F" w:rsidRPr="003B09F5" w:rsidDel="00FE45AC" w:rsidRDefault="005D6919">
      <w:pPr>
        <w:pStyle w:val="Bibliography"/>
        <w:rPr>
          <w:del w:id="584" w:author="Christopher Kavazos" w:date="2020-02-18T16:56:00Z"/>
          <w:rFonts w:ascii="Times New Roman" w:hAnsi="Times New Roman" w:cs="Times New Roman"/>
        </w:rPr>
      </w:pPr>
      <w:bookmarkStart w:id="585" w:name="ref-Heddle1980"/>
      <w:bookmarkEnd w:id="583"/>
      <w:del w:id="586" w:author="Christopher Kavazos" w:date="2020-02-18T16:56:00Z">
        <w:r w:rsidRPr="003B09F5" w:rsidDel="00FE45AC">
          <w:rPr>
            <w:rFonts w:ascii="Times New Roman" w:hAnsi="Times New Roman" w:cs="Times New Roman"/>
          </w:rPr>
          <w:delText>Heddle, E.M., Loneragan, D.W., Havel, J.J., 1980. Vegetation complexes of the Darling System, Western Australia. Atlas of natural resources, Darling System, Western Australia. Department of Conservation an Environment, Perth.</w:delText>
        </w:r>
      </w:del>
    </w:p>
    <w:p w14:paraId="262723CD" w14:textId="77777777" w:rsidR="001D584F" w:rsidRPr="003B09F5" w:rsidRDefault="005D6919">
      <w:pPr>
        <w:pStyle w:val="Bibliography"/>
        <w:rPr>
          <w:rFonts w:ascii="Times New Roman" w:hAnsi="Times New Roman" w:cs="Times New Roman"/>
        </w:rPr>
      </w:pPr>
      <w:bookmarkStart w:id="587" w:name="ref-Hill1996"/>
      <w:bookmarkEnd w:id="585"/>
      <w:r w:rsidRPr="003B09F5">
        <w:rPr>
          <w:rFonts w:ascii="Times New Roman" w:hAnsi="Times New Roman" w:cs="Times New Roman"/>
        </w:rPr>
        <w:t xml:space="preserve">Hill, A.L.,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588" w:name="ref-Horwitz2008"/>
      <w:bookmarkEnd w:id="587"/>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rFonts w:ascii="Times New Roman" w:hAnsi="Times New Roman" w:cs="Times New Roman"/>
        </w:rPr>
      </w:pPr>
      <w:bookmarkStart w:id="589" w:name="ref-Horwitz2009"/>
      <w:bookmarkEnd w:id="588"/>
      <w:r w:rsidRPr="00F842EA">
        <w:rPr>
          <w:rFonts w:ascii="Times New Roman" w:hAnsi="Times New Roman" w:cs="Times New Roman"/>
        </w:rPr>
        <w:t>Horwitz, P., Rogan, R., Halse, S., Davis, J. and Sommer, B. (2009). Wetland invertebrate richness and endemism on the Swan Coastal Plain, Western Australia. Marine and Freshwater Research 60: 1006-1020.</w:t>
      </w:r>
    </w:p>
    <w:p w14:paraId="262723CF" w14:textId="5195BED0" w:rsidR="001D584F" w:rsidRDefault="005D6919">
      <w:pPr>
        <w:pStyle w:val="Bibliography"/>
        <w:rPr>
          <w:rFonts w:ascii="Times New Roman" w:hAnsi="Times New Roman" w:cs="Times New Roman"/>
        </w:rPr>
      </w:pPr>
      <w:r w:rsidRPr="003B09F5">
        <w:rPr>
          <w:rFonts w:ascii="Times New Roman" w:hAnsi="Times New Roman" w:cs="Times New Roman"/>
        </w:rPr>
        <w:t>Horwitz, P., Sommer, B., Froend, R., 2009</w:t>
      </w:r>
      <w:r w:rsidR="007D40BD">
        <w:rPr>
          <w:rFonts w:ascii="Times New Roman" w:hAnsi="Times New Roman" w:cs="Times New Roman"/>
        </w:rPr>
        <w:t>a</w:t>
      </w:r>
      <w:r w:rsidRPr="003B09F5">
        <w:rPr>
          <w:rFonts w:ascii="Times New Roman" w:hAnsi="Times New Roman" w:cs="Times New Roman"/>
        </w:rPr>
        <w:t xml:space="preserve">. Wetlands and groundwater dependent ecosystems of the Gnangara Mound, in: Gnangara Sustainability Strategy. Centre for Ecosystem </w:t>
      </w:r>
      <w:r w:rsidR="00B73D9A" w:rsidRPr="003B09F5">
        <w:rPr>
          <w:rFonts w:ascii="Times New Roman" w:hAnsi="Times New Roman" w:cs="Times New Roman"/>
        </w:rPr>
        <w:t>Management</w:t>
      </w:r>
      <w:r w:rsidRPr="003B09F5">
        <w:rPr>
          <w:rFonts w:ascii="Times New Roman" w:hAnsi="Times New Roman" w:cs="Times New Roman"/>
        </w:rPr>
        <w:t>, Edith Cowan University, Joondalup, Western Australia, pp. 1–48.</w:t>
      </w:r>
    </w:p>
    <w:p w14:paraId="261A100E" w14:textId="78C61FC7" w:rsidR="00B73D9A" w:rsidRPr="003B09F5" w:rsidRDefault="00B73D9A" w:rsidP="00B73D9A">
      <w:pPr>
        <w:pStyle w:val="Bibliography"/>
        <w:rPr>
          <w:rFonts w:ascii="Times New Roman" w:hAnsi="Times New Roman" w:cs="Times New Roman"/>
        </w:rPr>
      </w:pPr>
      <w:r w:rsidRPr="003B09F5">
        <w:rPr>
          <w:rFonts w:ascii="Times New Roman" w:hAnsi="Times New Roman" w:cs="Times New Roman"/>
        </w:rPr>
        <w:t xml:space="preserve">Horwitz, P., Sommer, B., </w:t>
      </w:r>
      <w:r>
        <w:rPr>
          <w:rFonts w:ascii="Times New Roman" w:hAnsi="Times New Roman" w:cs="Times New Roman"/>
        </w:rPr>
        <w:t>Hewitt</w:t>
      </w:r>
      <w:r w:rsidRPr="003B09F5">
        <w:rPr>
          <w:rFonts w:ascii="Times New Roman" w:hAnsi="Times New Roman" w:cs="Times New Roman"/>
        </w:rPr>
        <w:t xml:space="preserve">, </w:t>
      </w:r>
      <w:r>
        <w:rPr>
          <w:rFonts w:ascii="Times New Roman" w:hAnsi="Times New Roman" w:cs="Times New Roman"/>
        </w:rPr>
        <w:t>P</w:t>
      </w:r>
      <w:r w:rsidRPr="003B09F5">
        <w:rPr>
          <w:rFonts w:ascii="Times New Roman" w:hAnsi="Times New Roman" w:cs="Times New Roman"/>
        </w:rPr>
        <w:t>., 2009</w:t>
      </w:r>
      <w:r w:rsidR="007D40BD">
        <w:rPr>
          <w:rFonts w:ascii="Times New Roman" w:hAnsi="Times New Roman" w:cs="Times New Roman"/>
        </w:rPr>
        <w:t>b</w:t>
      </w:r>
      <w:r w:rsidRPr="003B09F5">
        <w:rPr>
          <w:rFonts w:ascii="Times New Roman" w:hAnsi="Times New Roman" w:cs="Times New Roman"/>
        </w:rPr>
        <w:t>. Wetland</w:t>
      </w:r>
      <w:r w:rsidR="009F5CAF">
        <w:rPr>
          <w:rFonts w:ascii="Times New Roman" w:hAnsi="Times New Roman" w:cs="Times New Roman"/>
        </w:rPr>
        <w:t>: Changes and losses</w:t>
      </w:r>
      <w:r w:rsidRPr="003B09F5">
        <w:rPr>
          <w:rFonts w:ascii="Times New Roman" w:hAnsi="Times New Roman" w:cs="Times New Roman"/>
        </w:rPr>
        <w:t>, in: Gnangara Sustainability Strategy. Centre for Ecosystem Management, Edith Cowan University, Joondalup, Western Australia, pp. 1–</w:t>
      </w:r>
      <w:r w:rsidR="007D40BD">
        <w:rPr>
          <w:rFonts w:ascii="Times New Roman" w:hAnsi="Times New Roman" w:cs="Times New Roman"/>
        </w:rPr>
        <w:t>33</w:t>
      </w:r>
      <w:r w:rsidRPr="003B09F5">
        <w:rPr>
          <w:rFonts w:ascii="Times New Roman" w:hAnsi="Times New Roman" w:cs="Times New Roman"/>
        </w:rPr>
        <w:t>.</w:t>
      </w:r>
    </w:p>
    <w:p w14:paraId="262723D0" w14:textId="46BE3967" w:rsidR="001D584F" w:rsidRPr="003B09F5" w:rsidRDefault="005D6919">
      <w:pPr>
        <w:pStyle w:val="Bibliography"/>
        <w:rPr>
          <w:rFonts w:ascii="Times New Roman" w:hAnsi="Times New Roman" w:cs="Times New Roman"/>
        </w:rPr>
      </w:pPr>
      <w:bookmarkStart w:id="590" w:name="ref-Hui2016"/>
      <w:bookmarkEnd w:id="589"/>
      <w:r w:rsidRPr="003B09F5">
        <w:rPr>
          <w:rFonts w:ascii="Times New Roman" w:hAnsi="Times New Roman" w:cs="Times New Roman"/>
        </w:rPr>
        <w:t xml:space="preserve">Hui, F.K., 2016. </w:t>
      </w:r>
      <w:proofErr w:type="spellStart"/>
      <w:r w:rsidRPr="003B09F5">
        <w:rPr>
          <w:rFonts w:ascii="Times New Roman" w:hAnsi="Times New Roman" w:cs="Times New Roman"/>
        </w:rPr>
        <w:t>boral</w:t>
      </w:r>
      <w:proofErr w:type="spellEnd"/>
      <w:r w:rsidRPr="003B09F5">
        <w:rPr>
          <w:rFonts w:ascii="Times New Roman" w:hAnsi="Times New Roman" w:cs="Times New Roman"/>
        </w:rPr>
        <w:t xml:space="preserve"> – Bayesian Ordination and Regression Analysis of Multivariate Abundance Data in r. Methods in Ecology and Evolution 7, 744–750. </w:t>
      </w:r>
      <w:hyperlink r:id="rId37">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591" w:name="ref-Hui2018"/>
      <w:bookmarkEnd w:id="590"/>
      <w:r w:rsidRPr="003B09F5">
        <w:rPr>
          <w:rFonts w:ascii="Times New Roman" w:hAnsi="Times New Roman" w:cs="Times New Roman"/>
        </w:rPr>
        <w:t xml:space="preserve">Hui, F.K.C., 2018. </w:t>
      </w:r>
      <w:proofErr w:type="spellStart"/>
      <w:r w:rsidRPr="003B09F5">
        <w:rPr>
          <w:rFonts w:ascii="Times New Roman" w:hAnsi="Times New Roman" w:cs="Times New Roman"/>
        </w:rPr>
        <w:t>boral</w:t>
      </w:r>
      <w:proofErr w:type="spellEnd"/>
      <w:r w:rsidRPr="003B09F5">
        <w:rPr>
          <w:rFonts w:ascii="Times New Roman" w:hAnsi="Times New Roman" w:cs="Times New Roman"/>
        </w:rPr>
        <w:t xml:space="preserve">: Bayesian Ordination and Regression </w:t>
      </w:r>
      <w:proofErr w:type="spellStart"/>
      <w:r w:rsidRPr="003B09F5">
        <w:rPr>
          <w:rFonts w:ascii="Times New Roman" w:hAnsi="Times New Roman" w:cs="Times New Roman"/>
        </w:rPr>
        <w:t>AnaLysis</w:t>
      </w:r>
      <w:proofErr w:type="spellEnd"/>
      <w:r w:rsidRPr="003B09F5">
        <w:rPr>
          <w:rFonts w:ascii="Times New Roman" w:hAnsi="Times New Roman" w:cs="Times New Roman"/>
        </w:rPr>
        <w:t>.</w:t>
      </w:r>
    </w:p>
    <w:p w14:paraId="262723D2" w14:textId="77777777" w:rsidR="001D584F" w:rsidRPr="003B09F5" w:rsidRDefault="005D6919">
      <w:pPr>
        <w:pStyle w:val="Bibliography"/>
        <w:rPr>
          <w:rFonts w:ascii="Times New Roman" w:hAnsi="Times New Roman" w:cs="Times New Roman"/>
        </w:rPr>
      </w:pPr>
      <w:bookmarkStart w:id="592" w:name="ref-Johnson2000"/>
      <w:bookmarkEnd w:id="591"/>
      <w:r w:rsidRPr="003B09F5">
        <w:rPr>
          <w:rFonts w:ascii="Times New Roman" w:hAnsi="Times New Roman" w:cs="Times New Roman"/>
        </w:rPr>
        <w:t xml:space="preserve">Johnson, S.L., 2000. Hydrogeological assessment of the perennial brooks on the </w:t>
      </w:r>
      <w:proofErr w:type="spellStart"/>
      <w:r w:rsidRPr="003B09F5">
        <w:rPr>
          <w:rFonts w:ascii="Times New Roman" w:hAnsi="Times New Roman" w:cs="Times New Roman"/>
        </w:rPr>
        <w:t>Dandaragan</w:t>
      </w:r>
      <w:proofErr w:type="spellEnd"/>
      <w:r w:rsidRPr="003B09F5">
        <w:rPr>
          <w:rFonts w:ascii="Times New Roman" w:hAnsi="Times New Roman" w:cs="Times New Roman"/>
        </w:rPr>
        <w:t xml:space="preserve"> Plateau. Water; Rivers Commission, Perth, Western Australia.</w:t>
      </w:r>
    </w:p>
    <w:p w14:paraId="262723D3" w14:textId="1B70BB22" w:rsidR="001D584F" w:rsidRDefault="005D6919">
      <w:pPr>
        <w:pStyle w:val="Bibliography"/>
        <w:rPr>
          <w:rFonts w:ascii="Times New Roman" w:hAnsi="Times New Roman" w:cs="Times New Roman"/>
        </w:rPr>
      </w:pPr>
      <w:bookmarkStart w:id="593" w:name="ref-Judd2019"/>
      <w:bookmarkEnd w:id="592"/>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4EC7B728" w14:textId="7DB9BDA3" w:rsidR="00F356F1" w:rsidRPr="003B09F5" w:rsidRDefault="00000C84">
      <w:pPr>
        <w:pStyle w:val="Bibliography"/>
        <w:rPr>
          <w:rFonts w:ascii="Times New Roman" w:hAnsi="Times New Roman" w:cs="Times New Roman"/>
        </w:rPr>
      </w:pPr>
      <w:proofErr w:type="spellStart"/>
      <w:r>
        <w:rPr>
          <w:rFonts w:ascii="Times New Roman" w:hAnsi="Times New Roman" w:cs="Times New Roman"/>
        </w:rPr>
        <w:t>Kret</w:t>
      </w:r>
      <w:r w:rsidR="00B22911">
        <w:rPr>
          <w:rFonts w:ascii="Times New Roman" w:hAnsi="Times New Roman" w:cs="Times New Roman"/>
        </w:rPr>
        <w:t>schmer</w:t>
      </w:r>
      <w:proofErr w:type="spellEnd"/>
      <w:r w:rsidR="00B22911">
        <w:rPr>
          <w:rFonts w:ascii="Times New Roman" w:hAnsi="Times New Roman" w:cs="Times New Roman"/>
        </w:rPr>
        <w:t xml:space="preserve">, P., </w:t>
      </w:r>
      <w:r w:rsidR="00785318">
        <w:rPr>
          <w:rFonts w:ascii="Times New Roman" w:hAnsi="Times New Roman" w:cs="Times New Roman"/>
        </w:rPr>
        <w:t xml:space="preserve">Kelsey, P., 2016. </w:t>
      </w:r>
      <w:r w:rsidR="002C0046">
        <w:rPr>
          <w:rFonts w:ascii="Times New Roman" w:hAnsi="Times New Roman" w:cs="Times New Roman"/>
        </w:rPr>
        <w:t>Loch McNess hydro</w:t>
      </w:r>
      <w:r w:rsidR="00423982">
        <w:rPr>
          <w:rFonts w:ascii="Times New Roman" w:hAnsi="Times New Roman" w:cs="Times New Roman"/>
        </w:rPr>
        <w:t>geology and causes of water level decline (1975</w:t>
      </w:r>
      <w:r w:rsidR="00E4109B">
        <w:rPr>
          <w:rFonts w:ascii="Times New Roman" w:hAnsi="Times New Roman" w:cs="Times New Roman"/>
        </w:rPr>
        <w:t xml:space="preserve">-2011) </w:t>
      </w:r>
      <w:r w:rsidR="00933D36">
        <w:rPr>
          <w:rFonts w:ascii="Times New Roman" w:hAnsi="Times New Roman" w:cs="Times New Roman"/>
        </w:rPr>
        <w:t>–</w:t>
      </w:r>
      <w:r w:rsidR="00E4109B">
        <w:rPr>
          <w:rFonts w:ascii="Times New Roman" w:hAnsi="Times New Roman" w:cs="Times New Roman"/>
        </w:rPr>
        <w:t xml:space="preserve"> Hydroge</w:t>
      </w:r>
      <w:r w:rsidR="00933D36">
        <w:rPr>
          <w:rFonts w:ascii="Times New Roman" w:hAnsi="Times New Roman" w:cs="Times New Roman"/>
        </w:rPr>
        <w:t>ological record series, HG60, Department of Water, Western Australia</w:t>
      </w:r>
      <w:r w:rsidR="00E94371">
        <w:rPr>
          <w:rFonts w:ascii="Times New Roman" w:hAnsi="Times New Roman" w:cs="Times New Roman"/>
        </w:rPr>
        <w:t>.</w:t>
      </w:r>
    </w:p>
    <w:p w14:paraId="262723D4" w14:textId="56103E16" w:rsidR="001D584F" w:rsidRPr="003B09F5" w:rsidDel="00FE45AC" w:rsidRDefault="005D6919">
      <w:pPr>
        <w:pStyle w:val="Bibliography"/>
        <w:rPr>
          <w:del w:id="594" w:author="Christopher Kavazos" w:date="2020-02-18T16:56:00Z"/>
          <w:rFonts w:ascii="Times New Roman" w:hAnsi="Times New Roman" w:cs="Times New Roman"/>
        </w:rPr>
      </w:pPr>
      <w:bookmarkStart w:id="595" w:name="ref-McArthur1960"/>
      <w:bookmarkEnd w:id="593"/>
      <w:del w:id="596" w:author="Christopher Kavazos" w:date="2020-02-18T16:56:00Z">
        <w:r w:rsidRPr="003B09F5" w:rsidDel="00FE45AC">
          <w:rPr>
            <w:rFonts w:ascii="Times New Roman" w:hAnsi="Times New Roman" w:cs="Times New Roman"/>
          </w:rPr>
          <w:delText>McArthur, W.M., Bettenay, E., 1960. The development and distribution of the soils of the Swan coastal plain, Western Australia., Second. ed. Commonwealth Scientific; Industrial Research Organisation, Australia, Melbourne.</w:delText>
        </w:r>
      </w:del>
    </w:p>
    <w:p w14:paraId="262723D5" w14:textId="0AAD04DB" w:rsidR="001D584F" w:rsidRPr="003B09F5" w:rsidRDefault="005D6919">
      <w:pPr>
        <w:pStyle w:val="Bibliography"/>
        <w:rPr>
          <w:rFonts w:ascii="Times New Roman" w:hAnsi="Times New Roman" w:cs="Times New Roman"/>
        </w:rPr>
      </w:pPr>
      <w:bookmarkStart w:id="597" w:name="ref-Muler2018"/>
      <w:bookmarkEnd w:id="595"/>
      <w:proofErr w:type="spellStart"/>
      <w:r w:rsidRPr="003B09F5">
        <w:rPr>
          <w:rFonts w:ascii="Times New Roman" w:hAnsi="Times New Roman" w:cs="Times New Roman"/>
        </w:rPr>
        <w:t>Muler</w:t>
      </w:r>
      <w:proofErr w:type="spellEnd"/>
      <w:r w:rsidRPr="003B09F5">
        <w:rPr>
          <w:rFonts w:ascii="Times New Roman" w:hAnsi="Times New Roman" w:cs="Times New Roman"/>
        </w:rPr>
        <w:t xml:space="preserve">, A.L., </w:t>
      </w:r>
      <w:proofErr w:type="spellStart"/>
      <w:r w:rsidRPr="003B09F5">
        <w:rPr>
          <w:rFonts w:ascii="Times New Roman" w:hAnsi="Times New Roman" w:cs="Times New Roman"/>
        </w:rPr>
        <w:t>Canham</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Etten</w:t>
      </w:r>
      <w:proofErr w:type="spellEnd"/>
      <w:r w:rsidRPr="003B09F5">
        <w:rPr>
          <w:rFonts w:ascii="Times New Roman" w:hAnsi="Times New Roman" w:cs="Times New Roman"/>
        </w:rPr>
        <w:t xml:space="preserve">, E.J.B.V., Stock, W.D., Froend, R.H., 2018. Forest Ecology and Management Using a functional ecology approach to assist plant selection for restoration of Mediterranean woodlands. Forest Ecology and Management 424, 1–10. </w:t>
      </w:r>
      <w:hyperlink r:id="rId38">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598" w:name="ref-Pinheiro2019"/>
      <w:bookmarkEnd w:id="597"/>
      <w:r w:rsidRPr="003B09F5">
        <w:rPr>
          <w:rFonts w:ascii="Times New Roman" w:hAnsi="Times New Roman" w:cs="Times New Roman"/>
        </w:rPr>
        <w:lastRenderedPageBreak/>
        <w:t xml:space="preserve">Pinheiro, J., Bates, D., </w:t>
      </w:r>
      <w:proofErr w:type="spellStart"/>
      <w:r w:rsidRPr="003B09F5">
        <w:rPr>
          <w:rFonts w:ascii="Times New Roman" w:hAnsi="Times New Roman" w:cs="Times New Roman"/>
        </w:rPr>
        <w:t>DebRoy</w:t>
      </w:r>
      <w:proofErr w:type="spellEnd"/>
      <w:r w:rsidRPr="003B09F5">
        <w:rPr>
          <w:rFonts w:ascii="Times New Roman" w:hAnsi="Times New Roman" w:cs="Times New Roman"/>
        </w:rPr>
        <w:t xml:space="preserve">, S., Sarkar, D., R Core Team, 2019. </w:t>
      </w:r>
      <w:proofErr w:type="spellStart"/>
      <w:r w:rsidRPr="003B09F5">
        <w:rPr>
          <w:rFonts w:ascii="Times New Roman" w:hAnsi="Times New Roman" w:cs="Times New Roman"/>
        </w:rPr>
        <w:t>nlme</w:t>
      </w:r>
      <w:proofErr w:type="spellEnd"/>
      <w:r w:rsidRPr="003B09F5">
        <w:rPr>
          <w:rFonts w:ascii="Times New Roman" w:hAnsi="Times New Roman" w:cs="Times New Roman"/>
        </w:rPr>
        <w:t>: Linear and Nonlinear Mixed Effects Models.</w:t>
      </w:r>
    </w:p>
    <w:p w14:paraId="262723D7" w14:textId="77777777" w:rsidR="001D584F" w:rsidRPr="003B09F5" w:rsidRDefault="005D6919">
      <w:pPr>
        <w:pStyle w:val="Bibliography"/>
        <w:rPr>
          <w:rFonts w:ascii="Times New Roman" w:hAnsi="Times New Roman" w:cs="Times New Roman"/>
        </w:rPr>
      </w:pPr>
      <w:bookmarkStart w:id="599" w:name="ref-Quintero2018"/>
      <w:bookmarkEnd w:id="598"/>
      <w:r w:rsidRPr="003B09F5">
        <w:rPr>
          <w:rFonts w:ascii="Times New Roman" w:hAnsi="Times New Roman" w:cs="Times New Roman"/>
        </w:rPr>
        <w:t xml:space="preserve">Quintero Vasquez, M., Lund, M.A., 2018. Yellagonga Regional Park wetlands water quality monitoring 2017/18 report. Center for Ecosystem Management, Edith Cowan </w:t>
      </w:r>
      <w:proofErr w:type="spellStart"/>
      <w:r w:rsidRPr="003B09F5">
        <w:rPr>
          <w:rFonts w:ascii="Times New Roman" w:hAnsi="Times New Roman" w:cs="Times New Roman"/>
        </w:rPr>
        <w:t>Univerisity</w:t>
      </w:r>
      <w:proofErr w:type="spellEnd"/>
      <w:r w:rsidRPr="003B09F5">
        <w:rPr>
          <w:rFonts w:ascii="Times New Roman" w:hAnsi="Times New Roman" w:cs="Times New Roman"/>
        </w:rPr>
        <w:t>, Perth, Australia.</w:t>
      </w:r>
    </w:p>
    <w:p w14:paraId="262723D8" w14:textId="77777777" w:rsidR="001D584F" w:rsidRPr="003B09F5" w:rsidRDefault="005D6919">
      <w:pPr>
        <w:pStyle w:val="Bibliography"/>
        <w:rPr>
          <w:rFonts w:ascii="Times New Roman" w:hAnsi="Times New Roman" w:cs="Times New Roman"/>
        </w:rPr>
      </w:pPr>
      <w:bookmarkStart w:id="600" w:name="ref-Rogan2006"/>
      <w:bookmarkEnd w:id="599"/>
      <w:r w:rsidRPr="003B09F5">
        <w:rPr>
          <w:rFonts w:ascii="Times New Roman" w:hAnsi="Times New Roman" w:cs="Times New Roman"/>
        </w:rPr>
        <w:t xml:space="preserve">Rogan,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Froend, R., 2006. Wetland vegetation monitoring 2005 - survey of Gnangara Wetlands. Centre for Ecosystem </w:t>
      </w:r>
      <w:proofErr w:type="spellStart"/>
      <w:r w:rsidRPr="003B09F5">
        <w:rPr>
          <w:rFonts w:ascii="Times New Roman" w:hAnsi="Times New Roman" w:cs="Times New Roman"/>
        </w:rPr>
        <w:t>Managment</w:t>
      </w:r>
      <w:proofErr w:type="spellEnd"/>
      <w:r w:rsidRPr="003B09F5">
        <w:rPr>
          <w:rFonts w:ascii="Times New Roman" w:hAnsi="Times New Roman" w:cs="Times New Roman"/>
        </w:rPr>
        <w: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601" w:name="ref-Salama1991"/>
      <w:bookmarkEnd w:id="600"/>
      <w:r w:rsidRPr="003B09F5">
        <w:rPr>
          <w:rFonts w:ascii="Times New Roman" w:hAnsi="Times New Roman" w:cs="Times New Roman"/>
        </w:rPr>
        <w:t>Salama, R.B., Bekele, E., Hatton, T., Pollock, D., Lee-</w:t>
      </w:r>
      <w:proofErr w:type="spellStart"/>
      <w:r w:rsidRPr="003B09F5">
        <w:rPr>
          <w:rFonts w:ascii="Times New Roman" w:hAnsi="Times New Roman" w:cs="Times New Roman"/>
        </w:rPr>
        <w:t>Steere</w:t>
      </w:r>
      <w:proofErr w:type="spellEnd"/>
      <w:r w:rsidRPr="003B09F5">
        <w:rPr>
          <w:rFonts w:ascii="Times New Roman" w:hAnsi="Times New Roman" w:cs="Times New Roman"/>
        </w:rPr>
        <w:t>, N., 1991. Sustainable yield of groundwater of the Gnangara Mound, Perth, Western Australia 1–21.</w:t>
      </w:r>
    </w:p>
    <w:p w14:paraId="28BD6FDB" w14:textId="52938525" w:rsidR="007D4325" w:rsidRDefault="007D4325">
      <w:pPr>
        <w:pStyle w:val="Bibliography"/>
        <w:rPr>
          <w:rFonts w:ascii="Times New Roman" w:hAnsi="Times New Roman" w:cs="Times New Roman"/>
        </w:rPr>
      </w:pPr>
      <w:bookmarkStart w:id="602" w:name="ref-Semeniuk1996"/>
      <w:bookmarkEnd w:id="601"/>
      <w:proofErr w:type="spellStart"/>
      <w:r>
        <w:rPr>
          <w:rFonts w:ascii="Times New Roman" w:hAnsi="Times New Roman" w:cs="Times New Roman"/>
        </w:rPr>
        <w:t>Semeniuk</w:t>
      </w:r>
      <w:proofErr w:type="spellEnd"/>
      <w:r w:rsidR="00BE032D">
        <w:rPr>
          <w:rFonts w:ascii="Times New Roman" w:hAnsi="Times New Roman" w:cs="Times New Roman"/>
        </w:rPr>
        <w:t xml:space="preserve">, C. A., 1987. Wetlands of the Darling system – a </w:t>
      </w:r>
      <w:r w:rsidR="00412D0F">
        <w:rPr>
          <w:rFonts w:ascii="Times New Roman" w:hAnsi="Times New Roman" w:cs="Times New Roman"/>
        </w:rPr>
        <w:t>geomorphic approach</w:t>
      </w:r>
      <w:r w:rsidR="0055111B">
        <w:rPr>
          <w:rFonts w:ascii="Times New Roman" w:hAnsi="Times New Roman" w:cs="Times New Roman"/>
        </w:rPr>
        <w:t xml:space="preserve"> to habitat classification</w:t>
      </w:r>
      <w:r w:rsidR="00AC31BE">
        <w:rPr>
          <w:rFonts w:ascii="Times New Roman" w:hAnsi="Times New Roman" w:cs="Times New Roman"/>
        </w:rPr>
        <w:t>. Journal of the Royal Society of Western Australia</w:t>
      </w:r>
      <w:r w:rsidR="00D02EB8">
        <w:rPr>
          <w:rFonts w:ascii="Times New Roman" w:hAnsi="Times New Roman" w:cs="Times New Roman"/>
        </w:rPr>
        <w:t xml:space="preserve"> 69, 95-112</w:t>
      </w:r>
    </w:p>
    <w:p w14:paraId="262723DA" w14:textId="1D5032E6" w:rsidR="001D584F" w:rsidRPr="003B09F5" w:rsidRDefault="005D6919">
      <w:pPr>
        <w:pStyle w:val="Bibliography"/>
        <w:rPr>
          <w:rFonts w:ascii="Times New Roman" w:hAnsi="Times New Roman" w:cs="Times New Roman"/>
        </w:rPr>
      </w:pP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V., 1996. The geomorphic classification of wetlands, in: Hill, A.L.,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V., Marco, A.D. (Eds.), Wetlands of the Swan Coastal Plain. Perth, Western Australia, pp. 30–49.</w:t>
      </w:r>
    </w:p>
    <w:p w14:paraId="262723DB" w14:textId="2A9FF045" w:rsidR="001D584F" w:rsidRPr="003B09F5" w:rsidRDefault="005D6919">
      <w:pPr>
        <w:pStyle w:val="Bibliography"/>
        <w:rPr>
          <w:rFonts w:ascii="Times New Roman" w:hAnsi="Times New Roman" w:cs="Times New Roman"/>
        </w:rPr>
      </w:pPr>
      <w:bookmarkStart w:id="603" w:name="ref-Sommer2009"/>
      <w:bookmarkEnd w:id="602"/>
      <w:r w:rsidRPr="003B09F5">
        <w:rPr>
          <w:rFonts w:ascii="Times New Roman" w:hAnsi="Times New Roman" w:cs="Times New Roman"/>
        </w:rPr>
        <w:t xml:space="preserve">Sommer, B., Horwitz, P., 2009. Macroinvertebrate cycles of decline and recovery in Swan Coastal Plain (Western Australia) wetlands affected by drought-induced acidification. </w:t>
      </w:r>
      <w:proofErr w:type="spellStart"/>
      <w:r w:rsidRPr="003B09F5">
        <w:rPr>
          <w:rFonts w:ascii="Times New Roman" w:hAnsi="Times New Roman" w:cs="Times New Roman"/>
        </w:rPr>
        <w:t>Hydrobiologia</w:t>
      </w:r>
      <w:proofErr w:type="spellEnd"/>
      <w:r w:rsidRPr="003B09F5">
        <w:rPr>
          <w:rFonts w:ascii="Times New Roman" w:hAnsi="Times New Roman" w:cs="Times New Roman"/>
        </w:rPr>
        <w:t xml:space="preserve"> 624, 191–203. </w:t>
      </w:r>
      <w:hyperlink r:id="rId39">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604" w:name="ref-Sommer2008"/>
      <w:bookmarkEnd w:id="603"/>
      <w:r w:rsidRPr="003B09F5">
        <w:rPr>
          <w:rFonts w:ascii="Times New Roman" w:hAnsi="Times New Roman" w:cs="Times New Roman"/>
        </w:rPr>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605" w:name="ref-WaterandRiversCommission2004"/>
      <w:bookmarkEnd w:id="604"/>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606" w:name="ref-Australia1995"/>
      <w:bookmarkEnd w:id="605"/>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607" w:name="ref-Wood2019"/>
      <w:bookmarkEnd w:id="606"/>
      <w:r w:rsidRPr="003B09F5">
        <w:rPr>
          <w:rFonts w:ascii="Times New Roman" w:hAnsi="Times New Roman" w:cs="Times New Roman"/>
        </w:rPr>
        <w:t xml:space="preserve">Wood, S., 2019. </w:t>
      </w:r>
      <w:proofErr w:type="spellStart"/>
      <w:r w:rsidRPr="003B09F5">
        <w:rPr>
          <w:rFonts w:ascii="Times New Roman" w:hAnsi="Times New Roman" w:cs="Times New Roman"/>
        </w:rPr>
        <w:t>mgcv</w:t>
      </w:r>
      <w:proofErr w:type="spellEnd"/>
      <w:r w:rsidRPr="003B09F5">
        <w:rPr>
          <w:rFonts w:ascii="Times New Roman" w:hAnsi="Times New Roman" w:cs="Times New Roman"/>
        </w:rPr>
        <w:t>: Mixed GAM Computation Vehicle with Automatic Smoothness Estimation.</w:t>
      </w:r>
    </w:p>
    <w:p w14:paraId="262723E0" w14:textId="54D14F12" w:rsidR="001D584F" w:rsidRPr="003B09F5" w:rsidRDefault="005D6919">
      <w:pPr>
        <w:pStyle w:val="Bibliography"/>
        <w:rPr>
          <w:rFonts w:ascii="Times New Roman" w:hAnsi="Times New Roman" w:cs="Times New Roman"/>
        </w:rPr>
      </w:pPr>
      <w:bookmarkStart w:id="608" w:name="ref-Wood2011"/>
      <w:bookmarkEnd w:id="607"/>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40">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609" w:name="ref-Yesertener2008"/>
      <w:bookmarkEnd w:id="608"/>
      <w:proofErr w:type="spellStart"/>
      <w:r w:rsidRPr="003B09F5">
        <w:rPr>
          <w:rFonts w:ascii="Times New Roman" w:hAnsi="Times New Roman" w:cs="Times New Roman"/>
        </w:rPr>
        <w:t>Yesertener</w:t>
      </w:r>
      <w:proofErr w:type="spellEnd"/>
      <w:r w:rsidRPr="003B09F5">
        <w:rPr>
          <w:rFonts w:ascii="Times New Roman" w:hAnsi="Times New Roman" w:cs="Times New Roman"/>
        </w:rPr>
        <w:t>, C., 2007. Assessment of the declining groundwater levels in the Gnangara Mound, Report HG1. ed. Perth, Western Australia.</w:t>
      </w:r>
    </w:p>
    <w:p w14:paraId="262723E2" w14:textId="7CD354BB" w:rsidR="001D584F" w:rsidRDefault="005D6919">
      <w:pPr>
        <w:pStyle w:val="Bibliography"/>
        <w:rPr>
          <w:rStyle w:val="Hyperlink"/>
          <w:rFonts w:ascii="Times New Roman" w:hAnsi="Times New Roman" w:cs="Times New Roman"/>
          <w:color w:val="auto"/>
        </w:rPr>
      </w:pPr>
      <w:bookmarkStart w:id="610" w:name="ref-Zencich2002"/>
      <w:bookmarkEnd w:id="609"/>
      <w:proofErr w:type="spellStart"/>
      <w:r w:rsidRPr="003B09F5">
        <w:rPr>
          <w:rFonts w:ascii="Times New Roman" w:hAnsi="Times New Roman" w:cs="Times New Roman"/>
        </w:rPr>
        <w:t>Zencich</w:t>
      </w:r>
      <w:proofErr w:type="spellEnd"/>
      <w:r w:rsidRPr="003B09F5">
        <w:rPr>
          <w:rFonts w:ascii="Times New Roman" w:hAnsi="Times New Roman" w:cs="Times New Roman"/>
        </w:rPr>
        <w:t xml:space="preserve">, S.J., Froend, R.H., Turner, J.V., </w:t>
      </w:r>
      <w:proofErr w:type="spellStart"/>
      <w:r w:rsidRPr="003B09F5">
        <w:rPr>
          <w:rFonts w:ascii="Times New Roman" w:hAnsi="Times New Roman" w:cs="Times New Roman"/>
        </w:rPr>
        <w:t>Gailitis</w:t>
      </w:r>
      <w:proofErr w:type="spellEnd"/>
      <w:r w:rsidRPr="003B09F5">
        <w:rPr>
          <w:rFonts w:ascii="Times New Roman" w:hAnsi="Times New Roman" w:cs="Times New Roman"/>
        </w:rPr>
        <w:t xml:space="preserve">, V., 2002. Influence of groundwater depth on the seasonal sources of water accessed by Banksia tree species on a shallow, sandy coastal aquifer. </w:t>
      </w:r>
      <w:proofErr w:type="spellStart"/>
      <w:r w:rsidRPr="003B09F5">
        <w:rPr>
          <w:rFonts w:ascii="Times New Roman" w:hAnsi="Times New Roman" w:cs="Times New Roman"/>
        </w:rPr>
        <w:t>Oecologia</w:t>
      </w:r>
      <w:proofErr w:type="spellEnd"/>
      <w:r w:rsidRPr="003B09F5">
        <w:rPr>
          <w:rFonts w:ascii="Times New Roman" w:hAnsi="Times New Roman" w:cs="Times New Roman"/>
        </w:rPr>
        <w:t xml:space="preserve"> 131, 8–19. </w:t>
      </w:r>
      <w:hyperlink r:id="rId41">
        <w:r w:rsidRPr="003B09F5">
          <w:rPr>
            <w:rStyle w:val="Hyperlink"/>
            <w:rFonts w:ascii="Times New Roman" w:hAnsi="Times New Roman" w:cs="Times New Roman"/>
            <w:color w:val="auto"/>
          </w:rPr>
          <w:t>https://doi.org/10.1007/s00442-001-0855-7</w:t>
        </w:r>
      </w:hyperlink>
      <w:bookmarkEnd w:id="575"/>
      <w:bookmarkEnd w:id="610"/>
    </w:p>
    <w:p w14:paraId="0764B327" w14:textId="0CF10E2C" w:rsidR="00277CE3" w:rsidRDefault="00277CE3">
      <w:pPr>
        <w:pStyle w:val="Bibliography"/>
        <w:rPr>
          <w:rStyle w:val="Hyperlink"/>
          <w:rFonts w:ascii="Times New Roman" w:hAnsi="Times New Roman" w:cs="Times New Roman"/>
          <w:color w:val="auto"/>
        </w:rPr>
      </w:pPr>
    </w:p>
    <w:p w14:paraId="38C64326" w14:textId="77777777" w:rsidR="00277CE3" w:rsidRDefault="00277CE3">
      <w:pPr>
        <w:pStyle w:val="Bibliography"/>
        <w:rPr>
          <w:rFonts w:ascii="Times New Roman" w:hAnsi="Times New Roman" w:cs="Times New Roman"/>
        </w:rPr>
        <w:sectPr w:rsidR="00277CE3" w:rsidSect="00605A84">
          <w:pgSz w:w="11906" w:h="16838" w:code="9"/>
          <w:pgMar w:top="1440" w:right="1440" w:bottom="1440" w:left="1440" w:header="720" w:footer="720" w:gutter="0"/>
          <w:cols w:space="720"/>
        </w:sectPr>
      </w:pPr>
    </w:p>
    <w:p w14:paraId="16B95FAA" w14:textId="733977F9" w:rsidR="00277CE3" w:rsidRDefault="00277CE3" w:rsidP="00277CE3">
      <w:pPr>
        <w:pStyle w:val="Heading1"/>
      </w:pPr>
      <w:bookmarkStart w:id="611" w:name="_Toc33196583"/>
      <w:r>
        <w:lastRenderedPageBreak/>
        <w:t>Appendi</w:t>
      </w:r>
      <w:r w:rsidR="00124C90">
        <w:t>ces</w:t>
      </w:r>
      <w:bookmarkEnd w:id="611"/>
    </w:p>
    <w:p w14:paraId="147842F3" w14:textId="03841145" w:rsidR="006F16CA" w:rsidRPr="003B09F5" w:rsidRDefault="00C7434B" w:rsidP="00DA4EC4">
      <w:pPr>
        <w:pStyle w:val="Heading2"/>
        <w:rPr>
          <w:rFonts w:cs="Times New Roman"/>
        </w:rPr>
      </w:pPr>
      <w:bookmarkStart w:id="612" w:name="trends-across-wetlands-on-the-gnangara-m"/>
      <w:bookmarkStart w:id="613" w:name="_Toc33196584"/>
      <w:r>
        <w:rPr>
          <w:rFonts w:cs="Times New Roman"/>
        </w:rPr>
        <w:t xml:space="preserve">Appendix 1: </w:t>
      </w:r>
      <w:r w:rsidR="006F16CA" w:rsidRPr="003B09F5">
        <w:rPr>
          <w:rFonts w:cs="Times New Roman"/>
        </w:rPr>
        <w:t xml:space="preserve">Trends across wetlands on the Gnangara </w:t>
      </w:r>
      <w:bookmarkEnd w:id="612"/>
      <w:r w:rsidR="00540C87">
        <w:rPr>
          <w:rFonts w:cs="Times New Roman"/>
        </w:rPr>
        <w:t>Groundwater System</w:t>
      </w:r>
      <w:bookmarkEnd w:id="613"/>
    </w:p>
    <w:p w14:paraId="64AD2BD5" w14:textId="4990592B" w:rsidR="006F16CA" w:rsidRPr="003B09F5" w:rsidRDefault="006F16CA" w:rsidP="006F16CA">
      <w:pPr>
        <w:pStyle w:val="FirstParagraph"/>
        <w:rPr>
          <w:rFonts w:cs="Times New Roman"/>
        </w:rPr>
      </w:pPr>
      <w:commentRangeStart w:id="614"/>
      <w:r w:rsidRPr="003B09F5">
        <w:rPr>
          <w:rFonts w:cs="Times New Roman"/>
        </w:rPr>
        <w:t>Each wetland monitored in the Gnangara Groundwater System vegetation surveys represent unique assemblages of native vegetation, particularly wetlands such as Melaleuca Park 173, Lake Jandabup and Loch McNess (</w:t>
      </w:r>
      <w:r>
        <w:rPr>
          <w:rFonts w:cs="Times New Roman"/>
        </w:rPr>
        <w:fldChar w:fldCharType="begin"/>
      </w:r>
      <w:r>
        <w:rPr>
          <w:rFonts w:cs="Times New Roman"/>
        </w:rPr>
        <w:instrText xml:space="preserve"> REF _Ref25920870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22</w:t>
      </w:r>
      <w:r>
        <w:rPr>
          <w:rFonts w:cs="Times New Roman"/>
        </w:rPr>
        <w:fldChar w:fldCharType="end"/>
      </w:r>
      <w:r w:rsidRPr="003B09F5">
        <w:rPr>
          <w:rFonts w:cs="Times New Roman"/>
        </w:rPr>
        <w:t>). Generally, the wetlands occurring in the Bassendean Dunes are distinct from those of the Spearwood Dunal System. However, annual monitoring reveals shifts in the composition of these assemblages, with evidence of some wetlands becoming increasingly similar to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commentRangeEnd w:id="614"/>
      <w:r>
        <w:rPr>
          <w:rStyle w:val="CommentReference"/>
          <w:rFonts w:asciiTheme="minorHAnsi" w:hAnsiTheme="minorHAnsi"/>
        </w:rPr>
        <w:commentReference w:id="614"/>
      </w:r>
    </w:p>
    <w:p w14:paraId="62777620" w14:textId="77777777" w:rsidR="006F16CA" w:rsidRPr="003B09F5" w:rsidRDefault="006F16CA" w:rsidP="006F16C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7B9FD38" wp14:editId="253415E0">
            <wp:extent cx="5760000" cy="39852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BFB8B1C" w14:textId="0B4141F2" w:rsidR="006F16CA" w:rsidRPr="003B09F5" w:rsidRDefault="006F16CA" w:rsidP="006F16CA">
      <w:pPr>
        <w:pStyle w:val="Caption"/>
        <w:rPr>
          <w:rFonts w:ascii="Times New Roman" w:hAnsi="Times New Roman" w:cs="Times New Roman"/>
        </w:rPr>
      </w:pPr>
      <w:bookmarkStart w:id="615"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22</w:t>
      </w:r>
      <w:r w:rsidRPr="003B09F5">
        <w:rPr>
          <w:rFonts w:ascii="Times New Roman" w:hAnsi="Times New Roman" w:cs="Times New Roman"/>
        </w:rPr>
        <w:fldChar w:fldCharType="end"/>
      </w:r>
      <w:bookmarkEnd w:id="615"/>
      <w:r w:rsidRPr="003B09F5">
        <w:rPr>
          <w:rFonts w:ascii="Times New Roman" w:hAnsi="Times New Roman" w:cs="Times New Roman"/>
        </w:rPr>
        <w:t xml:space="preserve"> Unconstrained ordination plot of vegetation at each wetland site during the survey period (1996-2018). Arrows represent change from first survey to last survey. Vegetation ordination includes native vegetation only.</w:t>
      </w:r>
    </w:p>
    <w:p w14:paraId="1C1470B7" w14:textId="291E197E" w:rsidR="006F16CA" w:rsidRPr="003B09F5" w:rsidRDefault="006F16CA" w:rsidP="006F16CA">
      <w:pPr>
        <w:pStyle w:val="BodyText"/>
        <w:rPr>
          <w:rFonts w:cs="Times New Roman"/>
        </w:rPr>
      </w:pPr>
      <w:commentRangeStart w:id="616"/>
      <w:r w:rsidRPr="003B09F5">
        <w:rPr>
          <w:rFonts w:cs="Times New Roman"/>
        </w:rPr>
        <w:t>The aquatic invertebrate assemblages form three distinct groups based on the dunal system of the wetland (</w:t>
      </w:r>
      <w:r>
        <w:rPr>
          <w:rFonts w:cs="Times New Roman"/>
        </w:rPr>
        <w:fldChar w:fldCharType="begin"/>
      </w:r>
      <w:r>
        <w:rPr>
          <w:rFonts w:cs="Times New Roman"/>
        </w:rPr>
        <w:instrText xml:space="preserve"> REF _Ref25920876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23</w:t>
      </w:r>
      <w:r>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wetlands are becoming more similar </w:t>
      </w:r>
      <w:r>
        <w:rPr>
          <w:rFonts w:cs="Times New Roman"/>
        </w:rPr>
        <w:t>to</w:t>
      </w:r>
      <w:r w:rsidRPr="003B09F5">
        <w:rPr>
          <w:rFonts w:cs="Times New Roman"/>
        </w:rPr>
        <w:t xml:space="preserve"> each other, </w:t>
      </w:r>
      <w:commentRangeStart w:id="617"/>
      <w:r w:rsidRPr="003B09F5">
        <w:rPr>
          <w:rFonts w:cs="Times New Roman"/>
        </w:rPr>
        <w:t>although such conclusions are based on a very limited set of wetlands</w:t>
      </w:r>
      <w:commentRangeEnd w:id="617"/>
      <w:r>
        <w:rPr>
          <w:rStyle w:val="CommentReference"/>
          <w:rFonts w:asciiTheme="minorHAnsi" w:hAnsiTheme="minorHAnsi"/>
        </w:rPr>
        <w:commentReference w:id="617"/>
      </w:r>
      <w:r w:rsidRPr="003B09F5">
        <w:rPr>
          <w:rFonts w:cs="Times New Roman"/>
        </w:rPr>
        <w:t xml:space="preserve">. The Spearwood Dunes contain wetlands with two distinct trajectories, </w:t>
      </w:r>
      <w:r w:rsidRPr="003B09F5">
        <w:rPr>
          <w:rFonts w:cs="Times New Roman"/>
        </w:rPr>
        <w:lastRenderedPageBreak/>
        <w:t>those migrating towards initial Lake Joondalup compositions (Loch McNess, Lake Goollelal and Lake Nowergup), and those migrating towards initial Loch McNess compositions (Lake Joondalup and Lake Yonderup</w:t>
      </w:r>
      <w:commentRangeStart w:id="618"/>
      <w:r w:rsidRPr="003B09F5">
        <w:rPr>
          <w:rFonts w:cs="Times New Roman"/>
        </w:rPr>
        <w:t>). Nonetheless, each wetland has a distinct assemblage of macroinvertebrates but, aquatic macroinvertebrate communities have shifted during the monitoring period</w:t>
      </w:r>
      <w:commentRangeEnd w:id="618"/>
      <w:r>
        <w:rPr>
          <w:rStyle w:val="CommentReference"/>
          <w:rFonts w:asciiTheme="minorHAnsi" w:hAnsiTheme="minorHAnsi"/>
        </w:rPr>
        <w:commentReference w:id="618"/>
      </w:r>
      <w:r w:rsidRPr="003B09F5">
        <w:rPr>
          <w:rFonts w:cs="Times New Roman"/>
        </w:rPr>
        <w:t>. Recent monitoring suggests that Loch McNess and Melaleuca Park 173 are becoming more similar to other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commentRangeEnd w:id="616"/>
      <w:r>
        <w:rPr>
          <w:rStyle w:val="CommentReference"/>
          <w:rFonts w:asciiTheme="minorHAnsi" w:hAnsiTheme="minorHAnsi"/>
        </w:rPr>
        <w:commentReference w:id="616"/>
      </w:r>
      <w:r w:rsidRPr="003B09F5">
        <w:rPr>
          <w:rFonts w:cs="Times New Roman"/>
        </w:rPr>
        <w:t>.</w:t>
      </w:r>
    </w:p>
    <w:p w14:paraId="5734D127" w14:textId="77777777" w:rsidR="006F16CA" w:rsidRPr="003B09F5" w:rsidRDefault="006F16CA" w:rsidP="006F16CA">
      <w:pPr>
        <w:pStyle w:val="CaptionedFigure"/>
        <w:jc w:val="center"/>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5A38059E" wp14:editId="323C7709">
            <wp:extent cx="5760000" cy="39888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2048B99C" w14:textId="293E30CD" w:rsidR="006F16CA" w:rsidRPr="003B09F5" w:rsidRDefault="006F16CA" w:rsidP="006F16CA">
      <w:pPr>
        <w:pStyle w:val="Caption"/>
        <w:rPr>
          <w:rFonts w:ascii="Times New Roman" w:hAnsi="Times New Roman" w:cs="Times New Roman"/>
        </w:rPr>
      </w:pPr>
      <w:bookmarkStart w:id="619"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23</w:t>
      </w:r>
      <w:r w:rsidRPr="003B09F5">
        <w:rPr>
          <w:rFonts w:ascii="Times New Roman" w:hAnsi="Times New Roman" w:cs="Times New Roman"/>
        </w:rPr>
        <w:fldChar w:fldCharType="end"/>
      </w:r>
      <w:bookmarkEnd w:id="619"/>
      <w:r w:rsidRPr="003B09F5">
        <w:rPr>
          <w:rFonts w:ascii="Times New Roman" w:hAnsi="Times New Roman" w:cs="Times New Roman"/>
        </w:rPr>
        <w:t xml:space="preserve"> Unconstrained ordination plot of aquatic invertebrates at each wetland site during the survey period (1996-2018). Arrows represent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105537D" w14:textId="24187195" w:rsidR="006F16CA" w:rsidRPr="003B09F5" w:rsidRDefault="006F16CA" w:rsidP="006F16CA">
      <w:pPr>
        <w:pStyle w:val="BodyText"/>
        <w:rPr>
          <w:rFonts w:cs="Times New Roman"/>
        </w:rPr>
      </w:pPr>
      <w:commentRangeStart w:id="620"/>
      <w:r w:rsidRPr="003B09F5">
        <w:rPr>
          <w:rFonts w:cs="Times New Roman"/>
        </w:rPr>
        <w:t>Patterns of changing assemblages and declining richness are complemented by an analysis of monitoring data for macroinvertebrates (</w:t>
      </w:r>
      <w:r>
        <w:rPr>
          <w:rFonts w:cs="Times New Roman"/>
        </w:rPr>
        <w:fldChar w:fldCharType="begin"/>
      </w:r>
      <w:r>
        <w:rPr>
          <w:rFonts w:cs="Times New Roman"/>
        </w:rPr>
        <w:instrText xml:space="preserve"> REF _Ref25922563 \h </w:instrText>
      </w:r>
      <w:r>
        <w:rPr>
          <w:rFonts w:cs="Times New Roman"/>
        </w:rPr>
      </w:r>
      <w:r>
        <w:rPr>
          <w:rFonts w:cs="Times New Roman"/>
        </w:rPr>
        <w:fldChar w:fldCharType="separate"/>
      </w:r>
      <w:r w:rsidR="00266BE9" w:rsidRPr="003B09F5">
        <w:rPr>
          <w:rFonts w:cs="Times New Roman"/>
        </w:rPr>
        <w:t xml:space="preserve">Table </w:t>
      </w:r>
      <w:r w:rsidR="00266BE9">
        <w:rPr>
          <w:rFonts w:cs="Times New Roman"/>
          <w:noProof/>
        </w:rPr>
        <w:t>38</w:t>
      </w:r>
      <w:r>
        <w:rPr>
          <w:rFonts w:cs="Times New Roman"/>
        </w:rPr>
        <w:fldChar w:fldCharType="end"/>
      </w:r>
      <w:r w:rsidRPr="003B09F5">
        <w:rPr>
          <w:rFonts w:cs="Times New Roman"/>
        </w:rPr>
        <w:t>).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observed and are now actually absent in the samples in the last 5-15 years). Other taxa were extremely common in the early period of monitoring (between 1996 and 2006) but have since become much rarer or absent in the samples in the last 5-15 years).</w:t>
      </w:r>
    </w:p>
    <w:p w14:paraId="6460B6A1" w14:textId="58CA2696" w:rsidR="006F16CA" w:rsidRPr="003B09F5" w:rsidRDefault="006F16CA" w:rsidP="006F16CA">
      <w:pPr>
        <w:pStyle w:val="BodyText"/>
        <w:rPr>
          <w:rFonts w:cs="Times New Roman"/>
        </w:rPr>
      </w:pPr>
      <w:r w:rsidRPr="003B09F5">
        <w:rPr>
          <w:rFonts w:cs="Times New Roman"/>
        </w:rPr>
        <w:lastRenderedPageBreak/>
        <w:t xml:space="preserve">Lakes Nowergup, Yonderup and Loch McNess have many taxa in one of these two groups (8, 9 and 10 taxa overall, respectively). Two insect groups have shown the same pattern of decline – </w:t>
      </w:r>
      <w:proofErr w:type="spellStart"/>
      <w:r w:rsidRPr="003B09F5">
        <w:rPr>
          <w:rFonts w:cs="Times New Roman"/>
        </w:rPr>
        <w:t>Scirtidae</w:t>
      </w:r>
      <w:proofErr w:type="spellEnd"/>
      <w:r w:rsidRPr="003B09F5">
        <w:rPr>
          <w:rFonts w:cs="Times New Roman"/>
        </w:rPr>
        <w:t xml:space="preserve"> beetles (from 4 of the six wetlands) and the </w:t>
      </w:r>
      <w:proofErr w:type="spellStart"/>
      <w:r w:rsidRPr="003B09F5">
        <w:rPr>
          <w:rFonts w:cs="Times New Roman"/>
        </w:rPr>
        <w:t>Cordulidae</w:t>
      </w:r>
      <w:proofErr w:type="spellEnd"/>
      <w:r w:rsidRPr="003B09F5">
        <w:rPr>
          <w:rFonts w:cs="Times New Roman"/>
        </w:rPr>
        <w:t xml:space="preserve"> damsel flies (also from 4 of the six wetlands). The insects, </w:t>
      </w:r>
      <w:proofErr w:type="spellStart"/>
      <w:r w:rsidRPr="003B09F5">
        <w:rPr>
          <w:rFonts w:cs="Times New Roman"/>
        </w:rPr>
        <w:t>Corduliidae</w:t>
      </w:r>
      <w:proofErr w:type="spellEnd"/>
      <w:r w:rsidRPr="003B09F5">
        <w:rPr>
          <w:rFonts w:cs="Times New Roman"/>
        </w:rPr>
        <w:t xml:space="preserve"> (Odonata), Ecnomidae (</w:t>
      </w:r>
      <w:proofErr w:type="spellStart"/>
      <w:r w:rsidRPr="003B09F5">
        <w:rPr>
          <w:rFonts w:cs="Times New Roman"/>
        </w:rPr>
        <w:t>Trichoptera</w:t>
      </w:r>
      <w:proofErr w:type="spellEnd"/>
      <w:r w:rsidRPr="003B09F5">
        <w:rPr>
          <w:rFonts w:cs="Times New Roman"/>
        </w:rPr>
        <w:t xml:space="preserve">), </w:t>
      </w:r>
      <w:proofErr w:type="spellStart"/>
      <w:r w:rsidRPr="003B09F5">
        <w:rPr>
          <w:rFonts w:cs="Times New Roman"/>
        </w:rPr>
        <w:t>Haliplidae</w:t>
      </w:r>
      <w:proofErr w:type="spellEnd"/>
      <w:r w:rsidRPr="003B09F5">
        <w:rPr>
          <w:rFonts w:cs="Times New Roman"/>
        </w:rPr>
        <w:t xml:space="preserve"> (Coleoptera) and </w:t>
      </w:r>
      <w:proofErr w:type="spellStart"/>
      <w:r w:rsidRPr="003B09F5">
        <w:rPr>
          <w:rFonts w:cs="Times New Roman"/>
        </w:rPr>
        <w:t>Mesoveliidae</w:t>
      </w:r>
      <w:proofErr w:type="spellEnd"/>
      <w:r w:rsidRPr="003B09F5">
        <w:rPr>
          <w:rFonts w:cs="Times New Roman"/>
        </w:rPr>
        <w:t xml:space="preserv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commentRangeEnd w:id="620"/>
      <w:r>
        <w:rPr>
          <w:rStyle w:val="CommentReference"/>
          <w:rFonts w:asciiTheme="minorHAnsi" w:hAnsiTheme="minorHAnsi"/>
        </w:rPr>
        <w:commentReference w:id="620"/>
      </w:r>
    </w:p>
    <w:p w14:paraId="6D4B1E9E" w14:textId="1ABA604A" w:rsidR="006F16CA" w:rsidRPr="003B09F5" w:rsidRDefault="006F16CA" w:rsidP="006F16CA">
      <w:pPr>
        <w:pStyle w:val="TableCaption"/>
        <w:rPr>
          <w:rFonts w:ascii="Times New Roman" w:hAnsi="Times New Roman" w:cs="Times New Roman"/>
        </w:rPr>
      </w:pPr>
      <w:bookmarkStart w:id="621" w:name="_Ref25922563"/>
      <w:commentRangeStart w:id="622"/>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38</w:t>
      </w:r>
      <w:r w:rsidRPr="003B09F5">
        <w:rPr>
          <w:rFonts w:ascii="Times New Roman" w:hAnsi="Times New Roman" w:cs="Times New Roman"/>
        </w:rPr>
        <w:fldChar w:fldCharType="end"/>
      </w:r>
      <w:bookmarkEnd w:id="621"/>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02"/>
        <w:gridCol w:w="4277"/>
        <w:gridCol w:w="3828"/>
      </w:tblGrid>
      <w:tr w:rsidR="006F16CA" w:rsidRPr="003B09F5" w14:paraId="2F4355ED" w14:textId="77777777" w:rsidTr="00305B18">
        <w:tc>
          <w:tcPr>
            <w:tcW w:w="825" w:type="pct"/>
            <w:tcBorders>
              <w:bottom w:val="single" w:sz="0" w:space="0" w:color="auto"/>
            </w:tcBorders>
            <w:vAlign w:val="bottom"/>
          </w:tcPr>
          <w:p w14:paraId="75E29552" w14:textId="77777777" w:rsidR="006F16CA" w:rsidRPr="003B09F5" w:rsidRDefault="006F16CA" w:rsidP="00305B18">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108769CC" w14:textId="77777777" w:rsidR="006F16CA" w:rsidRPr="003B09F5" w:rsidRDefault="006F16CA" w:rsidP="00305B18">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35F26617" w14:textId="77777777" w:rsidR="006F16CA" w:rsidRPr="003B09F5" w:rsidRDefault="006F16CA" w:rsidP="00305B18">
            <w:pPr>
              <w:pStyle w:val="Compact"/>
              <w:jc w:val="center"/>
              <w:rPr>
                <w:rFonts w:cs="Times New Roman"/>
              </w:rPr>
            </w:pPr>
            <w:r w:rsidRPr="003B09F5">
              <w:rPr>
                <w:rFonts w:cs="Times New Roman"/>
              </w:rPr>
              <w:t>Taxa that have gone from common to rare or absent</w:t>
            </w:r>
          </w:p>
        </w:tc>
      </w:tr>
      <w:commentRangeEnd w:id="622"/>
      <w:tr w:rsidR="006F16CA" w:rsidRPr="003B09F5" w14:paraId="650B1B7C" w14:textId="77777777" w:rsidTr="00305B18">
        <w:tc>
          <w:tcPr>
            <w:tcW w:w="825" w:type="pct"/>
          </w:tcPr>
          <w:p w14:paraId="45442935" w14:textId="77777777" w:rsidR="006F16CA" w:rsidRPr="003B09F5" w:rsidRDefault="006F16CA" w:rsidP="00305B18">
            <w:pPr>
              <w:pStyle w:val="Compact"/>
              <w:jc w:val="center"/>
              <w:rPr>
                <w:rFonts w:cs="Times New Roman"/>
              </w:rPr>
            </w:pPr>
            <w:r>
              <w:rPr>
                <w:rStyle w:val="CommentReference"/>
                <w:rFonts w:asciiTheme="minorHAnsi" w:hAnsiTheme="minorHAnsi"/>
              </w:rPr>
              <w:commentReference w:id="622"/>
            </w:r>
            <w:r w:rsidRPr="003B09F5">
              <w:rPr>
                <w:rFonts w:cs="Times New Roman"/>
              </w:rPr>
              <w:t>Lake Goollelal</w:t>
            </w:r>
          </w:p>
        </w:tc>
        <w:tc>
          <w:tcPr>
            <w:tcW w:w="2203" w:type="pct"/>
          </w:tcPr>
          <w:p w14:paraId="62EDB45D" w14:textId="77777777" w:rsidR="006F16CA" w:rsidRPr="003B09F5" w:rsidRDefault="006F16CA" w:rsidP="00305B18">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in 2004</w:t>
            </w:r>
          </w:p>
        </w:tc>
        <w:tc>
          <w:tcPr>
            <w:tcW w:w="1972" w:type="pct"/>
          </w:tcPr>
          <w:p w14:paraId="542D3305" w14:textId="77777777" w:rsidR="006F16CA" w:rsidRPr="003B09F5" w:rsidRDefault="006F16CA" w:rsidP="00305B18">
            <w:pPr>
              <w:pStyle w:val="Compact"/>
              <w:jc w:val="center"/>
              <w:rPr>
                <w:rFonts w:cs="Times New Roman"/>
              </w:rPr>
            </w:pPr>
            <w:r w:rsidRPr="003B09F5">
              <w:rPr>
                <w:rFonts w:cs="Times New Roman"/>
              </w:rPr>
              <w:t>Hydrophilidae (beetle) last seen 2014</w:t>
            </w:r>
          </w:p>
        </w:tc>
      </w:tr>
      <w:tr w:rsidR="006F16CA" w:rsidRPr="003B09F5" w14:paraId="78338364" w14:textId="77777777" w:rsidTr="00305B18">
        <w:tc>
          <w:tcPr>
            <w:tcW w:w="825" w:type="pct"/>
          </w:tcPr>
          <w:p w14:paraId="762A47A0" w14:textId="77777777" w:rsidR="006F16CA" w:rsidRPr="003B09F5" w:rsidRDefault="006F16CA" w:rsidP="00305B18">
            <w:pPr>
              <w:pStyle w:val="Compact"/>
              <w:jc w:val="center"/>
              <w:rPr>
                <w:rFonts w:cs="Times New Roman"/>
              </w:rPr>
            </w:pPr>
            <w:r w:rsidRPr="003B09F5">
              <w:rPr>
                <w:rFonts w:cs="Times New Roman"/>
              </w:rPr>
              <w:t>Lake Joondalup</w:t>
            </w:r>
          </w:p>
        </w:tc>
        <w:tc>
          <w:tcPr>
            <w:tcW w:w="2203" w:type="pct"/>
          </w:tcPr>
          <w:p w14:paraId="4F0AAE53" w14:textId="77777777" w:rsidR="006F16CA" w:rsidRPr="003B09F5" w:rsidRDefault="006F16CA" w:rsidP="00305B18">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2011</w:t>
            </w:r>
          </w:p>
        </w:tc>
        <w:tc>
          <w:tcPr>
            <w:tcW w:w="1972" w:type="pct"/>
          </w:tcPr>
          <w:p w14:paraId="67CE80E3" w14:textId="77777777" w:rsidR="006F16CA" w:rsidRPr="003B09F5" w:rsidRDefault="006F16CA" w:rsidP="00305B18">
            <w:pPr>
              <w:pStyle w:val="Compact"/>
              <w:rPr>
                <w:rFonts w:cs="Times New Roman"/>
              </w:rPr>
            </w:pPr>
          </w:p>
        </w:tc>
      </w:tr>
      <w:tr w:rsidR="006F16CA" w:rsidRPr="003B09F5" w14:paraId="6D3F67CA" w14:textId="77777777" w:rsidTr="00305B18">
        <w:tc>
          <w:tcPr>
            <w:tcW w:w="825" w:type="pct"/>
          </w:tcPr>
          <w:p w14:paraId="6B4487FD" w14:textId="77777777" w:rsidR="006F16CA" w:rsidRPr="003B09F5" w:rsidRDefault="006F16CA" w:rsidP="00305B18">
            <w:pPr>
              <w:pStyle w:val="Compact"/>
              <w:rPr>
                <w:rFonts w:cs="Times New Roman"/>
              </w:rPr>
            </w:pPr>
          </w:p>
        </w:tc>
        <w:tc>
          <w:tcPr>
            <w:tcW w:w="2203" w:type="pct"/>
          </w:tcPr>
          <w:p w14:paraId="3F21EE12" w14:textId="77777777" w:rsidR="006F16CA" w:rsidRPr="003B09F5" w:rsidRDefault="006F16CA" w:rsidP="00305B18">
            <w:pPr>
              <w:pStyle w:val="Compact"/>
              <w:jc w:val="center"/>
              <w:rPr>
                <w:rFonts w:cs="Times New Roman"/>
              </w:rPr>
            </w:pPr>
            <w:proofErr w:type="spellStart"/>
            <w:r w:rsidRPr="003B09F5">
              <w:rPr>
                <w:rFonts w:cs="Times New Roman"/>
              </w:rPr>
              <w:t>Haliplidae</w:t>
            </w:r>
            <w:proofErr w:type="spellEnd"/>
            <w:r w:rsidRPr="003B09F5">
              <w:rPr>
                <w:rFonts w:cs="Times New Roman"/>
              </w:rPr>
              <w:t xml:space="preserve"> (beetle) last seen 2010</w:t>
            </w:r>
          </w:p>
        </w:tc>
        <w:tc>
          <w:tcPr>
            <w:tcW w:w="1972" w:type="pct"/>
          </w:tcPr>
          <w:p w14:paraId="13B6F771" w14:textId="77777777" w:rsidR="006F16CA" w:rsidRPr="003B09F5" w:rsidRDefault="006F16CA" w:rsidP="00305B18">
            <w:pPr>
              <w:pStyle w:val="Compact"/>
              <w:rPr>
                <w:rFonts w:cs="Times New Roman"/>
              </w:rPr>
            </w:pPr>
          </w:p>
        </w:tc>
      </w:tr>
      <w:tr w:rsidR="006F16CA" w:rsidRPr="003B09F5" w14:paraId="666AA65B" w14:textId="77777777" w:rsidTr="00305B18">
        <w:tc>
          <w:tcPr>
            <w:tcW w:w="825" w:type="pct"/>
          </w:tcPr>
          <w:p w14:paraId="347DA400" w14:textId="77777777" w:rsidR="006F16CA" w:rsidRPr="003B09F5" w:rsidRDefault="006F16CA" w:rsidP="00305B18">
            <w:pPr>
              <w:pStyle w:val="Compact"/>
              <w:rPr>
                <w:rFonts w:cs="Times New Roman"/>
              </w:rPr>
            </w:pPr>
          </w:p>
        </w:tc>
        <w:tc>
          <w:tcPr>
            <w:tcW w:w="2203" w:type="pct"/>
          </w:tcPr>
          <w:p w14:paraId="530951F7" w14:textId="77777777" w:rsidR="006F16CA" w:rsidRPr="003B09F5" w:rsidRDefault="006F16CA" w:rsidP="00305B18">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2010</w:t>
            </w:r>
          </w:p>
        </w:tc>
        <w:tc>
          <w:tcPr>
            <w:tcW w:w="1972" w:type="pct"/>
          </w:tcPr>
          <w:p w14:paraId="279A52E3" w14:textId="77777777" w:rsidR="006F16CA" w:rsidRPr="003B09F5" w:rsidRDefault="006F16CA" w:rsidP="00305B18">
            <w:pPr>
              <w:pStyle w:val="Compact"/>
              <w:rPr>
                <w:rFonts w:cs="Times New Roman"/>
              </w:rPr>
            </w:pPr>
          </w:p>
        </w:tc>
      </w:tr>
      <w:tr w:rsidR="006F16CA" w:rsidRPr="003B09F5" w14:paraId="7B8938C8" w14:textId="77777777" w:rsidTr="00305B18">
        <w:tc>
          <w:tcPr>
            <w:tcW w:w="825" w:type="pct"/>
          </w:tcPr>
          <w:p w14:paraId="247CCD5F" w14:textId="77777777" w:rsidR="006F16CA" w:rsidRPr="003B09F5" w:rsidRDefault="006F16CA" w:rsidP="00305B18">
            <w:pPr>
              <w:pStyle w:val="Compact"/>
              <w:jc w:val="center"/>
              <w:rPr>
                <w:rFonts w:cs="Times New Roman"/>
              </w:rPr>
            </w:pPr>
            <w:r w:rsidRPr="003B09F5">
              <w:rPr>
                <w:rFonts w:cs="Times New Roman"/>
              </w:rPr>
              <w:t>Lake Nowergup</w:t>
            </w:r>
          </w:p>
        </w:tc>
        <w:tc>
          <w:tcPr>
            <w:tcW w:w="2203" w:type="pct"/>
          </w:tcPr>
          <w:p w14:paraId="62DF86F5" w14:textId="77777777" w:rsidR="006F16CA" w:rsidRPr="003B09F5" w:rsidRDefault="006F16CA" w:rsidP="00305B18">
            <w:pPr>
              <w:pStyle w:val="Compact"/>
              <w:jc w:val="center"/>
              <w:rPr>
                <w:rFonts w:cs="Times New Roman"/>
              </w:rPr>
            </w:pPr>
            <w:proofErr w:type="spellStart"/>
            <w:r w:rsidRPr="003B09F5">
              <w:rPr>
                <w:rFonts w:cs="Times New Roman"/>
              </w:rPr>
              <w:t>Sphaeridae</w:t>
            </w:r>
            <w:proofErr w:type="spellEnd"/>
            <w:r w:rsidRPr="003B09F5">
              <w:rPr>
                <w:rFonts w:cs="Times New Roman"/>
              </w:rPr>
              <w:t xml:space="preserve"> (bivalve) last seen 2002</w:t>
            </w:r>
          </w:p>
        </w:tc>
        <w:tc>
          <w:tcPr>
            <w:tcW w:w="1972" w:type="pct"/>
          </w:tcPr>
          <w:p w14:paraId="34494FDA" w14:textId="77777777" w:rsidR="006F16CA" w:rsidRPr="003B09F5" w:rsidRDefault="006F16CA" w:rsidP="00305B18">
            <w:pPr>
              <w:pStyle w:val="Compact"/>
              <w:jc w:val="center"/>
              <w:rPr>
                <w:rFonts w:cs="Times New Roman"/>
              </w:rPr>
            </w:pPr>
            <w:proofErr w:type="spellStart"/>
            <w:r w:rsidRPr="003B09F5">
              <w:rPr>
                <w:rFonts w:cs="Times New Roman"/>
              </w:rPr>
              <w:t>Ceinidae</w:t>
            </w:r>
            <w:proofErr w:type="spellEnd"/>
            <w:r w:rsidRPr="003B09F5">
              <w:rPr>
                <w:rFonts w:cs="Times New Roman"/>
              </w:rPr>
              <w:t xml:space="preserve"> (amphipod) last seen 2007</w:t>
            </w:r>
          </w:p>
        </w:tc>
      </w:tr>
      <w:tr w:rsidR="006F16CA" w:rsidRPr="003B09F5" w14:paraId="50CF16E2" w14:textId="77777777" w:rsidTr="00305B18">
        <w:tc>
          <w:tcPr>
            <w:tcW w:w="825" w:type="pct"/>
          </w:tcPr>
          <w:p w14:paraId="5A5441A6" w14:textId="77777777" w:rsidR="006F16CA" w:rsidRPr="003B09F5" w:rsidRDefault="006F16CA" w:rsidP="00305B18">
            <w:pPr>
              <w:pStyle w:val="Compact"/>
              <w:rPr>
                <w:rFonts w:cs="Times New Roman"/>
              </w:rPr>
            </w:pPr>
          </w:p>
        </w:tc>
        <w:tc>
          <w:tcPr>
            <w:tcW w:w="2203" w:type="pct"/>
          </w:tcPr>
          <w:p w14:paraId="6D6753D8" w14:textId="77777777" w:rsidR="006F16CA" w:rsidRPr="003B09F5" w:rsidRDefault="006F16CA" w:rsidP="00305B18">
            <w:pPr>
              <w:pStyle w:val="Compact"/>
              <w:jc w:val="center"/>
              <w:rPr>
                <w:rFonts w:cs="Times New Roman"/>
              </w:rPr>
            </w:pPr>
            <w:proofErr w:type="spellStart"/>
            <w:r w:rsidRPr="003B09F5">
              <w:rPr>
                <w:rFonts w:cs="Times New Roman"/>
              </w:rPr>
              <w:t>Arrenuridae</w:t>
            </w:r>
            <w:proofErr w:type="spellEnd"/>
            <w:r w:rsidRPr="003B09F5">
              <w:rPr>
                <w:rFonts w:cs="Times New Roman"/>
              </w:rPr>
              <w:t xml:space="preserve"> (mite) last seen 2007</w:t>
            </w:r>
          </w:p>
        </w:tc>
        <w:tc>
          <w:tcPr>
            <w:tcW w:w="1972" w:type="pct"/>
          </w:tcPr>
          <w:p w14:paraId="30087DCE" w14:textId="77777777" w:rsidR="006F16CA" w:rsidRPr="003B09F5" w:rsidRDefault="006F16CA" w:rsidP="00305B18">
            <w:pPr>
              <w:pStyle w:val="Compact"/>
              <w:jc w:val="center"/>
              <w:rPr>
                <w:rFonts w:cs="Times New Roman"/>
              </w:rPr>
            </w:pPr>
            <w:proofErr w:type="spellStart"/>
            <w:r w:rsidRPr="003B09F5">
              <w:rPr>
                <w:rFonts w:cs="Times New Roman"/>
              </w:rPr>
              <w:t>Notodromadidae</w:t>
            </w:r>
            <w:proofErr w:type="spellEnd"/>
            <w:r w:rsidRPr="003B09F5">
              <w:rPr>
                <w:rFonts w:cs="Times New Roman"/>
              </w:rPr>
              <w:t xml:space="preserve"> (ostracod) last seen 2005</w:t>
            </w:r>
          </w:p>
        </w:tc>
      </w:tr>
      <w:tr w:rsidR="006F16CA" w:rsidRPr="003B09F5" w14:paraId="79A242CC" w14:textId="77777777" w:rsidTr="00305B18">
        <w:tc>
          <w:tcPr>
            <w:tcW w:w="825" w:type="pct"/>
          </w:tcPr>
          <w:p w14:paraId="33ADCE25" w14:textId="77777777" w:rsidR="006F16CA" w:rsidRPr="003B09F5" w:rsidRDefault="006F16CA" w:rsidP="00305B18">
            <w:pPr>
              <w:pStyle w:val="Compact"/>
              <w:rPr>
                <w:rFonts w:cs="Times New Roman"/>
              </w:rPr>
            </w:pPr>
          </w:p>
        </w:tc>
        <w:tc>
          <w:tcPr>
            <w:tcW w:w="2203" w:type="pct"/>
          </w:tcPr>
          <w:p w14:paraId="2DCA2674" w14:textId="77777777" w:rsidR="006F16CA" w:rsidRPr="003B09F5" w:rsidRDefault="006F16CA" w:rsidP="00305B18">
            <w:pPr>
              <w:pStyle w:val="Compact"/>
              <w:jc w:val="center"/>
              <w:rPr>
                <w:rFonts w:cs="Times New Roman"/>
              </w:rPr>
            </w:pPr>
            <w:proofErr w:type="spellStart"/>
            <w:r w:rsidRPr="003B09F5">
              <w:rPr>
                <w:rFonts w:cs="Times New Roman"/>
              </w:rPr>
              <w:t>Limnesiidae</w:t>
            </w:r>
            <w:proofErr w:type="spellEnd"/>
            <w:r w:rsidRPr="003B09F5">
              <w:rPr>
                <w:rFonts w:cs="Times New Roman"/>
              </w:rPr>
              <w:t xml:space="preserve"> (mite) last seen 2007</w:t>
            </w:r>
          </w:p>
        </w:tc>
        <w:tc>
          <w:tcPr>
            <w:tcW w:w="1972" w:type="pct"/>
          </w:tcPr>
          <w:p w14:paraId="3F31EEC8" w14:textId="77777777" w:rsidR="006F16CA" w:rsidRPr="003B09F5" w:rsidRDefault="006F16CA" w:rsidP="00305B18">
            <w:pPr>
              <w:pStyle w:val="Compact"/>
              <w:rPr>
                <w:rFonts w:cs="Times New Roman"/>
              </w:rPr>
            </w:pPr>
          </w:p>
        </w:tc>
      </w:tr>
      <w:tr w:rsidR="006F16CA" w:rsidRPr="003B09F5" w14:paraId="55297B45" w14:textId="77777777" w:rsidTr="00305B18">
        <w:tc>
          <w:tcPr>
            <w:tcW w:w="825" w:type="pct"/>
          </w:tcPr>
          <w:p w14:paraId="60E98BA3" w14:textId="77777777" w:rsidR="006F16CA" w:rsidRPr="003B09F5" w:rsidRDefault="006F16CA" w:rsidP="00305B18">
            <w:pPr>
              <w:pStyle w:val="Compact"/>
              <w:jc w:val="center"/>
              <w:rPr>
                <w:rFonts w:cs="Times New Roman"/>
              </w:rPr>
            </w:pPr>
          </w:p>
        </w:tc>
        <w:tc>
          <w:tcPr>
            <w:tcW w:w="2203" w:type="pct"/>
          </w:tcPr>
          <w:p w14:paraId="7A9ECC0B" w14:textId="77777777" w:rsidR="006F16CA" w:rsidRPr="003B09F5" w:rsidRDefault="006F16CA" w:rsidP="00305B18">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spring 2011</w:t>
            </w:r>
          </w:p>
        </w:tc>
        <w:tc>
          <w:tcPr>
            <w:tcW w:w="1972" w:type="pct"/>
          </w:tcPr>
          <w:p w14:paraId="3906CE6A" w14:textId="77777777" w:rsidR="006F16CA" w:rsidRPr="003B09F5" w:rsidRDefault="006F16CA" w:rsidP="00305B18">
            <w:pPr>
              <w:pStyle w:val="Compact"/>
              <w:rPr>
                <w:rFonts w:cs="Times New Roman"/>
              </w:rPr>
            </w:pPr>
          </w:p>
        </w:tc>
      </w:tr>
      <w:tr w:rsidR="006F16CA" w:rsidRPr="003B09F5" w14:paraId="37437AB5" w14:textId="77777777" w:rsidTr="00305B18">
        <w:tc>
          <w:tcPr>
            <w:tcW w:w="825" w:type="pct"/>
          </w:tcPr>
          <w:p w14:paraId="336AD9D6" w14:textId="77777777" w:rsidR="006F16CA" w:rsidRPr="003B09F5" w:rsidRDefault="006F16CA" w:rsidP="00305B18">
            <w:pPr>
              <w:pStyle w:val="Compact"/>
              <w:rPr>
                <w:rFonts w:cs="Times New Roman"/>
              </w:rPr>
            </w:pPr>
          </w:p>
        </w:tc>
        <w:tc>
          <w:tcPr>
            <w:tcW w:w="2203" w:type="pct"/>
          </w:tcPr>
          <w:p w14:paraId="2533C36E" w14:textId="77777777" w:rsidR="006F16CA" w:rsidRPr="003B09F5" w:rsidRDefault="006F16CA" w:rsidP="00305B18">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in spring – 2004</w:t>
            </w:r>
          </w:p>
        </w:tc>
        <w:tc>
          <w:tcPr>
            <w:tcW w:w="1972" w:type="pct"/>
          </w:tcPr>
          <w:p w14:paraId="4DDD20E3" w14:textId="77777777" w:rsidR="006F16CA" w:rsidRPr="003B09F5" w:rsidRDefault="006F16CA" w:rsidP="00305B18">
            <w:pPr>
              <w:pStyle w:val="Compact"/>
              <w:rPr>
                <w:rFonts w:cs="Times New Roman"/>
              </w:rPr>
            </w:pPr>
          </w:p>
        </w:tc>
      </w:tr>
      <w:tr w:rsidR="006F16CA" w:rsidRPr="003B09F5" w14:paraId="68D76CAA" w14:textId="77777777" w:rsidTr="00305B18">
        <w:tc>
          <w:tcPr>
            <w:tcW w:w="825" w:type="pct"/>
          </w:tcPr>
          <w:p w14:paraId="32C74E37" w14:textId="77777777" w:rsidR="006F16CA" w:rsidRPr="003B09F5" w:rsidRDefault="006F16CA" w:rsidP="00305B18">
            <w:pPr>
              <w:pStyle w:val="Compact"/>
              <w:rPr>
                <w:rFonts w:cs="Times New Roman"/>
              </w:rPr>
            </w:pPr>
          </w:p>
        </w:tc>
        <w:tc>
          <w:tcPr>
            <w:tcW w:w="2203" w:type="pct"/>
          </w:tcPr>
          <w:p w14:paraId="2310735E" w14:textId="77777777" w:rsidR="006F16CA" w:rsidRPr="003B09F5" w:rsidRDefault="006F16CA" w:rsidP="00305B18">
            <w:pPr>
              <w:pStyle w:val="Compact"/>
              <w:jc w:val="center"/>
              <w:rPr>
                <w:rFonts w:cs="Times New Roman"/>
              </w:rPr>
            </w:pPr>
            <w:proofErr w:type="spellStart"/>
            <w:r w:rsidRPr="003B09F5">
              <w:rPr>
                <w:rFonts w:cs="Times New Roman"/>
              </w:rPr>
              <w:t>Chydoridae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2011</w:t>
            </w:r>
          </w:p>
        </w:tc>
        <w:tc>
          <w:tcPr>
            <w:tcW w:w="1972" w:type="pct"/>
          </w:tcPr>
          <w:p w14:paraId="49269964" w14:textId="77777777" w:rsidR="006F16CA" w:rsidRPr="003B09F5" w:rsidRDefault="006F16CA" w:rsidP="00305B18">
            <w:pPr>
              <w:pStyle w:val="Compact"/>
              <w:rPr>
                <w:rFonts w:cs="Times New Roman"/>
              </w:rPr>
            </w:pPr>
          </w:p>
        </w:tc>
      </w:tr>
      <w:tr w:rsidR="006F16CA" w:rsidRPr="003B09F5" w14:paraId="6BC1ED2E" w14:textId="77777777" w:rsidTr="00305B18">
        <w:tc>
          <w:tcPr>
            <w:tcW w:w="825" w:type="pct"/>
          </w:tcPr>
          <w:p w14:paraId="2B709FB5" w14:textId="77777777" w:rsidR="006F16CA" w:rsidRPr="003B09F5" w:rsidRDefault="006F16CA" w:rsidP="00305B18">
            <w:pPr>
              <w:pStyle w:val="Compact"/>
              <w:jc w:val="center"/>
              <w:rPr>
                <w:rFonts w:cs="Times New Roman"/>
              </w:rPr>
            </w:pPr>
            <w:r w:rsidRPr="003B09F5">
              <w:rPr>
                <w:rFonts w:cs="Times New Roman"/>
              </w:rPr>
              <w:t>Lake Yonderup</w:t>
            </w:r>
          </w:p>
        </w:tc>
        <w:tc>
          <w:tcPr>
            <w:tcW w:w="2203" w:type="pct"/>
          </w:tcPr>
          <w:p w14:paraId="1AABB674" w14:textId="77777777" w:rsidR="006F16CA" w:rsidRPr="003B09F5" w:rsidRDefault="006F16CA" w:rsidP="00305B18">
            <w:pPr>
              <w:pStyle w:val="Compact"/>
              <w:jc w:val="center"/>
              <w:rPr>
                <w:rFonts w:cs="Times New Roman"/>
              </w:rPr>
            </w:pPr>
            <w:proofErr w:type="spellStart"/>
            <w:r w:rsidRPr="003B09F5">
              <w:rPr>
                <w:rFonts w:cs="Times New Roman"/>
              </w:rPr>
              <w:t>Hirudinea</w:t>
            </w:r>
            <w:proofErr w:type="spellEnd"/>
            <w:r w:rsidRPr="003B09F5">
              <w:rPr>
                <w:rFonts w:cs="Times New Roman"/>
              </w:rPr>
              <w:t xml:space="preserve"> (Leech) last seen 2003</w:t>
            </w:r>
          </w:p>
        </w:tc>
        <w:tc>
          <w:tcPr>
            <w:tcW w:w="1972" w:type="pct"/>
          </w:tcPr>
          <w:p w14:paraId="48832F7F" w14:textId="77777777" w:rsidR="006F16CA" w:rsidRPr="003B09F5" w:rsidRDefault="006F16CA" w:rsidP="00305B18">
            <w:pPr>
              <w:pStyle w:val="Compact"/>
              <w:rPr>
                <w:rFonts w:cs="Times New Roman"/>
              </w:rPr>
            </w:pPr>
          </w:p>
        </w:tc>
      </w:tr>
      <w:tr w:rsidR="006F16CA" w:rsidRPr="003B09F5" w14:paraId="5AB33A5B" w14:textId="77777777" w:rsidTr="00305B18">
        <w:tc>
          <w:tcPr>
            <w:tcW w:w="825" w:type="pct"/>
          </w:tcPr>
          <w:p w14:paraId="09B4F9F2" w14:textId="77777777" w:rsidR="006F16CA" w:rsidRPr="003B09F5" w:rsidRDefault="006F16CA" w:rsidP="00305B18">
            <w:pPr>
              <w:pStyle w:val="Compact"/>
              <w:rPr>
                <w:rFonts w:cs="Times New Roman"/>
              </w:rPr>
            </w:pPr>
          </w:p>
        </w:tc>
        <w:tc>
          <w:tcPr>
            <w:tcW w:w="2203" w:type="pct"/>
          </w:tcPr>
          <w:p w14:paraId="7EE572AE" w14:textId="77777777" w:rsidR="006F16CA" w:rsidRPr="003B09F5" w:rsidRDefault="006F16CA" w:rsidP="00305B18">
            <w:pPr>
              <w:pStyle w:val="Compact"/>
              <w:jc w:val="center"/>
              <w:rPr>
                <w:rFonts w:cs="Times New Roman"/>
              </w:rPr>
            </w:pPr>
            <w:proofErr w:type="spellStart"/>
            <w:r w:rsidRPr="003B09F5">
              <w:rPr>
                <w:rFonts w:cs="Times New Roman"/>
              </w:rPr>
              <w:t>Ancylidae</w:t>
            </w:r>
            <w:proofErr w:type="spellEnd"/>
            <w:r w:rsidRPr="003B09F5">
              <w:rPr>
                <w:rFonts w:cs="Times New Roman"/>
              </w:rPr>
              <w:t xml:space="preserve"> (limpet) last seen 2011</w:t>
            </w:r>
          </w:p>
        </w:tc>
        <w:tc>
          <w:tcPr>
            <w:tcW w:w="1972" w:type="pct"/>
          </w:tcPr>
          <w:p w14:paraId="436D7F23" w14:textId="77777777" w:rsidR="006F16CA" w:rsidRPr="003B09F5" w:rsidRDefault="006F16CA" w:rsidP="00305B18">
            <w:pPr>
              <w:pStyle w:val="Compact"/>
              <w:rPr>
                <w:rFonts w:cs="Times New Roman"/>
              </w:rPr>
            </w:pPr>
          </w:p>
        </w:tc>
      </w:tr>
      <w:tr w:rsidR="006F16CA" w:rsidRPr="003B09F5" w14:paraId="685099B9" w14:textId="77777777" w:rsidTr="00305B18">
        <w:tc>
          <w:tcPr>
            <w:tcW w:w="825" w:type="pct"/>
          </w:tcPr>
          <w:p w14:paraId="28D28A54" w14:textId="77777777" w:rsidR="006F16CA" w:rsidRPr="003B09F5" w:rsidRDefault="006F16CA" w:rsidP="00305B18">
            <w:pPr>
              <w:pStyle w:val="Compact"/>
              <w:rPr>
                <w:rFonts w:cs="Times New Roman"/>
              </w:rPr>
            </w:pPr>
          </w:p>
        </w:tc>
        <w:tc>
          <w:tcPr>
            <w:tcW w:w="2203" w:type="pct"/>
          </w:tcPr>
          <w:p w14:paraId="3011871E" w14:textId="77777777" w:rsidR="006F16CA" w:rsidRPr="003B09F5" w:rsidRDefault="006F16CA" w:rsidP="00305B18">
            <w:pPr>
              <w:pStyle w:val="Compact"/>
              <w:jc w:val="center"/>
              <w:rPr>
                <w:rFonts w:cs="Times New Roman"/>
              </w:rPr>
            </w:pPr>
            <w:proofErr w:type="spellStart"/>
            <w:r w:rsidRPr="003B09F5">
              <w:rPr>
                <w:rFonts w:cs="Times New Roman"/>
              </w:rPr>
              <w:t>Physidae</w:t>
            </w:r>
            <w:proofErr w:type="spellEnd"/>
            <w:r w:rsidRPr="003B09F5">
              <w:rPr>
                <w:rFonts w:cs="Times New Roman"/>
              </w:rPr>
              <w:t xml:space="preserve"> (snail) last seen 2012</w:t>
            </w:r>
          </w:p>
        </w:tc>
        <w:tc>
          <w:tcPr>
            <w:tcW w:w="1972" w:type="pct"/>
          </w:tcPr>
          <w:p w14:paraId="2B795222" w14:textId="77777777" w:rsidR="006F16CA" w:rsidRPr="003B09F5" w:rsidRDefault="006F16CA" w:rsidP="00305B18">
            <w:pPr>
              <w:pStyle w:val="Compact"/>
              <w:rPr>
                <w:rFonts w:cs="Times New Roman"/>
              </w:rPr>
            </w:pPr>
          </w:p>
        </w:tc>
      </w:tr>
      <w:tr w:rsidR="006F16CA" w:rsidRPr="003B09F5" w14:paraId="13958BD6" w14:textId="77777777" w:rsidTr="00305B18">
        <w:tc>
          <w:tcPr>
            <w:tcW w:w="825" w:type="pct"/>
          </w:tcPr>
          <w:p w14:paraId="772630F6" w14:textId="77777777" w:rsidR="006F16CA" w:rsidRPr="003B09F5" w:rsidRDefault="006F16CA" w:rsidP="00305B18">
            <w:pPr>
              <w:pStyle w:val="Compact"/>
              <w:rPr>
                <w:rFonts w:cs="Times New Roman"/>
              </w:rPr>
            </w:pPr>
          </w:p>
        </w:tc>
        <w:tc>
          <w:tcPr>
            <w:tcW w:w="2203" w:type="pct"/>
          </w:tcPr>
          <w:p w14:paraId="0F3136A5" w14:textId="77777777" w:rsidR="006F16CA" w:rsidRPr="003B09F5" w:rsidRDefault="006F16CA" w:rsidP="00305B18">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spring 2008</w:t>
            </w:r>
          </w:p>
        </w:tc>
        <w:tc>
          <w:tcPr>
            <w:tcW w:w="1972" w:type="pct"/>
          </w:tcPr>
          <w:p w14:paraId="6E0A135B" w14:textId="77777777" w:rsidR="006F16CA" w:rsidRPr="003B09F5" w:rsidRDefault="006F16CA" w:rsidP="00305B18">
            <w:pPr>
              <w:pStyle w:val="Compact"/>
              <w:rPr>
                <w:rFonts w:cs="Times New Roman"/>
              </w:rPr>
            </w:pPr>
          </w:p>
        </w:tc>
      </w:tr>
      <w:tr w:rsidR="006F16CA" w:rsidRPr="003B09F5" w14:paraId="05228EE4" w14:textId="77777777" w:rsidTr="00305B18">
        <w:tc>
          <w:tcPr>
            <w:tcW w:w="825" w:type="pct"/>
          </w:tcPr>
          <w:p w14:paraId="6B225B4B" w14:textId="77777777" w:rsidR="006F16CA" w:rsidRPr="003B09F5" w:rsidRDefault="006F16CA" w:rsidP="00305B18">
            <w:pPr>
              <w:pStyle w:val="Compact"/>
              <w:rPr>
                <w:rFonts w:cs="Times New Roman"/>
              </w:rPr>
            </w:pPr>
          </w:p>
        </w:tc>
        <w:tc>
          <w:tcPr>
            <w:tcW w:w="2203" w:type="pct"/>
          </w:tcPr>
          <w:p w14:paraId="2015422F" w14:textId="77777777" w:rsidR="006F16CA" w:rsidRPr="003B09F5" w:rsidRDefault="006F16CA" w:rsidP="00305B18">
            <w:pPr>
              <w:pStyle w:val="Compact"/>
              <w:jc w:val="center"/>
              <w:rPr>
                <w:rFonts w:cs="Times New Roman"/>
              </w:rPr>
            </w:pPr>
            <w:proofErr w:type="spellStart"/>
            <w:r w:rsidRPr="003B09F5">
              <w:rPr>
                <w:rFonts w:cs="Times New Roman"/>
              </w:rPr>
              <w:t>Lestidae</w:t>
            </w:r>
            <w:proofErr w:type="spellEnd"/>
            <w:r w:rsidRPr="003B09F5">
              <w:rPr>
                <w:rFonts w:cs="Times New Roman"/>
              </w:rPr>
              <w:t xml:space="preserve"> (damsel fly) last seen spring 2006</w:t>
            </w:r>
          </w:p>
        </w:tc>
        <w:tc>
          <w:tcPr>
            <w:tcW w:w="1972" w:type="pct"/>
          </w:tcPr>
          <w:p w14:paraId="6A98DB50" w14:textId="77777777" w:rsidR="006F16CA" w:rsidRPr="003B09F5" w:rsidRDefault="006F16CA" w:rsidP="00305B18">
            <w:pPr>
              <w:pStyle w:val="Compact"/>
              <w:rPr>
                <w:rFonts w:cs="Times New Roman"/>
              </w:rPr>
            </w:pPr>
          </w:p>
        </w:tc>
      </w:tr>
      <w:tr w:rsidR="006F16CA" w:rsidRPr="003B09F5" w14:paraId="2A75A034" w14:textId="77777777" w:rsidTr="00305B18">
        <w:tc>
          <w:tcPr>
            <w:tcW w:w="825" w:type="pct"/>
          </w:tcPr>
          <w:p w14:paraId="19D079DA" w14:textId="77777777" w:rsidR="006F16CA" w:rsidRPr="003B09F5" w:rsidRDefault="006F16CA" w:rsidP="00305B18">
            <w:pPr>
              <w:pStyle w:val="Compact"/>
              <w:rPr>
                <w:rFonts w:cs="Times New Roman"/>
              </w:rPr>
            </w:pPr>
          </w:p>
        </w:tc>
        <w:tc>
          <w:tcPr>
            <w:tcW w:w="2203" w:type="pct"/>
          </w:tcPr>
          <w:p w14:paraId="6DDF5C6F" w14:textId="77777777" w:rsidR="006F16CA" w:rsidRPr="003B09F5" w:rsidRDefault="006F16CA" w:rsidP="00305B18">
            <w:pPr>
              <w:pStyle w:val="Compact"/>
              <w:jc w:val="center"/>
              <w:rPr>
                <w:rFonts w:cs="Times New Roman"/>
              </w:rPr>
            </w:pPr>
            <w:proofErr w:type="spellStart"/>
            <w:r w:rsidRPr="003B09F5">
              <w:rPr>
                <w:rFonts w:cs="Times New Roman"/>
              </w:rPr>
              <w:t>Libellulidae</w:t>
            </w:r>
            <w:proofErr w:type="spellEnd"/>
            <w:r w:rsidRPr="003B09F5">
              <w:rPr>
                <w:rFonts w:cs="Times New Roman"/>
              </w:rPr>
              <w:t xml:space="preserve"> (damsel fly) last seen spring 2005</w:t>
            </w:r>
          </w:p>
        </w:tc>
        <w:tc>
          <w:tcPr>
            <w:tcW w:w="1972" w:type="pct"/>
          </w:tcPr>
          <w:p w14:paraId="2CEA1007" w14:textId="77777777" w:rsidR="006F16CA" w:rsidRPr="003B09F5" w:rsidRDefault="006F16CA" w:rsidP="00305B18">
            <w:pPr>
              <w:pStyle w:val="Compact"/>
              <w:rPr>
                <w:rFonts w:cs="Times New Roman"/>
              </w:rPr>
            </w:pPr>
          </w:p>
        </w:tc>
      </w:tr>
      <w:tr w:rsidR="006F16CA" w:rsidRPr="003B09F5" w14:paraId="2A197D5B" w14:textId="77777777" w:rsidTr="00305B18">
        <w:tc>
          <w:tcPr>
            <w:tcW w:w="825" w:type="pct"/>
          </w:tcPr>
          <w:p w14:paraId="7D8FC58D" w14:textId="77777777" w:rsidR="006F16CA" w:rsidRPr="003B09F5" w:rsidRDefault="006F16CA" w:rsidP="00305B18">
            <w:pPr>
              <w:pStyle w:val="Compact"/>
              <w:rPr>
                <w:rFonts w:cs="Times New Roman"/>
              </w:rPr>
            </w:pPr>
          </w:p>
        </w:tc>
        <w:tc>
          <w:tcPr>
            <w:tcW w:w="2203" w:type="pct"/>
          </w:tcPr>
          <w:p w14:paraId="0F9AAA30" w14:textId="77777777" w:rsidR="006F16CA" w:rsidRPr="003B09F5" w:rsidRDefault="006F16CA" w:rsidP="00305B18">
            <w:pPr>
              <w:pStyle w:val="Compact"/>
              <w:jc w:val="center"/>
              <w:rPr>
                <w:rFonts w:cs="Times New Roman"/>
              </w:rPr>
            </w:pPr>
            <w:proofErr w:type="spellStart"/>
            <w:r w:rsidRPr="003B09F5">
              <w:rPr>
                <w:rFonts w:cs="Times New Roman"/>
              </w:rPr>
              <w:t>Mesovelidae</w:t>
            </w:r>
            <w:proofErr w:type="spellEnd"/>
            <w:r w:rsidRPr="003B09F5">
              <w:rPr>
                <w:rFonts w:cs="Times New Roman"/>
              </w:rPr>
              <w:t xml:space="preserve"> (bug) last seen 2006</w:t>
            </w:r>
          </w:p>
        </w:tc>
        <w:tc>
          <w:tcPr>
            <w:tcW w:w="1972" w:type="pct"/>
          </w:tcPr>
          <w:p w14:paraId="3B7F9F92" w14:textId="77777777" w:rsidR="006F16CA" w:rsidRPr="003B09F5" w:rsidRDefault="006F16CA" w:rsidP="00305B18">
            <w:pPr>
              <w:pStyle w:val="Compact"/>
              <w:rPr>
                <w:rFonts w:cs="Times New Roman"/>
              </w:rPr>
            </w:pPr>
          </w:p>
        </w:tc>
      </w:tr>
      <w:tr w:rsidR="006F16CA" w:rsidRPr="003B09F5" w14:paraId="5703B6CF" w14:textId="77777777" w:rsidTr="00305B18">
        <w:tc>
          <w:tcPr>
            <w:tcW w:w="825" w:type="pct"/>
          </w:tcPr>
          <w:p w14:paraId="2EEAD351" w14:textId="77777777" w:rsidR="006F16CA" w:rsidRPr="003B09F5" w:rsidRDefault="006F16CA" w:rsidP="00305B18">
            <w:pPr>
              <w:pStyle w:val="Compact"/>
              <w:rPr>
                <w:rFonts w:cs="Times New Roman"/>
              </w:rPr>
            </w:pPr>
          </w:p>
        </w:tc>
        <w:tc>
          <w:tcPr>
            <w:tcW w:w="2203" w:type="pct"/>
          </w:tcPr>
          <w:p w14:paraId="01B99A4E" w14:textId="77777777" w:rsidR="006F16CA" w:rsidRPr="003B09F5" w:rsidRDefault="006F16CA" w:rsidP="00305B18">
            <w:pPr>
              <w:pStyle w:val="Compact"/>
              <w:jc w:val="center"/>
              <w:rPr>
                <w:rFonts w:cs="Times New Roman"/>
              </w:rPr>
            </w:pPr>
            <w:proofErr w:type="spellStart"/>
            <w:r w:rsidRPr="003B09F5">
              <w:rPr>
                <w:rFonts w:cs="Times New Roman"/>
              </w:rPr>
              <w:t>Dytiscidae</w:t>
            </w:r>
            <w:proofErr w:type="spellEnd"/>
            <w:r w:rsidRPr="003B09F5">
              <w:rPr>
                <w:rFonts w:cs="Times New Roman"/>
              </w:rPr>
              <w:t xml:space="preserve"> (beetle) last seen 2014</w:t>
            </w:r>
          </w:p>
        </w:tc>
        <w:tc>
          <w:tcPr>
            <w:tcW w:w="1972" w:type="pct"/>
          </w:tcPr>
          <w:p w14:paraId="48614793" w14:textId="77777777" w:rsidR="006F16CA" w:rsidRPr="003B09F5" w:rsidRDefault="006F16CA" w:rsidP="00305B18">
            <w:pPr>
              <w:pStyle w:val="Compact"/>
              <w:rPr>
                <w:rFonts w:cs="Times New Roman"/>
              </w:rPr>
            </w:pPr>
          </w:p>
        </w:tc>
      </w:tr>
      <w:tr w:rsidR="006F16CA" w:rsidRPr="003B09F5" w14:paraId="367BAC98" w14:textId="77777777" w:rsidTr="00305B18">
        <w:tc>
          <w:tcPr>
            <w:tcW w:w="825" w:type="pct"/>
          </w:tcPr>
          <w:p w14:paraId="4488FCF7" w14:textId="77777777" w:rsidR="006F16CA" w:rsidRPr="003B09F5" w:rsidRDefault="006F16CA" w:rsidP="00305B18">
            <w:pPr>
              <w:pStyle w:val="Compact"/>
              <w:rPr>
                <w:rFonts w:cs="Times New Roman"/>
              </w:rPr>
            </w:pPr>
          </w:p>
        </w:tc>
        <w:tc>
          <w:tcPr>
            <w:tcW w:w="2203" w:type="pct"/>
          </w:tcPr>
          <w:p w14:paraId="565D5A6F" w14:textId="77777777" w:rsidR="006F16CA" w:rsidRPr="003B09F5" w:rsidRDefault="006F16CA" w:rsidP="00305B18">
            <w:pPr>
              <w:pStyle w:val="Compact"/>
              <w:jc w:val="center"/>
              <w:rPr>
                <w:rFonts w:cs="Times New Roman"/>
              </w:rPr>
            </w:pPr>
            <w:proofErr w:type="spellStart"/>
            <w:r w:rsidRPr="003B09F5">
              <w:rPr>
                <w:rFonts w:cs="Times New Roman"/>
              </w:rPr>
              <w:t>Macrothricidae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2013</w:t>
            </w:r>
          </w:p>
        </w:tc>
        <w:tc>
          <w:tcPr>
            <w:tcW w:w="1972" w:type="pct"/>
          </w:tcPr>
          <w:p w14:paraId="566331D5" w14:textId="77777777" w:rsidR="006F16CA" w:rsidRPr="003B09F5" w:rsidRDefault="006F16CA" w:rsidP="00305B18">
            <w:pPr>
              <w:pStyle w:val="Compact"/>
              <w:rPr>
                <w:rFonts w:cs="Times New Roman"/>
              </w:rPr>
            </w:pPr>
          </w:p>
        </w:tc>
      </w:tr>
      <w:tr w:rsidR="006F16CA" w:rsidRPr="003B09F5" w14:paraId="1333584E" w14:textId="77777777" w:rsidTr="00305B18">
        <w:tc>
          <w:tcPr>
            <w:tcW w:w="825" w:type="pct"/>
          </w:tcPr>
          <w:p w14:paraId="4199127E" w14:textId="77777777" w:rsidR="006F16CA" w:rsidRPr="003B09F5" w:rsidRDefault="006F16CA" w:rsidP="00305B18">
            <w:pPr>
              <w:pStyle w:val="Compact"/>
              <w:jc w:val="center"/>
              <w:rPr>
                <w:rFonts w:cs="Times New Roman"/>
              </w:rPr>
            </w:pPr>
            <w:r w:rsidRPr="003B09F5">
              <w:rPr>
                <w:rFonts w:cs="Times New Roman"/>
              </w:rPr>
              <w:t>Loch McNess</w:t>
            </w:r>
          </w:p>
        </w:tc>
        <w:tc>
          <w:tcPr>
            <w:tcW w:w="2203" w:type="pct"/>
          </w:tcPr>
          <w:p w14:paraId="28674C5C" w14:textId="77777777" w:rsidR="006F16CA" w:rsidRPr="003B09F5" w:rsidRDefault="006F16CA" w:rsidP="00305B18">
            <w:pPr>
              <w:pStyle w:val="Compact"/>
              <w:jc w:val="center"/>
              <w:rPr>
                <w:rFonts w:cs="Times New Roman"/>
              </w:rPr>
            </w:pPr>
            <w:proofErr w:type="spellStart"/>
            <w:r w:rsidRPr="003B09F5">
              <w:rPr>
                <w:rFonts w:cs="Times New Roman"/>
              </w:rPr>
              <w:t>Limnesiidae</w:t>
            </w:r>
            <w:proofErr w:type="spellEnd"/>
            <w:r w:rsidRPr="003B09F5">
              <w:rPr>
                <w:rFonts w:cs="Times New Roman"/>
              </w:rPr>
              <w:t xml:space="preserve"> (mite) last seen 2007</w:t>
            </w:r>
          </w:p>
        </w:tc>
        <w:tc>
          <w:tcPr>
            <w:tcW w:w="1972" w:type="pct"/>
          </w:tcPr>
          <w:p w14:paraId="1DE91E12" w14:textId="77777777" w:rsidR="006F16CA" w:rsidRPr="003B09F5" w:rsidRDefault="006F16CA" w:rsidP="00305B18">
            <w:pPr>
              <w:pStyle w:val="Compact"/>
              <w:jc w:val="center"/>
              <w:rPr>
                <w:rFonts w:cs="Times New Roman"/>
              </w:rPr>
            </w:pPr>
            <w:proofErr w:type="spellStart"/>
            <w:r w:rsidRPr="003B09F5">
              <w:rPr>
                <w:rFonts w:cs="Times New Roman"/>
              </w:rPr>
              <w:t>Palaemonidae</w:t>
            </w:r>
            <w:proofErr w:type="spellEnd"/>
            <w:r w:rsidRPr="003B09F5">
              <w:rPr>
                <w:rFonts w:cs="Times New Roman"/>
              </w:rPr>
              <w:t xml:space="preserve"> (shrimp) last seen 2010</w:t>
            </w:r>
          </w:p>
        </w:tc>
      </w:tr>
      <w:tr w:rsidR="006F16CA" w:rsidRPr="003B09F5" w14:paraId="1254F27B" w14:textId="77777777" w:rsidTr="00305B18">
        <w:tc>
          <w:tcPr>
            <w:tcW w:w="825" w:type="pct"/>
          </w:tcPr>
          <w:p w14:paraId="33CF71EB" w14:textId="77777777" w:rsidR="006F16CA" w:rsidRPr="003B09F5" w:rsidRDefault="006F16CA" w:rsidP="00305B18">
            <w:pPr>
              <w:pStyle w:val="Compact"/>
              <w:rPr>
                <w:rFonts w:cs="Times New Roman"/>
              </w:rPr>
            </w:pPr>
          </w:p>
        </w:tc>
        <w:tc>
          <w:tcPr>
            <w:tcW w:w="2203" w:type="pct"/>
          </w:tcPr>
          <w:p w14:paraId="38520616" w14:textId="77777777" w:rsidR="006F16CA" w:rsidRPr="003B09F5" w:rsidRDefault="006F16CA" w:rsidP="00305B18">
            <w:pPr>
              <w:pStyle w:val="Compact"/>
              <w:jc w:val="center"/>
              <w:rPr>
                <w:rFonts w:cs="Times New Roman"/>
              </w:rPr>
            </w:pPr>
            <w:proofErr w:type="spellStart"/>
            <w:r w:rsidRPr="003B09F5">
              <w:rPr>
                <w:rFonts w:cs="Times New Roman"/>
              </w:rPr>
              <w:t>Oxiidae</w:t>
            </w:r>
            <w:proofErr w:type="spellEnd"/>
            <w:r w:rsidRPr="003B09F5">
              <w:rPr>
                <w:rFonts w:cs="Times New Roman"/>
              </w:rPr>
              <w:t xml:space="preserve"> (mite) last seen 2008</w:t>
            </w:r>
          </w:p>
        </w:tc>
        <w:tc>
          <w:tcPr>
            <w:tcW w:w="1972" w:type="pct"/>
          </w:tcPr>
          <w:p w14:paraId="3DC038EF" w14:textId="77777777" w:rsidR="006F16CA" w:rsidRPr="003B09F5" w:rsidRDefault="006F16CA" w:rsidP="00305B18">
            <w:pPr>
              <w:pStyle w:val="Compact"/>
              <w:jc w:val="center"/>
              <w:rPr>
                <w:rFonts w:cs="Times New Roman"/>
              </w:rPr>
            </w:pPr>
            <w:proofErr w:type="spellStart"/>
            <w:r w:rsidRPr="003B09F5">
              <w:rPr>
                <w:rFonts w:cs="Times New Roman"/>
              </w:rPr>
              <w:t>Hydroptilidae</w:t>
            </w:r>
            <w:proofErr w:type="spellEnd"/>
            <w:r w:rsidRPr="003B09F5">
              <w:rPr>
                <w:rFonts w:cs="Times New Roman"/>
              </w:rPr>
              <w:t xml:space="preserve"> (purse caddis) last seen 2014</w:t>
            </w:r>
          </w:p>
        </w:tc>
      </w:tr>
      <w:tr w:rsidR="006F16CA" w:rsidRPr="003B09F5" w14:paraId="4E5829C9" w14:textId="77777777" w:rsidTr="00305B18">
        <w:tc>
          <w:tcPr>
            <w:tcW w:w="825" w:type="pct"/>
          </w:tcPr>
          <w:p w14:paraId="5FE7215D" w14:textId="77777777" w:rsidR="006F16CA" w:rsidRPr="003B09F5" w:rsidRDefault="006F16CA" w:rsidP="00305B18">
            <w:pPr>
              <w:pStyle w:val="Compact"/>
              <w:rPr>
                <w:rFonts w:cs="Times New Roman"/>
              </w:rPr>
            </w:pPr>
          </w:p>
        </w:tc>
        <w:tc>
          <w:tcPr>
            <w:tcW w:w="2203" w:type="pct"/>
          </w:tcPr>
          <w:p w14:paraId="40F7CDF8" w14:textId="77777777" w:rsidR="006F16CA" w:rsidRPr="003B09F5" w:rsidRDefault="006F16CA" w:rsidP="00305B18">
            <w:pPr>
              <w:pStyle w:val="Compact"/>
              <w:jc w:val="center"/>
              <w:rPr>
                <w:rFonts w:cs="Times New Roman"/>
              </w:rPr>
            </w:pPr>
            <w:proofErr w:type="spellStart"/>
            <w:r w:rsidRPr="003B09F5">
              <w:rPr>
                <w:rFonts w:cs="Times New Roman"/>
              </w:rPr>
              <w:t>Unioncolidae</w:t>
            </w:r>
            <w:proofErr w:type="spellEnd"/>
            <w:r w:rsidRPr="003B09F5">
              <w:rPr>
                <w:rFonts w:cs="Times New Roman"/>
              </w:rPr>
              <w:t xml:space="preserve"> (mite) last seen 2006</w:t>
            </w:r>
          </w:p>
        </w:tc>
        <w:tc>
          <w:tcPr>
            <w:tcW w:w="1972" w:type="pct"/>
          </w:tcPr>
          <w:p w14:paraId="7DA56D1F" w14:textId="77777777" w:rsidR="006F16CA" w:rsidRPr="003B09F5" w:rsidRDefault="006F16CA" w:rsidP="00305B18">
            <w:pPr>
              <w:pStyle w:val="Compact"/>
              <w:rPr>
                <w:rFonts w:cs="Times New Roman"/>
              </w:rPr>
            </w:pPr>
          </w:p>
        </w:tc>
      </w:tr>
      <w:tr w:rsidR="006F16CA" w:rsidRPr="003B09F5" w14:paraId="27C54D36" w14:textId="77777777" w:rsidTr="00305B18">
        <w:tc>
          <w:tcPr>
            <w:tcW w:w="825" w:type="pct"/>
          </w:tcPr>
          <w:p w14:paraId="2747D0AC" w14:textId="77777777" w:rsidR="006F16CA" w:rsidRPr="003B09F5" w:rsidRDefault="006F16CA" w:rsidP="00305B18">
            <w:pPr>
              <w:pStyle w:val="Compact"/>
              <w:rPr>
                <w:rFonts w:cs="Times New Roman"/>
              </w:rPr>
            </w:pPr>
          </w:p>
        </w:tc>
        <w:tc>
          <w:tcPr>
            <w:tcW w:w="2203" w:type="pct"/>
          </w:tcPr>
          <w:p w14:paraId="091D295C" w14:textId="77777777" w:rsidR="006F16CA" w:rsidRPr="003B09F5" w:rsidRDefault="006F16CA" w:rsidP="00305B18">
            <w:pPr>
              <w:pStyle w:val="Compact"/>
              <w:jc w:val="center"/>
              <w:rPr>
                <w:rFonts w:cs="Times New Roman"/>
              </w:rPr>
            </w:pPr>
            <w:proofErr w:type="spellStart"/>
            <w:r w:rsidRPr="003B09F5">
              <w:rPr>
                <w:rFonts w:cs="Times New Roman"/>
              </w:rPr>
              <w:t>Parastacidae</w:t>
            </w:r>
            <w:proofErr w:type="spellEnd"/>
            <w:r w:rsidRPr="003B09F5">
              <w:rPr>
                <w:rFonts w:cs="Times New Roman"/>
              </w:rPr>
              <w:t xml:space="preserve"> (crayfish) last seen 2003</w:t>
            </w:r>
          </w:p>
        </w:tc>
        <w:tc>
          <w:tcPr>
            <w:tcW w:w="1972" w:type="pct"/>
          </w:tcPr>
          <w:p w14:paraId="3EC85DDA" w14:textId="77777777" w:rsidR="006F16CA" w:rsidRPr="003B09F5" w:rsidRDefault="006F16CA" w:rsidP="00305B18">
            <w:pPr>
              <w:pStyle w:val="Compact"/>
              <w:rPr>
                <w:rFonts w:cs="Times New Roman"/>
              </w:rPr>
            </w:pPr>
          </w:p>
        </w:tc>
      </w:tr>
      <w:tr w:rsidR="006F16CA" w:rsidRPr="003B09F5" w14:paraId="4F8561FC" w14:textId="77777777" w:rsidTr="00305B18">
        <w:tc>
          <w:tcPr>
            <w:tcW w:w="825" w:type="pct"/>
          </w:tcPr>
          <w:p w14:paraId="572FE25D" w14:textId="77777777" w:rsidR="006F16CA" w:rsidRPr="003B09F5" w:rsidRDefault="006F16CA" w:rsidP="00305B18">
            <w:pPr>
              <w:pStyle w:val="Compact"/>
              <w:rPr>
                <w:rFonts w:cs="Times New Roman"/>
              </w:rPr>
            </w:pPr>
          </w:p>
        </w:tc>
        <w:tc>
          <w:tcPr>
            <w:tcW w:w="2203" w:type="pct"/>
          </w:tcPr>
          <w:p w14:paraId="630BEA24" w14:textId="77777777" w:rsidR="006F16CA" w:rsidRPr="003B09F5" w:rsidRDefault="006F16CA" w:rsidP="00305B18">
            <w:pPr>
              <w:pStyle w:val="Compact"/>
              <w:jc w:val="center"/>
              <w:rPr>
                <w:rFonts w:cs="Times New Roman"/>
              </w:rPr>
            </w:pPr>
            <w:proofErr w:type="spellStart"/>
            <w:r w:rsidRPr="003B09F5">
              <w:rPr>
                <w:rFonts w:cs="Times New Roman"/>
              </w:rPr>
              <w:t>Caenidae</w:t>
            </w:r>
            <w:proofErr w:type="spellEnd"/>
            <w:r w:rsidRPr="003B09F5">
              <w:rPr>
                <w:rFonts w:cs="Times New Roman"/>
              </w:rPr>
              <w:t xml:space="preserve"> (mayfly) last seen 2010</w:t>
            </w:r>
          </w:p>
        </w:tc>
        <w:tc>
          <w:tcPr>
            <w:tcW w:w="1972" w:type="pct"/>
          </w:tcPr>
          <w:p w14:paraId="5B22578B" w14:textId="77777777" w:rsidR="006F16CA" w:rsidRPr="003B09F5" w:rsidRDefault="006F16CA" w:rsidP="00305B18">
            <w:pPr>
              <w:pStyle w:val="Compact"/>
              <w:rPr>
                <w:rFonts w:cs="Times New Roman"/>
              </w:rPr>
            </w:pPr>
          </w:p>
        </w:tc>
      </w:tr>
      <w:tr w:rsidR="006F16CA" w:rsidRPr="003B09F5" w14:paraId="171B9050" w14:textId="77777777" w:rsidTr="00305B18">
        <w:tc>
          <w:tcPr>
            <w:tcW w:w="825" w:type="pct"/>
          </w:tcPr>
          <w:p w14:paraId="4B0CEF5E" w14:textId="77777777" w:rsidR="006F16CA" w:rsidRPr="003B09F5" w:rsidRDefault="006F16CA" w:rsidP="00305B18">
            <w:pPr>
              <w:pStyle w:val="Compact"/>
              <w:rPr>
                <w:rFonts w:cs="Times New Roman"/>
              </w:rPr>
            </w:pPr>
          </w:p>
        </w:tc>
        <w:tc>
          <w:tcPr>
            <w:tcW w:w="2203" w:type="pct"/>
          </w:tcPr>
          <w:p w14:paraId="4A47B56D" w14:textId="77777777" w:rsidR="006F16CA" w:rsidRPr="003B09F5" w:rsidRDefault="006F16CA" w:rsidP="00305B18">
            <w:pPr>
              <w:pStyle w:val="Compact"/>
              <w:jc w:val="center"/>
              <w:rPr>
                <w:rFonts w:cs="Times New Roman"/>
              </w:rPr>
            </w:pPr>
            <w:proofErr w:type="spellStart"/>
            <w:r w:rsidRPr="003B09F5">
              <w:rPr>
                <w:rFonts w:cs="Times New Roman"/>
              </w:rPr>
              <w:t>Simuliidae</w:t>
            </w:r>
            <w:proofErr w:type="spellEnd"/>
            <w:r w:rsidRPr="003B09F5">
              <w:rPr>
                <w:rFonts w:cs="Times New Roman"/>
              </w:rPr>
              <w:t xml:space="preserve"> (blackfly) last seen 2003</w:t>
            </w:r>
          </w:p>
        </w:tc>
        <w:tc>
          <w:tcPr>
            <w:tcW w:w="1972" w:type="pct"/>
          </w:tcPr>
          <w:p w14:paraId="3C07ECFE" w14:textId="77777777" w:rsidR="006F16CA" w:rsidRPr="003B09F5" w:rsidRDefault="006F16CA" w:rsidP="00305B18">
            <w:pPr>
              <w:pStyle w:val="Compact"/>
              <w:rPr>
                <w:rFonts w:cs="Times New Roman"/>
              </w:rPr>
            </w:pPr>
          </w:p>
        </w:tc>
      </w:tr>
      <w:tr w:rsidR="006F16CA" w:rsidRPr="003B09F5" w14:paraId="1F07C700" w14:textId="77777777" w:rsidTr="00305B18">
        <w:tc>
          <w:tcPr>
            <w:tcW w:w="825" w:type="pct"/>
          </w:tcPr>
          <w:p w14:paraId="177BFDD8" w14:textId="77777777" w:rsidR="006F16CA" w:rsidRPr="003B09F5" w:rsidRDefault="006F16CA" w:rsidP="00305B18">
            <w:pPr>
              <w:pStyle w:val="Compact"/>
              <w:rPr>
                <w:rFonts w:cs="Times New Roman"/>
              </w:rPr>
            </w:pPr>
          </w:p>
        </w:tc>
        <w:tc>
          <w:tcPr>
            <w:tcW w:w="2203" w:type="pct"/>
          </w:tcPr>
          <w:p w14:paraId="0AC60477" w14:textId="77777777" w:rsidR="006F16CA" w:rsidRPr="003B09F5" w:rsidRDefault="006F16CA" w:rsidP="00305B18">
            <w:pPr>
              <w:pStyle w:val="Compact"/>
              <w:jc w:val="center"/>
              <w:rPr>
                <w:rFonts w:cs="Times New Roman"/>
              </w:rPr>
            </w:pP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zoopl</w:t>
            </w:r>
            <w:proofErr w:type="spellEnd"/>
            <w:r w:rsidRPr="003B09F5">
              <w:rPr>
                <w:rFonts w:cs="Times New Roman"/>
              </w:rPr>
              <w:t>.) last seen 2009</w:t>
            </w:r>
          </w:p>
        </w:tc>
        <w:tc>
          <w:tcPr>
            <w:tcW w:w="1972" w:type="pct"/>
          </w:tcPr>
          <w:p w14:paraId="69A5F729" w14:textId="77777777" w:rsidR="006F16CA" w:rsidRPr="003B09F5" w:rsidRDefault="006F16CA" w:rsidP="00305B18">
            <w:pPr>
              <w:pStyle w:val="Compact"/>
              <w:rPr>
                <w:rFonts w:cs="Times New Roman"/>
              </w:rPr>
            </w:pPr>
          </w:p>
        </w:tc>
      </w:tr>
      <w:tr w:rsidR="006F16CA" w:rsidRPr="003B09F5" w14:paraId="5C127D7E" w14:textId="77777777" w:rsidTr="00305B18">
        <w:tc>
          <w:tcPr>
            <w:tcW w:w="825" w:type="pct"/>
          </w:tcPr>
          <w:p w14:paraId="0869FC15" w14:textId="77777777" w:rsidR="006F16CA" w:rsidRPr="003B09F5" w:rsidRDefault="006F16CA" w:rsidP="00305B18">
            <w:pPr>
              <w:pStyle w:val="Compact"/>
              <w:rPr>
                <w:rFonts w:cs="Times New Roman"/>
              </w:rPr>
            </w:pPr>
          </w:p>
        </w:tc>
        <w:tc>
          <w:tcPr>
            <w:tcW w:w="2203" w:type="pct"/>
          </w:tcPr>
          <w:p w14:paraId="64F86421" w14:textId="77777777" w:rsidR="006F16CA" w:rsidRPr="003B09F5" w:rsidRDefault="006F16CA" w:rsidP="00305B18">
            <w:pPr>
              <w:pStyle w:val="Compact"/>
              <w:jc w:val="center"/>
              <w:rPr>
                <w:rFonts w:cs="Times New Roman"/>
              </w:rPr>
            </w:pPr>
            <w:proofErr w:type="spellStart"/>
            <w:r w:rsidRPr="003B09F5">
              <w:rPr>
                <w:rFonts w:cs="Times New Roman"/>
              </w:rPr>
              <w:t>Macrothricidae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2007</w:t>
            </w:r>
          </w:p>
        </w:tc>
        <w:tc>
          <w:tcPr>
            <w:tcW w:w="1972" w:type="pct"/>
          </w:tcPr>
          <w:p w14:paraId="2826302A" w14:textId="77777777" w:rsidR="006F16CA" w:rsidRPr="003B09F5" w:rsidRDefault="006F16CA" w:rsidP="00305B18">
            <w:pPr>
              <w:pStyle w:val="Compact"/>
              <w:rPr>
                <w:rFonts w:cs="Times New Roman"/>
              </w:rPr>
            </w:pPr>
          </w:p>
        </w:tc>
      </w:tr>
    </w:tbl>
    <w:p w14:paraId="4C653A7E" w14:textId="77777777" w:rsidR="006F16CA" w:rsidRPr="003B09F5" w:rsidRDefault="006F16CA" w:rsidP="006F16CA">
      <w:pPr>
        <w:rPr>
          <w:rFonts w:ascii="Times New Roman" w:eastAsiaTheme="majorEastAsia" w:hAnsi="Times New Roman" w:cs="Times New Roman"/>
          <w:b/>
          <w:bCs/>
          <w:sz w:val="32"/>
          <w:szCs w:val="32"/>
        </w:rPr>
      </w:pPr>
    </w:p>
    <w:p w14:paraId="6281C6F1" w14:textId="77777777" w:rsidR="006F16CA" w:rsidRPr="003B09F5" w:rsidRDefault="006F16CA" w:rsidP="006F16CA">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16211429" w14:textId="77777777" w:rsidR="00C7434B" w:rsidRDefault="00C7434B" w:rsidP="00DA4EC4">
      <w:pPr>
        <w:pStyle w:val="Heading2"/>
      </w:pPr>
      <w:bookmarkStart w:id="623" w:name="_Toc33196585"/>
      <w:r>
        <w:lastRenderedPageBreak/>
        <w:t>Appendix 2: Data analysis for each wetland</w:t>
      </w:r>
      <w:bookmarkEnd w:id="623"/>
    </w:p>
    <w:p w14:paraId="605E18B3" w14:textId="2B4F23E7" w:rsidR="00277CE3" w:rsidRDefault="00277CE3" w:rsidP="00C7434B">
      <w:pPr>
        <w:pStyle w:val="Heading3"/>
      </w:pPr>
      <w:bookmarkStart w:id="624" w:name="_Toc33196586"/>
      <w:r>
        <w:t>Lake Goollel</w:t>
      </w:r>
      <w:r w:rsidR="00437343">
        <w:t>al</w:t>
      </w:r>
      <w:bookmarkEnd w:id="624"/>
      <w:r w:rsidR="00437343">
        <w:t xml:space="preserve"> </w:t>
      </w:r>
    </w:p>
    <w:p w14:paraId="27E267B9" w14:textId="77777777" w:rsidR="00437343" w:rsidRPr="003B09F5" w:rsidRDefault="00437343" w:rsidP="00C7434B">
      <w:pPr>
        <w:pStyle w:val="Heading4"/>
        <w:rPr>
          <w:rFonts w:cs="Times New Roman"/>
        </w:rPr>
      </w:pPr>
      <w:commentRangeStart w:id="625"/>
      <w:r w:rsidRPr="003B09F5">
        <w:rPr>
          <w:rFonts w:cs="Times New Roman"/>
        </w:rPr>
        <w:t>Water quality</w:t>
      </w:r>
    </w:p>
    <w:p w14:paraId="33B1EDCA" w14:textId="5E3730F1" w:rsidR="00437343" w:rsidRPr="003B09F5" w:rsidRDefault="00437343" w:rsidP="00C7434B">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xml:space="preserve">). Water pH, normally around 7.5, has only been recorded below 7 in 2007 while the current risk of acidification remains low due to declining </w:t>
      </w:r>
      <w:proofErr w:type="spellStart"/>
      <w:r w:rsidRPr="003B09F5">
        <w:rPr>
          <w:rFonts w:cs="Times New Roman"/>
        </w:rPr>
        <w:t>chloride:sulphate</w:t>
      </w:r>
      <w:proofErr w:type="spellEnd"/>
      <w:r>
        <w:rPr>
          <w:rFonts w:cs="Times New Roman"/>
        </w:rPr>
        <w:t xml:space="preserve"> ratios.</w:t>
      </w:r>
      <w:r w:rsidRPr="003B09F5">
        <w:rPr>
          <w:rFonts w:cs="Times New Roman"/>
        </w:rPr>
        <w:t xml:space="preserve"> Currently, the lake has low phosphorous, but is experiencing increasing levels of nitrogen, although levels are still below long-term averages.</w:t>
      </w:r>
      <w:r>
        <w:rPr>
          <w:rFonts w:cs="Times New Roman"/>
        </w:rPr>
        <w:t xml:space="preserve"> </w:t>
      </w:r>
      <w:commentRangeEnd w:id="625"/>
      <w:r>
        <w:rPr>
          <w:rStyle w:val="CommentReference"/>
          <w:rFonts w:asciiTheme="minorHAnsi" w:hAnsiTheme="minorHAnsi"/>
        </w:rPr>
        <w:commentReference w:id="625"/>
      </w:r>
    </w:p>
    <w:p w14:paraId="090349DA" w14:textId="77777777" w:rsidR="00766910" w:rsidRPr="003B09F5" w:rsidRDefault="00766910" w:rsidP="00C7434B">
      <w:pPr>
        <w:pStyle w:val="Heading4"/>
        <w:rPr>
          <w:rFonts w:cs="Times New Roman"/>
        </w:rPr>
      </w:pPr>
      <w:bookmarkStart w:id="626" w:name="vegetation-dynamics"/>
      <w:commentRangeStart w:id="627"/>
      <w:r w:rsidRPr="003B09F5">
        <w:rPr>
          <w:rFonts w:cs="Times New Roman"/>
        </w:rPr>
        <w:t>Vegetation dynamics</w:t>
      </w:r>
      <w:bookmarkEnd w:id="626"/>
      <w:commentRangeEnd w:id="627"/>
      <w:r>
        <w:rPr>
          <w:rStyle w:val="CommentReference"/>
          <w:rFonts w:asciiTheme="minorHAnsi" w:eastAsiaTheme="minorHAnsi" w:hAnsiTheme="minorHAnsi" w:cstheme="minorBidi"/>
          <w:b w:val="0"/>
          <w:bCs w:val="0"/>
        </w:rPr>
        <w:commentReference w:id="627"/>
      </w:r>
    </w:p>
    <w:p w14:paraId="5E34E8C4" w14:textId="46B244F0" w:rsidR="00766910" w:rsidRPr="0075002C" w:rsidRDefault="00766910" w:rsidP="00C7434B">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vegetation and a stable community of the native sedges,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and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gladiatum</w:t>
      </w:r>
      <w:proofErr w:type="spellEnd"/>
      <w:r w:rsidRPr="003B09F5">
        <w:rPr>
          <w:rFonts w:cs="Times New Roman"/>
        </w:rPr>
        <w:t xml:space="preserve">. The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ins w:id="628" w:author="Christopher Kavazos" w:date="2020-02-21T09:13:00Z">
        <w:r w:rsidR="0075002C">
          <w:rPr>
            <w:rFonts w:cs="Times New Roman"/>
          </w:rPr>
          <w:t xml:space="preserve"> The projected changes in surface water levels are likely to maintain the ecological water requirements of key wetland species, including </w:t>
        </w:r>
      </w:ins>
      <w:ins w:id="629" w:author="Christopher Kavazos" w:date="2020-02-21T09:14:00Z">
        <w:r w:rsidR="0075002C">
          <w:rPr>
            <w:rFonts w:cs="Times New Roman"/>
            <w:i/>
            <w:iCs/>
          </w:rPr>
          <w:t>B. articulata</w:t>
        </w:r>
        <w:r w:rsidR="0075002C">
          <w:rPr>
            <w:rFonts w:cs="Times New Roman"/>
          </w:rPr>
          <w:t xml:space="preserve">, </w:t>
        </w:r>
        <w:r w:rsidR="0075002C">
          <w:rPr>
            <w:rFonts w:cs="Times New Roman"/>
            <w:i/>
            <w:iCs/>
          </w:rPr>
          <w:t xml:space="preserve">E. </w:t>
        </w:r>
        <w:proofErr w:type="spellStart"/>
        <w:r w:rsidR="0075002C">
          <w:rPr>
            <w:rFonts w:cs="Times New Roman"/>
            <w:i/>
            <w:iCs/>
          </w:rPr>
          <w:t>rudis</w:t>
        </w:r>
        <w:proofErr w:type="spellEnd"/>
        <w:r w:rsidR="0075002C">
          <w:rPr>
            <w:rFonts w:cs="Times New Roman"/>
          </w:rPr>
          <w:t xml:space="preserve"> and </w:t>
        </w:r>
        <w:r w:rsidR="0075002C">
          <w:rPr>
            <w:rFonts w:cs="Times New Roman"/>
            <w:i/>
            <w:iCs/>
          </w:rPr>
          <w:t xml:space="preserve">M. </w:t>
        </w:r>
        <w:proofErr w:type="spellStart"/>
        <w:r w:rsidR="0075002C">
          <w:rPr>
            <w:rFonts w:cs="Times New Roman"/>
            <w:i/>
            <w:iCs/>
          </w:rPr>
          <w:t>rhaphiophylla</w:t>
        </w:r>
        <w:proofErr w:type="spellEnd"/>
        <w:r w:rsidR="0075002C">
          <w:rPr>
            <w:rFonts w:cs="Times New Roman"/>
            <w:i/>
            <w:iCs/>
          </w:rPr>
          <w:t xml:space="preserve"> </w:t>
        </w:r>
      </w:ins>
      <w:ins w:id="630" w:author="Christopher Kavazos" w:date="2020-02-21T09:15:00Z">
        <w:r w:rsidR="0075002C">
          <w:rPr>
            <w:rFonts w:cs="Times New Roman"/>
          </w:rPr>
          <w:t>(</w:t>
        </w:r>
      </w:ins>
      <w:ins w:id="631" w:author="Christopher Kavazos" w:date="2020-02-21T09:14:00Z">
        <w:r w:rsidR="0075002C">
          <w:rPr>
            <w:rFonts w:cs="Times New Roman"/>
          </w:rPr>
          <w:fldChar w:fldCharType="begin"/>
        </w:r>
        <w:r w:rsidR="0075002C">
          <w:rPr>
            <w:rFonts w:cs="Times New Roman"/>
            <w:i/>
            <w:iCs/>
          </w:rPr>
          <w:instrText xml:space="preserve"> REF _Ref33168914 \h </w:instrText>
        </w:r>
        <w:r w:rsidR="0075002C">
          <w:rPr>
            <w:rFonts w:cs="Times New Roman"/>
          </w:rPr>
        </w:r>
      </w:ins>
      <w:r w:rsidR="0075002C">
        <w:rPr>
          <w:rFonts w:cs="Times New Roman"/>
        </w:rPr>
        <w:fldChar w:fldCharType="separate"/>
      </w:r>
      <w:r w:rsidR="00266BE9">
        <w:t xml:space="preserve">Figure </w:t>
      </w:r>
      <w:r w:rsidR="00266BE9">
        <w:rPr>
          <w:noProof/>
        </w:rPr>
        <w:t>24</w:t>
      </w:r>
      <w:ins w:id="632" w:author="Christopher Kavazos" w:date="2020-02-21T09:14:00Z">
        <w:r w:rsidR="0075002C">
          <w:rPr>
            <w:rFonts w:cs="Times New Roman"/>
          </w:rPr>
          <w:fldChar w:fldCharType="end"/>
        </w:r>
      </w:ins>
      <w:ins w:id="633" w:author="Christopher Kavazos" w:date="2020-02-21T09:15:00Z">
        <w:r w:rsidR="0075002C">
          <w:rPr>
            <w:rFonts w:cs="Times New Roman"/>
          </w:rPr>
          <w:t>)</w:t>
        </w:r>
      </w:ins>
      <w:ins w:id="634" w:author="Christopher Kavazos" w:date="2020-02-21T09:14:00Z">
        <w:r w:rsidR="0075002C">
          <w:rPr>
            <w:rFonts w:cs="Times New Roman"/>
          </w:rPr>
          <w:t>.</w:t>
        </w:r>
      </w:ins>
    </w:p>
    <w:p w14:paraId="2ED2865D" w14:textId="52AC3721" w:rsidR="00766910" w:rsidDel="000B6B6C" w:rsidRDefault="00766910" w:rsidP="00C7434B">
      <w:pPr>
        <w:pStyle w:val="BodyText"/>
        <w:rPr>
          <w:del w:id="635" w:author="Christopher Kavazos" w:date="2020-02-21T09:15:00Z"/>
          <w:rFonts w:cs="Times New Roman"/>
        </w:rPr>
      </w:pPr>
      <w:r w:rsidRPr="003B09F5">
        <w:rPr>
          <w:rFonts w:cs="Times New Roman"/>
        </w:rPr>
        <w:t xml:space="preserve">Ordination reveals that Plot A has a distinct assemblage to the other plots but has </w:t>
      </w:r>
      <w:commentRangeStart w:id="636"/>
      <w:commentRangeStart w:id="637"/>
      <w:r w:rsidRPr="003B09F5">
        <w:rPr>
          <w:rFonts w:cs="Times New Roman"/>
        </w:rPr>
        <w:t xml:space="preserve">displayed similar shifts </w:t>
      </w:r>
      <w:commentRangeEnd w:id="636"/>
      <w:r>
        <w:rPr>
          <w:rStyle w:val="CommentReference"/>
          <w:rFonts w:asciiTheme="minorHAnsi" w:hAnsiTheme="minorHAnsi"/>
        </w:rPr>
        <w:commentReference w:id="636"/>
      </w:r>
      <w:commentRangeEnd w:id="637"/>
      <w:r>
        <w:rPr>
          <w:rStyle w:val="CommentReference"/>
          <w:rFonts w:asciiTheme="minorHAnsi" w:hAnsiTheme="minorHAnsi"/>
        </w:rPr>
        <w:commentReference w:id="637"/>
      </w:r>
      <w:r w:rsidRPr="003B09F5">
        <w:rPr>
          <w:rFonts w:cs="Times New Roman"/>
        </w:rPr>
        <w:t>in vegetation composition during the monitoring period (</w:t>
      </w:r>
      <w:r>
        <w:rPr>
          <w:rFonts w:cs="Times New Roman"/>
        </w:rPr>
        <w:fldChar w:fldCharType="begin"/>
      </w:r>
      <w:r>
        <w:rPr>
          <w:rFonts w:cs="Times New Roman"/>
        </w:rPr>
        <w:instrText xml:space="preserve"> REF _Ref25919011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25</w:t>
      </w:r>
      <w:r>
        <w:rPr>
          <w:rFonts w:cs="Times New Roman"/>
        </w:rPr>
        <w:fldChar w:fldCharType="end"/>
      </w:r>
      <w:r w:rsidRPr="003B09F5">
        <w:rPr>
          <w:rFonts w:cs="Times New Roman"/>
        </w:rPr>
        <w:t>). All plots show minor shifts in composition during the s</w:t>
      </w:r>
      <w:commentRangeStart w:id="638"/>
      <w:r w:rsidRPr="003B09F5">
        <w:rPr>
          <w:rFonts w:cs="Times New Roman"/>
        </w:rPr>
        <w:t xml:space="preserve">tudy period, </w:t>
      </w:r>
      <w:commentRangeEnd w:id="638"/>
      <w:r>
        <w:rPr>
          <w:rStyle w:val="CommentReference"/>
          <w:rFonts w:asciiTheme="minorHAnsi" w:hAnsiTheme="minorHAnsi"/>
        </w:rPr>
        <w:commentReference w:id="638"/>
      </w:r>
      <w:r w:rsidRPr="003B09F5">
        <w:rPr>
          <w:rFonts w:cs="Times New Roman"/>
        </w:rPr>
        <w:t>with each plot distinct from the others. Plot D displays a different pattern, probably due to the record</w:t>
      </w:r>
      <w:r>
        <w:rPr>
          <w:rFonts w:cs="Times New Roman"/>
        </w:rPr>
        <w:t>ed presence</w:t>
      </w:r>
      <w:r w:rsidRPr="003B09F5">
        <w:rPr>
          <w:rFonts w:cs="Times New Roman"/>
        </w:rPr>
        <w:t xml:space="preserve"> of </w:t>
      </w:r>
      <w:r w:rsidRPr="003B09F5">
        <w:rPr>
          <w:rFonts w:cs="Times New Roman"/>
          <w:i/>
        </w:rPr>
        <w:t>B. articulata</w:t>
      </w:r>
      <w:r w:rsidRPr="003B09F5">
        <w:rPr>
          <w:rFonts w:cs="Times New Roman"/>
        </w:rPr>
        <w:t xml:space="preserve"> in 1997 and the high cover abundance of exotic species. Bayesian regression analysis predicts many exotic species to increase in cover abundance with declining surface water levels (</w:t>
      </w:r>
      <w:r>
        <w:rPr>
          <w:rFonts w:cs="Times New Roman"/>
        </w:rPr>
        <w:fldChar w:fldCharType="begin"/>
      </w:r>
      <w:r>
        <w:rPr>
          <w:rFonts w:cs="Times New Roman"/>
        </w:rPr>
        <w:instrText xml:space="preserve"> REF _Ref25919021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26</w:t>
      </w:r>
      <w:r>
        <w:rPr>
          <w:rFonts w:cs="Times New Roman"/>
        </w:rPr>
        <w:fldChar w:fldCharType="end"/>
      </w:r>
      <w:r w:rsidRPr="003B09F5">
        <w:rPr>
          <w:rFonts w:cs="Times New Roman"/>
        </w:rPr>
        <w:t>).</w:t>
      </w:r>
    </w:p>
    <w:p w14:paraId="26DC5488" w14:textId="3DC18780" w:rsidR="00853F12" w:rsidRDefault="00853F12" w:rsidP="00C7434B">
      <w:pPr>
        <w:pStyle w:val="BodyText"/>
        <w:rPr>
          <w:rFonts w:cs="Times New Roman"/>
        </w:rPr>
      </w:pPr>
    </w:p>
    <w:p w14:paraId="1799FBC3" w14:textId="77777777" w:rsidR="002C68A6" w:rsidRDefault="00853F12" w:rsidP="002C68A6">
      <w:pPr>
        <w:pStyle w:val="BodyText"/>
        <w:keepNext/>
      </w:pPr>
      <w:r>
        <w:rPr>
          <w:rFonts w:cs="Times New Roman"/>
          <w:noProof/>
        </w:rPr>
        <w:lastRenderedPageBreak/>
        <w:drawing>
          <wp:inline distT="0" distB="0" distL="0" distR="0" wp14:anchorId="5F86AAEF" wp14:editId="795E6FA1">
            <wp:extent cx="5563376" cy="483937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oll_EWR.png"/>
                    <pic:cNvPicPr/>
                  </pic:nvPicPr>
                  <pic:blipFill>
                    <a:blip r:embed="rId4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4478040E" w14:textId="33CB960C" w:rsidR="00853F12" w:rsidRPr="005F25A6" w:rsidRDefault="002C68A6" w:rsidP="002C68A6">
      <w:pPr>
        <w:pStyle w:val="Caption"/>
        <w:rPr>
          <w:rFonts w:cs="Times New Roman"/>
        </w:rPr>
      </w:pPr>
      <w:bookmarkStart w:id="639" w:name="_Ref33168914"/>
      <w:r>
        <w:t xml:space="preserve">Figure </w:t>
      </w:r>
      <w:fldSimple w:instr=" SEQ Figure \* ARABIC ">
        <w:r w:rsidR="00266BE9">
          <w:rPr>
            <w:noProof/>
          </w:rPr>
          <w:t>24</w:t>
        </w:r>
      </w:fldSimple>
      <w:bookmarkEnd w:id="639"/>
      <w:r>
        <w:t xml:space="preserve"> </w:t>
      </w:r>
      <w:r w:rsidR="00295ACD">
        <w:t>Range in e</w:t>
      </w:r>
      <w:r>
        <w:t xml:space="preserve">levation (mAHD) of key wetland species </w:t>
      </w:r>
      <w:r w:rsidR="00295ACD">
        <w:t>along the vegetation monitoring transects for 2001, 2014 and 2019</w:t>
      </w:r>
      <w:r w:rsidR="006F2A83">
        <w:t xml:space="preserve"> at Lake Goollelal</w:t>
      </w:r>
      <w:r w:rsidR="00295ACD">
        <w:t xml:space="preserve">. </w:t>
      </w:r>
      <w:proofErr w:type="spellStart"/>
      <w:r w:rsidR="00471A2F">
        <w:rPr>
          <w:i/>
          <w:iCs/>
        </w:rPr>
        <w:t>Lepidosperma</w:t>
      </w:r>
      <w:proofErr w:type="spellEnd"/>
      <w:r w:rsidR="00471A2F">
        <w:rPr>
          <w:i/>
          <w:iCs/>
        </w:rPr>
        <w:t xml:space="preserve"> </w:t>
      </w:r>
      <w:proofErr w:type="spellStart"/>
      <w:r w:rsidR="00471A2F">
        <w:rPr>
          <w:i/>
          <w:iCs/>
        </w:rPr>
        <w:t>longitudinale</w:t>
      </w:r>
      <w:proofErr w:type="spellEnd"/>
      <w:r w:rsidR="005F25A6">
        <w:rPr>
          <w:i/>
          <w:iCs/>
        </w:rPr>
        <w:t xml:space="preserve"> </w:t>
      </w:r>
      <w:r w:rsidR="005F25A6">
        <w:t xml:space="preserve">only occurred in the transect in 2014 and </w:t>
      </w:r>
      <w:r w:rsidR="005F25A6">
        <w:rPr>
          <w:i/>
          <w:iCs/>
        </w:rPr>
        <w:t xml:space="preserve">T. </w:t>
      </w:r>
      <w:proofErr w:type="spellStart"/>
      <w:r w:rsidR="005F25A6">
        <w:rPr>
          <w:i/>
          <w:iCs/>
        </w:rPr>
        <w:t>orientalis</w:t>
      </w:r>
      <w:proofErr w:type="spellEnd"/>
      <w:r w:rsidR="005F25A6">
        <w:t xml:space="preserve"> </w:t>
      </w:r>
      <w:r w:rsidR="001650C3">
        <w:t xml:space="preserve">in 2001. Red bars represent the absolute range in elevation and yellow bar represent mean range. </w:t>
      </w:r>
      <w:r w:rsidR="00556E8B">
        <w:t xml:space="preserve">Blue bars represent the ecological water requirements for key species at this site as determined by Froend et al. (2004b). </w:t>
      </w:r>
      <w:r w:rsidR="0089023D">
        <w:t>The current minimum threshold is provided as a dotted line while the proposed 2030 threshold is provided by the dashed line.</w:t>
      </w:r>
    </w:p>
    <w:p w14:paraId="5D796B7C" w14:textId="77777777" w:rsidR="00766910" w:rsidRPr="003B09F5" w:rsidRDefault="00766910" w:rsidP="003A53DC">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1D80EB2" wp14:editId="2578D1AC">
            <wp:extent cx="5760000" cy="3985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61D5BC0" w14:textId="51AFC8B3" w:rsidR="00766910" w:rsidRPr="003B09F5" w:rsidRDefault="00766910" w:rsidP="00C7434B">
      <w:pPr>
        <w:pStyle w:val="Caption"/>
        <w:rPr>
          <w:rFonts w:ascii="Times New Roman" w:hAnsi="Times New Roman" w:cs="Times New Roman"/>
        </w:rPr>
      </w:pPr>
      <w:bookmarkStart w:id="640"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25</w:t>
      </w:r>
      <w:r w:rsidRPr="003B09F5">
        <w:rPr>
          <w:rFonts w:ascii="Times New Roman" w:hAnsi="Times New Roman" w:cs="Times New Roman"/>
        </w:rPr>
        <w:fldChar w:fldCharType="end"/>
      </w:r>
      <w:bookmarkEnd w:id="640"/>
      <w:r w:rsidRPr="003B09F5">
        <w:rPr>
          <w:rFonts w:ascii="Times New Roman" w:hAnsi="Times New Roman" w:cs="Times New Roman"/>
        </w:rPr>
        <w:t xml:space="preserve"> Unconstrained ordination based on vegetation data for each surveyed year for Lake Goollelal. Plots are represented as different colours and consecutive years are joined by a line with first and last survey years labeled.</w:t>
      </w:r>
    </w:p>
    <w:p w14:paraId="7F559735" w14:textId="77777777" w:rsidR="00766910" w:rsidRPr="003B09F5" w:rsidRDefault="00766910" w:rsidP="00C7434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D6CF1A2" wp14:editId="32D86D5A">
            <wp:extent cx="5760000" cy="39888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1196D0E1" w14:textId="485ACA79" w:rsidR="00766910" w:rsidRPr="003B09F5" w:rsidRDefault="00766910" w:rsidP="00C7434B">
      <w:pPr>
        <w:pStyle w:val="Caption"/>
        <w:rPr>
          <w:rFonts w:ascii="Times New Roman" w:hAnsi="Times New Roman" w:cs="Times New Roman"/>
        </w:rPr>
      </w:pPr>
      <w:bookmarkStart w:id="641" w:name="_Ref25919021"/>
      <w:commentRangeStart w:id="64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26</w:t>
      </w:r>
      <w:r w:rsidRPr="003B09F5">
        <w:rPr>
          <w:rFonts w:ascii="Times New Roman" w:hAnsi="Times New Roman" w:cs="Times New Roman"/>
        </w:rPr>
        <w:fldChar w:fldCharType="end"/>
      </w:r>
      <w:bookmarkEnd w:id="641"/>
      <w:r w:rsidRPr="003B09F5">
        <w:rPr>
          <w:rFonts w:ascii="Times New Roman" w:hAnsi="Times New Roman" w:cs="Times New Roman"/>
        </w:rPr>
        <w:t xml:space="preserve"> </w:t>
      </w:r>
      <w:commentRangeEnd w:id="642"/>
      <w:r>
        <w:rPr>
          <w:rStyle w:val="CommentReference"/>
        </w:rPr>
        <w:commentReference w:id="642"/>
      </w:r>
      <w:r w:rsidRPr="003B09F5">
        <w:rPr>
          <w:rFonts w:ascii="Times New Roman" w:hAnsi="Times New Roman" w:cs="Times New Roman"/>
        </w:rPr>
        <w:t xml:space="preserve">Estimated mean regression coefficients (dots) and 95% credible intervals (bars) for effect of groundwater levels at </w:t>
      </w:r>
      <w:r w:rsidR="00542D71">
        <w:rPr>
          <w:rFonts w:ascii="Times New Roman" w:hAnsi="Times New Roman" w:cs="Times New Roman"/>
        </w:rPr>
        <w:t>Lake Goollelal</w:t>
      </w:r>
      <w:r w:rsidRPr="003B09F5">
        <w:rPr>
          <w:rFonts w:ascii="Times New Roman" w:hAnsi="Times New Roman" w:cs="Times New Roman"/>
        </w:rPr>
        <w:t xml:space="preserve"> on vegetation species cover abundances based on Bayesian Regression Analysis </w:t>
      </w:r>
      <w:r w:rsidRPr="00577045">
        <w:rPr>
          <w:rFonts w:ascii="Times New Roman" w:hAnsi="Times New Roman" w:cs="Times New Roman"/>
        </w:rPr>
        <w:t>(Hui, 2016)</w:t>
      </w:r>
      <w:r w:rsidRPr="003B09F5">
        <w:rPr>
          <w:rFonts w:ascii="Times New Roman" w:hAnsi="Times New Roman" w:cs="Times New Roman"/>
        </w:rPr>
        <w:t>. S</w:t>
      </w:r>
      <w:commentRangeStart w:id="643"/>
      <w:r w:rsidRPr="003B09F5">
        <w:rPr>
          <w:rFonts w:ascii="Times New Roman" w:hAnsi="Times New Roman" w:cs="Times New Roman"/>
        </w:rPr>
        <w:t>pecies with a negative mean posterior value are likely to increase in cover abundance as water levels decline while species with positive posterior values are likely to increase in cover abundance with increasing water levels</w:t>
      </w:r>
      <w:commentRangeEnd w:id="643"/>
      <w:r>
        <w:rPr>
          <w:rStyle w:val="CommentReference"/>
        </w:rPr>
        <w:commentReference w:id="643"/>
      </w:r>
      <w:r w:rsidRPr="003B09F5">
        <w:rPr>
          <w:rFonts w:ascii="Times New Roman" w:hAnsi="Times New Roman" w:cs="Times New Roman"/>
        </w:rPr>
        <w:t>. Only those species with coefficients significan</w:t>
      </w:r>
      <w:r>
        <w:rPr>
          <w:rFonts w:ascii="Times New Roman" w:hAnsi="Times New Roman" w:cs="Times New Roman"/>
        </w:rPr>
        <w:t>tl</w:t>
      </w:r>
      <w:r w:rsidRPr="003B09F5">
        <w:rPr>
          <w:rFonts w:ascii="Times New Roman" w:hAnsi="Times New Roman" w:cs="Times New Roman"/>
        </w:rPr>
        <w:t>y different to zero are shown.</w:t>
      </w:r>
      <w:ins w:id="644" w:author="Christopher Kavazos" w:date="2020-02-13T14:34:00Z">
        <w:r w:rsidR="00227149">
          <w:rPr>
            <w:rFonts w:ascii="Times New Roman" w:hAnsi="Times New Roman" w:cs="Times New Roman"/>
          </w:rPr>
          <w:t xml:space="preserve"> Invasi</w:t>
        </w:r>
      </w:ins>
      <w:ins w:id="645" w:author="Christopher Kavazos" w:date="2020-02-13T14:35:00Z">
        <w:r w:rsidR="00227149">
          <w:rPr>
            <w:rFonts w:ascii="Times New Roman" w:hAnsi="Times New Roman" w:cs="Times New Roman"/>
          </w:rPr>
          <w:t>ve species are</w:t>
        </w:r>
        <w:r w:rsidR="0033315C">
          <w:rPr>
            <w:rFonts w:ascii="Times New Roman" w:hAnsi="Times New Roman" w:cs="Times New Roman"/>
          </w:rPr>
          <w:t xml:space="preserve"> identified by the pre-text ‘X’.</w:t>
        </w:r>
      </w:ins>
    </w:p>
    <w:p w14:paraId="4897692C" w14:textId="77777777" w:rsidR="00766910" w:rsidRDefault="00766910" w:rsidP="00C7434B"/>
    <w:p w14:paraId="44BCEB06" w14:textId="77777777" w:rsidR="00FC2E86" w:rsidRPr="003B09F5" w:rsidRDefault="00FC2E86" w:rsidP="00C7434B">
      <w:pPr>
        <w:pStyle w:val="Heading4"/>
        <w:rPr>
          <w:rFonts w:cs="Times New Roman"/>
        </w:rPr>
      </w:pPr>
      <w:bookmarkStart w:id="646" w:name="aquatic-invertebrates"/>
      <w:r w:rsidRPr="003B09F5">
        <w:rPr>
          <w:rFonts w:cs="Times New Roman"/>
        </w:rPr>
        <w:t>Aquatic invertebrates</w:t>
      </w:r>
      <w:bookmarkEnd w:id="646"/>
    </w:p>
    <w:p w14:paraId="1E910D1D" w14:textId="351EDE5D" w:rsidR="00FC2E86" w:rsidRPr="003B09F5" w:rsidRDefault="00FC2E86" w:rsidP="00FC2E86">
      <w:pPr>
        <w:pStyle w:val="FirstParagraph"/>
        <w:rPr>
          <w:rFonts w:cs="Times New Roman"/>
        </w:rPr>
      </w:pPr>
      <w:r w:rsidRPr="003B09F5">
        <w:rPr>
          <w:rFonts w:cs="Times New Roman"/>
        </w:rPr>
        <w:t xml:space="preserve">The mean </w:t>
      </w:r>
      <w:r>
        <w:rPr>
          <w:rFonts w:cs="Times New Roman"/>
        </w:rPr>
        <w:t xml:space="preserve">spring </w:t>
      </w:r>
      <w:r w:rsidRPr="003B09F5">
        <w:rPr>
          <w:rFonts w:cs="Times New Roman"/>
        </w:rPr>
        <w:t>family richness of aquatic invertebrates is 22 for Lake Goollelal (</w:t>
      </w:r>
      <w:r>
        <w:rPr>
          <w:rFonts w:cs="Times New Roman"/>
        </w:rPr>
        <w:fldChar w:fldCharType="begin"/>
      </w:r>
      <w:r>
        <w:rPr>
          <w:rFonts w:cs="Times New Roman"/>
        </w:rPr>
        <w:instrText xml:space="preserve"> REF _Ref25919041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27</w:t>
      </w:r>
      <w:r>
        <w:rPr>
          <w:rFonts w:cs="Times New Roman"/>
        </w:rPr>
        <w:fldChar w:fldCharType="end"/>
      </w:r>
      <w:r w:rsidRPr="003B09F5">
        <w:rPr>
          <w:rFonts w:cs="Times New Roman"/>
        </w:rPr>
        <w:t xml:space="preserve">). Since 2008, family richness has mostly been stable and above the long-term average. There are stable populations of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Chironominae</w:t>
      </w:r>
      <w:proofErr w:type="spellEnd"/>
      <w:r w:rsidRPr="003B09F5">
        <w:rPr>
          <w:rFonts w:cs="Times New Roman"/>
        </w:rPr>
        <w:t xml:space="preserve">, </w:t>
      </w:r>
      <w:proofErr w:type="spellStart"/>
      <w:r w:rsidRPr="003B09F5">
        <w:rPr>
          <w:rFonts w:cs="Times New Roman"/>
        </w:rPr>
        <w:t>Corixidae</w:t>
      </w:r>
      <w:proofErr w:type="spellEnd"/>
      <w:r w:rsidRPr="003B09F5">
        <w:rPr>
          <w:rFonts w:cs="Times New Roman"/>
        </w:rPr>
        <w:t xml:space="preserve">, </w:t>
      </w:r>
      <w:r>
        <w:rPr>
          <w:rFonts w:cs="Times New Roman"/>
        </w:rPr>
        <w:t xml:space="preserve">and </w:t>
      </w:r>
      <w:proofErr w:type="spellStart"/>
      <w:r w:rsidRPr="003B09F5">
        <w:rPr>
          <w:rFonts w:cs="Times New Roman"/>
        </w:rPr>
        <w:t>Cyprididae</w:t>
      </w:r>
      <w:proofErr w:type="spellEnd"/>
      <w:r w:rsidRPr="003B09F5">
        <w:rPr>
          <w:rFonts w:cs="Times New Roman"/>
        </w:rPr>
        <w:t xml:space="preserve"> at the lake. The </w:t>
      </w:r>
      <w:r>
        <w:rPr>
          <w:rFonts w:cs="Times New Roman"/>
        </w:rPr>
        <w:t xml:space="preserve">current </w:t>
      </w:r>
      <w:r w:rsidRPr="003B09F5">
        <w:rPr>
          <w:rFonts w:cs="Times New Roman"/>
        </w:rPr>
        <w:t xml:space="preserve">absence of the </w:t>
      </w:r>
      <w:proofErr w:type="spellStart"/>
      <w:r w:rsidRPr="003B09F5">
        <w:rPr>
          <w:rFonts w:cs="Times New Roman"/>
        </w:rPr>
        <w:t>Chydoridae</w:t>
      </w:r>
      <w:proofErr w:type="spellEnd"/>
      <w:r w:rsidRPr="003B09F5">
        <w:rPr>
          <w:rFonts w:cs="Times New Roman"/>
        </w:rPr>
        <w:t xml:space="preserve"> (Cladocera) is notable given the abundance in early monitoring years. </w:t>
      </w:r>
      <w:r>
        <w:rPr>
          <w:rFonts w:cs="Times New Roman"/>
        </w:rPr>
        <w:t xml:space="preserve">Also, the beetle family </w:t>
      </w:r>
      <w:proofErr w:type="spellStart"/>
      <w:r>
        <w:rPr>
          <w:rFonts w:cs="Times New Roman"/>
        </w:rPr>
        <w:t>Scirtidae</w:t>
      </w:r>
      <w:proofErr w:type="spellEnd"/>
      <w:r>
        <w:rPr>
          <w:rFonts w:cs="Times New Roman"/>
        </w:rPr>
        <w:t xml:space="preserve"> has not been found at the wetland since 2004.  </w:t>
      </w:r>
      <w:r w:rsidRPr="003B09F5">
        <w:rPr>
          <w:rFonts w:cs="Times New Roman"/>
        </w:rPr>
        <w:t xml:space="preserve">Other taxa </w:t>
      </w:r>
      <w:r>
        <w:rPr>
          <w:rFonts w:cs="Times New Roman"/>
        </w:rPr>
        <w:t>showing recent absences</w:t>
      </w:r>
      <w:r w:rsidRPr="003B09F5">
        <w:rPr>
          <w:rFonts w:cs="Times New Roman"/>
        </w:rPr>
        <w:t xml:space="preserve"> in the lake include Ceratopogonidae, </w:t>
      </w:r>
      <w:proofErr w:type="spellStart"/>
      <w:r w:rsidRPr="003B09F5">
        <w:rPr>
          <w:rFonts w:cs="Times New Roman"/>
        </w:rPr>
        <w:t>Chydoridae</w:t>
      </w:r>
      <w:proofErr w:type="spellEnd"/>
      <w:r w:rsidRPr="003B09F5">
        <w:rPr>
          <w:rFonts w:cs="Times New Roman"/>
        </w:rPr>
        <w:t xml:space="preserve">, Oligochaeta and </w:t>
      </w:r>
      <w:proofErr w:type="spellStart"/>
      <w:r w:rsidRPr="003B09F5">
        <w:rPr>
          <w:rFonts w:cs="Times New Roman"/>
        </w:rPr>
        <w:t>Pionidae</w:t>
      </w:r>
      <w:proofErr w:type="spellEnd"/>
      <w:r w:rsidRPr="003B09F5">
        <w:rPr>
          <w:rFonts w:cs="Times New Roman"/>
        </w:rPr>
        <w:t>. There was a major shift in the assemblage composition in 2006-2007, with ordination revealing two main groups of annual data; those collected pre 2007, and those collected post 2007 (</w:t>
      </w:r>
      <w:r>
        <w:rPr>
          <w:rFonts w:cs="Times New Roman"/>
        </w:rPr>
        <w:fldChar w:fldCharType="begin"/>
      </w:r>
      <w:r>
        <w:rPr>
          <w:rFonts w:cs="Times New Roman"/>
        </w:rPr>
        <w:instrText xml:space="preserve"> REF _Ref25919053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28</w:t>
      </w:r>
      <w:r>
        <w:rPr>
          <w:rFonts w:cs="Times New Roman"/>
        </w:rPr>
        <w:fldChar w:fldCharType="end"/>
      </w:r>
      <w:r w:rsidRPr="003B09F5">
        <w:rPr>
          <w:rFonts w:cs="Times New Roman"/>
        </w:rPr>
        <w:t xml:space="preserve">). </w:t>
      </w:r>
      <w:commentRangeStart w:id="647"/>
      <w:r w:rsidRPr="003B09F5">
        <w:rPr>
          <w:rFonts w:cs="Times New Roman"/>
        </w:rPr>
        <w:t xml:space="preserve">However, recent high-water levels and low nutrients appear to be shifting 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commentRangeEnd w:id="647"/>
      <w:r>
        <w:rPr>
          <w:rStyle w:val="CommentReference"/>
          <w:rFonts w:asciiTheme="minorHAnsi" w:hAnsiTheme="minorHAnsi"/>
        </w:rPr>
        <w:commentReference w:id="647"/>
      </w:r>
    </w:p>
    <w:p w14:paraId="3DB0D366"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047D358" wp14:editId="28735E5A">
            <wp:extent cx="5760000" cy="39852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43AABCEE" w14:textId="594D35A1" w:rsidR="00FC2E86" w:rsidRPr="003B09F5" w:rsidRDefault="00FC2E86" w:rsidP="00FC2E86">
      <w:pPr>
        <w:pStyle w:val="Caption"/>
        <w:rPr>
          <w:rFonts w:ascii="Times New Roman" w:hAnsi="Times New Roman" w:cs="Times New Roman"/>
        </w:rPr>
      </w:pPr>
      <w:bookmarkStart w:id="648"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27</w:t>
      </w:r>
      <w:r w:rsidRPr="003B09F5">
        <w:rPr>
          <w:rFonts w:ascii="Times New Roman" w:hAnsi="Times New Roman" w:cs="Times New Roman"/>
        </w:rPr>
        <w:fldChar w:fldCharType="end"/>
      </w:r>
      <w:bookmarkEnd w:id="648"/>
      <w:r w:rsidRPr="003B09F5">
        <w:rPr>
          <w:rFonts w:ascii="Times New Roman" w:hAnsi="Times New Roman" w:cs="Times New Roman"/>
        </w:rPr>
        <w:t xml:space="preserve"> Richness of aquatic invertebrate families for each year at Lake Goollelal. Line is a moving 3-year average.</w:t>
      </w:r>
    </w:p>
    <w:p w14:paraId="081EDE3E"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DB56046" wp14:editId="6D746608">
            <wp:extent cx="5760000" cy="39852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3409398" w14:textId="5FCCD03C" w:rsidR="00FC2E86" w:rsidRPr="003B09F5" w:rsidRDefault="00FC2E86" w:rsidP="00FC2E86">
      <w:pPr>
        <w:pStyle w:val="Caption"/>
        <w:rPr>
          <w:rFonts w:ascii="Times New Roman" w:hAnsi="Times New Roman" w:cs="Times New Roman"/>
        </w:rPr>
      </w:pPr>
      <w:bookmarkStart w:id="649"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28</w:t>
      </w:r>
      <w:r w:rsidRPr="003B09F5">
        <w:rPr>
          <w:rFonts w:ascii="Times New Roman" w:hAnsi="Times New Roman" w:cs="Times New Roman"/>
        </w:rPr>
        <w:fldChar w:fldCharType="end"/>
      </w:r>
      <w:bookmarkEnd w:id="649"/>
      <w:r w:rsidRPr="003B09F5">
        <w:rPr>
          <w:rFonts w:ascii="Times New Roman" w:hAnsi="Times New Roman" w:cs="Times New Roman"/>
        </w:rPr>
        <w:t xml:space="preserve"> </w:t>
      </w:r>
      <w:commentRangeStart w:id="650"/>
      <w:r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commentRangeEnd w:id="650"/>
      <w:r>
        <w:rPr>
          <w:rStyle w:val="CommentReference"/>
        </w:rPr>
        <w:commentReference w:id="650"/>
      </w:r>
      <w:r w:rsidRPr="003B09F5">
        <w:rPr>
          <w:rFonts w:ascii="Times New Roman" w:hAnsi="Times New Roman" w:cs="Times New Roman"/>
        </w:rPr>
        <w:t>.</w:t>
      </w:r>
    </w:p>
    <w:p w14:paraId="7F6AE1FE" w14:textId="77777777" w:rsidR="00FC2E86" w:rsidRDefault="00FC2E86" w:rsidP="00FC2E86">
      <w:pPr>
        <w:rPr>
          <w:ins w:id="651" w:author="Natasha Del Borrello" w:date="2019-12-09T13:27:00Z"/>
          <w:rFonts w:ascii="Times New Roman" w:hAnsi="Times New Roman" w:cs="Times New Roman"/>
        </w:rPr>
      </w:pPr>
    </w:p>
    <w:p w14:paraId="426CBAD2" w14:textId="77777777" w:rsidR="00FC2E86" w:rsidRPr="003B09F5" w:rsidRDefault="00FC2E86" w:rsidP="00FC2E8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74B2764B" w14:textId="181F2186" w:rsidR="00FC2E86" w:rsidRDefault="00590E78" w:rsidP="00C7434B">
      <w:pPr>
        <w:pStyle w:val="Heading3"/>
      </w:pPr>
      <w:bookmarkStart w:id="652" w:name="_Toc33196587"/>
      <w:r>
        <w:lastRenderedPageBreak/>
        <w:t>Loch McN</w:t>
      </w:r>
      <w:r w:rsidR="005976F1">
        <w:t>ess</w:t>
      </w:r>
      <w:bookmarkEnd w:id="652"/>
    </w:p>
    <w:p w14:paraId="5E87C08E" w14:textId="77777777" w:rsidR="00271A89" w:rsidRPr="003B09F5" w:rsidRDefault="00271A89" w:rsidP="00C7434B">
      <w:pPr>
        <w:pStyle w:val="Heading4"/>
        <w:rPr>
          <w:rFonts w:cs="Times New Roman"/>
        </w:rPr>
      </w:pPr>
      <w:r w:rsidRPr="003B09F5">
        <w:rPr>
          <w:rFonts w:cs="Times New Roman"/>
        </w:rPr>
        <w:t>Wat</w:t>
      </w:r>
      <w:commentRangeStart w:id="653"/>
      <w:r w:rsidRPr="003B09F5">
        <w:rPr>
          <w:rFonts w:cs="Times New Roman"/>
        </w:rPr>
        <w:t>e</w:t>
      </w:r>
      <w:r>
        <w:rPr>
          <w:rFonts w:cs="Times New Roman"/>
        </w:rPr>
        <w:t>r</w:t>
      </w:r>
      <w:r w:rsidRPr="003B09F5">
        <w:rPr>
          <w:rFonts w:cs="Times New Roman"/>
        </w:rPr>
        <w:t xml:space="preserve"> quality</w:t>
      </w:r>
    </w:p>
    <w:p w14:paraId="18F2F2D0" w14:textId="7C457324" w:rsidR="00271A89" w:rsidRPr="003B09F5" w:rsidRDefault="00271A89" w:rsidP="00C7434B">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w:t>
      </w:r>
      <w:proofErr w:type="spellStart"/>
      <w:r w:rsidRPr="003B09F5">
        <w:rPr>
          <w:rFonts w:cs="Times New Roman"/>
        </w:rPr>
        <w:t>Chloride:sulphate</w:t>
      </w:r>
      <w:proofErr w:type="spellEnd"/>
      <w:r w:rsidRPr="003B09F5">
        <w:rPr>
          <w:rFonts w:cs="Times New Roman"/>
        </w:rPr>
        <w:t xml:space="preserve"> and alkalinity observations suggest that acidification is not a </w:t>
      </w:r>
      <w:r>
        <w:rPr>
          <w:rFonts w:cs="Times New Roman"/>
        </w:rPr>
        <w:t xml:space="preserve">current </w:t>
      </w:r>
      <w:r w:rsidRPr="003B09F5">
        <w:rPr>
          <w:rFonts w:cs="Times New Roman"/>
        </w:rPr>
        <w:t xml:space="preserve">concern at </w:t>
      </w:r>
      <w:r>
        <w:rPr>
          <w:rFonts w:cs="Times New Roman"/>
        </w:rPr>
        <w:t>Loch McNess South; but the same cannot be said for Loch McNess North</w:t>
      </w:r>
      <w:r w:rsidRPr="003B09F5">
        <w:rPr>
          <w:rFonts w:cs="Times New Roman"/>
        </w:rPr>
        <w:t xml:space="preserve">. </w:t>
      </w:r>
      <w:r>
        <w:rPr>
          <w:rFonts w:cs="Times New Roman"/>
        </w:rPr>
        <w:t>In Loch McNess South t</w:t>
      </w:r>
      <w:r w:rsidRPr="003B09F5">
        <w:rPr>
          <w:rFonts w:cs="Times New Roman"/>
        </w:rPr>
        <w:t xml:space="preserve">here has been a trend of increasing nitrogen levels in the wetland since 2010, current levels </w:t>
      </w:r>
      <w:r>
        <w:rPr>
          <w:rFonts w:cs="Times New Roman"/>
        </w:rPr>
        <w:t>are</w:t>
      </w:r>
      <w:r w:rsidRPr="003B09F5">
        <w:rPr>
          <w:rFonts w:cs="Times New Roman"/>
        </w:rPr>
        <w:t xml:space="preserve"> double</w:t>
      </w:r>
      <w:r>
        <w:rPr>
          <w:rFonts w:cs="Times New Roman"/>
        </w:rPr>
        <w:t xml:space="preserve"> those recorded in</w:t>
      </w:r>
      <w:r w:rsidRPr="003B09F5">
        <w:rPr>
          <w:rFonts w:cs="Times New Roman"/>
        </w:rPr>
        <w:t xml:space="preserve"> 1997-2007 levels. Current phosphate levels are an order of magnitude greater than 1999-2004 levels and require close monitoring.</w:t>
      </w:r>
      <w:r w:rsidRPr="00AA583F">
        <w:rPr>
          <w:rFonts w:cs="Times New Roman"/>
        </w:rPr>
        <w:t xml:space="preserve"> </w:t>
      </w:r>
      <w:r>
        <w:rPr>
          <w:rFonts w:cs="Times New Roman"/>
        </w:rPr>
        <w:t>These changes are probably due to exposure of unconsolidated sediments to a drying-rewetting regime.</w:t>
      </w:r>
      <w:commentRangeEnd w:id="653"/>
      <w:r>
        <w:rPr>
          <w:rStyle w:val="CommentReference"/>
          <w:rFonts w:asciiTheme="minorHAnsi" w:hAnsiTheme="minorHAnsi"/>
        </w:rPr>
        <w:commentReference w:id="653"/>
      </w:r>
    </w:p>
    <w:p w14:paraId="3B59C644" w14:textId="77777777" w:rsidR="00271A89" w:rsidRPr="003B09F5" w:rsidRDefault="00271A89" w:rsidP="00C7434B">
      <w:pPr>
        <w:pStyle w:val="Heading4"/>
        <w:rPr>
          <w:rFonts w:cs="Times New Roman"/>
        </w:rPr>
      </w:pPr>
      <w:bookmarkStart w:id="654" w:name="vegetation-dynamics-1"/>
      <w:r w:rsidRPr="003B09F5">
        <w:rPr>
          <w:rFonts w:cs="Times New Roman"/>
        </w:rPr>
        <w:t>Vegetation dynamics</w:t>
      </w:r>
      <w:bookmarkEnd w:id="654"/>
    </w:p>
    <w:p w14:paraId="7E17FB16" w14:textId="0F5F38B9" w:rsidR="00271A89" w:rsidRDefault="00271A89" w:rsidP="00C7434B">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juncea</w:t>
      </w:r>
      <w:proofErr w:type="spellEnd"/>
      <w:r w:rsidRPr="003B09F5">
        <w:rPr>
          <w:rFonts w:cs="Times New Roman"/>
        </w:rPr>
        <w:t xml:space="preserve"> is found in Plots A - D at relatively constant cover abundances.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07EA30D7" w14:textId="52AF3F91" w:rsidR="00A44B84" w:rsidRPr="00521C1B" w:rsidRDefault="00A44B84" w:rsidP="00A44B84">
      <w:pPr>
        <w:pStyle w:val="BodyText"/>
      </w:pPr>
      <w:ins w:id="655" w:author="Christopher Kavazos" w:date="2020-02-21T09:34:00Z">
        <w:r>
          <w:t>The proposed minimum threshold i</w:t>
        </w:r>
      </w:ins>
      <w:ins w:id="656" w:author="Christopher Kavazos" w:date="2020-02-21T09:35:00Z">
        <w:r>
          <w:t xml:space="preserve">s likely to </w:t>
        </w:r>
        <w:r w:rsidR="00A723D7">
          <w:t>cause added hydrological stress to some key wetland species found at Loch McNess (</w:t>
        </w:r>
      </w:ins>
      <w:ins w:id="657" w:author="Christopher Kavazos" w:date="2020-02-21T09:40:00Z">
        <w:r w:rsidR="00B749F4">
          <w:fldChar w:fldCharType="begin"/>
        </w:r>
        <w:r w:rsidR="00B749F4">
          <w:instrText xml:space="preserve"> REF _Ref33170438 \h </w:instrText>
        </w:r>
      </w:ins>
      <w:r w:rsidR="00B749F4">
        <w:fldChar w:fldCharType="separate"/>
      </w:r>
      <w:r w:rsidR="00266BE9">
        <w:t xml:space="preserve">Figure </w:t>
      </w:r>
      <w:r w:rsidR="00266BE9">
        <w:rPr>
          <w:noProof/>
        </w:rPr>
        <w:t>29</w:t>
      </w:r>
      <w:ins w:id="658" w:author="Christopher Kavazos" w:date="2020-02-21T09:40:00Z">
        <w:r w:rsidR="00B749F4">
          <w:fldChar w:fldCharType="end"/>
        </w:r>
      </w:ins>
      <w:ins w:id="659" w:author="Christopher Kavazos" w:date="2020-02-21T09:35:00Z">
        <w:r w:rsidR="00A723D7">
          <w:t xml:space="preserve">). </w:t>
        </w:r>
      </w:ins>
      <w:ins w:id="660" w:author="Christopher Kavazos" w:date="2020-02-21T09:36:00Z">
        <w:r w:rsidR="00804DC4">
          <w:t>Nonetheless</w:t>
        </w:r>
      </w:ins>
      <w:ins w:id="661" w:author="Christopher Kavazos" w:date="2020-02-21T09:35:00Z">
        <w:r w:rsidR="00A723D7">
          <w:t xml:space="preserve">, the projected lower </w:t>
        </w:r>
      </w:ins>
      <w:ins w:id="662" w:author="Christopher Kavazos" w:date="2020-02-21T09:36:00Z">
        <w:r w:rsidR="00804DC4">
          <w:t>water levels</w:t>
        </w:r>
      </w:ins>
      <w:ins w:id="663" w:author="Christopher Kavazos" w:date="2020-02-21T09:35:00Z">
        <w:r w:rsidR="00A723D7">
          <w:t xml:space="preserve"> are unlikely to </w:t>
        </w:r>
      </w:ins>
      <w:ins w:id="664" w:author="Christopher Kavazos" w:date="2020-02-21T09:36:00Z">
        <w:r w:rsidR="008C0C55">
          <w:t xml:space="preserve">reduce water levels below the ecological water requirements for </w:t>
        </w:r>
        <w:r w:rsidR="00A37D9F">
          <w:rPr>
            <w:i/>
            <w:iCs/>
          </w:rPr>
          <w:t xml:space="preserve">B. </w:t>
        </w:r>
        <w:proofErr w:type="spellStart"/>
        <w:r w:rsidR="00A37D9F">
          <w:rPr>
            <w:i/>
            <w:iCs/>
          </w:rPr>
          <w:t>juncea</w:t>
        </w:r>
      </w:ins>
      <w:proofErr w:type="spellEnd"/>
      <w:ins w:id="665" w:author="Christopher Kavazos" w:date="2020-02-21T09:37:00Z">
        <w:r w:rsidR="00B55918">
          <w:t xml:space="preserve">, </w:t>
        </w:r>
        <w:r w:rsidR="00521C1B">
          <w:rPr>
            <w:i/>
            <w:iCs/>
          </w:rPr>
          <w:t xml:space="preserve">E. </w:t>
        </w:r>
        <w:proofErr w:type="spellStart"/>
        <w:r w:rsidR="00521C1B">
          <w:rPr>
            <w:i/>
            <w:iCs/>
          </w:rPr>
          <w:t>rudis</w:t>
        </w:r>
        <w:proofErr w:type="spellEnd"/>
        <w:r w:rsidR="00521C1B">
          <w:t xml:space="preserve"> and </w:t>
        </w:r>
        <w:r w:rsidR="00521C1B">
          <w:rPr>
            <w:i/>
            <w:iCs/>
          </w:rPr>
          <w:t xml:space="preserve">M. </w:t>
        </w:r>
        <w:proofErr w:type="spellStart"/>
        <w:r w:rsidR="00521C1B">
          <w:rPr>
            <w:i/>
            <w:iCs/>
          </w:rPr>
          <w:t>rhaphiophylla</w:t>
        </w:r>
        <w:proofErr w:type="spellEnd"/>
        <w:r w:rsidR="00521C1B">
          <w:t xml:space="preserve">. </w:t>
        </w:r>
        <w:r w:rsidR="00E2570D">
          <w:t xml:space="preserve">There may be </w:t>
        </w:r>
      </w:ins>
      <w:ins w:id="666" w:author="Christopher Kavazos" w:date="2020-02-21T09:38:00Z">
        <w:r w:rsidR="00E2570D">
          <w:t xml:space="preserve">migration of some of these species downslope overtime as </w:t>
        </w:r>
      </w:ins>
      <w:ins w:id="667" w:author="Christopher Kavazos" w:date="2020-02-21T09:39:00Z">
        <w:r w:rsidR="0090750D">
          <w:t xml:space="preserve">preferred hydrological regimes </w:t>
        </w:r>
      </w:ins>
      <w:ins w:id="668" w:author="Christopher Kavazos" w:date="2020-02-21T09:40:00Z">
        <w:r w:rsidR="00B749F4">
          <w:t>for each species</w:t>
        </w:r>
      </w:ins>
      <w:ins w:id="669" w:author="Christopher Kavazos" w:date="2020-02-21T09:39:00Z">
        <w:r w:rsidR="0090750D">
          <w:t xml:space="preserve"> </w:t>
        </w:r>
        <w:r w:rsidR="00B749F4">
          <w:t>maintained.</w:t>
        </w:r>
        <w:r w:rsidR="00FD678F">
          <w:t xml:space="preserve"> </w:t>
        </w:r>
      </w:ins>
    </w:p>
    <w:p w14:paraId="790879C5" w14:textId="2AEF91FC" w:rsidR="00271A89" w:rsidRPr="003B09F5" w:rsidRDefault="00271A89" w:rsidP="00C7434B">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Pr>
          <w:rFonts w:cs="Times New Roman"/>
        </w:rPr>
        <w:t xml:space="preserve"> </w:t>
      </w:r>
      <w:r>
        <w:rPr>
          <w:rFonts w:cs="Times New Roman"/>
        </w:rPr>
        <w:fldChar w:fldCharType="begin"/>
      </w:r>
      <w:r>
        <w:rPr>
          <w:rFonts w:cs="Times New Roman"/>
        </w:rPr>
        <w:instrText xml:space="preserve"> REF _Ref25919190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30</w:t>
      </w:r>
      <w:r>
        <w:rPr>
          <w:rFonts w:cs="Times New Roman"/>
        </w:rPr>
        <w:fldChar w:fldCharType="end"/>
      </w:r>
      <w:r w:rsidRPr="003B09F5">
        <w:rPr>
          <w:rFonts w:cs="Times New Roman"/>
        </w:rPr>
        <w:t xml:space="preserve">). Regression analysis reveals that the exotic </w:t>
      </w:r>
      <w:proofErr w:type="spellStart"/>
      <w:r w:rsidRPr="003B09F5">
        <w:rPr>
          <w:rFonts w:cs="Times New Roman"/>
          <w:i/>
        </w:rPr>
        <w:t>Avena</w:t>
      </w:r>
      <w:proofErr w:type="spellEnd"/>
      <w:r w:rsidRPr="003B09F5">
        <w:rPr>
          <w:rFonts w:cs="Times New Roman"/>
          <w:i/>
        </w:rPr>
        <w:t xml:space="preserve"> </w:t>
      </w:r>
      <w:proofErr w:type="spellStart"/>
      <w:r w:rsidRPr="003B09F5">
        <w:rPr>
          <w:rFonts w:cs="Times New Roman"/>
          <w:i/>
        </w:rPr>
        <w:t>barbata</w:t>
      </w:r>
      <w:proofErr w:type="spellEnd"/>
      <w:r w:rsidRPr="003B09F5">
        <w:rPr>
          <w:rFonts w:cs="Times New Roman"/>
        </w:rPr>
        <w:t xml:space="preserve"> and the native </w:t>
      </w:r>
      <w:proofErr w:type="spellStart"/>
      <w:r w:rsidRPr="003B09F5">
        <w:rPr>
          <w:rFonts w:cs="Times New Roman"/>
          <w:i/>
        </w:rPr>
        <w:t>Tricoryne</w:t>
      </w:r>
      <w:proofErr w:type="spellEnd"/>
      <w:r w:rsidRPr="003B09F5">
        <w:rPr>
          <w:rFonts w:cs="Times New Roman"/>
          <w:i/>
        </w:rPr>
        <w:t xml:space="preserve"> </w:t>
      </w:r>
      <w:proofErr w:type="spellStart"/>
      <w:r w:rsidRPr="003B09F5">
        <w:rPr>
          <w:rFonts w:cs="Times New Roman"/>
          <w:i/>
        </w:rPr>
        <w:t>elatior</w:t>
      </w:r>
      <w:proofErr w:type="spellEnd"/>
      <w:r w:rsidRPr="003B09F5">
        <w:rPr>
          <w:rFonts w:cs="Times New Roman"/>
        </w:rPr>
        <w:t xml:space="preserve"> will increase the most in cover abundance as water levels in the lake remain low or decline further (</w:t>
      </w:r>
      <w:r>
        <w:rPr>
          <w:rFonts w:cs="Times New Roman"/>
        </w:rPr>
        <w:fldChar w:fldCharType="begin"/>
      </w:r>
      <w:r>
        <w:rPr>
          <w:rFonts w:cs="Times New Roman"/>
        </w:rPr>
        <w:instrText xml:space="preserve"> REF _Ref25919201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31</w:t>
      </w:r>
      <w:r>
        <w:rPr>
          <w:rFonts w:cs="Times New Roman"/>
        </w:rPr>
        <w:fldChar w:fldCharType="end"/>
      </w:r>
      <w:r w:rsidRPr="003B09F5">
        <w:rPr>
          <w:rFonts w:cs="Times New Roman"/>
        </w:rPr>
        <w:t xml:space="preserve">). The natives, </w:t>
      </w:r>
      <w:proofErr w:type="spellStart"/>
      <w:r w:rsidRPr="003B09F5">
        <w:rPr>
          <w:rFonts w:cs="Times New Roman"/>
          <w:i/>
        </w:rPr>
        <w:t>Carex</w:t>
      </w:r>
      <w:proofErr w:type="spellEnd"/>
      <w:r w:rsidRPr="003B09F5">
        <w:rPr>
          <w:rFonts w:cs="Times New Roman"/>
          <w:i/>
        </w:rPr>
        <w:t xml:space="preserve"> </w:t>
      </w:r>
      <w:proofErr w:type="spellStart"/>
      <w:r w:rsidRPr="003B09F5">
        <w:rPr>
          <w:rFonts w:cs="Times New Roman"/>
          <w:i/>
        </w:rPr>
        <w:t>fascicularis</w:t>
      </w:r>
      <w:proofErr w:type="spellEnd"/>
      <w:r w:rsidRPr="003B09F5">
        <w:rPr>
          <w:rFonts w:cs="Times New Roman"/>
        </w:rPr>
        <w:t xml:space="preserve">, </w:t>
      </w:r>
      <w:proofErr w:type="spellStart"/>
      <w:r w:rsidRPr="003B09F5">
        <w:rPr>
          <w:rFonts w:cs="Times New Roman"/>
          <w:i/>
        </w:rPr>
        <w:t>Triglochin</w:t>
      </w:r>
      <w:proofErr w:type="spellEnd"/>
      <w:r w:rsidRPr="003B09F5">
        <w:rPr>
          <w:rFonts w:cs="Times New Roman"/>
          <w:i/>
        </w:rPr>
        <w:t xml:space="preserve"> </w:t>
      </w:r>
      <w:proofErr w:type="spellStart"/>
      <w:r w:rsidRPr="003B09F5">
        <w:rPr>
          <w:rFonts w:cs="Times New Roman"/>
          <w:i/>
        </w:rPr>
        <w:t>centrocarpa</w:t>
      </w:r>
      <w:proofErr w:type="spellEnd"/>
      <w:r w:rsidRPr="003B09F5">
        <w:rPr>
          <w:rFonts w:cs="Times New Roman"/>
        </w:rPr>
        <w:t xml:space="preserve"> and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 xml:space="preserve"> are most likely to decline dramatically at the wetland under a scenario of continued low water levels.</w:t>
      </w:r>
    </w:p>
    <w:p w14:paraId="5534614B" w14:textId="77777777" w:rsidR="00271A89" w:rsidRPr="003B09F5" w:rsidRDefault="00271A89" w:rsidP="00C7434B">
      <w:pPr>
        <w:pStyle w:val="Heading4"/>
        <w:rPr>
          <w:rFonts w:cs="Times New Roman"/>
        </w:rPr>
      </w:pPr>
      <w:bookmarkStart w:id="670" w:name="aquatic-macroinvertebrates"/>
      <w:r w:rsidRPr="003B09F5">
        <w:rPr>
          <w:rFonts w:cs="Times New Roman"/>
        </w:rPr>
        <w:t>Aquatic macroinvertebrates</w:t>
      </w:r>
      <w:bookmarkEnd w:id="670"/>
    </w:p>
    <w:p w14:paraId="55855548" w14:textId="6D5CD14B" w:rsidR="00271A89" w:rsidRDefault="00271A89" w:rsidP="00271A89">
      <w:pPr>
        <w:pStyle w:val="FirstParagraph"/>
        <w:rPr>
          <w:ins w:id="671" w:author="Christopher Kavazos" w:date="2020-02-21T09:15:00Z"/>
          <w:rFonts w:cs="Times New Roman"/>
        </w:rPr>
      </w:pPr>
      <w:r w:rsidRPr="003B09F5">
        <w:rPr>
          <w:rFonts w:cs="Times New Roman"/>
        </w:rPr>
        <w:t>Loch McNess is the most taxonomically rich of the Spearwood Dune wetlands, with about 27 macroinvertebrate families regularly found there</w:t>
      </w:r>
      <w:r>
        <w:rPr>
          <w:rFonts w:cs="Times New Roman"/>
        </w:rPr>
        <w:t xml:space="preserve"> in spring seasonal monitoring</w:t>
      </w:r>
      <w:r w:rsidRPr="003B09F5">
        <w:rPr>
          <w:rFonts w:cs="Times New Roman"/>
        </w:rPr>
        <w:t xml:space="preserve"> (</w:t>
      </w:r>
      <w:r>
        <w:rPr>
          <w:rFonts w:cs="Times New Roman"/>
        </w:rPr>
        <w:fldChar w:fldCharType="begin"/>
      </w:r>
      <w:r>
        <w:rPr>
          <w:rFonts w:cs="Times New Roman"/>
        </w:rPr>
        <w:instrText xml:space="preserve"> REF _Ref25919214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32</w:t>
      </w:r>
      <w:r>
        <w:rPr>
          <w:rFonts w:cs="Times New Roman"/>
        </w:rPr>
        <w:fldChar w:fldCharType="end"/>
      </w:r>
      <w:r w:rsidRPr="003B09F5">
        <w:rPr>
          <w:rFonts w:cs="Times New Roman"/>
        </w:rPr>
        <w:t>). 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 xml:space="preserve">n to decline significantly. The current trajectory suggests the dissimilarity between pre-2008 and contemporary communities will continue. The site is now dominated by common taxa of the Swan Coastal Plain such as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Chironomidae</w:t>
      </w:r>
      <w:proofErr w:type="spellEnd"/>
      <w:r w:rsidRPr="003B09F5">
        <w:rPr>
          <w:rFonts w:cs="Times New Roman"/>
        </w:rPr>
        <w:t xml:space="preserve"> larvae, </w:t>
      </w:r>
      <w:proofErr w:type="spellStart"/>
      <w:r w:rsidRPr="003B09F5">
        <w:rPr>
          <w:rFonts w:cs="Times New Roman"/>
        </w:rPr>
        <w:t>Corixidae</w:t>
      </w:r>
      <w:proofErr w:type="spellEnd"/>
      <w:r w:rsidRPr="003B09F5">
        <w:rPr>
          <w:rFonts w:cs="Times New Roman"/>
        </w:rPr>
        <w:t xml:space="preserve">, Culicidae larvae, </w:t>
      </w:r>
      <w:proofErr w:type="spellStart"/>
      <w:r w:rsidRPr="003B09F5">
        <w:rPr>
          <w:rFonts w:cs="Times New Roman"/>
        </w:rPr>
        <w:t>Cyclopoida</w:t>
      </w:r>
      <w:proofErr w:type="spellEnd"/>
      <w:r w:rsidRPr="003B09F5">
        <w:rPr>
          <w:rFonts w:cs="Times New Roman"/>
        </w:rPr>
        <w:t xml:space="preserve"> (</w:t>
      </w:r>
      <w:r w:rsidRPr="003B09F5">
        <w:rPr>
          <w:rFonts w:cs="Times New Roman"/>
          <w:i/>
        </w:rPr>
        <w:t>Daphnia</w:t>
      </w:r>
      <w:r w:rsidRPr="003B09F5">
        <w:rPr>
          <w:rFonts w:cs="Times New Roman"/>
        </w:rPr>
        <w:t xml:space="preserve">), </w:t>
      </w:r>
      <w:proofErr w:type="spellStart"/>
      <w:r w:rsidRPr="003B09F5">
        <w:rPr>
          <w:rFonts w:cs="Times New Roman"/>
        </w:rPr>
        <w:t>Dytiscidae</w:t>
      </w:r>
      <w:proofErr w:type="spellEnd"/>
      <w:r w:rsidRPr="003B09F5">
        <w:rPr>
          <w:rFonts w:cs="Times New Roman"/>
        </w:rPr>
        <w:t xml:space="preserve">, </w:t>
      </w:r>
      <w:proofErr w:type="spellStart"/>
      <w:r w:rsidRPr="003B09F5">
        <w:rPr>
          <w:rFonts w:cs="Times New Roman"/>
        </w:rPr>
        <w:t>Notonectidae</w:t>
      </w:r>
      <w:proofErr w:type="spellEnd"/>
      <w:r w:rsidRPr="003B09F5">
        <w:rPr>
          <w:rFonts w:cs="Times New Roman"/>
        </w:rPr>
        <w:t xml:space="preserve"> and </w:t>
      </w:r>
      <w:proofErr w:type="spellStart"/>
      <w:r w:rsidRPr="003B09F5">
        <w:rPr>
          <w:rFonts w:cs="Times New Roman"/>
        </w:rPr>
        <w:t>Pionidae</w:t>
      </w:r>
      <w:proofErr w:type="spellEnd"/>
      <w:r w:rsidRPr="003B09F5">
        <w:rPr>
          <w:rFonts w:cs="Times New Roman"/>
        </w:rPr>
        <w:t xml:space="preserve">. Some of these, namely </w:t>
      </w:r>
      <w:proofErr w:type="spellStart"/>
      <w:r w:rsidRPr="003B09F5">
        <w:rPr>
          <w:rFonts w:cs="Times New Roman"/>
        </w:rPr>
        <w:t>Chironomidae</w:t>
      </w:r>
      <w:proofErr w:type="spellEnd"/>
      <w:r w:rsidRPr="003B09F5">
        <w:rPr>
          <w:rFonts w:cs="Times New Roman"/>
        </w:rPr>
        <w:t xml:space="preserve"> and Culicidae larvae, are considered nuisance species. The Amphipod, </w:t>
      </w:r>
      <w:proofErr w:type="spellStart"/>
      <w:r w:rsidRPr="003B09F5">
        <w:rPr>
          <w:rFonts w:cs="Times New Roman"/>
        </w:rPr>
        <w:t>Ceinidae</w:t>
      </w:r>
      <w:proofErr w:type="spellEnd"/>
      <w:r w:rsidRPr="003B09F5">
        <w:rPr>
          <w:rFonts w:cs="Times New Roman"/>
        </w:rPr>
        <w:t xml:space="preserve">, has not been collected in the lake since 2014 and the shrimp </w:t>
      </w:r>
      <w:proofErr w:type="spellStart"/>
      <w:r w:rsidRPr="003B09F5">
        <w:rPr>
          <w:rFonts w:cs="Times New Roman"/>
          <w:i/>
        </w:rPr>
        <w:t>Palamonetes</w:t>
      </w:r>
      <w:proofErr w:type="spellEnd"/>
      <w:r w:rsidRPr="003B09F5">
        <w:rPr>
          <w:rFonts w:cs="Times New Roman"/>
          <w:i/>
        </w:rPr>
        <w:t xml:space="preserve"> </w:t>
      </w:r>
      <w:proofErr w:type="spellStart"/>
      <w:r w:rsidRPr="003B09F5">
        <w:rPr>
          <w:rFonts w:cs="Times New Roman"/>
          <w:i/>
        </w:rPr>
        <w:t>australis</w:t>
      </w:r>
      <w:proofErr w:type="spellEnd"/>
      <w:r w:rsidRPr="003B09F5">
        <w:rPr>
          <w:rFonts w:cs="Times New Roman"/>
        </w:rPr>
        <w:t xml:space="preserve"> not recorded since 2010</w:t>
      </w:r>
      <w:r>
        <w:rPr>
          <w:rFonts w:cs="Times New Roman"/>
        </w:rPr>
        <w:t xml:space="preserve"> – both of these taxa were once abundant</w:t>
      </w:r>
      <w:r w:rsidRPr="003B09F5">
        <w:rPr>
          <w:rFonts w:cs="Times New Roman"/>
        </w:rPr>
        <w:t>.</w:t>
      </w:r>
      <w:r>
        <w:rPr>
          <w:rFonts w:cs="Times New Roman"/>
        </w:rPr>
        <w:t xml:space="preserve"> Nine families of invertebrates that were once regularly detected in the spring monitoring events, are no longer so.</w:t>
      </w:r>
      <w:r w:rsidRPr="003B09F5">
        <w:rPr>
          <w:rFonts w:cs="Times New Roman"/>
        </w:rPr>
        <w:t xml:space="preserve"> This shift in macroinvertebrate assemblage indicates serious changes in ecological processes as the wetland transitions towards a nutrient enriched shallow lake.</w:t>
      </w:r>
    </w:p>
    <w:p w14:paraId="063520C0" w14:textId="77777777" w:rsidR="001D408D" w:rsidRDefault="000B6B6C" w:rsidP="001D408D">
      <w:pPr>
        <w:pStyle w:val="CaptionedFigure"/>
      </w:pPr>
      <w:r>
        <w:rPr>
          <w:rFonts w:ascii="Times New Roman" w:hAnsi="Times New Roman" w:cs="Times New Roman"/>
          <w:noProof/>
          <w:lang w:val="en-AU" w:eastAsia="en-AU"/>
        </w:rPr>
        <w:lastRenderedPageBreak/>
        <w:drawing>
          <wp:inline distT="0" distB="0" distL="0" distR="0" wp14:anchorId="166414D2" wp14:editId="6823520E">
            <wp:extent cx="5563376" cy="483937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cNess_EWR.png"/>
                    <pic:cNvPicPr/>
                  </pic:nvPicPr>
                  <pic:blipFill>
                    <a:blip r:embed="rId4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3F362A4F" w14:textId="347064F0" w:rsidR="001D408D" w:rsidRDefault="001D408D" w:rsidP="001D408D">
      <w:pPr>
        <w:pStyle w:val="Caption"/>
        <w:jc w:val="left"/>
      </w:pPr>
      <w:bookmarkStart w:id="672" w:name="_Ref33170438"/>
      <w:r>
        <w:t xml:space="preserve">Figure </w:t>
      </w:r>
      <w:fldSimple w:instr=" SEQ Figure \* ARABIC ">
        <w:r w:rsidR="00266BE9">
          <w:rPr>
            <w:noProof/>
          </w:rPr>
          <w:t>29</w:t>
        </w:r>
      </w:fldSimple>
      <w:bookmarkEnd w:id="672"/>
      <w:r w:rsidRPr="001D408D">
        <w:t xml:space="preserve"> </w:t>
      </w:r>
      <w:r>
        <w:t>Range in elevation (mAHD) of key wetland species along the vegetation monitoring transects for 2001, 2014 and 2019</w:t>
      </w:r>
      <w:r w:rsidR="00471D8A">
        <w:t xml:space="preserve"> </w:t>
      </w:r>
      <w:r w:rsidR="00E8263C">
        <w:t xml:space="preserve">at </w:t>
      </w:r>
      <w:r w:rsidR="00471D8A">
        <w:t>Loch McNess</w:t>
      </w:r>
      <w:r w:rsidR="00E8263C">
        <w:t>.</w:t>
      </w:r>
      <w:r>
        <w:t xml:space="preserve"> Red bars represent the absolute range in elevation and yellow bar represent mean range. The current minimum threshold is provided as a dotted line while the proposed 2030 threshold is provided by the dashed line.</w:t>
      </w:r>
    </w:p>
    <w:p w14:paraId="3660135A" w14:textId="26E04EA0"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BAAF1C9" wp14:editId="1AF1E46C">
            <wp:extent cx="5760000" cy="3985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ED32483" w14:textId="692052CA" w:rsidR="00271A89" w:rsidRPr="003B09F5" w:rsidRDefault="00271A89" w:rsidP="00271A89">
      <w:pPr>
        <w:pStyle w:val="Caption"/>
        <w:rPr>
          <w:rFonts w:ascii="Times New Roman" w:hAnsi="Times New Roman" w:cs="Times New Roman"/>
        </w:rPr>
      </w:pPr>
      <w:bookmarkStart w:id="673"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30</w:t>
      </w:r>
      <w:r w:rsidRPr="003B09F5">
        <w:rPr>
          <w:rFonts w:ascii="Times New Roman" w:hAnsi="Times New Roman" w:cs="Times New Roman"/>
        </w:rPr>
        <w:fldChar w:fldCharType="end"/>
      </w:r>
      <w:bookmarkEnd w:id="673"/>
      <w:r w:rsidRPr="003B09F5">
        <w:rPr>
          <w:rFonts w:ascii="Times New Roman" w:hAnsi="Times New Roman" w:cs="Times New Roman"/>
        </w:rPr>
        <w:t xml:space="preserve"> Unconstrained ordination based on the latent variable model for each surveyed year for Loch McNess. Plots are represented as different colours and consecutive years are joined by a line with first and last survey years labeled.</w:t>
      </w:r>
    </w:p>
    <w:p w14:paraId="252C6DA3"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3E9BB30" wp14:editId="17DD7255">
            <wp:extent cx="5760000" cy="3985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476DAF6" w14:textId="20CAC9E8" w:rsidR="00271A89" w:rsidRPr="003B09F5" w:rsidRDefault="00271A89" w:rsidP="00271A89">
      <w:pPr>
        <w:pStyle w:val="Caption"/>
        <w:rPr>
          <w:rFonts w:ascii="Times New Roman" w:hAnsi="Times New Roman" w:cs="Times New Roman"/>
        </w:rPr>
      </w:pPr>
      <w:bookmarkStart w:id="674"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31</w:t>
      </w:r>
      <w:r w:rsidRPr="003B09F5">
        <w:rPr>
          <w:rFonts w:ascii="Times New Roman" w:hAnsi="Times New Roman" w:cs="Times New Roman"/>
        </w:rPr>
        <w:fldChar w:fldCharType="end"/>
      </w:r>
      <w:bookmarkEnd w:id="674"/>
      <w:r w:rsidRPr="003B09F5">
        <w:rPr>
          <w:rFonts w:ascii="Times New Roman" w:hAnsi="Times New Roman" w:cs="Times New Roman"/>
        </w:rPr>
        <w:t xml:space="preserve"> Estimated mean regression coefficients (dots) and 95% credible intervals (bars) for effect of groundwater levels at Loch McNess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predicted to increase in cover abundance with water increasing water levels. Only those species with coefficients significantly different to zero are shown.</w:t>
      </w:r>
      <w:ins w:id="675" w:author="Christopher Kavazos" w:date="2020-02-13T14:35:00Z">
        <w:r w:rsidR="0033315C" w:rsidRPr="0033315C">
          <w:rPr>
            <w:rFonts w:ascii="Times New Roman" w:hAnsi="Times New Roman" w:cs="Times New Roman"/>
          </w:rPr>
          <w:t xml:space="preserve"> </w:t>
        </w:r>
        <w:r w:rsidR="0033315C">
          <w:rPr>
            <w:rFonts w:ascii="Times New Roman" w:hAnsi="Times New Roman" w:cs="Times New Roman"/>
          </w:rPr>
          <w:t>Invasive species are identified by the pre-text ‘X’.</w:t>
        </w:r>
      </w:ins>
    </w:p>
    <w:p w14:paraId="4EBAD38D"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2AC5CD" wp14:editId="03F7B616">
            <wp:extent cx="5760000" cy="3985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052AD4C" w14:textId="7896D2CB" w:rsidR="00271A89" w:rsidRPr="003B09F5" w:rsidRDefault="00271A89" w:rsidP="00271A89">
      <w:pPr>
        <w:pStyle w:val="Caption"/>
        <w:rPr>
          <w:rFonts w:ascii="Times New Roman" w:hAnsi="Times New Roman" w:cs="Times New Roman"/>
        </w:rPr>
      </w:pPr>
      <w:bookmarkStart w:id="676"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32</w:t>
      </w:r>
      <w:r w:rsidRPr="003B09F5">
        <w:rPr>
          <w:rFonts w:ascii="Times New Roman" w:hAnsi="Times New Roman" w:cs="Times New Roman"/>
        </w:rPr>
        <w:fldChar w:fldCharType="end"/>
      </w:r>
      <w:bookmarkEnd w:id="676"/>
      <w:r w:rsidRPr="003B09F5">
        <w:rPr>
          <w:rFonts w:ascii="Times New Roman" w:hAnsi="Times New Roman" w:cs="Times New Roman"/>
        </w:rPr>
        <w:t xml:space="preserve"> Richness of aquatic invertebrate families for each year. Line is a moving 3-year average at Loch McNess.</w:t>
      </w:r>
    </w:p>
    <w:p w14:paraId="2ECF3E16"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459541" wp14:editId="524955CE">
            <wp:extent cx="5760000" cy="3985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F8DA709" w14:textId="50CFD7BB" w:rsidR="00271A89" w:rsidRPr="003B09F5" w:rsidRDefault="00271A89" w:rsidP="00271A89">
      <w:pPr>
        <w:pStyle w:val="Caption"/>
        <w:rPr>
          <w:rFonts w:ascii="Times New Roman" w:hAnsi="Times New Roman" w:cs="Times New Roman"/>
        </w:rPr>
      </w:pPr>
      <w:bookmarkStart w:id="677"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33</w:t>
      </w:r>
      <w:r w:rsidRPr="003B09F5">
        <w:rPr>
          <w:rFonts w:ascii="Times New Roman" w:hAnsi="Times New Roman" w:cs="Times New Roman"/>
        </w:rPr>
        <w:fldChar w:fldCharType="end"/>
      </w:r>
      <w:bookmarkEnd w:id="677"/>
      <w:r w:rsidRPr="003B09F5">
        <w:rPr>
          <w:rFonts w:ascii="Times New Roman" w:hAnsi="Times New Roman" w:cs="Times New Roman"/>
        </w:rPr>
        <w:t xml:space="preserve"> </w:t>
      </w:r>
      <w:commentRangeStart w:id="678"/>
      <w:r w:rsidRPr="003B09F5">
        <w:rPr>
          <w:rFonts w:ascii="Times New Roman" w:hAnsi="Times New Roman" w:cs="Times New Roman"/>
        </w:rPr>
        <w:t>Unconstrained ordination based on invertebrate data for each surveyed year for Loch McNess. Consecutive years are joined by a line with first and last survey years labeled.</w:t>
      </w:r>
      <w:commentRangeEnd w:id="678"/>
      <w:r>
        <w:rPr>
          <w:rStyle w:val="CommentReference"/>
        </w:rPr>
        <w:commentReference w:id="678"/>
      </w:r>
    </w:p>
    <w:p w14:paraId="7D55C587" w14:textId="77777777" w:rsidR="00271A89" w:rsidRPr="00271A89" w:rsidRDefault="00271A89" w:rsidP="00271A89">
      <w:pPr>
        <w:pStyle w:val="BodyText"/>
      </w:pPr>
    </w:p>
    <w:p w14:paraId="617DA99B" w14:textId="49EEBD8B" w:rsidR="005976F1" w:rsidRDefault="005976F1" w:rsidP="00C7434B">
      <w:pPr>
        <w:pStyle w:val="Heading3"/>
      </w:pPr>
      <w:bookmarkStart w:id="679" w:name="_Toc33196588"/>
      <w:r>
        <w:t>Lake Yonderup</w:t>
      </w:r>
      <w:bookmarkEnd w:id="679"/>
    </w:p>
    <w:p w14:paraId="45482562" w14:textId="77777777" w:rsidR="00C76FCB" w:rsidRPr="003B09F5" w:rsidRDefault="00C76FCB" w:rsidP="00C7434B">
      <w:pPr>
        <w:pStyle w:val="Heading4"/>
        <w:rPr>
          <w:rFonts w:cs="Times New Roman"/>
        </w:rPr>
      </w:pPr>
      <w:r w:rsidRPr="003B09F5">
        <w:rPr>
          <w:rFonts w:cs="Times New Roman"/>
        </w:rPr>
        <w:t>Wa</w:t>
      </w:r>
      <w:commentRangeStart w:id="680"/>
      <w:r w:rsidRPr="003B09F5">
        <w:rPr>
          <w:rFonts w:cs="Times New Roman"/>
        </w:rPr>
        <w:t>ter quality</w:t>
      </w:r>
    </w:p>
    <w:p w14:paraId="7BCEF38B" w14:textId="1CD60B95" w:rsidR="00C76FCB" w:rsidRPr="003B09F5" w:rsidRDefault="00C76FCB" w:rsidP="00C7434B">
      <w:pPr>
        <w:pStyle w:val="FirstParagraph"/>
        <w:rPr>
          <w:rFonts w:cs="Times New Roman"/>
        </w:rPr>
      </w:pPr>
      <w:r w:rsidRPr="003B09F5">
        <w:rPr>
          <w:rFonts w:cs="Times New Roman"/>
        </w:rPr>
        <w:t xml:space="preserve">Lake Yonderup has the lowest nutrient levels of all the monitored wetlands on the Gnangara Groundwater System (Judd and Horwitz, </w:t>
      </w:r>
      <w:hyperlink w:anchor="ref-Judd2019">
        <w:r w:rsidRPr="003B09F5">
          <w:rPr>
            <w:rStyle w:val="Hyperlink"/>
            <w:rFonts w:cs="Times New Roman"/>
            <w:color w:val="auto"/>
          </w:rPr>
          <w:t>2019</w:t>
        </w:r>
      </w:hyperlink>
      <w:r w:rsidRPr="003B09F5">
        <w:rPr>
          <w:rFonts w:cs="Times New Roman"/>
        </w:rPr>
        <w:t>)</w:t>
      </w:r>
      <w:r>
        <w:rPr>
          <w:rFonts w:cs="Times New Roman"/>
        </w:rPr>
        <w:t>.</w:t>
      </w:r>
      <w:r w:rsidRPr="003B09F5">
        <w:rPr>
          <w:rFonts w:cs="Times New Roman"/>
        </w:rPr>
        <w:t xml:space="preserve"> </w:t>
      </w:r>
      <w:r>
        <w:rPr>
          <w:rFonts w:cs="Times New Roman"/>
        </w:rPr>
        <w:t>H</w:t>
      </w:r>
      <w:r w:rsidRPr="003B09F5">
        <w:rPr>
          <w:rFonts w:cs="Times New Roman"/>
        </w:rPr>
        <w:t xml:space="preserve">owever, the most recent observations for </w:t>
      </w:r>
      <w:r>
        <w:rPr>
          <w:rFonts w:cs="Times New Roman"/>
        </w:rPr>
        <w:t xml:space="preserve">spring </w:t>
      </w:r>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commentRangeEnd w:id="680"/>
      <w:r>
        <w:rPr>
          <w:rStyle w:val="CommentReference"/>
          <w:rFonts w:asciiTheme="minorHAnsi" w:hAnsiTheme="minorHAnsi"/>
        </w:rPr>
        <w:commentReference w:id="680"/>
      </w:r>
    </w:p>
    <w:p w14:paraId="4D621E9F" w14:textId="77777777" w:rsidR="00C76FCB" w:rsidRPr="003B09F5" w:rsidRDefault="00C76FCB" w:rsidP="00C7434B">
      <w:pPr>
        <w:pStyle w:val="Heading4"/>
        <w:rPr>
          <w:rFonts w:cs="Times New Roman"/>
        </w:rPr>
      </w:pPr>
      <w:bookmarkStart w:id="681" w:name="vegetation-dynamics-2"/>
      <w:r w:rsidRPr="003B09F5">
        <w:rPr>
          <w:rFonts w:cs="Times New Roman"/>
        </w:rPr>
        <w:t>Vegetation dynamics</w:t>
      </w:r>
      <w:bookmarkEnd w:id="681"/>
    </w:p>
    <w:p w14:paraId="327204D8" w14:textId="08D03D17" w:rsidR="00991E0B" w:rsidRDefault="00C76FCB" w:rsidP="00C7434B">
      <w:pPr>
        <w:pStyle w:val="FirstParagraph"/>
        <w:rPr>
          <w:ins w:id="682" w:author="Christopher Kavazos" w:date="2020-02-21T09:49:00Z"/>
          <w:rFonts w:cs="Times New Roman"/>
        </w:rPr>
      </w:pPr>
      <w:r w:rsidRPr="003B09F5">
        <w:rPr>
          <w:rFonts w:cs="Times New Roman"/>
        </w:rPr>
        <w:t xml:space="preserve">The vegetation transect, established in 1997, is located 750 m south of the basin and is therefore not representative of vegetation at the wetland itself. The lake provides habitat for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although there is recent evidence of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w:t>
      </w:r>
    </w:p>
    <w:p w14:paraId="19828937" w14:textId="4A27B971" w:rsidR="00991E0B" w:rsidRPr="004B2336" w:rsidRDefault="00991E0B" w:rsidP="00991E0B">
      <w:pPr>
        <w:pStyle w:val="BodyText"/>
        <w:rPr>
          <w:ins w:id="683" w:author="Christopher Kavazos" w:date="2020-02-21T09:49:00Z"/>
        </w:rPr>
      </w:pPr>
      <w:ins w:id="684" w:author="Christopher Kavazos" w:date="2020-02-21T09:49:00Z">
        <w:r>
          <w:t xml:space="preserve">Vegetation at the monitoring transect is located </w:t>
        </w:r>
      </w:ins>
      <w:ins w:id="685" w:author="Christopher Kavazos" w:date="2020-02-21T09:50:00Z">
        <w:r w:rsidR="00964509">
          <w:t>more than</w:t>
        </w:r>
      </w:ins>
      <w:ins w:id="686" w:author="Christopher Kavazos" w:date="2020-02-21T09:49:00Z">
        <w:r>
          <w:t xml:space="preserve"> 1.5 m higher than </w:t>
        </w:r>
      </w:ins>
      <w:ins w:id="687" w:author="Christopher Kavazos" w:date="2020-02-21T09:50:00Z">
        <w:r w:rsidR="00964509">
          <w:t>current minimum</w:t>
        </w:r>
      </w:ins>
      <w:ins w:id="688" w:author="Christopher Kavazos" w:date="2020-02-21T09:49:00Z">
        <w:r>
          <w:t xml:space="preserve"> surface wate</w:t>
        </w:r>
      </w:ins>
      <w:ins w:id="689" w:author="Christopher Kavazos" w:date="2020-02-21T09:50:00Z">
        <w:r w:rsidR="00964509">
          <w:t>r levels</w:t>
        </w:r>
      </w:ins>
      <w:ins w:id="690" w:author="Christopher Kavazos" w:date="2020-02-21T09:49:00Z">
        <w:r>
          <w:t xml:space="preserve"> of the lake (</w:t>
        </w:r>
        <w:r>
          <w:fldChar w:fldCharType="begin"/>
        </w:r>
        <w:r>
          <w:instrText xml:space="preserve"> REF _Ref33170917 \h </w:instrText>
        </w:r>
        <w:r>
          <w:fldChar w:fldCharType="separate"/>
        </w:r>
      </w:ins>
      <w:r w:rsidR="00266BE9">
        <w:t xml:space="preserve">Figure </w:t>
      </w:r>
      <w:r w:rsidR="00266BE9">
        <w:rPr>
          <w:noProof/>
        </w:rPr>
        <w:t>34</w:t>
      </w:r>
      <w:ins w:id="691" w:author="Christopher Kavazos" w:date="2020-02-21T09:49:00Z">
        <w:r>
          <w:fldChar w:fldCharType="end"/>
        </w:r>
        <w:r>
          <w:t xml:space="preserve">). </w:t>
        </w:r>
        <w:r w:rsidR="00D32541">
          <w:t>It is therefore likely that</w:t>
        </w:r>
        <w:r w:rsidR="00964509">
          <w:t xml:space="preserve"> </w:t>
        </w:r>
      </w:ins>
      <w:ins w:id="692" w:author="Christopher Kavazos" w:date="2020-02-21T09:50:00Z">
        <w:r w:rsidR="00964509">
          <w:t xml:space="preserve">some individuals are experiencing water stress at times during the year. The proposed threshold, although a slight improvement over </w:t>
        </w:r>
      </w:ins>
      <w:ins w:id="693" w:author="Christopher Kavazos" w:date="2020-02-21T09:51:00Z">
        <w:r w:rsidR="00964509">
          <w:t>current conditions, will not ensure the health of</w:t>
        </w:r>
        <w:r w:rsidR="008E18B4">
          <w:t xml:space="preserve"> key wetland species. This is particularly true for </w:t>
        </w:r>
        <w:r w:rsidR="008E18B4">
          <w:rPr>
            <w:i/>
            <w:iCs/>
          </w:rPr>
          <w:t xml:space="preserve">M. </w:t>
        </w:r>
        <w:proofErr w:type="spellStart"/>
        <w:r w:rsidR="008E18B4">
          <w:rPr>
            <w:i/>
            <w:iCs/>
          </w:rPr>
          <w:t>rhaphiophylla</w:t>
        </w:r>
        <w:proofErr w:type="spellEnd"/>
        <w:r w:rsidR="008E18B4">
          <w:t xml:space="preserve"> which has a mean</w:t>
        </w:r>
        <w:r w:rsidR="00606ACA">
          <w:t xml:space="preserve"> maximum depth t</w:t>
        </w:r>
      </w:ins>
      <w:ins w:id="694" w:author="Christopher Kavazos" w:date="2020-02-21T09:52:00Z">
        <w:r w:rsidR="00606ACA">
          <w:t>o ground water of 2.14 m in the Gnangara Groundwater System</w:t>
        </w:r>
      </w:ins>
      <w:ins w:id="695" w:author="Christopher Kavazos" w:date="2020-02-21T09:54:00Z">
        <w:r w:rsidR="006C36E6">
          <w:t xml:space="preserve"> (Froend et al. 2004b)</w:t>
        </w:r>
      </w:ins>
      <w:ins w:id="696" w:author="Christopher Kavazos" w:date="2020-02-21T09:52:00Z">
        <w:r w:rsidR="00606ACA">
          <w:t>.</w:t>
        </w:r>
      </w:ins>
      <w:ins w:id="697" w:author="Christopher Kavazos" w:date="2020-02-21T09:55:00Z">
        <w:r w:rsidR="006C36E6">
          <w:t xml:space="preserve"> </w:t>
        </w:r>
        <w:r w:rsidR="00AD213F">
          <w:t xml:space="preserve">The </w:t>
        </w:r>
        <w:r w:rsidR="009145C0">
          <w:t xml:space="preserve">managing water levels at the </w:t>
        </w:r>
        <w:r w:rsidR="00AD213F">
          <w:t xml:space="preserve">proposed minimum </w:t>
        </w:r>
        <w:r w:rsidR="00AD213F">
          <w:lastRenderedPageBreak/>
          <w:t xml:space="preserve">threshold of 5.7 mAHD </w:t>
        </w:r>
      </w:ins>
      <w:ins w:id="698" w:author="Christopher Kavazos" w:date="2020-02-21T09:56:00Z">
        <w:r w:rsidR="009145C0">
          <w:t xml:space="preserve">is likely to </w:t>
        </w:r>
        <w:r w:rsidR="001D4401">
          <w:t>maintain the stressed state of</w:t>
        </w:r>
        <w:r w:rsidR="004B2336">
          <w:t xml:space="preserve"> </w:t>
        </w:r>
        <w:r w:rsidR="004B2336">
          <w:rPr>
            <w:i/>
            <w:iCs/>
          </w:rPr>
          <w:t xml:space="preserve">M. </w:t>
        </w:r>
        <w:proofErr w:type="spellStart"/>
        <w:r w:rsidR="004B2336">
          <w:rPr>
            <w:i/>
            <w:iCs/>
          </w:rPr>
          <w:t>rhaphiophylla</w:t>
        </w:r>
        <w:proofErr w:type="spellEnd"/>
        <w:r w:rsidR="004B2336">
          <w:t xml:space="preserve"> </w:t>
        </w:r>
        <w:r w:rsidR="001D4401">
          <w:t>that occurs in the vegetation monitoring transects</w:t>
        </w:r>
      </w:ins>
      <w:ins w:id="699" w:author="Christopher Kavazos" w:date="2020-02-21T09:57:00Z">
        <w:r w:rsidR="000E05D5">
          <w:t xml:space="preserve"> as the plants will be ex</w:t>
        </w:r>
        <w:r w:rsidR="00477664">
          <w:t>perience water levels only 0.3 m above their mean maximum depth</w:t>
        </w:r>
      </w:ins>
      <w:ins w:id="700" w:author="Christopher Kavazos" w:date="2020-02-21T09:56:00Z">
        <w:r w:rsidR="001D4401">
          <w:t xml:space="preserve">. </w:t>
        </w:r>
        <w:r w:rsidR="004B2336">
          <w:t xml:space="preserve"> </w:t>
        </w:r>
      </w:ins>
    </w:p>
    <w:p w14:paraId="483D8ECE" w14:textId="15D1C714" w:rsidR="00C76FCB" w:rsidRDefault="00C76FCB" w:rsidP="00C7434B">
      <w:pPr>
        <w:pStyle w:val="FirstParagraph"/>
        <w:rPr>
          <w:rFonts w:cs="Times New Roman"/>
        </w:rPr>
      </w:pPr>
      <w:r w:rsidRPr="003B09F5">
        <w:rPr>
          <w:rFonts w:cs="Times New Roman"/>
        </w:rPr>
        <w:t>The shifts in vegetation composition at each plot suggest vegetation has changed dramatically since 1997 but largely stabilised in the late 2000s (</w:t>
      </w:r>
      <w:r>
        <w:rPr>
          <w:rFonts w:cs="Times New Roman"/>
        </w:rPr>
        <w:fldChar w:fldCharType="begin"/>
      </w:r>
      <w:r>
        <w:rPr>
          <w:rFonts w:cs="Times New Roman"/>
        </w:rPr>
        <w:instrText xml:space="preserve"> REF _Ref25919390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35</w:t>
      </w:r>
      <w:r>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w:t>
      </w:r>
      <w:commentRangeStart w:id="701"/>
      <w:r w:rsidRPr="003B09F5">
        <w:rPr>
          <w:rFonts w:cs="Times New Roman"/>
        </w:rPr>
        <w:t xml:space="preserve">All the native species, including </w:t>
      </w:r>
      <w:r w:rsidRPr="003B09F5">
        <w:rPr>
          <w:rFonts w:cs="Times New Roman"/>
          <w:i/>
        </w:rPr>
        <w:t>Banksia attenuatta</w:t>
      </w:r>
      <w:r w:rsidRPr="003B09F5">
        <w:rPr>
          <w:rFonts w:cs="Times New Roman"/>
        </w:rPr>
        <w:t xml:space="preserve"> and </w:t>
      </w:r>
      <w:r w:rsidRPr="003B09F5">
        <w:rPr>
          <w:rFonts w:cs="Times New Roman"/>
          <w:i/>
        </w:rPr>
        <w:t>Melaleuca preissiana</w:t>
      </w:r>
      <w:r w:rsidRPr="003B09F5">
        <w:rPr>
          <w:rFonts w:cs="Times New Roman"/>
        </w:rPr>
        <w:t>, are likely to decline in cover abundance under a scenario of sustain</w:t>
      </w:r>
      <w:r>
        <w:rPr>
          <w:rFonts w:cs="Times New Roman"/>
        </w:rPr>
        <w:t>ed</w:t>
      </w:r>
      <w:r w:rsidRPr="003B09F5">
        <w:rPr>
          <w:rFonts w:cs="Times New Roman"/>
        </w:rPr>
        <w:t xml:space="preserve"> low water levels or further declining groundwater</w:t>
      </w:r>
      <w:r>
        <w:rPr>
          <w:rFonts w:cs="Times New Roman"/>
        </w:rPr>
        <w:t xml:space="preserve"> levels</w:t>
      </w:r>
      <w:r w:rsidRPr="003B09F5">
        <w:rPr>
          <w:rFonts w:cs="Times New Roman"/>
        </w:rPr>
        <w:t xml:space="preserve"> (</w:t>
      </w:r>
      <w:commentRangeEnd w:id="701"/>
      <w:r>
        <w:rPr>
          <w:rStyle w:val="CommentReference"/>
          <w:rFonts w:asciiTheme="minorHAnsi" w:hAnsiTheme="minorHAnsi"/>
        </w:rPr>
        <w:commentReference w:id="701"/>
      </w:r>
      <w:r>
        <w:rPr>
          <w:rFonts w:cs="Times New Roman"/>
        </w:rPr>
        <w:fldChar w:fldCharType="begin"/>
      </w:r>
      <w:r>
        <w:rPr>
          <w:rFonts w:cs="Times New Roman"/>
        </w:rPr>
        <w:instrText xml:space="preserve"> REF _Ref25919403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36</w:t>
      </w:r>
      <w:r>
        <w:rPr>
          <w:rFonts w:cs="Times New Roman"/>
        </w:rPr>
        <w:fldChar w:fldCharType="end"/>
      </w:r>
      <w:r w:rsidRPr="003B09F5">
        <w:rPr>
          <w:rFonts w:cs="Times New Roman"/>
        </w:rPr>
        <w:t xml:space="preserve">). In fact, </w:t>
      </w:r>
      <w:r w:rsidRPr="003B09F5">
        <w:rPr>
          <w:rFonts w:cs="Times New Roman"/>
          <w:i/>
        </w:rPr>
        <w:t>B. attenuatta</w:t>
      </w:r>
      <w:r w:rsidRPr="003B09F5">
        <w:rPr>
          <w:rFonts w:cs="Times New Roman"/>
        </w:rPr>
        <w:t xml:space="preserve"> and </w:t>
      </w:r>
      <w:r w:rsidRPr="003B09F5">
        <w:rPr>
          <w:rFonts w:cs="Times New Roman"/>
          <w:i/>
        </w:rPr>
        <w:t>M. preissiana</w:t>
      </w:r>
      <w:r w:rsidRPr="003B09F5">
        <w:rPr>
          <w:rFonts w:cs="Times New Roman"/>
        </w:rPr>
        <w:t xml:space="preserve"> have already disappeared from the monitoring transect, while stands of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 xml:space="preserve"> are unhealthy.</w:t>
      </w:r>
    </w:p>
    <w:p w14:paraId="7C9C54E4" w14:textId="77777777" w:rsidR="00C76FCB" w:rsidRPr="003B09F5" w:rsidRDefault="00C76FCB" w:rsidP="00C7434B">
      <w:pPr>
        <w:pStyle w:val="Heading4"/>
        <w:rPr>
          <w:rFonts w:cs="Times New Roman"/>
        </w:rPr>
      </w:pPr>
      <w:bookmarkStart w:id="702" w:name="aquatic-macroinvertebrate-community"/>
      <w:r w:rsidRPr="003B09F5">
        <w:rPr>
          <w:rFonts w:cs="Times New Roman"/>
        </w:rPr>
        <w:t xml:space="preserve">Aquatic </w:t>
      </w:r>
      <w:bookmarkEnd w:id="702"/>
      <w:r>
        <w:rPr>
          <w:rFonts w:cs="Times New Roman"/>
        </w:rPr>
        <w:t>invertebrates</w:t>
      </w:r>
    </w:p>
    <w:p w14:paraId="1471A9CA" w14:textId="7E36E830" w:rsidR="00C76FCB" w:rsidRDefault="00C76FCB" w:rsidP="00C76FCB">
      <w:pPr>
        <w:pStyle w:val="FirstParagraph"/>
        <w:rPr>
          <w:rFonts w:cs="Times New Roman"/>
        </w:rPr>
      </w:pPr>
      <w:r w:rsidRPr="003B09F5">
        <w:rPr>
          <w:rFonts w:cs="Times New Roman"/>
        </w:rPr>
        <w:t>Taxonomic richness of the macroinvertebrate assemblage in Lake Yonderup has been declining since 2012 (</w:t>
      </w:r>
      <w:r>
        <w:rPr>
          <w:rFonts w:cs="Times New Roman"/>
        </w:rPr>
        <w:fldChar w:fldCharType="begin"/>
      </w:r>
      <w:r>
        <w:rPr>
          <w:rFonts w:cs="Times New Roman"/>
        </w:rPr>
        <w:instrText xml:space="preserve"> REF _Ref25919414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37</w:t>
      </w:r>
      <w:r>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Pr>
          <w:rFonts w:cs="Times New Roman"/>
        </w:rPr>
        <w:fldChar w:fldCharType="begin"/>
      </w:r>
      <w:r>
        <w:rPr>
          <w:rFonts w:cs="Times New Roman"/>
        </w:rPr>
        <w:instrText xml:space="preserve"> REF _Ref25919421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38</w:t>
      </w:r>
      <w:r>
        <w:rPr>
          <w:rFonts w:cs="Times New Roman"/>
        </w:rPr>
        <w:fldChar w:fldCharType="end"/>
      </w:r>
      <w:r w:rsidRPr="003B09F5">
        <w:rPr>
          <w:rFonts w:cs="Times New Roman"/>
        </w:rPr>
        <w:t xml:space="preserve">). Many taxa are not recorded every year, or are absent for periods, such as </w:t>
      </w:r>
      <w:proofErr w:type="spellStart"/>
      <w:r w:rsidRPr="003B09F5">
        <w:rPr>
          <w:rFonts w:cs="Times New Roman"/>
        </w:rPr>
        <w:t>Ceinidae</w:t>
      </w:r>
      <w:proofErr w:type="spellEnd"/>
      <w:r w:rsidRPr="003B09F5">
        <w:rPr>
          <w:rFonts w:cs="Times New Roman"/>
        </w:rPr>
        <w:t xml:space="preserve">, Oligochaeta and </w:t>
      </w:r>
      <w:proofErr w:type="spellStart"/>
      <w:r w:rsidRPr="003B09F5">
        <w:rPr>
          <w:rFonts w:cs="Times New Roman"/>
        </w:rPr>
        <w:t>Orthocladiinae</w:t>
      </w:r>
      <w:proofErr w:type="spellEnd"/>
      <w:r w:rsidRPr="003B09F5">
        <w:rPr>
          <w:rFonts w:cs="Times New Roman"/>
        </w:rPr>
        <w:t xml:space="preserve">. Other taxa have declined, or perhaps become locally extinct, including </w:t>
      </w:r>
      <w:r>
        <w:rPr>
          <w:rFonts w:cs="Times New Roman"/>
        </w:rPr>
        <w:t xml:space="preserve">the beetle families of </w:t>
      </w:r>
      <w:proofErr w:type="spellStart"/>
      <w:r w:rsidRPr="003B09F5">
        <w:rPr>
          <w:rFonts w:cs="Times New Roman"/>
        </w:rPr>
        <w:t>Dytiscidae</w:t>
      </w:r>
      <w:proofErr w:type="spellEnd"/>
      <w:r w:rsidRPr="003B09F5">
        <w:rPr>
          <w:rFonts w:cs="Times New Roman"/>
        </w:rPr>
        <w:t xml:space="preserve"> and Hydrophilidae. </w:t>
      </w:r>
      <w:r>
        <w:rPr>
          <w:rFonts w:cs="Times New Roman"/>
        </w:rPr>
        <w:t xml:space="preserve">Three families of damselflies have not been recorded in spring families in about the last decade. </w:t>
      </w:r>
      <w:proofErr w:type="spellStart"/>
      <w:r w:rsidRPr="003B09F5">
        <w:rPr>
          <w:rFonts w:cs="Times New Roman"/>
        </w:rPr>
        <w:t>Chironominae</w:t>
      </w:r>
      <w:proofErr w:type="spellEnd"/>
      <w:r w:rsidRPr="003B09F5">
        <w:rPr>
          <w:rFonts w:cs="Times New Roman"/>
        </w:rPr>
        <w:t xml:space="preserve">, </w:t>
      </w:r>
      <w:proofErr w:type="spellStart"/>
      <w:r w:rsidRPr="003B09F5">
        <w:rPr>
          <w:rFonts w:cs="Times New Roman"/>
        </w:rPr>
        <w:t>Cyclopoida</w:t>
      </w:r>
      <w:proofErr w:type="spellEnd"/>
      <w:r w:rsidRPr="003B09F5">
        <w:rPr>
          <w:rFonts w:cs="Times New Roman"/>
        </w:rPr>
        <w:t xml:space="preserve">, </w:t>
      </w:r>
      <w:proofErr w:type="spellStart"/>
      <w:r w:rsidRPr="003B09F5">
        <w:rPr>
          <w:rFonts w:cs="Times New Roman"/>
        </w:rPr>
        <w:t>Cyprididae</w:t>
      </w:r>
      <w:proofErr w:type="spellEnd"/>
      <w:r w:rsidRPr="003B09F5">
        <w:rPr>
          <w:rFonts w:cs="Times New Roman"/>
        </w:rPr>
        <w:t xml:space="preserve"> and </w:t>
      </w:r>
      <w:proofErr w:type="spellStart"/>
      <w:r w:rsidRPr="003B09F5">
        <w:rPr>
          <w:rFonts w:cs="Times New Roman"/>
        </w:rPr>
        <w:t>Leptoceridae</w:t>
      </w:r>
      <w:proofErr w:type="spellEnd"/>
      <w:r w:rsidRPr="003B09F5">
        <w:rPr>
          <w:rFonts w:cs="Times New Roman"/>
        </w:rPr>
        <w:t xml:space="preserve"> have been recorded in nearly every sampling event at Lake Yonderup.</w:t>
      </w:r>
    </w:p>
    <w:p w14:paraId="16CDB8BC" w14:textId="77777777" w:rsidR="002B1354" w:rsidRDefault="002B1354" w:rsidP="002B1354">
      <w:pPr>
        <w:pStyle w:val="BodyText"/>
        <w:keepNext/>
      </w:pPr>
      <w:r>
        <w:rPr>
          <w:noProof/>
        </w:rPr>
        <w:lastRenderedPageBreak/>
        <w:drawing>
          <wp:inline distT="0" distB="0" distL="0" distR="0" wp14:anchorId="43289313" wp14:editId="1F01F2D6">
            <wp:extent cx="5563376" cy="483937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ond.png"/>
                    <pic:cNvPicPr/>
                  </pic:nvPicPr>
                  <pic:blipFill>
                    <a:blip r:embed="rId5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76A69BCE" w14:textId="63FAA0D2" w:rsidR="004E53C6" w:rsidRPr="004E53C6" w:rsidRDefault="002B1354" w:rsidP="002B1354">
      <w:pPr>
        <w:pStyle w:val="Caption"/>
      </w:pPr>
      <w:bookmarkStart w:id="703" w:name="_Ref33170917"/>
      <w:r>
        <w:t xml:space="preserve">Figure </w:t>
      </w:r>
      <w:fldSimple w:instr=" SEQ Figure \* ARABIC ">
        <w:r w:rsidR="00266BE9">
          <w:rPr>
            <w:noProof/>
          </w:rPr>
          <w:t>34</w:t>
        </w:r>
      </w:fldSimple>
      <w:bookmarkEnd w:id="703"/>
      <w:r>
        <w:t xml:space="preserve"> </w:t>
      </w:r>
      <w:r>
        <w:t xml:space="preserve">Range in elevation (mAHD) of key wetland species along the vegetation monitoring transects for 2001, 2014 and 2019 at </w:t>
      </w:r>
      <w:r w:rsidR="00C45039">
        <w:t>Lake Yonderup</w:t>
      </w:r>
      <w:r>
        <w:t>. Red bars represent the absolute range in elevation and yellow bar represent mean range. The current minimum threshold is provided as a dotted line while the proposed 2030 threshold is provided by the dashed line.</w:t>
      </w:r>
    </w:p>
    <w:p w14:paraId="38246274"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58E8698" wp14:editId="5DC4FEB7">
            <wp:extent cx="5760000" cy="3985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6E1D89A" w14:textId="12F0789D" w:rsidR="00C76FCB" w:rsidRPr="003B09F5" w:rsidRDefault="00C76FCB" w:rsidP="00C76FCB">
      <w:pPr>
        <w:pStyle w:val="Caption"/>
        <w:rPr>
          <w:rFonts w:ascii="Times New Roman" w:hAnsi="Times New Roman" w:cs="Times New Roman"/>
        </w:rPr>
      </w:pPr>
      <w:bookmarkStart w:id="704"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35</w:t>
      </w:r>
      <w:r w:rsidRPr="003B09F5">
        <w:rPr>
          <w:rFonts w:ascii="Times New Roman" w:hAnsi="Times New Roman" w:cs="Times New Roman"/>
        </w:rPr>
        <w:fldChar w:fldCharType="end"/>
      </w:r>
      <w:bookmarkEnd w:id="704"/>
      <w:r w:rsidRPr="003B09F5">
        <w:rPr>
          <w:rFonts w:ascii="Times New Roman" w:hAnsi="Times New Roman" w:cs="Times New Roman"/>
        </w:rPr>
        <w:t xml:space="preserve"> Unconstrained ordination based on the latent variable model for each surveyed year for Lake Yonderup. Plots are represented as different colours and consecutive years are joined by a line with first and last survey years labeled.</w:t>
      </w:r>
    </w:p>
    <w:p w14:paraId="013F6B55"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71077B" wp14:editId="1B156675">
            <wp:extent cx="5760000" cy="3985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905581E" w14:textId="5C489EB2" w:rsidR="00C76FCB" w:rsidRPr="003B09F5" w:rsidRDefault="00C76FCB" w:rsidP="00C76FCB">
      <w:pPr>
        <w:pStyle w:val="Caption"/>
        <w:rPr>
          <w:rFonts w:ascii="Times New Roman" w:hAnsi="Times New Roman" w:cs="Times New Roman"/>
        </w:rPr>
      </w:pPr>
      <w:bookmarkStart w:id="705"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36</w:t>
      </w:r>
      <w:r w:rsidRPr="003B09F5">
        <w:rPr>
          <w:rFonts w:ascii="Times New Roman" w:hAnsi="Times New Roman" w:cs="Times New Roman"/>
        </w:rPr>
        <w:fldChar w:fldCharType="end"/>
      </w:r>
      <w:bookmarkEnd w:id="705"/>
      <w:r w:rsidRPr="003B09F5">
        <w:rPr>
          <w:rFonts w:ascii="Times New Roman" w:hAnsi="Times New Roman" w:cs="Times New Roman"/>
        </w:rPr>
        <w:t xml:space="preserve"> Estimated mean regression coefficients (dots) and 95% credible intervals (bars) for effect of groundwater levels at Lake Yonderup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5D127899"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29559B3" wp14:editId="0094D9DA">
            <wp:extent cx="5760000" cy="39852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8A97B25" w14:textId="63314734" w:rsidR="00C76FCB" w:rsidRPr="003B09F5" w:rsidRDefault="00C76FCB" w:rsidP="00C76FCB">
      <w:pPr>
        <w:pStyle w:val="Caption"/>
        <w:rPr>
          <w:rFonts w:ascii="Times New Roman" w:hAnsi="Times New Roman" w:cs="Times New Roman"/>
        </w:rPr>
      </w:pPr>
      <w:bookmarkStart w:id="706"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37</w:t>
      </w:r>
      <w:r w:rsidRPr="003B09F5">
        <w:rPr>
          <w:rFonts w:ascii="Times New Roman" w:hAnsi="Times New Roman" w:cs="Times New Roman"/>
        </w:rPr>
        <w:fldChar w:fldCharType="end"/>
      </w:r>
      <w:bookmarkEnd w:id="706"/>
      <w:r w:rsidRPr="003B09F5">
        <w:rPr>
          <w:rFonts w:ascii="Times New Roman" w:hAnsi="Times New Roman" w:cs="Times New Roman"/>
        </w:rPr>
        <w:t xml:space="preserve"> Richness of aquatic invertebrate families for each year at Lake Yonderup. Line is a moving 3-year average.</w:t>
      </w:r>
    </w:p>
    <w:p w14:paraId="08E6140F"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87FC838" wp14:editId="7CCC63D5">
            <wp:extent cx="5760000" cy="3985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D9C4036" w14:textId="3CDEEF49" w:rsidR="00C76FCB" w:rsidRPr="003B09F5" w:rsidRDefault="00C76FCB" w:rsidP="00C76FCB">
      <w:pPr>
        <w:pStyle w:val="Caption"/>
        <w:rPr>
          <w:rFonts w:ascii="Times New Roman" w:hAnsi="Times New Roman" w:cs="Times New Roman"/>
        </w:rPr>
      </w:pPr>
      <w:bookmarkStart w:id="707" w:name="_Ref25919421"/>
      <w:commentRangeStart w:id="7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38</w:t>
      </w:r>
      <w:r w:rsidRPr="003B09F5">
        <w:rPr>
          <w:rFonts w:ascii="Times New Roman" w:hAnsi="Times New Roman" w:cs="Times New Roman"/>
        </w:rPr>
        <w:fldChar w:fldCharType="end"/>
      </w:r>
      <w:bookmarkEnd w:id="707"/>
      <w:r w:rsidRPr="003B09F5">
        <w:rPr>
          <w:rFonts w:ascii="Times New Roman" w:hAnsi="Times New Roman" w:cs="Times New Roman"/>
        </w:rPr>
        <w:t xml:space="preserve"> </w:t>
      </w:r>
      <w:commentRangeEnd w:id="708"/>
      <w:r>
        <w:rPr>
          <w:rStyle w:val="CommentReference"/>
        </w:rPr>
        <w:commentReference w:id="708"/>
      </w:r>
      <w:r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66EA4AE5" w14:textId="6E5863BB" w:rsidR="00C76FCB" w:rsidRPr="00C76FCB" w:rsidRDefault="00C76FCB" w:rsidP="00C76FCB">
      <w:pPr>
        <w:pStyle w:val="BodyText"/>
      </w:pPr>
      <w:r w:rsidRPr="003B09F5">
        <w:rPr>
          <w:rFonts w:cs="Times New Roman"/>
        </w:rPr>
        <w:br w:type="page"/>
      </w:r>
    </w:p>
    <w:p w14:paraId="7472D6E9" w14:textId="5C5184AA" w:rsidR="005976F1" w:rsidRDefault="005976F1" w:rsidP="00C7434B">
      <w:pPr>
        <w:pStyle w:val="Heading3"/>
      </w:pPr>
      <w:bookmarkStart w:id="709" w:name="_Toc33196589"/>
      <w:r>
        <w:lastRenderedPageBreak/>
        <w:t>Lake Joondalup</w:t>
      </w:r>
      <w:bookmarkEnd w:id="709"/>
    </w:p>
    <w:p w14:paraId="5217852F" w14:textId="77777777" w:rsidR="00914BB6" w:rsidRPr="003B09F5" w:rsidRDefault="00914BB6" w:rsidP="00C7434B">
      <w:pPr>
        <w:pStyle w:val="Heading4"/>
        <w:rPr>
          <w:rFonts w:cs="Times New Roman"/>
        </w:rPr>
      </w:pPr>
      <w:commentRangeStart w:id="710"/>
      <w:r w:rsidRPr="003B09F5">
        <w:rPr>
          <w:rFonts w:cs="Times New Roman"/>
        </w:rPr>
        <w:t>Water quality</w:t>
      </w:r>
    </w:p>
    <w:p w14:paraId="6B5D31F1" w14:textId="1B76803C" w:rsidR="00914BB6" w:rsidRPr="003B09F5" w:rsidRDefault="00914BB6" w:rsidP="00C7434B">
      <w:pPr>
        <w:pStyle w:val="FirstParagraph"/>
        <w:rPr>
          <w:rFonts w:cs="Times New Roman"/>
        </w:rPr>
      </w:pPr>
      <w:r w:rsidRPr="003B09F5">
        <w:rPr>
          <w:rFonts w:cs="Times New Roman"/>
        </w:rPr>
        <w:t xml:space="preserve">Recent monitoring suggests pH </w:t>
      </w:r>
      <w:commentRangeEnd w:id="710"/>
      <w:r>
        <w:rPr>
          <w:rStyle w:val="CommentReference"/>
          <w:rFonts w:asciiTheme="minorHAnsi" w:hAnsiTheme="minorHAnsi"/>
        </w:rPr>
        <w:commentReference w:id="710"/>
      </w:r>
      <w:r w:rsidRPr="003B09F5">
        <w:rPr>
          <w:rFonts w:cs="Times New Roman"/>
        </w:rPr>
        <w:t xml:space="preserve">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r>
        <w:rPr>
          <w:rFonts w:cs="Times New Roman"/>
        </w:rPr>
        <w:t xml:space="preserve"> These high nutrient levels need to be considered carefully, particularly if combined with increases in water temperatures because they may lead to algal blooms.</w:t>
      </w:r>
    </w:p>
    <w:p w14:paraId="7151CA88" w14:textId="77777777" w:rsidR="00914BB6" w:rsidRPr="003B09F5" w:rsidRDefault="00914BB6" w:rsidP="00C7434B">
      <w:pPr>
        <w:pStyle w:val="Heading4"/>
        <w:rPr>
          <w:rFonts w:cs="Times New Roman"/>
        </w:rPr>
      </w:pPr>
      <w:bookmarkStart w:id="711" w:name="vegetation-dynamics-3"/>
      <w:r w:rsidRPr="003B09F5">
        <w:rPr>
          <w:rFonts w:cs="Times New Roman"/>
        </w:rPr>
        <w:t>Vegetation Dynamics</w:t>
      </w:r>
      <w:bookmarkEnd w:id="711"/>
    </w:p>
    <w:p w14:paraId="69D3B778" w14:textId="28944032" w:rsidR="00914BB6" w:rsidRPr="003B09F5" w:rsidRDefault="00914BB6" w:rsidP="00C7434B">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 xml:space="preserve">Melaleuca </w:t>
      </w:r>
      <w:proofErr w:type="spellStart"/>
      <w:r w:rsidRPr="003B09F5">
        <w:rPr>
          <w:rFonts w:cs="Times New Roman"/>
          <w:i/>
        </w:rPr>
        <w:t>raphiophylla</w:t>
      </w:r>
      <w:proofErr w:type="spellEnd"/>
      <w:r w:rsidRPr="003B09F5">
        <w:rPr>
          <w:rFonts w:cs="Times New Roman"/>
        </w:rPr>
        <w:t xml:space="preserve"> dominates the overstory of plots in the northern transect while exotic species are abundant in the understory vegetation. There has been an increasing trend in cover abundance of the exotics </w:t>
      </w: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w:t>
      </w:r>
      <w:r w:rsidRPr="003B09F5">
        <w:rPr>
          <w:rFonts w:cs="Times New Roman"/>
          <w:i/>
        </w:rPr>
        <w:t xml:space="preserve">Euphorbia </w:t>
      </w:r>
      <w:proofErr w:type="spellStart"/>
      <w:r w:rsidRPr="003B09F5">
        <w:rPr>
          <w:rFonts w:cs="Times New Roman"/>
          <w:i/>
        </w:rPr>
        <w:t>terracina</w:t>
      </w:r>
      <w:proofErr w:type="spellEnd"/>
      <w:r w:rsidRPr="003B09F5">
        <w:rPr>
          <w:rFonts w:cs="Times New Roman"/>
        </w:rPr>
        <w:t xml:space="preserve">, </w:t>
      </w:r>
      <w:r w:rsidRPr="003B09F5">
        <w:rPr>
          <w:rFonts w:cs="Times New Roman"/>
          <w:i/>
        </w:rPr>
        <w:t xml:space="preserve">Fumaria </w:t>
      </w:r>
      <w:proofErr w:type="spellStart"/>
      <w:r w:rsidRPr="003B09F5">
        <w:rPr>
          <w:rFonts w:cs="Times New Roman"/>
          <w:i/>
        </w:rPr>
        <w:t>muralis</w:t>
      </w:r>
      <w:proofErr w:type="spellEnd"/>
      <w:r w:rsidRPr="003B09F5">
        <w:rPr>
          <w:rFonts w:cs="Times New Roman"/>
        </w:rPr>
        <w:t xml:space="preserve"> and </w:t>
      </w:r>
      <w:r w:rsidRPr="003B09F5">
        <w:rPr>
          <w:rFonts w:cs="Times New Roman"/>
          <w:i/>
        </w:rPr>
        <w:t>Pe</w:t>
      </w:r>
      <w:r>
        <w:rPr>
          <w:rFonts w:cs="Times New Roman"/>
          <w:i/>
        </w:rPr>
        <w:t>l</w:t>
      </w:r>
      <w:r w:rsidRPr="003B09F5">
        <w:rPr>
          <w:rFonts w:cs="Times New Roman"/>
          <w:i/>
        </w:rPr>
        <w:t xml:space="preserve">argonium </w:t>
      </w:r>
      <w:proofErr w:type="spellStart"/>
      <w:r w:rsidRPr="003B09F5">
        <w:rPr>
          <w:rFonts w:cs="Times New Roman"/>
          <w:i/>
        </w:rPr>
        <w:t>capitatum</w:t>
      </w:r>
      <w:proofErr w:type="spellEnd"/>
      <w:r w:rsidRPr="003B09F5">
        <w:rPr>
          <w:rFonts w:cs="Times New Roman"/>
        </w:rPr>
        <w:t xml:space="preserve"> in recent years. Fires in 2003 reduced the canopy condition and abundance of </w:t>
      </w:r>
      <w:r w:rsidRPr="003B09F5">
        <w:rPr>
          <w:rFonts w:cs="Times New Roman"/>
          <w:i/>
        </w:rPr>
        <w:t xml:space="preserve">M. </w:t>
      </w:r>
      <w:proofErr w:type="spellStart"/>
      <w:r w:rsidRPr="003B09F5">
        <w:rPr>
          <w:rFonts w:cs="Times New Roman"/>
          <w:i/>
        </w:rPr>
        <w:t>raphiophylla</w:t>
      </w:r>
      <w:proofErr w:type="spellEnd"/>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proofErr w:type="spellStart"/>
      <w:r w:rsidRPr="003B09F5">
        <w:rPr>
          <w:rFonts w:cs="Times New Roman"/>
          <w:i/>
        </w:rPr>
        <w:t>Baumea</w:t>
      </w:r>
      <w:proofErr w:type="spellEnd"/>
      <w:r w:rsidRPr="003B09F5">
        <w:rPr>
          <w:rFonts w:cs="Times New Roman"/>
          <w:i/>
        </w:rPr>
        <w:t xml:space="preserve"> articulat</w:t>
      </w:r>
      <w:r>
        <w:rPr>
          <w:rFonts w:cs="Times New Roman"/>
          <w:i/>
        </w:rPr>
        <w:t>a</w:t>
      </w:r>
      <w:r w:rsidRPr="003B09F5">
        <w:rPr>
          <w:rFonts w:cs="Times New Roman"/>
        </w:rPr>
        <w:t xml:space="preserve"> in the submerged regions of the transect.</w:t>
      </w:r>
      <w:ins w:id="712" w:author="Christopher Kavazos" w:date="2020-02-21T10:08:00Z">
        <w:r w:rsidR="007D3FB9">
          <w:rPr>
            <w:rFonts w:cs="Times New Roman"/>
          </w:rPr>
          <w:t xml:space="preserve"> The proposed minimum threshold is likely to be </w:t>
        </w:r>
        <w:r w:rsidR="00C23427">
          <w:rPr>
            <w:rFonts w:cs="Times New Roman"/>
          </w:rPr>
          <w:t>beneficial to a number of key wetland species</w:t>
        </w:r>
      </w:ins>
      <w:ins w:id="713" w:author="Christopher Kavazos" w:date="2020-02-21T10:09:00Z">
        <w:r w:rsidR="005409E3">
          <w:rPr>
            <w:rFonts w:cs="Times New Roman"/>
          </w:rPr>
          <w:t xml:space="preserve">, including </w:t>
        </w:r>
        <w:r w:rsidR="005409E3">
          <w:rPr>
            <w:rFonts w:cs="Times New Roman"/>
            <w:i/>
            <w:iCs/>
          </w:rPr>
          <w:t>B. articulata</w:t>
        </w:r>
        <w:r w:rsidR="005409E3">
          <w:rPr>
            <w:rFonts w:cs="Times New Roman"/>
          </w:rPr>
          <w:t xml:space="preserve"> and </w:t>
        </w:r>
        <w:r w:rsidR="005409E3">
          <w:rPr>
            <w:rFonts w:cs="Times New Roman"/>
            <w:i/>
            <w:iCs/>
          </w:rPr>
          <w:t xml:space="preserve">M. </w:t>
        </w:r>
        <w:proofErr w:type="spellStart"/>
        <w:r w:rsidR="005409E3">
          <w:rPr>
            <w:rFonts w:cs="Times New Roman"/>
            <w:i/>
            <w:iCs/>
          </w:rPr>
          <w:t>rhaphiophylla</w:t>
        </w:r>
        <w:proofErr w:type="spellEnd"/>
        <w:r w:rsidR="005409E3">
          <w:rPr>
            <w:rFonts w:cs="Times New Roman"/>
          </w:rPr>
          <w:t>,</w:t>
        </w:r>
      </w:ins>
      <w:ins w:id="714" w:author="Christopher Kavazos" w:date="2020-02-21T10:08:00Z">
        <w:r w:rsidR="00C23427">
          <w:rPr>
            <w:rFonts w:cs="Times New Roman"/>
          </w:rPr>
          <w:t xml:space="preserve"> as they are </w:t>
        </w:r>
      </w:ins>
      <w:ins w:id="715" w:author="Christopher Kavazos" w:date="2020-02-21T10:09:00Z">
        <w:r w:rsidR="005409E3">
          <w:rPr>
            <w:rFonts w:cs="Times New Roman"/>
          </w:rPr>
          <w:t>more likely</w:t>
        </w:r>
      </w:ins>
      <w:ins w:id="716" w:author="Christopher Kavazos" w:date="2020-02-21T10:08:00Z">
        <w:r w:rsidR="00C23427">
          <w:rPr>
            <w:rFonts w:cs="Times New Roman"/>
          </w:rPr>
          <w:t xml:space="preserve"> to have their ecological water requirements met (</w:t>
        </w:r>
      </w:ins>
      <w:ins w:id="717" w:author="Christopher Kavazos" w:date="2020-02-21T10:10:00Z">
        <w:r w:rsidR="005409E3">
          <w:rPr>
            <w:rFonts w:cs="Times New Roman"/>
          </w:rPr>
          <w:fldChar w:fldCharType="begin"/>
        </w:r>
        <w:r w:rsidR="005409E3">
          <w:rPr>
            <w:rFonts w:cs="Times New Roman"/>
          </w:rPr>
          <w:instrText xml:space="preserve"> REF _Ref33172219 \h </w:instrText>
        </w:r>
        <w:r w:rsidR="005409E3">
          <w:rPr>
            <w:rFonts w:cs="Times New Roman"/>
          </w:rPr>
        </w:r>
      </w:ins>
      <w:r w:rsidR="005409E3">
        <w:rPr>
          <w:rFonts w:cs="Times New Roman"/>
        </w:rPr>
        <w:fldChar w:fldCharType="separate"/>
      </w:r>
      <w:r w:rsidR="00266BE9">
        <w:t xml:space="preserve">Figure </w:t>
      </w:r>
      <w:r w:rsidR="00266BE9">
        <w:rPr>
          <w:noProof/>
        </w:rPr>
        <w:t>39</w:t>
      </w:r>
      <w:ins w:id="718" w:author="Christopher Kavazos" w:date="2020-02-21T10:10:00Z">
        <w:r w:rsidR="005409E3">
          <w:rPr>
            <w:rFonts w:cs="Times New Roman"/>
          </w:rPr>
          <w:fldChar w:fldCharType="end"/>
        </w:r>
      </w:ins>
      <w:ins w:id="719" w:author="Christopher Kavazos" w:date="2020-02-21T10:08:00Z">
        <w:r w:rsidR="00C23427">
          <w:rPr>
            <w:rFonts w:cs="Times New Roman"/>
          </w:rPr>
          <w:t>).</w:t>
        </w:r>
      </w:ins>
    </w:p>
    <w:p w14:paraId="7A325E5E" w14:textId="65AAFB93" w:rsidR="00914BB6" w:rsidRPr="003B09F5" w:rsidRDefault="00914BB6" w:rsidP="00C7434B">
      <w:pPr>
        <w:pStyle w:val="BodyText"/>
        <w:rPr>
          <w:rFonts w:cs="Times New Roman"/>
        </w:rPr>
      </w:pPr>
      <w:r w:rsidRPr="003B09F5">
        <w:rPr>
          <w:rFonts w:cs="Times New Roman"/>
        </w:rPr>
        <w:t>All plots in both transects have displayed similar trends in community compositional change during the survey periods (</w:t>
      </w:r>
      <w:r>
        <w:rPr>
          <w:rFonts w:cs="Times New Roman"/>
        </w:rPr>
        <w:fldChar w:fldCharType="begin"/>
      </w:r>
      <w:r>
        <w:rPr>
          <w:rFonts w:cs="Times New Roman"/>
        </w:rPr>
        <w:instrText xml:space="preserve"> REF _Ref25919507 \h </w:instrText>
      </w:r>
      <w:r>
        <w:rPr>
          <w:rFonts w:cs="Times New Roman"/>
        </w:rPr>
      </w:r>
      <w:r>
        <w:rPr>
          <w:rFonts w:cs="Times New Roman"/>
        </w:rPr>
        <w:fldChar w:fldCharType="separate"/>
      </w:r>
      <w:r w:rsidR="00266BE9" w:rsidRPr="00A15EAD">
        <w:rPr>
          <w:rFonts w:cs="Times New Roman"/>
          <w:szCs w:val="22"/>
        </w:rPr>
        <w:t xml:space="preserve">Figure </w:t>
      </w:r>
      <w:r w:rsidR="00266BE9">
        <w:rPr>
          <w:rFonts w:cs="Times New Roman"/>
          <w:noProof/>
          <w:szCs w:val="22"/>
        </w:rPr>
        <w:t>40</w:t>
      </w:r>
      <w:r>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w:t>
      </w:r>
      <w:commentRangeStart w:id="720"/>
      <w:r w:rsidRPr="003B09F5">
        <w:rPr>
          <w:rFonts w:cs="Times New Roman"/>
        </w:rPr>
        <w:t>around 2003 - 2006 where there was a hiatus</w:t>
      </w:r>
      <w:commentRangeEnd w:id="720"/>
      <w:r>
        <w:rPr>
          <w:rStyle w:val="CommentReference"/>
          <w:rFonts w:asciiTheme="minorHAnsi" w:hAnsiTheme="minorHAnsi"/>
        </w:rPr>
        <w:commentReference w:id="720"/>
      </w:r>
      <w:r w:rsidRPr="003B09F5">
        <w:rPr>
          <w:rFonts w:cs="Times New Roman"/>
        </w:rPr>
        <w:t xml:space="preserve">.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w:t>
      </w:r>
      <w:commentRangeStart w:id="721"/>
      <w:r w:rsidRPr="003B09F5">
        <w:rPr>
          <w:rFonts w:cs="Times New Roman"/>
        </w:rPr>
        <w:t xml:space="preserve">increase in cover abundance at the transects if water levels remain at present levels or increase further, including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t>
      </w:r>
      <w:r>
        <w:rPr>
          <w:rFonts w:cs="Times New Roman"/>
        </w:rPr>
        <w:fldChar w:fldCharType="begin"/>
      </w:r>
      <w:r>
        <w:rPr>
          <w:rFonts w:cs="Times New Roman"/>
        </w:rPr>
        <w:instrText xml:space="preserve"> REF _Ref25919520 \h </w:instrText>
      </w:r>
      <w:r>
        <w:rPr>
          <w:rFonts w:cs="Times New Roman"/>
        </w:rPr>
      </w:r>
      <w:r>
        <w:rPr>
          <w:rFonts w:cs="Times New Roman"/>
        </w:rPr>
        <w:fldChar w:fldCharType="separate"/>
      </w:r>
      <w:r w:rsidR="00266BE9" w:rsidRPr="00A15EAD">
        <w:rPr>
          <w:rFonts w:cs="Times New Roman"/>
          <w:szCs w:val="22"/>
        </w:rPr>
        <w:t xml:space="preserve">Figure </w:t>
      </w:r>
      <w:r w:rsidR="00266BE9">
        <w:rPr>
          <w:rFonts w:cs="Times New Roman"/>
          <w:noProof/>
          <w:szCs w:val="22"/>
        </w:rPr>
        <w:t>41</w:t>
      </w:r>
      <w:r>
        <w:rPr>
          <w:rFonts w:cs="Times New Roman"/>
        </w:rPr>
        <w:fldChar w:fldCharType="end"/>
      </w:r>
      <w:r w:rsidRPr="003B09F5">
        <w:rPr>
          <w:rFonts w:cs="Times New Roman"/>
        </w:rPr>
        <w:t xml:space="preserve">). Other natives are likely to decline in cover abundance under a similar scenario of high-water levels, including a number of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prionotes</w:t>
      </w:r>
      <w:proofErr w:type="spellEnd"/>
      <w:r w:rsidRPr="003B09F5">
        <w:rPr>
          <w:rFonts w:cs="Times New Roman"/>
        </w:rPr>
        <w:t>.</w:t>
      </w:r>
      <w:commentRangeEnd w:id="721"/>
      <w:r>
        <w:rPr>
          <w:rStyle w:val="CommentReference"/>
          <w:rFonts w:asciiTheme="minorHAnsi" w:hAnsiTheme="minorHAnsi"/>
        </w:rPr>
        <w:commentReference w:id="721"/>
      </w:r>
    </w:p>
    <w:p w14:paraId="795B2BF0" w14:textId="77777777" w:rsidR="00914BB6" w:rsidRPr="003B09F5" w:rsidRDefault="00914BB6" w:rsidP="00C7434B">
      <w:pPr>
        <w:pStyle w:val="Heading4"/>
        <w:rPr>
          <w:rFonts w:cs="Times New Roman"/>
        </w:rPr>
      </w:pPr>
      <w:bookmarkStart w:id="722" w:name="aquatic-invertebrates-1"/>
      <w:r w:rsidRPr="003B09F5">
        <w:rPr>
          <w:rFonts w:cs="Times New Roman"/>
        </w:rPr>
        <w:t>Aquatic Invertebrates</w:t>
      </w:r>
      <w:bookmarkEnd w:id="722"/>
    </w:p>
    <w:p w14:paraId="39B196B1" w14:textId="7C40922F" w:rsidR="00914BB6" w:rsidRDefault="00914BB6" w:rsidP="00DA4EC4">
      <w:pPr>
        <w:pStyle w:val="FirstParagraph"/>
        <w:rPr>
          <w:ins w:id="723" w:author="Christopher Kavazos" w:date="2020-02-21T10:03:00Z"/>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Pr>
          <w:rFonts w:cs="Times New Roman"/>
        </w:rPr>
        <w:fldChar w:fldCharType="begin"/>
      </w:r>
      <w:r>
        <w:rPr>
          <w:rFonts w:cs="Times New Roman"/>
        </w:rPr>
        <w:instrText xml:space="preserve"> REF _Ref25919528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42</w:t>
      </w:r>
      <w:r>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r>
        <w:rPr>
          <w:rFonts w:cs="Times New Roman"/>
        </w:rPr>
        <w:t xml:space="preserve">Three families of beetles and one damsel fly family have been missing from spring monitoring samples in recent years. </w:t>
      </w:r>
      <w:r w:rsidRPr="003B09F5">
        <w:rPr>
          <w:rFonts w:cs="Times New Roman"/>
        </w:rPr>
        <w:t xml:space="preserve">The phreatoicid isopod </w:t>
      </w:r>
      <w:proofErr w:type="spellStart"/>
      <w:r w:rsidRPr="003B09F5">
        <w:rPr>
          <w:rFonts w:cs="Times New Roman"/>
          <w:i/>
        </w:rPr>
        <w:t>Amphisopus</w:t>
      </w:r>
      <w:proofErr w:type="spellEnd"/>
      <w:r w:rsidRPr="003B09F5">
        <w:rPr>
          <w:rFonts w:cs="Times New Roman"/>
          <w:i/>
        </w:rPr>
        <w:t xml:space="preserve"> </w:t>
      </w:r>
      <w:proofErr w:type="spellStart"/>
      <w:r w:rsidRPr="003B09F5">
        <w:rPr>
          <w:rFonts w:cs="Times New Roman"/>
          <w:i/>
        </w:rPr>
        <w:t>palustris</w:t>
      </w:r>
      <w:proofErr w:type="spellEnd"/>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r>
        <w:rPr>
          <w:rFonts w:cs="Times New Roman"/>
        </w:rPr>
        <w:t>, like an as yet undiagnosed water quality issue</w:t>
      </w:r>
      <w:r w:rsidRPr="003B09F5">
        <w:rPr>
          <w:rFonts w:cs="Times New Roman"/>
        </w:rPr>
        <w:t xml:space="preserve">. Otherwise, the lake hosts abundant populations of </w:t>
      </w:r>
      <w:proofErr w:type="spellStart"/>
      <w:r w:rsidRPr="003B09F5">
        <w:rPr>
          <w:rFonts w:cs="Times New Roman"/>
        </w:rPr>
        <w:t>Ceinidae</w:t>
      </w:r>
      <w:proofErr w:type="spellEnd"/>
      <w:r w:rsidRPr="003B09F5">
        <w:rPr>
          <w:rFonts w:cs="Times New Roman"/>
        </w:rPr>
        <w:t xml:space="preserve"> (amphipods), </w:t>
      </w:r>
      <w:proofErr w:type="spellStart"/>
      <w:r w:rsidRPr="003B09F5">
        <w:rPr>
          <w:rFonts w:cs="Times New Roman"/>
          <w:i/>
        </w:rPr>
        <w:t>Palaemonetes</w:t>
      </w:r>
      <w:proofErr w:type="spellEnd"/>
      <w:r w:rsidRPr="003B09F5">
        <w:rPr>
          <w:rFonts w:cs="Times New Roman"/>
          <w:i/>
        </w:rPr>
        <w:t xml:space="preserve"> </w:t>
      </w:r>
      <w:proofErr w:type="spellStart"/>
      <w:r w:rsidRPr="003B09F5">
        <w:rPr>
          <w:rFonts w:cs="Times New Roman"/>
          <w:i/>
        </w:rPr>
        <w:t>australis</w:t>
      </w:r>
      <w:proofErr w:type="spellEnd"/>
      <w:r w:rsidRPr="003B09F5">
        <w:rPr>
          <w:rFonts w:cs="Times New Roman"/>
        </w:rPr>
        <w:t xml:space="preserve"> (crustacean), </w:t>
      </w:r>
      <w:r w:rsidRPr="003B09F5">
        <w:rPr>
          <w:rFonts w:cs="Times New Roman"/>
          <w:i/>
        </w:rPr>
        <w:t>Calanoid copepods</w:t>
      </w:r>
      <w:r w:rsidRPr="003B09F5">
        <w:rPr>
          <w:rFonts w:cs="Times New Roman"/>
        </w:rPr>
        <w:t xml:space="preserve"> and </w:t>
      </w:r>
      <w:proofErr w:type="spellStart"/>
      <w:r w:rsidRPr="003B09F5">
        <w:rPr>
          <w:rFonts w:cs="Times New Roman"/>
        </w:rPr>
        <w:t>Cyprididae</w:t>
      </w:r>
      <w:proofErr w:type="spellEnd"/>
      <w:r w:rsidRPr="003B09F5">
        <w:rPr>
          <w:rFonts w:cs="Times New Roman"/>
        </w:rPr>
        <w:t xml:space="preserve"> (ostracods). There is high variation in the composition of annual macroinvertebrate community composition making it difficult to interpret a trajectory of compositional change (</w:t>
      </w:r>
      <w:r>
        <w:rPr>
          <w:rFonts w:cs="Times New Roman"/>
        </w:rPr>
        <w:fldChar w:fldCharType="begin"/>
      </w:r>
      <w:r>
        <w:rPr>
          <w:rFonts w:cs="Times New Roman"/>
        </w:rPr>
        <w:instrText xml:space="preserve"> REF _Ref25919536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43</w:t>
      </w:r>
      <w:r>
        <w:rPr>
          <w:rFonts w:cs="Times New Roman"/>
        </w:rPr>
        <w:fldChar w:fldCharType="end"/>
      </w:r>
      <w:r w:rsidRPr="003B09F5">
        <w:rPr>
          <w:rFonts w:cs="Times New Roman"/>
        </w:rPr>
        <w:t>). There has been a general trend of community composition shifting away from the initial 1996 community.</w:t>
      </w:r>
    </w:p>
    <w:p w14:paraId="3E39102A" w14:textId="77777777" w:rsidR="00CF3B2F" w:rsidRDefault="00DC0E36" w:rsidP="00CF3B2F">
      <w:pPr>
        <w:pStyle w:val="BodyText"/>
        <w:keepNext/>
      </w:pPr>
      <w:r>
        <w:rPr>
          <w:noProof/>
        </w:rPr>
        <w:lastRenderedPageBreak/>
        <w:drawing>
          <wp:inline distT="0" distB="0" distL="0" distR="0" wp14:anchorId="70EE20EF" wp14:editId="7F832540">
            <wp:extent cx="5563376" cy="4839375"/>
            <wp:effectExtent l="0" t="0" r="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on_EWR.png"/>
                    <pic:cNvPicPr/>
                  </pic:nvPicPr>
                  <pic:blipFill>
                    <a:blip r:embed="rId5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493CD972" w14:textId="6814F243" w:rsidR="00DC0E36" w:rsidRPr="007D3FB9" w:rsidRDefault="00CF3B2F" w:rsidP="00CF3B2F">
      <w:pPr>
        <w:pStyle w:val="Caption"/>
      </w:pPr>
      <w:bookmarkStart w:id="724" w:name="_Ref33172219"/>
      <w:r>
        <w:t xml:space="preserve">Figure </w:t>
      </w:r>
      <w:fldSimple w:instr=" SEQ Figure \* ARABIC ">
        <w:r w:rsidR="00266BE9">
          <w:rPr>
            <w:noProof/>
          </w:rPr>
          <w:t>39</w:t>
        </w:r>
      </w:fldSimple>
      <w:bookmarkEnd w:id="724"/>
      <w:r>
        <w:t xml:space="preserve"> </w:t>
      </w:r>
      <w:r>
        <w:t xml:space="preserve">Range in elevation (mAHD) of key wetland species along the vegetation monitoring transects for 2001, 2014 and 2019 at Lake </w:t>
      </w:r>
      <w:r>
        <w:t>Joondalup</w:t>
      </w:r>
      <w:r>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r w:rsidR="007D3FB9">
        <w:t xml:space="preserve"> </w:t>
      </w:r>
      <w:r w:rsidR="007D3FB9">
        <w:rPr>
          <w:i/>
          <w:iCs/>
        </w:rPr>
        <w:t xml:space="preserve">Eucalyptus </w:t>
      </w:r>
      <w:proofErr w:type="spellStart"/>
      <w:r w:rsidR="007D3FB9">
        <w:rPr>
          <w:i/>
          <w:iCs/>
        </w:rPr>
        <w:t>rudis</w:t>
      </w:r>
      <w:proofErr w:type="spellEnd"/>
      <w:r w:rsidR="007D3FB9">
        <w:t xml:space="preserve"> currently does not occur in the monitoring transects, hence there is no elevation data for this species.</w:t>
      </w:r>
    </w:p>
    <w:p w14:paraId="5406F667" w14:textId="77777777" w:rsidR="00914BB6" w:rsidRPr="003B09F5" w:rsidRDefault="00914BB6" w:rsidP="00DA4EC4">
      <w:pPr>
        <w:pStyle w:val="CaptionedFigure"/>
        <w:rPr>
          <w:rFonts w:ascii="Times New Roman" w:hAnsi="Times New Roman" w:cs="Times New Roman"/>
        </w:rPr>
      </w:pPr>
      <w:commentRangeStart w:id="725"/>
      <w:r w:rsidRPr="003B09F5">
        <w:rPr>
          <w:rFonts w:ascii="Times New Roman" w:hAnsi="Times New Roman" w:cs="Times New Roman"/>
          <w:noProof/>
          <w:lang w:val="en-AU" w:eastAsia="en-AU"/>
        </w:rPr>
        <w:lastRenderedPageBreak/>
        <w:drawing>
          <wp:inline distT="0" distB="0" distL="0" distR="0" wp14:anchorId="6FE25F5C" wp14:editId="65307721">
            <wp:extent cx="5760000" cy="39888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2A27BFC3" w14:textId="22D22CF8" w:rsidR="00914BB6" w:rsidRPr="00A15EAD" w:rsidRDefault="00914BB6" w:rsidP="00DA4EC4">
      <w:pPr>
        <w:pStyle w:val="Caption"/>
        <w:rPr>
          <w:rFonts w:ascii="Times New Roman" w:hAnsi="Times New Roman" w:cs="Times New Roman"/>
          <w:szCs w:val="22"/>
        </w:rPr>
      </w:pPr>
      <w:bookmarkStart w:id="726" w:name="_Ref25919507"/>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266BE9">
        <w:rPr>
          <w:rFonts w:ascii="Times New Roman" w:hAnsi="Times New Roman" w:cs="Times New Roman"/>
          <w:noProof/>
          <w:szCs w:val="22"/>
        </w:rPr>
        <w:t>40</w:t>
      </w:r>
      <w:r w:rsidRPr="00A15EAD">
        <w:rPr>
          <w:rFonts w:ascii="Times New Roman" w:hAnsi="Times New Roman" w:cs="Times New Roman"/>
          <w:szCs w:val="22"/>
        </w:rPr>
        <w:fldChar w:fldCharType="end"/>
      </w:r>
      <w:bookmarkEnd w:id="726"/>
      <w:r w:rsidRPr="00A15EAD">
        <w:rPr>
          <w:rFonts w:ascii="Times New Roman" w:hAnsi="Times New Roman" w:cs="Times New Roman"/>
          <w:szCs w:val="22"/>
        </w:rPr>
        <w:t xml:space="preserve"> 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51F4565C" w14:textId="77777777" w:rsidR="00914BB6" w:rsidRPr="003B09F5" w:rsidRDefault="00914BB6"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51464A3" wp14:editId="69B84BAC">
            <wp:extent cx="5760000" cy="39888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25A1DBF1" w14:textId="0A7EAA72" w:rsidR="00914BB6" w:rsidRPr="00A15EAD" w:rsidRDefault="00914BB6" w:rsidP="00DA4EC4">
      <w:pPr>
        <w:pStyle w:val="Caption"/>
        <w:rPr>
          <w:rFonts w:ascii="Times New Roman" w:hAnsi="Times New Roman" w:cs="Times New Roman"/>
          <w:szCs w:val="22"/>
        </w:rPr>
      </w:pPr>
      <w:bookmarkStart w:id="727" w:name="_Ref25919520"/>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266BE9">
        <w:rPr>
          <w:rFonts w:ascii="Times New Roman" w:hAnsi="Times New Roman" w:cs="Times New Roman"/>
          <w:noProof/>
          <w:szCs w:val="22"/>
        </w:rPr>
        <w:t>41</w:t>
      </w:r>
      <w:r w:rsidRPr="00A15EAD">
        <w:rPr>
          <w:rFonts w:ascii="Times New Roman" w:hAnsi="Times New Roman" w:cs="Times New Roman"/>
          <w:szCs w:val="22"/>
        </w:rPr>
        <w:fldChar w:fldCharType="end"/>
      </w:r>
      <w:bookmarkEnd w:id="727"/>
      <w:r w:rsidRPr="00A15EAD">
        <w:rPr>
          <w:rFonts w:ascii="Times New Roman" w:hAnsi="Times New Roman" w:cs="Times New Roman"/>
          <w:szCs w:val="22"/>
        </w:rPr>
        <w:t xml:space="preserve"> Estimated mean regression coefficients (dots) and 95% credible intervals (bars) for effect of groundwater levels at the northern (left) and southern (right) Lake Joondalup transects </w:t>
      </w:r>
      <w:commentRangeEnd w:id="725"/>
      <w:r>
        <w:rPr>
          <w:rStyle w:val="CommentReference"/>
        </w:rPr>
        <w:commentReference w:id="725"/>
      </w:r>
      <w:r w:rsidRPr="00A15EAD">
        <w:rPr>
          <w:rFonts w:ascii="Times New Roman" w:hAnsi="Times New Roman" w:cs="Times New Roman"/>
          <w:szCs w:val="22"/>
        </w:rPr>
        <w:t>on vegetation species cover abundances based on Bayesian Regression Analysis (</w:t>
      </w:r>
      <w:r>
        <w:rPr>
          <w:rFonts w:ascii="Times New Roman" w:hAnsi="Times New Roman" w:cs="Times New Roman"/>
          <w:szCs w:val="22"/>
        </w:rPr>
        <w:t>Hui, 2016</w:t>
      </w:r>
      <w:r w:rsidRPr="00A15EAD">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ins w:id="728" w:author="Christopher Kavazos" w:date="2020-02-13T14:35:00Z">
        <w:r w:rsidR="0033315C" w:rsidRPr="0033315C">
          <w:rPr>
            <w:rFonts w:ascii="Times New Roman" w:hAnsi="Times New Roman" w:cs="Times New Roman"/>
          </w:rPr>
          <w:t xml:space="preserve"> </w:t>
        </w:r>
        <w:r w:rsidR="0033315C">
          <w:rPr>
            <w:rFonts w:ascii="Times New Roman" w:hAnsi="Times New Roman" w:cs="Times New Roman"/>
          </w:rPr>
          <w:t>Invasive species are identified by the pre-text ‘X’.</w:t>
        </w:r>
      </w:ins>
    </w:p>
    <w:p w14:paraId="4D7F8231" w14:textId="77777777" w:rsidR="00914BB6" w:rsidRPr="003B09F5" w:rsidRDefault="00914BB6"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6A6DD82" wp14:editId="62769727">
            <wp:extent cx="5760000" cy="3985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FB2833E" w14:textId="41AF1B27" w:rsidR="00914BB6" w:rsidRPr="003B09F5" w:rsidRDefault="00914BB6" w:rsidP="00DA4EC4">
      <w:pPr>
        <w:pStyle w:val="Caption"/>
        <w:rPr>
          <w:rFonts w:ascii="Times New Roman" w:hAnsi="Times New Roman" w:cs="Times New Roman"/>
        </w:rPr>
      </w:pPr>
      <w:bookmarkStart w:id="729"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42</w:t>
      </w:r>
      <w:r w:rsidRPr="003B09F5">
        <w:rPr>
          <w:rFonts w:ascii="Times New Roman" w:hAnsi="Times New Roman" w:cs="Times New Roman"/>
        </w:rPr>
        <w:fldChar w:fldCharType="end"/>
      </w:r>
      <w:bookmarkEnd w:id="729"/>
      <w:r w:rsidRPr="003B09F5">
        <w:rPr>
          <w:rFonts w:ascii="Times New Roman" w:hAnsi="Times New Roman" w:cs="Times New Roman"/>
        </w:rPr>
        <w:t xml:space="preserve"> Richness of aquatic invertebrate families for each year at Lake Joondalup. Line is a moving 3-year average.</w:t>
      </w:r>
    </w:p>
    <w:p w14:paraId="6E61BB83" w14:textId="77777777" w:rsidR="00914BB6" w:rsidRPr="003B09F5" w:rsidRDefault="00914BB6"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311CFE" wp14:editId="09346CBE">
            <wp:extent cx="5760000" cy="39852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6637033" w14:textId="30F2810F" w:rsidR="00914BB6" w:rsidRPr="003B09F5" w:rsidRDefault="00914BB6" w:rsidP="00DA4EC4">
      <w:pPr>
        <w:pStyle w:val="Caption"/>
        <w:rPr>
          <w:rFonts w:ascii="Times New Roman" w:hAnsi="Times New Roman" w:cs="Times New Roman"/>
        </w:rPr>
      </w:pPr>
      <w:bookmarkStart w:id="730"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43</w:t>
      </w:r>
      <w:r w:rsidRPr="003B09F5">
        <w:rPr>
          <w:rFonts w:ascii="Times New Roman" w:hAnsi="Times New Roman" w:cs="Times New Roman"/>
        </w:rPr>
        <w:fldChar w:fldCharType="end"/>
      </w:r>
      <w:bookmarkEnd w:id="730"/>
      <w:r w:rsidRPr="003B09F5">
        <w:rPr>
          <w:rFonts w:ascii="Times New Roman" w:hAnsi="Times New Roman" w:cs="Times New Roman"/>
        </w:rPr>
        <w:t xml:space="preserve"> Unconstrained ordination based on invertebrate data for each surveyed year for Lake Joondalup. Consecutive years are joined by a line with first and last survey years labeled.</w:t>
      </w:r>
    </w:p>
    <w:p w14:paraId="3E5B57B5" w14:textId="77777777" w:rsidR="00914BB6" w:rsidRPr="00914BB6" w:rsidRDefault="00914BB6" w:rsidP="00DA4EC4">
      <w:pPr>
        <w:pStyle w:val="BodyText"/>
      </w:pPr>
    </w:p>
    <w:p w14:paraId="60796061" w14:textId="212C9768" w:rsidR="005976F1" w:rsidRDefault="005976F1" w:rsidP="00C7434B">
      <w:pPr>
        <w:pStyle w:val="Heading3"/>
      </w:pPr>
      <w:bookmarkStart w:id="731" w:name="_Toc33196590"/>
      <w:r>
        <w:t>Lake Mariginiup</w:t>
      </w:r>
      <w:bookmarkEnd w:id="731"/>
    </w:p>
    <w:p w14:paraId="47FE6628" w14:textId="77777777" w:rsidR="008C0DEE" w:rsidRPr="003B09F5" w:rsidRDefault="008C0DEE" w:rsidP="00C7434B">
      <w:pPr>
        <w:pStyle w:val="Heading4"/>
        <w:rPr>
          <w:rFonts w:cs="Times New Roman"/>
        </w:rPr>
      </w:pPr>
      <w:r w:rsidRPr="003B09F5">
        <w:rPr>
          <w:rFonts w:cs="Times New Roman"/>
        </w:rPr>
        <w:t>Water quality</w:t>
      </w:r>
    </w:p>
    <w:p w14:paraId="05A1E9BF" w14:textId="5435034B" w:rsidR="008C0DEE" w:rsidRPr="003B09F5" w:rsidRDefault="008C0DEE" w:rsidP="00C7434B">
      <w:pPr>
        <w:pStyle w:val="FirstParagraph"/>
        <w:rPr>
          <w:rFonts w:cs="Times New Roman"/>
        </w:rPr>
      </w:pPr>
      <w:r w:rsidRPr="003B09F5">
        <w:rPr>
          <w:rFonts w:cs="Times New Roman"/>
        </w:rPr>
        <w:t>Acidification has affected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Alkalinity is below 1 mg/L suggesting that the lake has lost its capacity to buffer changes in pH. Recent changes in acidification are likely due to the rises in surface waters since 2015 t</w:t>
      </w:r>
      <w:commentRangeStart w:id="732"/>
      <w:r w:rsidRPr="003B09F5">
        <w:rPr>
          <w:rFonts w:cs="Times New Roman"/>
        </w:rPr>
        <w:t xml:space="preserve">hat has helped reduce the sulphate concentrations. Ammonia and total nitrogen levels of Lake Mariginiup are the highest of any lake monitored on the Swan Coastal Plain. Recent total phosphorus levels have doubled </w:t>
      </w:r>
      <w:r>
        <w:rPr>
          <w:rFonts w:cs="Times New Roman"/>
        </w:rPr>
        <w:t>due to unknown causes.</w:t>
      </w:r>
      <w:commentRangeEnd w:id="732"/>
      <w:r>
        <w:rPr>
          <w:rStyle w:val="CommentReference"/>
          <w:rFonts w:asciiTheme="minorHAnsi" w:hAnsiTheme="minorHAnsi"/>
        </w:rPr>
        <w:commentReference w:id="732"/>
      </w:r>
    </w:p>
    <w:p w14:paraId="2F90F65D" w14:textId="77777777" w:rsidR="008C0DEE" w:rsidRPr="003B09F5" w:rsidRDefault="008C0DEE" w:rsidP="00C7434B">
      <w:pPr>
        <w:pStyle w:val="Heading4"/>
        <w:rPr>
          <w:rFonts w:cs="Times New Roman"/>
        </w:rPr>
      </w:pPr>
      <w:bookmarkStart w:id="733" w:name="vegetation-dynamics-4"/>
      <w:r w:rsidRPr="003B09F5">
        <w:rPr>
          <w:rFonts w:cs="Times New Roman"/>
        </w:rPr>
        <w:t>Vegetation dynamics</w:t>
      </w:r>
      <w:bookmarkEnd w:id="733"/>
    </w:p>
    <w:p w14:paraId="67482D8B" w14:textId="1A68EC89" w:rsidR="008C0DEE" w:rsidRPr="003B09F5" w:rsidRDefault="008C0DEE" w:rsidP="00C7434B">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was present at high cover abundance throughout the transect until the early 2000’s but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has declined in the lower parts of the plots and </w:t>
      </w:r>
      <w:r w:rsidRPr="003B09F5">
        <w:rPr>
          <w:rFonts w:cs="Times New Roman"/>
          <w:i/>
        </w:rPr>
        <w:t xml:space="preserve">Melaleuca </w:t>
      </w:r>
      <w:proofErr w:type="spellStart"/>
      <w:r w:rsidRPr="003B09F5">
        <w:rPr>
          <w:rFonts w:cs="Times New Roman"/>
          <w:i/>
        </w:rPr>
        <w:t>rhaphiophyl</w:t>
      </w:r>
      <w:r>
        <w:rPr>
          <w:rFonts w:cs="Times New Roman"/>
          <w:i/>
        </w:rPr>
        <w:t>l</w:t>
      </w:r>
      <w:r w:rsidRPr="003B09F5">
        <w:rPr>
          <w:rFonts w:cs="Times New Roman"/>
          <w:i/>
        </w:rPr>
        <w:t>a</w:t>
      </w:r>
      <w:proofErr w:type="spellEnd"/>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proofErr w:type="spellStart"/>
      <w:r w:rsidRPr="003B09F5">
        <w:rPr>
          <w:rFonts w:cs="Times New Roman"/>
          <w:i/>
        </w:rPr>
        <w:t>Exocarpus</w:t>
      </w:r>
      <w:proofErr w:type="spellEnd"/>
      <w:r w:rsidRPr="003B09F5">
        <w:rPr>
          <w:rFonts w:cs="Times New Roman"/>
          <w:i/>
        </w:rPr>
        <w:t xml:space="preserve"> </w:t>
      </w:r>
      <w:proofErr w:type="spellStart"/>
      <w:r w:rsidRPr="003B09F5">
        <w:rPr>
          <w:rFonts w:cs="Times New Roman"/>
          <w:i/>
        </w:rPr>
        <w:t>sparteus</w:t>
      </w:r>
      <w:proofErr w:type="spellEnd"/>
      <w:r w:rsidRPr="003B09F5">
        <w:rPr>
          <w:rFonts w:cs="Times New Roman"/>
        </w:rPr>
        <w:t xml:space="preserve"> and </w:t>
      </w:r>
      <w:proofErr w:type="spellStart"/>
      <w:r w:rsidRPr="003B09F5">
        <w:rPr>
          <w:rFonts w:cs="Times New Roman"/>
          <w:i/>
        </w:rPr>
        <w:t>Jacksonia</w:t>
      </w:r>
      <w:proofErr w:type="spellEnd"/>
      <w:r w:rsidRPr="003B09F5">
        <w:rPr>
          <w:rFonts w:cs="Times New Roman"/>
          <w:i/>
        </w:rPr>
        <w:t xml:space="preserve"> </w:t>
      </w:r>
      <w:proofErr w:type="spellStart"/>
      <w:r w:rsidRPr="003B09F5">
        <w:rPr>
          <w:rFonts w:cs="Times New Roman"/>
          <w:i/>
        </w:rPr>
        <w:t>furcellata</w:t>
      </w:r>
      <w:proofErr w:type="spellEnd"/>
      <w:r w:rsidRPr="003B09F5">
        <w:rPr>
          <w:rFonts w:cs="Times New Roman"/>
        </w:rPr>
        <w:t xml:space="preserve"> and some exotics, such as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w:t>
      </w:r>
      <w:proofErr w:type="spellStart"/>
      <w:r w:rsidRPr="003B09F5">
        <w:rPr>
          <w:rFonts w:cs="Times New Roman"/>
          <w:i/>
        </w:rPr>
        <w:t>Ehrhatah</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w:t>
      </w:r>
      <w:r w:rsidRPr="003B09F5">
        <w:rPr>
          <w:rFonts w:cs="Times New Roman"/>
          <w:i/>
        </w:rPr>
        <w:t xml:space="preserve">Lotus </w:t>
      </w:r>
      <w:proofErr w:type="spellStart"/>
      <w:r w:rsidRPr="003B09F5">
        <w:rPr>
          <w:rFonts w:cs="Times New Roman"/>
          <w:i/>
        </w:rPr>
        <w:t>suaveolens</w:t>
      </w:r>
      <w:proofErr w:type="spellEnd"/>
      <w:r w:rsidRPr="003B09F5">
        <w:rPr>
          <w:rFonts w:cs="Times New Roman"/>
        </w:rPr>
        <w:t xml:space="preserve"> and </w:t>
      </w:r>
      <w:proofErr w:type="spellStart"/>
      <w:r w:rsidRPr="003B09F5">
        <w:rPr>
          <w:rFonts w:cs="Times New Roman"/>
          <w:i/>
        </w:rPr>
        <w:t>Ursinnia</w:t>
      </w:r>
      <w:proofErr w:type="spellEnd"/>
      <w:r w:rsidRPr="003B09F5">
        <w:rPr>
          <w:rFonts w:cs="Times New Roman"/>
          <w:i/>
        </w:rPr>
        <w:t xml:space="preserve"> </w:t>
      </w:r>
      <w:proofErr w:type="spellStart"/>
      <w:r w:rsidRPr="003B09F5">
        <w:rPr>
          <w:rFonts w:cs="Times New Roman"/>
          <w:i/>
        </w:rPr>
        <w:t>anthemoides</w:t>
      </w:r>
      <w:proofErr w:type="spellEnd"/>
      <w:r w:rsidRPr="00021B1C">
        <w:rPr>
          <w:rFonts w:cs="Times New Roman"/>
          <w:iCs/>
        </w:rPr>
        <w:t xml:space="preserve"> (</w:t>
      </w:r>
      <w:r>
        <w:rPr>
          <w:rFonts w:cs="Times New Roman"/>
          <w:iCs/>
        </w:rPr>
        <w:fldChar w:fldCharType="begin"/>
      </w:r>
      <w:r>
        <w:rPr>
          <w:rFonts w:cs="Times New Roman"/>
          <w:iCs/>
        </w:rPr>
        <w:instrText xml:space="preserve"> REF _Ref25919624 \h </w:instrText>
      </w:r>
      <w:r>
        <w:rPr>
          <w:rFonts w:cs="Times New Roman"/>
          <w:iCs/>
        </w:rPr>
      </w:r>
      <w:r>
        <w:rPr>
          <w:rFonts w:cs="Times New Roman"/>
          <w:iCs/>
        </w:rPr>
        <w:fldChar w:fldCharType="separate"/>
      </w:r>
      <w:r w:rsidR="00266BE9" w:rsidRPr="003B09F5">
        <w:rPr>
          <w:rFonts w:cs="Times New Roman"/>
        </w:rPr>
        <w:t xml:space="preserve">Figure </w:t>
      </w:r>
      <w:r w:rsidR="00266BE9">
        <w:rPr>
          <w:rFonts w:cs="Times New Roman"/>
          <w:noProof/>
        </w:rPr>
        <w:t>45</w:t>
      </w:r>
      <w:r>
        <w:rPr>
          <w:rFonts w:cs="Times New Roman"/>
          <w:iCs/>
        </w:rPr>
        <w:fldChar w:fldCharType="end"/>
      </w:r>
      <w:r w:rsidRPr="00021B1C">
        <w:rPr>
          <w:rFonts w:cs="Times New Roman"/>
          <w:iCs/>
        </w:rPr>
        <w:t>)</w:t>
      </w:r>
      <w:r w:rsidRPr="003B09F5">
        <w:rPr>
          <w:rFonts w:cs="Times New Roman"/>
        </w:rPr>
        <w:t>.</w:t>
      </w:r>
    </w:p>
    <w:p w14:paraId="57080C94" w14:textId="14906E98" w:rsidR="008C0DEE" w:rsidRPr="003B09F5" w:rsidRDefault="006A1240" w:rsidP="00C7434B">
      <w:pPr>
        <w:pStyle w:val="BodyText"/>
        <w:rPr>
          <w:rFonts w:cs="Times New Roman"/>
        </w:rPr>
      </w:pPr>
      <w:r>
        <w:rPr>
          <w:rFonts w:cs="Times New Roman"/>
        </w:rPr>
        <w:lastRenderedPageBreak/>
        <w:t xml:space="preserve">The projected </w:t>
      </w:r>
      <w:r w:rsidR="0048675E">
        <w:rPr>
          <w:rFonts w:cs="Times New Roman"/>
        </w:rPr>
        <w:t xml:space="preserve">increases in surface water levels are going to have a dramatic effect on the vegetation at Lake Mariginiup. For instance, the </w:t>
      </w:r>
      <w:r w:rsidR="00090336">
        <w:rPr>
          <w:rFonts w:cs="Times New Roman"/>
        </w:rPr>
        <w:t xml:space="preserve">current range of </w:t>
      </w:r>
      <w:r w:rsidR="00B16425">
        <w:rPr>
          <w:rFonts w:cs="Times New Roman"/>
          <w:i/>
          <w:iCs/>
        </w:rPr>
        <w:t xml:space="preserve">B. </w:t>
      </w:r>
      <w:r w:rsidR="00B16425" w:rsidRPr="00B16425">
        <w:rPr>
          <w:rFonts w:cs="Times New Roman"/>
          <w:i/>
          <w:iCs/>
        </w:rPr>
        <w:t>articulata</w:t>
      </w:r>
      <w:r w:rsidR="00B16425">
        <w:rPr>
          <w:rFonts w:cs="Times New Roman"/>
        </w:rPr>
        <w:t xml:space="preserve"> and </w:t>
      </w:r>
      <w:r w:rsidR="00B16425">
        <w:rPr>
          <w:rFonts w:cs="Times New Roman"/>
          <w:i/>
          <w:iCs/>
        </w:rPr>
        <w:t xml:space="preserve">E. </w:t>
      </w:r>
      <w:proofErr w:type="spellStart"/>
      <w:r w:rsidR="00B16425">
        <w:rPr>
          <w:rFonts w:cs="Times New Roman"/>
          <w:i/>
          <w:iCs/>
        </w:rPr>
        <w:t>rudis</w:t>
      </w:r>
      <w:proofErr w:type="spellEnd"/>
      <w:r w:rsidR="00B16425">
        <w:rPr>
          <w:rFonts w:cs="Times New Roman"/>
          <w:i/>
          <w:iCs/>
        </w:rPr>
        <w:t xml:space="preserve"> </w:t>
      </w:r>
      <w:proofErr w:type="spellStart"/>
      <w:ins w:id="734" w:author="Christopher Kavazos" w:date="2020-02-21T10:25:00Z">
        <w:r w:rsidR="000F1E01">
          <w:rPr>
            <w:rFonts w:cs="Times New Roman"/>
          </w:rPr>
          <w:t>alng</w:t>
        </w:r>
        <w:proofErr w:type="spellEnd"/>
        <w:r w:rsidR="000F1E01">
          <w:rPr>
            <w:rFonts w:cs="Times New Roman"/>
          </w:rPr>
          <w:t xml:space="preserve"> the monitoring transects </w:t>
        </w:r>
      </w:ins>
      <w:r w:rsidR="00B16425">
        <w:rPr>
          <w:rFonts w:cs="Times New Roman"/>
        </w:rPr>
        <w:t xml:space="preserve">are likely to become </w:t>
      </w:r>
      <w:r w:rsidR="007D7408">
        <w:rPr>
          <w:rFonts w:cs="Times New Roman"/>
        </w:rPr>
        <w:t>permanently inundated (</w:t>
      </w:r>
      <w:ins w:id="735" w:author="Christopher Kavazos" w:date="2020-02-21T10:18:00Z">
        <w:r w:rsidR="007D7408">
          <w:rPr>
            <w:rFonts w:cs="Times New Roman"/>
          </w:rPr>
          <w:fldChar w:fldCharType="begin"/>
        </w:r>
        <w:r w:rsidR="007D7408">
          <w:rPr>
            <w:rFonts w:cs="Times New Roman"/>
          </w:rPr>
          <w:instrText xml:space="preserve"> REF _Ref33172712 \h </w:instrText>
        </w:r>
        <w:r w:rsidR="007D7408">
          <w:rPr>
            <w:rFonts w:cs="Times New Roman"/>
          </w:rPr>
        </w:r>
      </w:ins>
      <w:r w:rsidR="007D7408">
        <w:rPr>
          <w:rFonts w:cs="Times New Roman"/>
        </w:rPr>
        <w:fldChar w:fldCharType="separate"/>
      </w:r>
      <w:r w:rsidR="00266BE9">
        <w:t xml:space="preserve">Figure </w:t>
      </w:r>
      <w:r w:rsidR="00266BE9">
        <w:rPr>
          <w:noProof/>
        </w:rPr>
        <w:t>44</w:t>
      </w:r>
      <w:ins w:id="736" w:author="Christopher Kavazos" w:date="2020-02-21T10:18:00Z">
        <w:r w:rsidR="007D7408">
          <w:rPr>
            <w:rFonts w:cs="Times New Roman"/>
          </w:rPr>
          <w:fldChar w:fldCharType="end"/>
        </w:r>
      </w:ins>
      <w:r w:rsidR="007D7408">
        <w:rPr>
          <w:rFonts w:cs="Times New Roman"/>
        </w:rPr>
        <w:t>)</w:t>
      </w:r>
      <w:ins w:id="737" w:author="Christopher Kavazos" w:date="2020-02-21T10:18:00Z">
        <w:r w:rsidR="007D7408">
          <w:rPr>
            <w:rFonts w:cs="Times New Roman"/>
          </w:rPr>
          <w:t xml:space="preserve">. </w:t>
        </w:r>
      </w:ins>
      <w:ins w:id="738" w:author="Christopher Kavazos" w:date="2020-02-21T10:21:00Z">
        <w:r w:rsidR="007D0469">
          <w:rPr>
            <w:rFonts w:cs="Times New Roman"/>
          </w:rPr>
          <w:t xml:space="preserve">Both of these species are able to </w:t>
        </w:r>
      </w:ins>
      <w:ins w:id="739" w:author="Christopher Kavazos" w:date="2020-02-21T10:22:00Z">
        <w:r w:rsidR="007D0469">
          <w:rPr>
            <w:rFonts w:cs="Times New Roman"/>
          </w:rPr>
          <w:t xml:space="preserve">tolerate 12 months of inundation (Froend et al. 2004b), </w:t>
        </w:r>
        <w:r w:rsidR="00184871">
          <w:rPr>
            <w:rFonts w:cs="Times New Roman"/>
          </w:rPr>
          <w:t xml:space="preserve">however maximum water depth ranges are likely to be </w:t>
        </w:r>
        <w:r w:rsidR="00A233F0">
          <w:rPr>
            <w:rFonts w:cs="Times New Roman"/>
          </w:rPr>
          <w:t xml:space="preserve">exceeded. For instance, </w:t>
        </w:r>
      </w:ins>
      <w:ins w:id="740" w:author="Christopher Kavazos" w:date="2020-02-21T10:23:00Z">
        <w:r w:rsidR="00803F61">
          <w:rPr>
            <w:rFonts w:cs="Times New Roman"/>
          </w:rPr>
          <w:t xml:space="preserve">the absolute maximum water depth that </w:t>
        </w:r>
        <w:r w:rsidR="00803F61">
          <w:rPr>
            <w:rFonts w:cs="Times New Roman"/>
            <w:i/>
            <w:iCs/>
          </w:rPr>
          <w:t>B. articulata</w:t>
        </w:r>
        <w:r w:rsidR="00803F61">
          <w:rPr>
            <w:rFonts w:cs="Times New Roman"/>
          </w:rPr>
          <w:t xml:space="preserve"> occurs in is 0.81 m an</w:t>
        </w:r>
        <w:r w:rsidR="0000181C">
          <w:rPr>
            <w:rFonts w:cs="Times New Roman"/>
          </w:rPr>
          <w:t xml:space="preserve">d 1.03 m for </w:t>
        </w:r>
        <w:r w:rsidR="0000181C">
          <w:rPr>
            <w:rFonts w:cs="Times New Roman"/>
            <w:i/>
            <w:iCs/>
          </w:rPr>
          <w:t xml:space="preserve">E. </w:t>
        </w:r>
        <w:proofErr w:type="spellStart"/>
        <w:r w:rsidR="0000181C">
          <w:rPr>
            <w:rFonts w:cs="Times New Roman"/>
            <w:i/>
            <w:iCs/>
          </w:rPr>
          <w:t>rudis</w:t>
        </w:r>
        <w:proofErr w:type="spellEnd"/>
        <w:r w:rsidR="0000181C">
          <w:rPr>
            <w:rFonts w:cs="Times New Roman"/>
            <w:i/>
            <w:iCs/>
          </w:rPr>
          <w:t xml:space="preserve">. </w:t>
        </w:r>
      </w:ins>
      <w:ins w:id="741" w:author="Christopher Kavazos" w:date="2020-02-21T10:24:00Z">
        <w:r w:rsidR="00361C1B">
          <w:rPr>
            <w:rFonts w:cs="Times New Roman"/>
          </w:rPr>
          <w:t>Surface waters exceeding these depths are very likely to cause the death of these species</w:t>
        </w:r>
        <w:r w:rsidR="00A535F0">
          <w:rPr>
            <w:rFonts w:cs="Times New Roman"/>
          </w:rPr>
          <w:t xml:space="preserve">. </w:t>
        </w:r>
        <w:r w:rsidR="000F1E01">
          <w:rPr>
            <w:rFonts w:cs="Times New Roman"/>
          </w:rPr>
          <w:t xml:space="preserve">A low rate of inundation will need to </w:t>
        </w:r>
      </w:ins>
      <w:ins w:id="742" w:author="Christopher Kavazos" w:date="2020-02-21T10:31:00Z">
        <w:r w:rsidR="00FC41B0">
          <w:rPr>
            <w:rFonts w:cs="Times New Roman"/>
          </w:rPr>
          <w:t>b</w:t>
        </w:r>
      </w:ins>
      <w:ins w:id="743" w:author="Christopher Kavazos" w:date="2020-02-21T10:24:00Z">
        <w:r w:rsidR="000F1E01">
          <w:rPr>
            <w:rFonts w:cs="Times New Roman"/>
          </w:rPr>
          <w:t>e considered to ensure that these species can migrate</w:t>
        </w:r>
      </w:ins>
      <w:ins w:id="744" w:author="Christopher Kavazos" w:date="2020-02-21T10:25:00Z">
        <w:r w:rsidR="000F1E01">
          <w:rPr>
            <w:rFonts w:cs="Times New Roman"/>
          </w:rPr>
          <w:t xml:space="preserve"> upslope.</w:t>
        </w:r>
      </w:ins>
      <w:r w:rsidR="00B16425">
        <w:rPr>
          <w:rFonts w:cs="Times New Roman"/>
        </w:rPr>
        <w:t xml:space="preserve"> </w:t>
      </w:r>
      <w:ins w:id="745" w:author="Christopher Kavazos" w:date="2020-02-21T10:31:00Z">
        <w:r w:rsidR="00FC41B0">
          <w:rPr>
            <w:rFonts w:cs="Times New Roman"/>
          </w:rPr>
          <w:t xml:space="preserve">Alternatively, a lower minimum threshold could be considered to </w:t>
        </w:r>
        <w:r w:rsidR="0070254A">
          <w:rPr>
            <w:rFonts w:cs="Times New Roman"/>
          </w:rPr>
          <w:t xml:space="preserve">preserve the current distribution of fringing vegetation. </w:t>
        </w:r>
      </w:ins>
      <w:commentRangeStart w:id="746"/>
      <w:r w:rsidR="008C0DEE" w:rsidRPr="00B16425">
        <w:rPr>
          <w:rFonts w:cs="Times New Roman"/>
        </w:rPr>
        <w:t>Regression</w:t>
      </w:r>
      <w:r w:rsidR="008C0DEE" w:rsidRPr="003B09F5">
        <w:rPr>
          <w:rFonts w:cs="Times New Roman"/>
        </w:rPr>
        <w:t xml:space="preserve"> analysis reveals a number of native species that will increase in cover abundance with increasing surface water levels (</w:t>
      </w:r>
      <w:r w:rsidR="008C0DEE">
        <w:rPr>
          <w:rFonts w:cs="Times New Roman"/>
        </w:rPr>
        <w:fldChar w:fldCharType="begin"/>
      </w:r>
      <w:r w:rsidR="008C0DEE">
        <w:rPr>
          <w:rFonts w:cs="Times New Roman"/>
        </w:rPr>
        <w:instrText xml:space="preserve"> REF _Ref25919632 \h </w:instrText>
      </w:r>
      <w:r w:rsidR="008C0DEE">
        <w:rPr>
          <w:rFonts w:cs="Times New Roman"/>
        </w:rPr>
      </w:r>
      <w:r w:rsidR="008C0DEE">
        <w:rPr>
          <w:rFonts w:cs="Times New Roman"/>
        </w:rPr>
        <w:fldChar w:fldCharType="separate"/>
      </w:r>
      <w:r w:rsidR="00266BE9" w:rsidRPr="003B09F5">
        <w:rPr>
          <w:rFonts w:cs="Times New Roman"/>
        </w:rPr>
        <w:t xml:space="preserve">Figure </w:t>
      </w:r>
      <w:r w:rsidR="00266BE9">
        <w:rPr>
          <w:rFonts w:cs="Times New Roman"/>
          <w:noProof/>
        </w:rPr>
        <w:t>46</w:t>
      </w:r>
      <w:r w:rsidR="008C0DEE">
        <w:rPr>
          <w:rFonts w:cs="Times New Roman"/>
        </w:rPr>
        <w:fldChar w:fldCharType="end"/>
      </w:r>
      <w:r w:rsidR="008C0DEE" w:rsidRPr="003B09F5">
        <w:rPr>
          <w:rFonts w:cs="Times New Roman"/>
        </w:rPr>
        <w:t xml:space="preserve">). Species likely to increase in cover abundance include </w:t>
      </w:r>
      <w:proofErr w:type="spellStart"/>
      <w:r w:rsidR="008C0DEE" w:rsidRPr="003B09F5">
        <w:rPr>
          <w:rFonts w:cs="Times New Roman"/>
          <w:i/>
        </w:rPr>
        <w:t>Angianthus</w:t>
      </w:r>
      <w:proofErr w:type="spellEnd"/>
      <w:r w:rsidR="008C0DEE" w:rsidRPr="003B09F5">
        <w:rPr>
          <w:rFonts w:cs="Times New Roman"/>
        </w:rPr>
        <w:t xml:space="preserve"> sp., </w:t>
      </w:r>
      <w:proofErr w:type="spellStart"/>
      <w:r w:rsidR="008C0DEE" w:rsidRPr="003B09F5">
        <w:rPr>
          <w:rFonts w:cs="Times New Roman"/>
          <w:i/>
        </w:rPr>
        <w:t>Epilobium</w:t>
      </w:r>
      <w:proofErr w:type="spellEnd"/>
      <w:r w:rsidR="008C0DEE" w:rsidRPr="003B09F5">
        <w:rPr>
          <w:rFonts w:cs="Times New Roman"/>
          <w:i/>
        </w:rPr>
        <w:t xml:space="preserve"> </w:t>
      </w:r>
      <w:proofErr w:type="spellStart"/>
      <w:r w:rsidR="008C0DEE" w:rsidRPr="003B09F5">
        <w:rPr>
          <w:rFonts w:cs="Times New Roman"/>
          <w:i/>
        </w:rPr>
        <w:t>billardierianum</w:t>
      </w:r>
      <w:proofErr w:type="spellEnd"/>
      <w:r w:rsidR="008C0DEE" w:rsidRPr="003B09F5">
        <w:rPr>
          <w:rFonts w:cs="Times New Roman"/>
        </w:rPr>
        <w:t xml:space="preserve">, </w:t>
      </w:r>
      <w:proofErr w:type="spellStart"/>
      <w:r w:rsidR="008C0DEE" w:rsidRPr="003B09F5">
        <w:rPr>
          <w:rFonts w:cs="Times New Roman"/>
          <w:i/>
        </w:rPr>
        <w:t>Isolepis</w:t>
      </w:r>
      <w:proofErr w:type="spellEnd"/>
      <w:r w:rsidR="008C0DEE" w:rsidRPr="003B09F5">
        <w:rPr>
          <w:rFonts w:cs="Times New Roman"/>
          <w:i/>
        </w:rPr>
        <w:t xml:space="preserve"> </w:t>
      </w:r>
      <w:proofErr w:type="spellStart"/>
      <w:r w:rsidR="008C0DEE" w:rsidRPr="003B09F5">
        <w:rPr>
          <w:rFonts w:cs="Times New Roman"/>
          <w:i/>
        </w:rPr>
        <w:t>cernua</w:t>
      </w:r>
      <w:proofErr w:type="spellEnd"/>
      <w:r w:rsidR="008C0DEE" w:rsidRPr="003B09F5">
        <w:rPr>
          <w:rFonts w:cs="Times New Roman"/>
        </w:rPr>
        <w:t xml:space="preserve">, </w:t>
      </w:r>
      <w:r w:rsidR="008C0DEE" w:rsidRPr="003B09F5">
        <w:rPr>
          <w:rFonts w:cs="Times New Roman"/>
          <w:i/>
        </w:rPr>
        <w:t>Juncus</w:t>
      </w:r>
      <w:r w:rsidR="008C0DEE" w:rsidRPr="003B09F5">
        <w:rPr>
          <w:rFonts w:cs="Times New Roman"/>
        </w:rPr>
        <w:t xml:space="preserve"> sp., </w:t>
      </w:r>
      <w:proofErr w:type="spellStart"/>
      <w:r w:rsidR="008C0DEE" w:rsidRPr="003B09F5">
        <w:rPr>
          <w:rFonts w:cs="Times New Roman"/>
          <w:i/>
        </w:rPr>
        <w:t>Lepyrodia</w:t>
      </w:r>
      <w:proofErr w:type="spellEnd"/>
      <w:r w:rsidR="008C0DEE" w:rsidRPr="003B09F5">
        <w:rPr>
          <w:rFonts w:cs="Times New Roman"/>
          <w:i/>
        </w:rPr>
        <w:t xml:space="preserve"> </w:t>
      </w:r>
      <w:proofErr w:type="spellStart"/>
      <w:r w:rsidR="008C0DEE" w:rsidRPr="003B09F5">
        <w:rPr>
          <w:rFonts w:cs="Times New Roman"/>
          <w:i/>
        </w:rPr>
        <w:t>muirii</w:t>
      </w:r>
      <w:proofErr w:type="spellEnd"/>
      <w:r w:rsidR="008C0DEE" w:rsidRPr="003B09F5">
        <w:rPr>
          <w:rFonts w:cs="Times New Roman"/>
        </w:rPr>
        <w:t xml:space="preserve">, </w:t>
      </w:r>
      <w:r w:rsidR="008C0DEE" w:rsidRPr="003B09F5">
        <w:rPr>
          <w:rFonts w:cs="Times New Roman"/>
          <w:i/>
        </w:rPr>
        <w:t xml:space="preserve">Lobelia </w:t>
      </w:r>
      <w:proofErr w:type="spellStart"/>
      <w:r w:rsidR="008C0DEE" w:rsidRPr="003B09F5">
        <w:rPr>
          <w:rFonts w:cs="Times New Roman"/>
          <w:i/>
        </w:rPr>
        <w:t>alata</w:t>
      </w:r>
      <w:proofErr w:type="spellEnd"/>
      <w:r w:rsidR="008C0DEE" w:rsidRPr="003B09F5">
        <w:rPr>
          <w:rFonts w:cs="Times New Roman"/>
        </w:rPr>
        <w:t xml:space="preserve"> and </w:t>
      </w:r>
      <w:proofErr w:type="spellStart"/>
      <w:r w:rsidR="008C0DEE" w:rsidRPr="003B09F5">
        <w:rPr>
          <w:rFonts w:cs="Times New Roman"/>
          <w:i/>
        </w:rPr>
        <w:t>Villarsia</w:t>
      </w:r>
      <w:proofErr w:type="spellEnd"/>
      <w:r w:rsidR="008C0DEE" w:rsidRPr="003B09F5">
        <w:rPr>
          <w:rFonts w:cs="Times New Roman"/>
          <w:i/>
        </w:rPr>
        <w:t xml:space="preserve"> </w:t>
      </w:r>
      <w:proofErr w:type="spellStart"/>
      <w:r w:rsidR="008C0DEE" w:rsidRPr="003B09F5">
        <w:rPr>
          <w:rFonts w:cs="Times New Roman"/>
          <w:i/>
        </w:rPr>
        <w:t>capitata</w:t>
      </w:r>
      <w:proofErr w:type="spellEnd"/>
      <w:r w:rsidR="008C0DEE" w:rsidRPr="003B09F5">
        <w:rPr>
          <w:rFonts w:cs="Times New Roman"/>
        </w:rPr>
        <w:t xml:space="preserve">. Other natives, including </w:t>
      </w:r>
      <w:r w:rsidR="008C0DEE" w:rsidRPr="003B09F5">
        <w:rPr>
          <w:rFonts w:cs="Times New Roman"/>
          <w:i/>
        </w:rPr>
        <w:t>Acacia cyclops</w:t>
      </w:r>
      <w:r w:rsidR="008C0DEE" w:rsidRPr="003B09F5">
        <w:rPr>
          <w:rFonts w:cs="Times New Roman"/>
        </w:rPr>
        <w:t xml:space="preserve">, </w:t>
      </w:r>
      <w:r w:rsidR="008C0DEE" w:rsidRPr="003B09F5">
        <w:rPr>
          <w:rFonts w:cs="Times New Roman"/>
          <w:i/>
        </w:rPr>
        <w:t xml:space="preserve">Acacia </w:t>
      </w:r>
      <w:proofErr w:type="spellStart"/>
      <w:r w:rsidR="008C0DEE" w:rsidRPr="003B09F5">
        <w:rPr>
          <w:rFonts w:cs="Times New Roman"/>
          <w:i/>
        </w:rPr>
        <w:t>saligna</w:t>
      </w:r>
      <w:proofErr w:type="spellEnd"/>
      <w:r w:rsidR="008C0DEE" w:rsidRPr="003B09F5">
        <w:rPr>
          <w:rFonts w:cs="Times New Roman"/>
        </w:rPr>
        <w:t xml:space="preserve"> and </w:t>
      </w:r>
      <w:r w:rsidR="008C0DEE" w:rsidRPr="003B09F5">
        <w:rPr>
          <w:rFonts w:cs="Times New Roman"/>
          <w:i/>
        </w:rPr>
        <w:t xml:space="preserve">E. </w:t>
      </w:r>
      <w:proofErr w:type="spellStart"/>
      <w:r w:rsidR="008C0DEE" w:rsidRPr="003B09F5">
        <w:rPr>
          <w:rFonts w:cs="Times New Roman"/>
          <w:i/>
        </w:rPr>
        <w:t>sparteus</w:t>
      </w:r>
      <w:proofErr w:type="spellEnd"/>
      <w:r w:rsidR="008C0DEE" w:rsidRPr="003B09F5">
        <w:rPr>
          <w:rFonts w:cs="Times New Roman"/>
        </w:rPr>
        <w:t>, are likely to decrease in cover abundance as water levels increase.</w:t>
      </w:r>
      <w:commentRangeEnd w:id="746"/>
      <w:r w:rsidR="008C0DEE">
        <w:rPr>
          <w:rStyle w:val="CommentReference"/>
          <w:rFonts w:asciiTheme="minorHAnsi" w:hAnsiTheme="minorHAnsi"/>
        </w:rPr>
        <w:commentReference w:id="746"/>
      </w:r>
    </w:p>
    <w:p w14:paraId="6AD776DC" w14:textId="77777777" w:rsidR="008C0DEE" w:rsidRPr="003B09F5" w:rsidRDefault="008C0DEE" w:rsidP="00C7434B">
      <w:pPr>
        <w:pStyle w:val="Heading4"/>
        <w:rPr>
          <w:rFonts w:cs="Times New Roman"/>
        </w:rPr>
      </w:pPr>
      <w:bookmarkStart w:id="747" w:name="aquatic-invertebrates-2"/>
      <w:r w:rsidRPr="003B09F5">
        <w:rPr>
          <w:rFonts w:cs="Times New Roman"/>
        </w:rPr>
        <w:t>Aquatic invertebrates</w:t>
      </w:r>
      <w:bookmarkEnd w:id="747"/>
    </w:p>
    <w:p w14:paraId="66F7C1BE" w14:textId="44B87BEA" w:rsidR="008C0DEE" w:rsidRDefault="008C0DEE" w:rsidP="00DA4EC4">
      <w:pPr>
        <w:pStyle w:val="FirstParagraph"/>
        <w:rPr>
          <w:ins w:id="748" w:author="Christopher Kavazos" w:date="2020-02-21T10:11:00Z"/>
          <w:rFonts w:cs="Times New Roman"/>
        </w:rPr>
      </w:pPr>
      <w:r w:rsidRPr="003B09F5">
        <w:rPr>
          <w:rFonts w:cs="Times New Roman"/>
        </w:rPr>
        <w:t xml:space="preserve">Lake Mariginiup has been sampled </w:t>
      </w:r>
      <w:r>
        <w:rPr>
          <w:rFonts w:cs="Times New Roman"/>
        </w:rPr>
        <w:t xml:space="preserve">yearly </w:t>
      </w:r>
      <w:r w:rsidRPr="003B09F5">
        <w:rPr>
          <w:rFonts w:cs="Times New Roman"/>
        </w:rPr>
        <w:t xml:space="preserve">1996 </w:t>
      </w:r>
      <w:r>
        <w:rPr>
          <w:rFonts w:cs="Times New Roman"/>
        </w:rPr>
        <w:t>-</w:t>
      </w:r>
      <w:r w:rsidRPr="003B09F5">
        <w:rPr>
          <w:rFonts w:cs="Times New Roman"/>
        </w:rPr>
        <w:t xml:space="preserve"> 2002, 2004 </w:t>
      </w:r>
      <w:r>
        <w:rPr>
          <w:rFonts w:cs="Times New Roman"/>
        </w:rPr>
        <w:t>-</w:t>
      </w:r>
      <w:r w:rsidRPr="003B09F5">
        <w:rPr>
          <w:rFonts w:cs="Times New Roman"/>
        </w:rPr>
        <w:t xml:space="preserve"> 2009, 2012</w:t>
      </w:r>
      <w:r>
        <w:rPr>
          <w:rFonts w:cs="Times New Roman"/>
        </w:rPr>
        <w:t>, and</w:t>
      </w:r>
      <w:r w:rsidRPr="003B09F5">
        <w:rPr>
          <w:rFonts w:cs="Times New Roman"/>
        </w:rPr>
        <w:t xml:space="preserve"> </w:t>
      </w:r>
      <w:r>
        <w:rPr>
          <w:rFonts w:cs="Times New Roman"/>
        </w:rPr>
        <w:t>–</w:t>
      </w:r>
      <w:r w:rsidRPr="003B09F5">
        <w:rPr>
          <w:rFonts w:cs="Times New Roman"/>
        </w:rPr>
        <w:t xml:space="preserve"> 2018</w:t>
      </w:r>
      <w:r>
        <w:rPr>
          <w:rFonts w:cs="Times New Roman"/>
        </w:rPr>
        <w:t>. Missing years make it</w:t>
      </w:r>
      <w:r w:rsidRPr="003B09F5">
        <w:rPr>
          <w:rFonts w:cs="Times New Roman"/>
        </w:rPr>
        <w:t xml:space="preserve"> difficult to interpret trends in community change. Despite the acidification that has occurred in the lake, there is a remarkably high richness of invertebrates (</w:t>
      </w:r>
      <w:r>
        <w:rPr>
          <w:rFonts w:cs="Times New Roman"/>
        </w:rPr>
        <w:fldChar w:fldCharType="begin"/>
      </w:r>
      <w:r>
        <w:rPr>
          <w:rFonts w:cs="Times New Roman"/>
        </w:rPr>
        <w:instrText xml:space="preserve"> REF _Ref25919640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47</w:t>
      </w:r>
      <w:r>
        <w:rPr>
          <w:rFonts w:cs="Times New Roman"/>
        </w:rPr>
        <w:fldChar w:fldCharType="end"/>
      </w:r>
      <w:r w:rsidRPr="003B09F5">
        <w:rPr>
          <w:rFonts w:cs="Times New Roman"/>
        </w:rPr>
        <w:t xml:space="preserve">) and </w:t>
      </w:r>
      <w:r>
        <w:rPr>
          <w:rFonts w:cs="Times New Roman"/>
        </w:rPr>
        <w:t xml:space="preserve">there </w:t>
      </w:r>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r>
        <w:rPr>
          <w:rFonts w:cs="Times New Roman"/>
        </w:rPr>
        <w:t>assemblage</w:t>
      </w:r>
      <w:r w:rsidRPr="003B09F5">
        <w:rPr>
          <w:rFonts w:cs="Times New Roman"/>
        </w:rPr>
        <w:t>. Recent increases in water levels may be promoting higher richness by increasing h</w:t>
      </w:r>
      <w:commentRangeStart w:id="749"/>
      <w:r w:rsidRPr="003B09F5">
        <w:rPr>
          <w:rFonts w:cs="Times New Roman"/>
        </w:rPr>
        <w:t>abitat availability and diversity. There has been a dramatic shift in macroinvertebrate community compositions between 2002 and 2004 (</w:t>
      </w:r>
      <w:r>
        <w:rPr>
          <w:rFonts w:cs="Times New Roman"/>
        </w:rPr>
        <w:fldChar w:fldCharType="begin"/>
      </w:r>
      <w:r>
        <w:rPr>
          <w:rFonts w:cs="Times New Roman"/>
        </w:rPr>
        <w:instrText xml:space="preserve"> REF _Ref25919645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48</w:t>
      </w:r>
      <w:r>
        <w:rPr>
          <w:rFonts w:cs="Times New Roman"/>
        </w:rPr>
        <w:fldChar w:fldCharType="end"/>
      </w:r>
      <w:r w:rsidRPr="003B09F5">
        <w:rPr>
          <w:rFonts w:cs="Times New Roman"/>
        </w:rPr>
        <w:t xml:space="preserve">). Recent data suggests the community may be returning to pre-2004 composition, which again may be attributable to increased surface waters and habitat availability. Some families have disappeared from the lake, including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Chydoridae</w:t>
      </w:r>
      <w:proofErr w:type="spellEnd"/>
      <w:r w:rsidRPr="003B09F5">
        <w:rPr>
          <w:rFonts w:cs="Times New Roman"/>
        </w:rPr>
        <w:t xml:space="preserve"> and </w:t>
      </w:r>
      <w:proofErr w:type="spellStart"/>
      <w:r w:rsidRPr="003B09F5">
        <w:rPr>
          <w:rFonts w:cs="Times New Roman"/>
        </w:rPr>
        <w:t>Cyprididae</w:t>
      </w:r>
      <w:proofErr w:type="spellEnd"/>
      <w:r w:rsidRPr="003B09F5">
        <w:rPr>
          <w:rFonts w:cs="Times New Roman"/>
        </w:rPr>
        <w:t>.</w:t>
      </w:r>
      <w:commentRangeEnd w:id="749"/>
      <w:r>
        <w:rPr>
          <w:rStyle w:val="CommentReference"/>
          <w:rFonts w:asciiTheme="minorHAnsi" w:hAnsiTheme="minorHAnsi"/>
        </w:rPr>
        <w:commentReference w:id="749"/>
      </w:r>
    </w:p>
    <w:p w14:paraId="3C54E37B" w14:textId="77777777" w:rsidR="00F15F51" w:rsidRDefault="00E8111B" w:rsidP="00F15F51">
      <w:pPr>
        <w:pStyle w:val="CaptionedFigure"/>
      </w:pPr>
      <w:r>
        <w:rPr>
          <w:rFonts w:ascii="Times New Roman" w:hAnsi="Times New Roman" w:cs="Times New Roman"/>
          <w:noProof/>
          <w:lang w:val="en-AU" w:eastAsia="en-AU"/>
        </w:rPr>
        <w:lastRenderedPageBreak/>
        <w:drawing>
          <wp:inline distT="0" distB="0" distL="0" distR="0" wp14:anchorId="2D05D29A" wp14:editId="0DD69467">
            <wp:extent cx="5563376" cy="483937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rig_EWR.png"/>
                    <pic:cNvPicPr/>
                  </pic:nvPicPr>
                  <pic:blipFill>
                    <a:blip r:embed="rId6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156DB510" w14:textId="1DC37BAB" w:rsidR="00F15F51" w:rsidRPr="0016734D" w:rsidRDefault="00F15F51" w:rsidP="00F15F51">
      <w:pPr>
        <w:pStyle w:val="Caption"/>
      </w:pPr>
      <w:bookmarkStart w:id="750" w:name="_Ref33172712"/>
      <w:r>
        <w:t xml:space="preserve">Figure </w:t>
      </w:r>
      <w:fldSimple w:instr=" SEQ Figure \* ARABIC ">
        <w:r w:rsidR="00266BE9">
          <w:rPr>
            <w:noProof/>
          </w:rPr>
          <w:t>44</w:t>
        </w:r>
      </w:fldSimple>
      <w:bookmarkEnd w:id="750"/>
      <w:r w:rsidRPr="00F15F51">
        <w:t xml:space="preserve"> </w:t>
      </w:r>
      <w:bookmarkStart w:id="751" w:name="_Hlk33175919"/>
      <w:r>
        <w:t xml:space="preserve">Range in elevation (mAHD) of key wetland species along the vegetation monitoring transects for 2001, 2014 and 2019 at Lake </w:t>
      </w:r>
      <w:r w:rsidR="00BB0CCE">
        <w:t>Mariginiup</w:t>
      </w:r>
      <w:r>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r w:rsidR="0016734D">
        <w:t xml:space="preserve"> There is no data for </w:t>
      </w:r>
      <w:r w:rsidR="0016734D">
        <w:softHyphen/>
      </w:r>
      <w:r w:rsidR="0016734D">
        <w:rPr>
          <w:i/>
          <w:iCs/>
        </w:rPr>
        <w:t xml:space="preserve">T. </w:t>
      </w:r>
      <w:proofErr w:type="spellStart"/>
      <w:r w:rsidR="0016734D">
        <w:rPr>
          <w:i/>
          <w:iCs/>
        </w:rPr>
        <w:t>orientalis</w:t>
      </w:r>
      <w:proofErr w:type="spellEnd"/>
      <w:r w:rsidR="0016734D">
        <w:t xml:space="preserve"> as it is not currently observed in the </w:t>
      </w:r>
      <w:r w:rsidR="0048675E">
        <w:t>vegetation monitoring transects.</w:t>
      </w:r>
      <w:bookmarkEnd w:id="751"/>
    </w:p>
    <w:p w14:paraId="1FA7BCD4" w14:textId="2CC7E860" w:rsidR="00F15F51" w:rsidRDefault="00F15F51" w:rsidP="00F15F51">
      <w:pPr>
        <w:pStyle w:val="Caption"/>
        <w:jc w:val="left"/>
      </w:pPr>
    </w:p>
    <w:p w14:paraId="49D07E8C" w14:textId="7009A03B"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70592C" wp14:editId="6BDA7036">
            <wp:extent cx="5760000" cy="3988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5E93A99C" w14:textId="7C1CA64E" w:rsidR="008C0DEE" w:rsidRPr="003B09F5" w:rsidRDefault="008C0DEE" w:rsidP="00DA4EC4">
      <w:pPr>
        <w:pStyle w:val="Caption"/>
        <w:rPr>
          <w:rFonts w:ascii="Times New Roman" w:hAnsi="Times New Roman" w:cs="Times New Roman"/>
        </w:rPr>
      </w:pPr>
      <w:bookmarkStart w:id="752"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45</w:t>
      </w:r>
      <w:r w:rsidRPr="003B09F5">
        <w:rPr>
          <w:rFonts w:ascii="Times New Roman" w:hAnsi="Times New Roman" w:cs="Times New Roman"/>
        </w:rPr>
        <w:fldChar w:fldCharType="end"/>
      </w:r>
      <w:bookmarkEnd w:id="752"/>
      <w:r w:rsidRPr="003B09F5">
        <w:rPr>
          <w:rFonts w:ascii="Times New Roman" w:hAnsi="Times New Roman" w:cs="Times New Roman"/>
        </w:rPr>
        <w:t xml:space="preserve"> Unconstrained ordination based on the latent variable model for each surveyed year for Lake Mariginiup. Plots are represented as different colours and consecutive years are joined by a line with first and last survey years labeled.</w:t>
      </w:r>
    </w:p>
    <w:p w14:paraId="61DE9CF6"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045D4B" wp14:editId="2EFF6B1F">
            <wp:extent cx="5760000" cy="3985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4387AA9" w14:textId="3B754880" w:rsidR="008C0DEE" w:rsidRPr="003B09F5" w:rsidRDefault="008C0DEE" w:rsidP="00DA4EC4">
      <w:pPr>
        <w:pStyle w:val="Caption"/>
        <w:rPr>
          <w:rFonts w:ascii="Times New Roman" w:hAnsi="Times New Roman" w:cs="Times New Roman"/>
        </w:rPr>
      </w:pPr>
      <w:bookmarkStart w:id="753"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46</w:t>
      </w:r>
      <w:r w:rsidRPr="003B09F5">
        <w:rPr>
          <w:rFonts w:ascii="Times New Roman" w:hAnsi="Times New Roman" w:cs="Times New Roman"/>
        </w:rPr>
        <w:fldChar w:fldCharType="end"/>
      </w:r>
      <w:bookmarkEnd w:id="753"/>
      <w:r w:rsidRPr="003B09F5">
        <w:rPr>
          <w:rFonts w:ascii="Times New Roman" w:hAnsi="Times New Roman" w:cs="Times New Roman"/>
        </w:rPr>
        <w:t xml:space="preserve"> Estimated mean regression coefficients (dots) and 95% credible intervals (bars) for effect of groundwater levels at Lake Mariginiup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and species with positive values are predicted to increase in cover abundance with increasing water levels. Only those species with coefficients significantly different to zero are shown.</w:t>
      </w:r>
      <w:ins w:id="754"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75C67172"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543716" wp14:editId="50985F9E">
            <wp:extent cx="5760000" cy="3985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8FB0A43" w14:textId="67C9A12D" w:rsidR="008C0DEE" w:rsidRPr="003B09F5" w:rsidRDefault="008C0DEE" w:rsidP="00DA4EC4">
      <w:pPr>
        <w:pStyle w:val="Caption"/>
        <w:rPr>
          <w:rFonts w:ascii="Times New Roman" w:hAnsi="Times New Roman" w:cs="Times New Roman"/>
        </w:rPr>
      </w:pPr>
      <w:bookmarkStart w:id="755"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47</w:t>
      </w:r>
      <w:r w:rsidRPr="003B09F5">
        <w:rPr>
          <w:rFonts w:ascii="Times New Roman" w:hAnsi="Times New Roman" w:cs="Times New Roman"/>
        </w:rPr>
        <w:fldChar w:fldCharType="end"/>
      </w:r>
      <w:bookmarkEnd w:id="755"/>
      <w:r w:rsidRPr="003B09F5">
        <w:rPr>
          <w:rFonts w:ascii="Times New Roman" w:hAnsi="Times New Roman" w:cs="Times New Roman"/>
        </w:rPr>
        <w:t xml:space="preserve"> Richness of aquatic invertebrate families for each year at Lake Mariginiup. Line is a moving 3-year average.</w:t>
      </w:r>
    </w:p>
    <w:p w14:paraId="31C5A341"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77671BE" wp14:editId="4FF09B4D">
            <wp:extent cx="5760000" cy="39852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614B235" w14:textId="091D0753" w:rsidR="008C0DEE" w:rsidRPr="003B09F5" w:rsidRDefault="008C0DEE" w:rsidP="00DA4EC4">
      <w:pPr>
        <w:pStyle w:val="Caption"/>
        <w:rPr>
          <w:rFonts w:ascii="Times New Roman" w:hAnsi="Times New Roman" w:cs="Times New Roman"/>
        </w:rPr>
      </w:pPr>
      <w:bookmarkStart w:id="756"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48</w:t>
      </w:r>
      <w:r w:rsidRPr="003B09F5">
        <w:rPr>
          <w:rFonts w:ascii="Times New Roman" w:hAnsi="Times New Roman" w:cs="Times New Roman"/>
        </w:rPr>
        <w:fldChar w:fldCharType="end"/>
      </w:r>
      <w:bookmarkEnd w:id="756"/>
      <w:r w:rsidRPr="003B09F5">
        <w:rPr>
          <w:rFonts w:ascii="Times New Roman" w:hAnsi="Times New Roman" w:cs="Times New Roman"/>
        </w:rPr>
        <w:t xml:space="preserve"> Unconstrained ordination based on invertebrate data for each surveyed year for Lake Mariginiup. Consecutive years are joined by a line with first and last survey years labeled.</w:t>
      </w:r>
    </w:p>
    <w:p w14:paraId="63055A91" w14:textId="77777777" w:rsidR="008C0DEE" w:rsidRPr="003B09F5" w:rsidRDefault="008C0DEE" w:rsidP="00DA4EC4">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46B92648" w14:textId="77777777" w:rsidR="008C0DEE" w:rsidRPr="008C0DEE" w:rsidRDefault="008C0DEE" w:rsidP="00DA4EC4">
      <w:pPr>
        <w:pStyle w:val="BodyText"/>
      </w:pPr>
    </w:p>
    <w:p w14:paraId="4DF10E96" w14:textId="77777777" w:rsidR="006D452C" w:rsidRDefault="006D452C" w:rsidP="00C7434B">
      <w:pPr>
        <w:pStyle w:val="Heading3"/>
      </w:pPr>
      <w:bookmarkStart w:id="757" w:name="_Toc33196591"/>
      <w:r>
        <w:t>Lake Jandabup</w:t>
      </w:r>
      <w:bookmarkEnd w:id="757"/>
    </w:p>
    <w:p w14:paraId="33C96D8E" w14:textId="77777777" w:rsidR="006D452C" w:rsidRPr="003B09F5" w:rsidRDefault="006D452C" w:rsidP="00C7434B">
      <w:pPr>
        <w:pStyle w:val="Heading4"/>
        <w:rPr>
          <w:rFonts w:cs="Times New Roman"/>
        </w:rPr>
      </w:pPr>
      <w:r w:rsidRPr="003B09F5">
        <w:rPr>
          <w:rFonts w:cs="Times New Roman"/>
        </w:rPr>
        <w:t>Water quality</w:t>
      </w:r>
    </w:p>
    <w:p w14:paraId="517CAAFD" w14:textId="77777777" w:rsidR="006D452C" w:rsidRDefault="006D452C" w:rsidP="00C7434B">
      <w:pPr>
        <w:pStyle w:val="FirstParagraph"/>
        <w:rPr>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r>
        <w:rPr>
          <w:rFonts w:cs="Times New Roman"/>
        </w:rPr>
        <w:t xml:space="preserve"> and past episodes drove the pH to &lt;4</w:t>
      </w:r>
      <w:r w:rsidRPr="003B09F5">
        <w:rPr>
          <w:rFonts w:cs="Times New Roman"/>
        </w:rPr>
        <w:t xml:space="preserve">. Alkalinity is currently very low, suggesting that the lake may be losing its capacity to buffer </w:t>
      </w:r>
      <w:r>
        <w:rPr>
          <w:rFonts w:cs="Times New Roman"/>
        </w:rPr>
        <w:t xml:space="preserve">further </w:t>
      </w:r>
      <w:r w:rsidRPr="003B09F5">
        <w:rPr>
          <w:rFonts w:cs="Times New Roman"/>
        </w:rPr>
        <w:t xml:space="preserve">pH changes. Deterioration of the </w:t>
      </w:r>
      <w:proofErr w:type="spellStart"/>
      <w:r w:rsidRPr="003B09F5">
        <w:rPr>
          <w:rFonts w:cs="Times New Roman"/>
        </w:rPr>
        <w:t>chloride:sulphate</w:t>
      </w:r>
      <w:proofErr w:type="spellEnd"/>
      <w:r w:rsidRPr="003B09F5">
        <w:rPr>
          <w:rFonts w:cs="Times New Roman"/>
        </w:rPr>
        <w:t xml:space="preserve"> ratio is also concerning. Maintaining high water levels </w:t>
      </w:r>
      <w:r>
        <w:rPr>
          <w:rFonts w:cs="Times New Roman"/>
        </w:rPr>
        <w:t>will</w:t>
      </w:r>
      <w:r w:rsidRPr="003B09F5">
        <w:rPr>
          <w:rFonts w:cs="Times New Roman"/>
        </w:rPr>
        <w:t xml:space="preserve"> be essential to preventing the drying of sediments around the lake margin and subsequent acidification of this wetland. Typically, Lake Jandabup is a low nutrient wetland, however total nitrogen and phosphorus levels are currently the highest recorded for the </w:t>
      </w:r>
      <w:r>
        <w:rPr>
          <w:rFonts w:cs="Times New Roman"/>
        </w:rPr>
        <w:t xml:space="preserve">annual spring </w:t>
      </w:r>
      <w:r w:rsidRPr="003B09F5">
        <w:rPr>
          <w:rFonts w:cs="Times New Roman"/>
        </w:rPr>
        <w:t xml:space="preserve">monitoring </w:t>
      </w:r>
      <w:proofErr w:type="spellStart"/>
      <w:r>
        <w:rPr>
          <w:rFonts w:cs="Times New Roman"/>
        </w:rPr>
        <w:t>programme</w:t>
      </w:r>
      <w:proofErr w:type="spellEnd"/>
      <w:r w:rsidRPr="003B09F5">
        <w:rPr>
          <w:rFonts w:cs="Times New Roman"/>
        </w:rPr>
        <w:t>.</w:t>
      </w:r>
      <w:r w:rsidRPr="003B09F5" w:rsidDel="006124C4">
        <w:rPr>
          <w:rFonts w:cs="Times New Roman"/>
        </w:rPr>
        <w:t xml:space="preserve"> </w:t>
      </w:r>
      <w:bookmarkStart w:id="758" w:name="vegetation-dynamics-5"/>
    </w:p>
    <w:p w14:paraId="36B893E9" w14:textId="77777777" w:rsidR="006D452C" w:rsidRPr="003B09F5" w:rsidRDefault="006D452C" w:rsidP="00C7434B">
      <w:pPr>
        <w:pStyle w:val="Heading4"/>
      </w:pPr>
      <w:r w:rsidRPr="00BF176D">
        <w:t>Vegetation dynamics</w:t>
      </w:r>
      <w:bookmarkEnd w:id="758"/>
    </w:p>
    <w:p w14:paraId="620F2FFA" w14:textId="4B8C415A" w:rsidR="006D452C" w:rsidRPr="003B09F5" w:rsidRDefault="006D452C" w:rsidP="00C7434B">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and </w:t>
      </w:r>
      <w:r w:rsidRPr="003B09F5">
        <w:rPr>
          <w:rFonts w:cs="Times New Roman"/>
          <w:i/>
        </w:rPr>
        <w:t>M</w:t>
      </w:r>
      <w:r>
        <w:rPr>
          <w:rFonts w:cs="Times New Roman"/>
          <w:i/>
        </w:rPr>
        <w:t>ela</w:t>
      </w:r>
      <w:r w:rsidRPr="003B09F5">
        <w:rPr>
          <w:rFonts w:cs="Times New Roman"/>
          <w:i/>
        </w:rPr>
        <w:t>leuca preissiana</w:t>
      </w:r>
      <w:r w:rsidRPr="003B09F5">
        <w:rPr>
          <w:rFonts w:cs="Times New Roman"/>
        </w:rPr>
        <w:t xml:space="preserve">, all of which have been increasing in health. </w:t>
      </w:r>
      <w:ins w:id="759" w:author="Christopher Kavazos" w:date="2020-02-21T11:14:00Z">
        <w:r w:rsidR="007B317F">
          <w:rPr>
            <w:rFonts w:cs="Times New Roman"/>
          </w:rPr>
          <w:t>This is likely a result of the ecological water requirements for these species being met (</w:t>
        </w:r>
        <w:r w:rsidR="007B317F">
          <w:rPr>
            <w:rFonts w:cs="Times New Roman"/>
          </w:rPr>
          <w:fldChar w:fldCharType="begin"/>
        </w:r>
        <w:r w:rsidR="007B317F">
          <w:rPr>
            <w:rFonts w:cs="Times New Roman"/>
          </w:rPr>
          <w:instrText xml:space="preserve"> REF _Ref33176099 \h </w:instrText>
        </w:r>
        <w:r w:rsidR="007B317F">
          <w:rPr>
            <w:rFonts w:cs="Times New Roman"/>
          </w:rPr>
        </w:r>
      </w:ins>
      <w:r w:rsidR="007B317F">
        <w:rPr>
          <w:rFonts w:cs="Times New Roman"/>
        </w:rPr>
        <w:fldChar w:fldCharType="separate"/>
      </w:r>
      <w:r w:rsidR="00266BE9">
        <w:t xml:space="preserve">Figure </w:t>
      </w:r>
      <w:r w:rsidR="00266BE9">
        <w:rPr>
          <w:noProof/>
        </w:rPr>
        <w:t>49</w:t>
      </w:r>
      <w:ins w:id="760" w:author="Christopher Kavazos" w:date="2020-02-21T11:14:00Z">
        <w:r w:rsidR="007B317F">
          <w:rPr>
            <w:rFonts w:cs="Times New Roman"/>
          </w:rPr>
          <w:fldChar w:fldCharType="end"/>
        </w:r>
        <w:r w:rsidR="007B317F">
          <w:rPr>
            <w:rFonts w:cs="Times New Roman"/>
          </w:rPr>
          <w:t xml:space="preserve">). </w:t>
        </w:r>
      </w:ins>
      <w:r w:rsidRPr="003B09F5">
        <w:rPr>
          <w:rFonts w:cs="Times New Roman"/>
        </w:rPr>
        <w:t xml:space="preserve">A dense understory of </w:t>
      </w:r>
      <w:r w:rsidRPr="003B09F5">
        <w:rPr>
          <w:rFonts w:cs="Times New Roman"/>
          <w:i/>
        </w:rPr>
        <w:t xml:space="preserve">A. </w:t>
      </w:r>
      <w:proofErr w:type="spellStart"/>
      <w:r w:rsidRPr="003B09F5">
        <w:rPr>
          <w:rFonts w:cs="Times New Roman"/>
          <w:i/>
        </w:rPr>
        <w:t>scoparia</w:t>
      </w:r>
      <w:proofErr w:type="spellEnd"/>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 xml:space="preserve">H. </w:t>
      </w:r>
      <w:proofErr w:type="spellStart"/>
      <w:r w:rsidRPr="003B09F5">
        <w:rPr>
          <w:rFonts w:cs="Times New Roman"/>
          <w:i/>
        </w:rPr>
        <w:t>angustifolium</w:t>
      </w:r>
      <w:proofErr w:type="spellEnd"/>
      <w:r w:rsidRPr="003B09F5">
        <w:rPr>
          <w:rFonts w:cs="Times New Roman"/>
        </w:rPr>
        <w:t xml:space="preserve"> exists at the lower elevated plots A and B. There has been a continual shift in community composition of Lake Jandabup throughout the monitoring period that reflects changes in invasive species</w:t>
      </w:r>
      <w:r>
        <w:rPr>
          <w:rFonts w:cs="Times New Roman"/>
        </w:rPr>
        <w:t>’</w:t>
      </w:r>
      <w:r w:rsidRPr="003B09F5">
        <w:rPr>
          <w:rFonts w:cs="Times New Roman"/>
        </w:rPr>
        <w:t xml:space="preserve"> cover abundances (</w:t>
      </w:r>
      <w:r>
        <w:rPr>
          <w:rFonts w:cs="Times New Roman"/>
        </w:rPr>
        <w:fldChar w:fldCharType="begin"/>
      </w:r>
      <w:r>
        <w:rPr>
          <w:rFonts w:cs="Times New Roman"/>
        </w:rPr>
        <w:instrText xml:space="preserve"> REF _Ref25919681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50</w:t>
      </w:r>
      <w:r>
        <w:rPr>
          <w:rFonts w:cs="Times New Roman"/>
        </w:rPr>
        <w:fldChar w:fldCharType="end"/>
      </w:r>
      <w:r w:rsidRPr="003B09F5">
        <w:rPr>
          <w:rFonts w:cs="Times New Roman"/>
        </w:rPr>
        <w:t xml:space="preserve">). A number of species are predicted to increase in cover abundance with increasing water levels, particularly </w:t>
      </w:r>
      <w:proofErr w:type="spellStart"/>
      <w:r w:rsidRPr="003B09F5">
        <w:rPr>
          <w:rFonts w:cs="Times New Roman"/>
          <w:i/>
        </w:rPr>
        <w:t>Euchilopsis</w:t>
      </w:r>
      <w:proofErr w:type="spellEnd"/>
      <w:r w:rsidRPr="003B09F5">
        <w:rPr>
          <w:rFonts w:cs="Times New Roman"/>
          <w:i/>
        </w:rPr>
        <w:t xml:space="preserve"> </w:t>
      </w:r>
      <w:proofErr w:type="spellStart"/>
      <w:r w:rsidRPr="003B09F5">
        <w:rPr>
          <w:rFonts w:cs="Times New Roman"/>
          <w:i/>
        </w:rPr>
        <w:t>linearis</w:t>
      </w:r>
      <w:proofErr w:type="spellEnd"/>
      <w:r w:rsidRPr="003B09F5">
        <w:rPr>
          <w:rFonts w:cs="Times New Roman"/>
        </w:rPr>
        <w:t xml:space="preserve"> which is currently present in the lower parts of the basin (</w:t>
      </w:r>
      <w:r>
        <w:rPr>
          <w:rFonts w:cs="Times New Roman"/>
        </w:rPr>
        <w:fldChar w:fldCharType="begin"/>
      </w:r>
      <w:r>
        <w:rPr>
          <w:rFonts w:cs="Times New Roman"/>
        </w:rPr>
        <w:instrText xml:space="preserve"> REF _Ref25919688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51</w:t>
      </w:r>
      <w:r>
        <w:rPr>
          <w:rFonts w:cs="Times New Roman"/>
        </w:rPr>
        <w:fldChar w:fldCharType="end"/>
      </w:r>
      <w:r w:rsidRPr="003B09F5">
        <w:rPr>
          <w:rFonts w:cs="Times New Roman"/>
        </w:rPr>
        <w:t>).</w:t>
      </w:r>
    </w:p>
    <w:p w14:paraId="7BB07DF5" w14:textId="77777777" w:rsidR="006D452C" w:rsidRPr="003B09F5" w:rsidRDefault="006D452C" w:rsidP="00C7434B">
      <w:pPr>
        <w:pStyle w:val="Heading4"/>
        <w:rPr>
          <w:rFonts w:cs="Times New Roman"/>
        </w:rPr>
      </w:pPr>
      <w:bookmarkStart w:id="761" w:name="aquatic-invertebrates-3"/>
      <w:r w:rsidRPr="003B09F5">
        <w:rPr>
          <w:rFonts w:cs="Times New Roman"/>
        </w:rPr>
        <w:t>Aquatic invertebrates</w:t>
      </w:r>
      <w:bookmarkEnd w:id="761"/>
    </w:p>
    <w:p w14:paraId="3CDD0EAC" w14:textId="7B81CD44" w:rsidR="006D452C" w:rsidRDefault="006D452C" w:rsidP="00DA4EC4">
      <w:pPr>
        <w:pStyle w:val="FirstParagraph"/>
        <w:rPr>
          <w:ins w:id="762" w:author="Christopher Kavazos" w:date="2020-02-21T10:57:00Z"/>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Pr>
          <w:rFonts w:cs="Times New Roman"/>
        </w:rPr>
        <w:fldChar w:fldCharType="begin"/>
      </w:r>
      <w:r>
        <w:rPr>
          <w:rFonts w:cs="Times New Roman"/>
        </w:rPr>
        <w:instrText xml:space="preserve"> REF _Ref25919696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52</w:t>
      </w:r>
      <w:r>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Pr>
          <w:rFonts w:cs="Times New Roman"/>
        </w:rPr>
        <w:fldChar w:fldCharType="begin"/>
      </w:r>
      <w:r>
        <w:rPr>
          <w:rFonts w:cs="Times New Roman"/>
        </w:rPr>
        <w:instrText xml:space="preserve"> REF _Ref25919700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53</w:t>
      </w:r>
      <w:r>
        <w:rPr>
          <w:rFonts w:cs="Times New Roman"/>
        </w:rPr>
        <w:fldChar w:fldCharType="end"/>
      </w:r>
      <w:r w:rsidRPr="003B09F5">
        <w:rPr>
          <w:rFonts w:cs="Times New Roman"/>
        </w:rPr>
        <w:t xml:space="preserve">). </w:t>
      </w:r>
      <w:r>
        <w:rPr>
          <w:rFonts w:cs="Times New Roman"/>
        </w:rPr>
        <w:t xml:space="preserve">The decline of water beetles in the lake is concerning and warrants further investigation. </w:t>
      </w:r>
      <w:r w:rsidRPr="003B09F5">
        <w:rPr>
          <w:rFonts w:cs="Times New Roman"/>
        </w:rPr>
        <w:t xml:space="preserve">The highly variable communities between 1996-2006 may be in response to acidification events.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Daphniidae</w:t>
      </w:r>
      <w:proofErr w:type="spellEnd"/>
      <w:r w:rsidRPr="003B09F5">
        <w:rPr>
          <w:rFonts w:cs="Times New Roman"/>
        </w:rPr>
        <w:t xml:space="preserve"> and </w:t>
      </w:r>
      <w:proofErr w:type="spellStart"/>
      <w:r w:rsidRPr="003B09F5">
        <w:rPr>
          <w:rFonts w:cs="Times New Roman"/>
        </w:rPr>
        <w:t>Notonectidae</w:t>
      </w:r>
      <w:proofErr w:type="spellEnd"/>
      <w:r w:rsidRPr="003B09F5">
        <w:rPr>
          <w:rFonts w:cs="Times New Roman"/>
        </w:rPr>
        <w:t xml:space="preserve"> are usually present in the lake at high abundance.</w:t>
      </w:r>
    </w:p>
    <w:p w14:paraId="285DBD6E" w14:textId="77777777" w:rsidR="00BB0CCE" w:rsidRDefault="006A5BB9" w:rsidP="00BB0CCE">
      <w:pPr>
        <w:pStyle w:val="BodyText"/>
        <w:keepNext/>
      </w:pPr>
      <w:r>
        <w:rPr>
          <w:noProof/>
        </w:rPr>
        <w:lastRenderedPageBreak/>
        <w:drawing>
          <wp:inline distT="0" distB="0" distL="0" distR="0" wp14:anchorId="51ACB6F8" wp14:editId="5C4315FC">
            <wp:extent cx="5563376" cy="4839375"/>
            <wp:effectExtent l="0" t="0" r="0" b="0"/>
            <wp:docPr id="36" name="Picture 3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anda_EWR.png"/>
                    <pic:cNvPicPr/>
                  </pic:nvPicPr>
                  <pic:blipFill>
                    <a:blip r:embed="rId6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3C476E90" w14:textId="2A65CE2B" w:rsidR="006A5BB9" w:rsidRPr="006A5BB9" w:rsidRDefault="00BB0CCE" w:rsidP="00BB0CCE">
      <w:pPr>
        <w:pStyle w:val="Caption"/>
      </w:pPr>
      <w:bookmarkStart w:id="763" w:name="_Ref33176099"/>
      <w:r>
        <w:t xml:space="preserve">Figure </w:t>
      </w:r>
      <w:fldSimple w:instr=" SEQ Figure \* ARABIC ">
        <w:r w:rsidR="00266BE9">
          <w:rPr>
            <w:noProof/>
          </w:rPr>
          <w:t>49</w:t>
        </w:r>
      </w:fldSimple>
      <w:bookmarkEnd w:id="763"/>
      <w:r w:rsidRPr="00BB0CCE">
        <w:rPr>
          <w:sz w:val="24"/>
        </w:rPr>
        <w:t xml:space="preserve"> </w:t>
      </w:r>
      <w:r w:rsidRPr="00BB0CCE">
        <w:t xml:space="preserve">Range in elevation (mAHD) of key wetland species along the vegetation monitoring transects for 2001, 2014 and 2019 at Lake </w:t>
      </w:r>
      <w:r>
        <w:t>Jandabup</w:t>
      </w:r>
      <w:r w:rsidRPr="00BB0CCE">
        <w:t>. Red bars represent the absolute range in elevation and yellow bar represent mean range. Blue bars represent the ecological water requirements for key species at this site as determined by Froend et al. (2004b). The current minimum threshold is provided as a dotted line. There is no data for</w:t>
      </w:r>
      <w:r w:rsidRPr="00BB0CCE">
        <w:rPr>
          <w:i/>
          <w:iCs/>
        </w:rPr>
        <w:t xml:space="preserve"> </w:t>
      </w:r>
      <w:r w:rsidRPr="00BB0CCE">
        <w:rPr>
          <w:i/>
          <w:iCs/>
        </w:rPr>
        <w:t xml:space="preserve">E. </w:t>
      </w:r>
      <w:proofErr w:type="spellStart"/>
      <w:r w:rsidRPr="00BB0CCE">
        <w:rPr>
          <w:i/>
          <w:iCs/>
        </w:rPr>
        <w:t>rudis</w:t>
      </w:r>
      <w:proofErr w:type="spellEnd"/>
      <w:r w:rsidRPr="00BB0CCE">
        <w:t xml:space="preserve"> as it is not currently observed in the vegetation monitoring transects.</w:t>
      </w:r>
    </w:p>
    <w:p w14:paraId="0788C144"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A4C40B1" wp14:editId="0EEDBEFD">
            <wp:extent cx="5760000" cy="3985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46B0CF2" w14:textId="7B1C5643" w:rsidR="006D452C" w:rsidRPr="003B09F5" w:rsidRDefault="006D452C" w:rsidP="00DA4EC4">
      <w:pPr>
        <w:pStyle w:val="Caption"/>
        <w:rPr>
          <w:rFonts w:ascii="Times New Roman" w:hAnsi="Times New Roman" w:cs="Times New Roman"/>
        </w:rPr>
      </w:pPr>
      <w:bookmarkStart w:id="764"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50</w:t>
      </w:r>
      <w:r w:rsidRPr="003B09F5">
        <w:rPr>
          <w:rFonts w:ascii="Times New Roman" w:hAnsi="Times New Roman" w:cs="Times New Roman"/>
        </w:rPr>
        <w:fldChar w:fldCharType="end"/>
      </w:r>
      <w:bookmarkEnd w:id="764"/>
      <w:r w:rsidRPr="003B09F5">
        <w:rPr>
          <w:rFonts w:ascii="Times New Roman" w:hAnsi="Times New Roman" w:cs="Times New Roman"/>
        </w:rPr>
        <w:t xml:space="preserve"> Unconstrained ordination based on the latent variable model for each surveyed year for Lake Jandabup. Plots are represented as different colours and consecutive years are joined by a line with first and last survey years labeled.</w:t>
      </w:r>
    </w:p>
    <w:p w14:paraId="39DC5F14"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CB9708E" wp14:editId="5FEEDCE7">
            <wp:extent cx="5760000" cy="3985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63860D3" w14:textId="0D907B71" w:rsidR="006D452C" w:rsidRPr="003B09F5" w:rsidRDefault="006D452C" w:rsidP="00DA4EC4">
      <w:pPr>
        <w:pStyle w:val="Caption"/>
        <w:rPr>
          <w:rFonts w:ascii="Times New Roman" w:hAnsi="Times New Roman" w:cs="Times New Roman"/>
        </w:rPr>
      </w:pPr>
      <w:bookmarkStart w:id="765"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51</w:t>
      </w:r>
      <w:r w:rsidRPr="003B09F5">
        <w:rPr>
          <w:rFonts w:ascii="Times New Roman" w:hAnsi="Times New Roman" w:cs="Times New Roman"/>
        </w:rPr>
        <w:fldChar w:fldCharType="end"/>
      </w:r>
      <w:bookmarkEnd w:id="765"/>
      <w:r w:rsidRPr="003B09F5">
        <w:rPr>
          <w:rFonts w:ascii="Times New Roman" w:hAnsi="Times New Roman" w:cs="Times New Roman"/>
        </w:rPr>
        <w:t xml:space="preserve"> Estimated mean regression coefficients (dots) and 95% credible intervals (bars) for effect of groundwater levels at Lake Jandabup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likely to increase in cover abundance as water levels increase. Only those species with coefficients significantly different to zero are shown.</w:t>
      </w:r>
      <w:ins w:id="766"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4BE76155"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27A71D1" wp14:editId="3998345A">
            <wp:extent cx="5760000" cy="3985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68DDC30" w14:textId="25D10073" w:rsidR="006D452C" w:rsidRPr="003B09F5" w:rsidRDefault="006D452C" w:rsidP="00DA4EC4">
      <w:pPr>
        <w:pStyle w:val="Caption"/>
        <w:rPr>
          <w:rFonts w:ascii="Times New Roman" w:hAnsi="Times New Roman" w:cs="Times New Roman"/>
        </w:rPr>
      </w:pPr>
      <w:bookmarkStart w:id="767"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52</w:t>
      </w:r>
      <w:r w:rsidRPr="003B09F5">
        <w:rPr>
          <w:rFonts w:ascii="Times New Roman" w:hAnsi="Times New Roman" w:cs="Times New Roman"/>
        </w:rPr>
        <w:fldChar w:fldCharType="end"/>
      </w:r>
      <w:bookmarkEnd w:id="767"/>
      <w:r w:rsidRPr="003B09F5">
        <w:rPr>
          <w:rFonts w:ascii="Times New Roman" w:hAnsi="Times New Roman" w:cs="Times New Roman"/>
        </w:rPr>
        <w:t xml:space="preserve"> Richness of aquatic invertebrate families for each year at Lake Jandabup. Line is a moving 3-year average.</w:t>
      </w:r>
    </w:p>
    <w:p w14:paraId="0B44DCE8"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F52A6F0" wp14:editId="19842B78">
            <wp:extent cx="5760000" cy="39852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BDB5DFC" w14:textId="1904883D" w:rsidR="006D452C" w:rsidRPr="003B09F5" w:rsidRDefault="006D452C" w:rsidP="00DA4EC4">
      <w:pPr>
        <w:pStyle w:val="Caption"/>
        <w:rPr>
          <w:rFonts w:ascii="Times New Roman" w:hAnsi="Times New Roman" w:cs="Times New Roman"/>
        </w:rPr>
      </w:pPr>
      <w:bookmarkStart w:id="768"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53</w:t>
      </w:r>
      <w:r w:rsidRPr="003B09F5">
        <w:rPr>
          <w:rFonts w:ascii="Times New Roman" w:hAnsi="Times New Roman" w:cs="Times New Roman"/>
        </w:rPr>
        <w:fldChar w:fldCharType="end"/>
      </w:r>
      <w:bookmarkEnd w:id="768"/>
      <w:r w:rsidRPr="003B09F5">
        <w:rPr>
          <w:rFonts w:ascii="Times New Roman" w:hAnsi="Times New Roman" w:cs="Times New Roman"/>
        </w:rPr>
        <w:t xml:space="preserve"> Unconstrained ordination based on invertebrate data for each surveyed year for Lake Jandabup. Consecutive years are joined by a line with first and last survey years labeled.</w:t>
      </w:r>
    </w:p>
    <w:p w14:paraId="59B1851B" w14:textId="77777777" w:rsidR="006D452C" w:rsidRPr="009E575A" w:rsidRDefault="006D452C" w:rsidP="00DA4EC4">
      <w:pPr>
        <w:pStyle w:val="BodyText"/>
      </w:pPr>
    </w:p>
    <w:p w14:paraId="144A80DA" w14:textId="05268AB4" w:rsidR="005976F1" w:rsidRDefault="004619D7" w:rsidP="00C7434B">
      <w:pPr>
        <w:pStyle w:val="Heading3"/>
      </w:pPr>
      <w:bookmarkStart w:id="769" w:name="_Toc33196592"/>
      <w:r>
        <w:t>Lake Nowergup</w:t>
      </w:r>
      <w:bookmarkEnd w:id="769"/>
    </w:p>
    <w:p w14:paraId="4FAE9E8E" w14:textId="77777777" w:rsidR="00FF7397" w:rsidRPr="003B09F5" w:rsidRDefault="00FF7397" w:rsidP="00C7434B">
      <w:pPr>
        <w:pStyle w:val="Heading4"/>
        <w:rPr>
          <w:rFonts w:cs="Times New Roman"/>
        </w:rPr>
      </w:pPr>
      <w:commentRangeStart w:id="770"/>
      <w:r w:rsidRPr="003B09F5">
        <w:rPr>
          <w:rFonts w:cs="Times New Roman"/>
        </w:rPr>
        <w:t>Water quality</w:t>
      </w:r>
      <w:commentRangeEnd w:id="770"/>
      <w:r>
        <w:rPr>
          <w:rStyle w:val="CommentReference"/>
          <w:rFonts w:asciiTheme="minorHAnsi" w:eastAsiaTheme="minorHAnsi" w:hAnsiTheme="minorHAnsi" w:cstheme="minorBidi"/>
          <w:b w:val="0"/>
          <w:bCs w:val="0"/>
        </w:rPr>
        <w:commentReference w:id="770"/>
      </w:r>
    </w:p>
    <w:p w14:paraId="79058C98" w14:textId="3DACA4A9" w:rsidR="00FF7397" w:rsidRPr="003B09F5" w:rsidRDefault="00FF7397" w:rsidP="00C7434B">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sufficient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r>
        <w:rPr>
          <w:rFonts w:cs="Times New Roman"/>
        </w:rPr>
        <w:t>have</w:t>
      </w:r>
      <w:r w:rsidRPr="003B09F5">
        <w:rPr>
          <w:rFonts w:cs="Times New Roman"/>
        </w:rPr>
        <w:t xml:space="preserve"> recently been able to access the lakebed and may</w:t>
      </w:r>
      <w:r>
        <w:rPr>
          <w:rFonts w:cs="Times New Roman"/>
        </w:rPr>
        <w:t xml:space="preserve"> in part</w:t>
      </w:r>
      <w:r w:rsidRPr="003B09F5">
        <w:rPr>
          <w:rFonts w:cs="Times New Roman"/>
        </w:rPr>
        <w:t xml:space="preserve"> be the cause of elevated nutrients.</w:t>
      </w:r>
    </w:p>
    <w:p w14:paraId="64EF8958" w14:textId="77777777" w:rsidR="00FF7397" w:rsidRPr="003B09F5" w:rsidRDefault="00FF7397" w:rsidP="00C7434B">
      <w:pPr>
        <w:pStyle w:val="Heading4"/>
        <w:rPr>
          <w:rFonts w:cs="Times New Roman"/>
        </w:rPr>
      </w:pPr>
      <w:bookmarkStart w:id="771" w:name="vegetation-dynamics-6"/>
      <w:r w:rsidRPr="003B09F5">
        <w:rPr>
          <w:rFonts w:cs="Times New Roman"/>
        </w:rPr>
        <w:t>Vegetation Dynamics</w:t>
      </w:r>
      <w:bookmarkEnd w:id="771"/>
    </w:p>
    <w:p w14:paraId="7BBDF856" w14:textId="77777777" w:rsidR="00591D09" w:rsidRDefault="00FF7397" w:rsidP="00C7434B">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w:t>
      </w:r>
    </w:p>
    <w:p w14:paraId="5474E4FC" w14:textId="0605170B" w:rsidR="00FF7397" w:rsidRPr="003B09F5" w:rsidRDefault="00591D09" w:rsidP="00C7434B">
      <w:pPr>
        <w:pStyle w:val="FirstParagraph"/>
        <w:rPr>
          <w:rFonts w:cs="Times New Roman"/>
        </w:rPr>
      </w:pPr>
      <w:r>
        <w:rPr>
          <w:rFonts w:cs="Times New Roman"/>
        </w:rPr>
        <w:t xml:space="preserve">The ecological water requirements </w:t>
      </w:r>
      <w:r w:rsidR="004415FE">
        <w:rPr>
          <w:rFonts w:cs="Times New Roman"/>
        </w:rPr>
        <w:t xml:space="preserve">have been </w:t>
      </w:r>
      <w:r w:rsidR="000D19F6">
        <w:rPr>
          <w:rFonts w:cs="Times New Roman"/>
        </w:rPr>
        <w:t>satisfied</w:t>
      </w:r>
      <w:r w:rsidR="004415FE">
        <w:rPr>
          <w:rFonts w:cs="Times New Roman"/>
        </w:rPr>
        <w:t xml:space="preserve"> for a number of key wetland species </w:t>
      </w:r>
      <w:r w:rsidR="000D19F6">
        <w:rPr>
          <w:rFonts w:cs="Times New Roman"/>
        </w:rPr>
        <w:t>found at Lake Nowergup, and the proposed minimum threshold will ensure that these requirement continue to be met (</w:t>
      </w:r>
      <w:r w:rsidR="000D19F6">
        <w:rPr>
          <w:rFonts w:cs="Times New Roman"/>
        </w:rPr>
        <w:fldChar w:fldCharType="begin"/>
      </w:r>
      <w:r w:rsidR="000D19F6">
        <w:rPr>
          <w:rFonts w:cs="Times New Roman"/>
        </w:rPr>
        <w:instrText xml:space="preserve"> REF _Ref33176479 \h </w:instrText>
      </w:r>
      <w:r w:rsidR="000D19F6">
        <w:rPr>
          <w:rFonts w:cs="Times New Roman"/>
        </w:rPr>
      </w:r>
      <w:r w:rsidR="000D19F6">
        <w:rPr>
          <w:rFonts w:cs="Times New Roman"/>
        </w:rPr>
        <w:fldChar w:fldCharType="separate"/>
      </w:r>
      <w:r w:rsidR="00266BE9">
        <w:t xml:space="preserve">Figure </w:t>
      </w:r>
      <w:r w:rsidR="00266BE9">
        <w:rPr>
          <w:noProof/>
        </w:rPr>
        <w:t>54</w:t>
      </w:r>
      <w:r w:rsidR="000D19F6">
        <w:rPr>
          <w:rFonts w:cs="Times New Roman"/>
        </w:rPr>
        <w:fldChar w:fldCharType="end"/>
      </w:r>
      <w:r w:rsidR="000D19F6">
        <w:rPr>
          <w:rFonts w:cs="Times New Roman"/>
        </w:rPr>
        <w:t>).</w:t>
      </w:r>
      <w:r w:rsidR="00FF7397" w:rsidRPr="003B09F5">
        <w:rPr>
          <w:rFonts w:cs="Times New Roman"/>
        </w:rPr>
        <w:t xml:space="preserve"> In both transects, there has been a recent shift in vegetation composition of the down-slope plots (A and B) transitioning towards the higher, more terrestrial plots (C and D</w:t>
      </w:r>
      <w:r w:rsidR="00FF7397">
        <w:rPr>
          <w:rFonts w:cs="Times New Roman"/>
        </w:rPr>
        <w:t xml:space="preserve">; </w:t>
      </w:r>
      <w:r w:rsidR="00FF7397">
        <w:rPr>
          <w:rFonts w:cs="Times New Roman"/>
        </w:rPr>
        <w:fldChar w:fldCharType="begin"/>
      </w:r>
      <w:r w:rsidR="00FF7397">
        <w:rPr>
          <w:rFonts w:cs="Times New Roman"/>
        </w:rPr>
        <w:instrText xml:space="preserve"> REF _Ref25920366 \h </w:instrText>
      </w:r>
      <w:r w:rsidR="00FF7397">
        <w:rPr>
          <w:rFonts w:cs="Times New Roman"/>
        </w:rPr>
      </w:r>
      <w:r w:rsidR="00FF7397">
        <w:rPr>
          <w:rFonts w:cs="Times New Roman"/>
        </w:rPr>
        <w:fldChar w:fldCharType="separate"/>
      </w:r>
      <w:r w:rsidR="00266BE9" w:rsidRPr="003B09F5">
        <w:rPr>
          <w:rFonts w:cs="Times New Roman"/>
        </w:rPr>
        <w:t xml:space="preserve">Figure </w:t>
      </w:r>
      <w:r w:rsidR="00266BE9">
        <w:rPr>
          <w:rFonts w:cs="Times New Roman"/>
          <w:noProof/>
        </w:rPr>
        <w:lastRenderedPageBreak/>
        <w:t>55</w:t>
      </w:r>
      <w:r w:rsidR="00FF7397">
        <w:rPr>
          <w:rFonts w:cs="Times New Roman"/>
        </w:rPr>
        <w:fldChar w:fldCharType="end"/>
      </w:r>
      <w:r w:rsidR="00FF7397" w:rsidRPr="003B09F5">
        <w:rPr>
          <w:rFonts w:cs="Times New Roman"/>
        </w:rPr>
        <w:t xml:space="preserve">). This shift has been driven by declines of </w:t>
      </w:r>
      <w:r w:rsidR="00FF7397" w:rsidRPr="003B09F5">
        <w:rPr>
          <w:rFonts w:cs="Times New Roman"/>
          <w:i/>
        </w:rPr>
        <w:t>B. articulata</w:t>
      </w:r>
      <w:r w:rsidR="00FF7397" w:rsidRPr="003B09F5">
        <w:rPr>
          <w:rFonts w:cs="Times New Roman"/>
        </w:rPr>
        <w:t xml:space="preserve"> and </w:t>
      </w:r>
      <w:r w:rsidR="00FF7397" w:rsidRPr="003B09F5">
        <w:rPr>
          <w:rFonts w:cs="Times New Roman"/>
          <w:i/>
        </w:rPr>
        <w:t xml:space="preserve">M. </w:t>
      </w:r>
      <w:proofErr w:type="spellStart"/>
      <w:r w:rsidR="00FF7397" w:rsidRPr="003B09F5">
        <w:rPr>
          <w:rFonts w:cs="Times New Roman"/>
          <w:i/>
        </w:rPr>
        <w:t>rhaphiophyla</w:t>
      </w:r>
      <w:proofErr w:type="spellEnd"/>
      <w:r w:rsidR="00FF7397" w:rsidRPr="003B09F5">
        <w:rPr>
          <w:rFonts w:cs="Times New Roman"/>
        </w:rPr>
        <w:t xml:space="preserve"> and the increase of </w:t>
      </w:r>
      <w:r w:rsidR="00FF7397" w:rsidRPr="003B09F5">
        <w:rPr>
          <w:rFonts w:cs="Times New Roman"/>
          <w:i/>
        </w:rPr>
        <w:t xml:space="preserve">E. </w:t>
      </w:r>
      <w:proofErr w:type="spellStart"/>
      <w:r w:rsidR="00FF7397" w:rsidRPr="003B09F5">
        <w:rPr>
          <w:rFonts w:cs="Times New Roman"/>
          <w:i/>
        </w:rPr>
        <w:t>rudis</w:t>
      </w:r>
      <w:proofErr w:type="spellEnd"/>
      <w:r w:rsidR="00FF7397" w:rsidRPr="003B09F5">
        <w:rPr>
          <w:rFonts w:cs="Times New Roman"/>
        </w:rPr>
        <w:t xml:space="preserve">. Further declines in water level are likely to decrease the abundance of fringing vegetation </w:t>
      </w:r>
      <w:r w:rsidR="00FF7397" w:rsidRPr="003B09F5">
        <w:rPr>
          <w:rFonts w:cs="Times New Roman"/>
          <w:i/>
        </w:rPr>
        <w:t>B. articulata</w:t>
      </w:r>
      <w:r w:rsidR="00FF7397" w:rsidRPr="003B09F5">
        <w:rPr>
          <w:rFonts w:cs="Times New Roman"/>
        </w:rPr>
        <w:t xml:space="preserve"> and </w:t>
      </w:r>
      <w:r w:rsidR="00FF7397" w:rsidRPr="003B09F5">
        <w:rPr>
          <w:rFonts w:cs="Times New Roman"/>
          <w:i/>
        </w:rPr>
        <w:t xml:space="preserve">Typha </w:t>
      </w:r>
      <w:proofErr w:type="spellStart"/>
      <w:r w:rsidR="00FF7397" w:rsidRPr="003B09F5">
        <w:rPr>
          <w:rFonts w:cs="Times New Roman"/>
          <w:i/>
        </w:rPr>
        <w:t>orientalis</w:t>
      </w:r>
      <w:proofErr w:type="spellEnd"/>
      <w:r w:rsidR="00FF7397" w:rsidRPr="003B09F5">
        <w:rPr>
          <w:rFonts w:cs="Times New Roman"/>
        </w:rPr>
        <w:t xml:space="preserve">. Other native species, including </w:t>
      </w:r>
      <w:r w:rsidR="00FF7397" w:rsidRPr="003B09F5">
        <w:rPr>
          <w:rFonts w:cs="Times New Roman"/>
          <w:i/>
        </w:rPr>
        <w:t xml:space="preserve">E. </w:t>
      </w:r>
      <w:proofErr w:type="spellStart"/>
      <w:r w:rsidR="00FF7397" w:rsidRPr="003B09F5">
        <w:rPr>
          <w:rFonts w:cs="Times New Roman"/>
          <w:i/>
        </w:rPr>
        <w:t>rudis</w:t>
      </w:r>
      <w:proofErr w:type="spellEnd"/>
      <w:r w:rsidR="00FF7397" w:rsidRPr="003B09F5">
        <w:rPr>
          <w:rFonts w:cs="Times New Roman"/>
        </w:rPr>
        <w:t xml:space="preserve">, </w:t>
      </w:r>
      <w:proofErr w:type="spellStart"/>
      <w:r w:rsidR="00FF7397" w:rsidRPr="003B09F5">
        <w:rPr>
          <w:rFonts w:cs="Times New Roman"/>
          <w:i/>
        </w:rPr>
        <w:t>Lepidosperma</w:t>
      </w:r>
      <w:proofErr w:type="spellEnd"/>
      <w:r w:rsidR="00FF7397" w:rsidRPr="003B09F5">
        <w:rPr>
          <w:rFonts w:cs="Times New Roman"/>
          <w:i/>
        </w:rPr>
        <w:t xml:space="preserve"> </w:t>
      </w:r>
      <w:proofErr w:type="spellStart"/>
      <w:r w:rsidR="00FF7397" w:rsidRPr="003B09F5">
        <w:rPr>
          <w:rFonts w:cs="Times New Roman"/>
          <w:i/>
        </w:rPr>
        <w:t>longitudinale</w:t>
      </w:r>
      <w:proofErr w:type="spellEnd"/>
      <w:r w:rsidR="00FF7397" w:rsidRPr="003B09F5">
        <w:rPr>
          <w:rFonts w:cs="Times New Roman"/>
        </w:rPr>
        <w:t xml:space="preserve"> and </w:t>
      </w:r>
      <w:proofErr w:type="spellStart"/>
      <w:r w:rsidR="00FF7397" w:rsidRPr="003B09F5">
        <w:rPr>
          <w:rFonts w:cs="Times New Roman"/>
          <w:i/>
        </w:rPr>
        <w:t>Rhagodia</w:t>
      </w:r>
      <w:proofErr w:type="spellEnd"/>
      <w:r w:rsidR="00FF7397" w:rsidRPr="003B09F5">
        <w:rPr>
          <w:rFonts w:cs="Times New Roman"/>
          <w:i/>
        </w:rPr>
        <w:t xml:space="preserve"> </w:t>
      </w:r>
      <w:proofErr w:type="spellStart"/>
      <w:r w:rsidR="00FF7397" w:rsidRPr="003B09F5">
        <w:rPr>
          <w:rFonts w:cs="Times New Roman"/>
          <w:i/>
        </w:rPr>
        <w:t>baccata</w:t>
      </w:r>
      <w:proofErr w:type="spellEnd"/>
      <w:r w:rsidR="00FF7397" w:rsidRPr="003B09F5">
        <w:rPr>
          <w:rFonts w:cs="Times New Roman"/>
        </w:rPr>
        <w:t xml:space="preserve"> are likely to increase in abundance (</w:t>
      </w:r>
      <w:r w:rsidR="00FF7397">
        <w:rPr>
          <w:rFonts w:cs="Times New Roman"/>
        </w:rPr>
        <w:fldChar w:fldCharType="begin"/>
      </w:r>
      <w:r w:rsidR="00FF7397">
        <w:rPr>
          <w:rFonts w:cs="Times New Roman"/>
        </w:rPr>
        <w:instrText xml:space="preserve"> REF _Ref25920352 \h </w:instrText>
      </w:r>
      <w:r w:rsidR="00FF7397">
        <w:rPr>
          <w:rFonts w:cs="Times New Roman"/>
        </w:rPr>
      </w:r>
      <w:r w:rsidR="00FF7397">
        <w:rPr>
          <w:rFonts w:cs="Times New Roman"/>
        </w:rPr>
        <w:fldChar w:fldCharType="separate"/>
      </w:r>
      <w:r w:rsidR="00266BE9" w:rsidRPr="00BD0360">
        <w:rPr>
          <w:rFonts w:cs="Times New Roman"/>
          <w:szCs w:val="22"/>
        </w:rPr>
        <w:t xml:space="preserve">Figure </w:t>
      </w:r>
      <w:r w:rsidR="00266BE9">
        <w:rPr>
          <w:rFonts w:cs="Times New Roman"/>
          <w:noProof/>
          <w:szCs w:val="22"/>
        </w:rPr>
        <w:t>56</w:t>
      </w:r>
      <w:r w:rsidR="00FF7397">
        <w:rPr>
          <w:rFonts w:cs="Times New Roman"/>
        </w:rPr>
        <w:fldChar w:fldCharType="end"/>
      </w:r>
      <w:r w:rsidR="00FF7397" w:rsidRPr="003B09F5">
        <w:rPr>
          <w:rFonts w:cs="Times New Roman"/>
        </w:rPr>
        <w:t>), particularly at lower elevations of the basin.</w:t>
      </w:r>
    </w:p>
    <w:p w14:paraId="23818698" w14:textId="77777777" w:rsidR="00FF7397" w:rsidRPr="003B09F5" w:rsidRDefault="00FF7397" w:rsidP="00C7434B">
      <w:pPr>
        <w:pStyle w:val="Heading4"/>
        <w:rPr>
          <w:rFonts w:cs="Times New Roman"/>
        </w:rPr>
      </w:pPr>
      <w:bookmarkStart w:id="772" w:name="macroinvertebrates-dynamic"/>
      <w:r>
        <w:rPr>
          <w:rFonts w:cs="Times New Roman"/>
        </w:rPr>
        <w:t>Aquatic in</w:t>
      </w:r>
      <w:r w:rsidRPr="003B09F5">
        <w:rPr>
          <w:rFonts w:cs="Times New Roman"/>
        </w:rPr>
        <w:t>vertebrates</w:t>
      </w:r>
      <w:bookmarkEnd w:id="772"/>
    </w:p>
    <w:p w14:paraId="3B15300A" w14:textId="0CF6C2FF" w:rsidR="00FF7397" w:rsidRDefault="00FF7397" w:rsidP="00DA4EC4">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Pr>
          <w:rFonts w:cs="Times New Roman"/>
        </w:rPr>
        <w:fldChar w:fldCharType="begin"/>
      </w:r>
      <w:r>
        <w:rPr>
          <w:rFonts w:cs="Times New Roman"/>
        </w:rPr>
        <w:instrText xml:space="preserve"> REF _Ref25920378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57</w:t>
      </w:r>
      <w:r>
        <w:rPr>
          <w:rFonts w:cs="Times New Roman"/>
        </w:rPr>
        <w:fldChar w:fldCharType="end"/>
      </w:r>
      <w:r w:rsidRPr="003B09F5">
        <w:rPr>
          <w:rFonts w:cs="Times New Roman"/>
        </w:rPr>
        <w:t xml:space="preserve">). There is currently a trend of declining richness since 2008. This decline in richness is likely due to the loss of fringing macrophytes due to declining water levels and submerged macrophytes in the center of the lake which have also disappeared (GMEMP 2018). Loss of </w:t>
      </w:r>
      <w:proofErr w:type="spellStart"/>
      <w:r w:rsidRPr="003B09F5">
        <w:rPr>
          <w:rFonts w:cs="Times New Roman"/>
        </w:rPr>
        <w:t>macrophytic</w:t>
      </w:r>
      <w:proofErr w:type="spellEnd"/>
      <w:r w:rsidRPr="003B09F5">
        <w:rPr>
          <w:rFonts w:cs="Times New Roman"/>
        </w:rPr>
        <w:t xml:space="preserve"> habitat has coincided with elevated nutrient levels which would have also altered ecological processes and invertebrate assemblages. Ordination reveals a marked change in assemblage composition from 1996 to 2018 (</w:t>
      </w:r>
      <w:r>
        <w:rPr>
          <w:rFonts w:cs="Times New Roman"/>
        </w:rPr>
        <w:fldChar w:fldCharType="begin"/>
      </w:r>
      <w:r>
        <w:rPr>
          <w:rFonts w:cs="Times New Roman"/>
        </w:rPr>
        <w:instrText xml:space="preserve"> REF _Ref25920396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58</w:t>
      </w:r>
      <w:r>
        <w:rPr>
          <w:rFonts w:cs="Times New Roman"/>
        </w:rPr>
        <w:fldChar w:fldCharType="end"/>
      </w:r>
      <w:r w:rsidRPr="003B09F5">
        <w:rPr>
          <w:rFonts w:cs="Times New Roman"/>
        </w:rPr>
        <w:t xml:space="preserve">). Communities appeared to be shifted most dramatically from 2002 to 2006 which coincides with </w:t>
      </w:r>
      <w:r>
        <w:rPr>
          <w:rFonts w:cs="Times New Roman"/>
        </w:rPr>
        <w:t xml:space="preserve">both drying and </w:t>
      </w:r>
      <w:r w:rsidRPr="003B09F5">
        <w:rPr>
          <w:rFonts w:cs="Times New Roman"/>
        </w:rPr>
        <w:t xml:space="preserve">supplementation of surface waters by artificial watering. The current shift away from the 1996 community may be driven by the high nutrients being experienced at the lake. </w:t>
      </w:r>
      <w:r>
        <w:rPr>
          <w:rFonts w:cs="Times New Roman"/>
        </w:rPr>
        <w:t xml:space="preserve">The lake was best known in terms of invertebrates for its population of the bivalve family </w:t>
      </w:r>
      <w:proofErr w:type="spellStart"/>
      <w:r>
        <w:rPr>
          <w:rFonts w:cs="Times New Roman"/>
        </w:rPr>
        <w:t>Sphaeridae</w:t>
      </w:r>
      <w:proofErr w:type="spellEnd"/>
      <w:r>
        <w:rPr>
          <w:rFonts w:cs="Times New Roman"/>
        </w:rPr>
        <w:t xml:space="preserve">. It can no longer be found at the wetland. Two families of aquatic mites, the beetle family </w:t>
      </w:r>
      <w:proofErr w:type="spellStart"/>
      <w:r>
        <w:rPr>
          <w:rFonts w:cs="Times New Roman"/>
        </w:rPr>
        <w:t>Scirtidae</w:t>
      </w:r>
      <w:proofErr w:type="spellEnd"/>
      <w:r>
        <w:rPr>
          <w:rFonts w:cs="Times New Roman"/>
        </w:rPr>
        <w:t xml:space="preserve"> and damsel fly family </w:t>
      </w:r>
      <w:proofErr w:type="spellStart"/>
      <w:r>
        <w:rPr>
          <w:rFonts w:cs="Times New Roman"/>
        </w:rPr>
        <w:t>Cordulidae</w:t>
      </w:r>
      <w:proofErr w:type="spellEnd"/>
      <w:r>
        <w:rPr>
          <w:rFonts w:cs="Times New Roman"/>
        </w:rPr>
        <w:t>, have disappeared from spring monitoring samples. Further c</w:t>
      </w:r>
      <w:r w:rsidRPr="003B09F5">
        <w:rPr>
          <w:rFonts w:cs="Times New Roman"/>
        </w:rPr>
        <w:t xml:space="preserve">hanges can be associated </w:t>
      </w:r>
      <w:r>
        <w:rPr>
          <w:rFonts w:cs="Times New Roman"/>
        </w:rPr>
        <w:t>with a</w:t>
      </w:r>
      <w:r w:rsidRPr="003B09F5">
        <w:rPr>
          <w:rFonts w:cs="Times New Roman"/>
        </w:rPr>
        <w:t xml:space="preserve"> loss of </w:t>
      </w:r>
      <w:r>
        <w:rPr>
          <w:rFonts w:cs="Times New Roman"/>
        </w:rPr>
        <w:t xml:space="preserve">the crustacean families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Notodromadidae</w:t>
      </w:r>
      <w:proofErr w:type="spellEnd"/>
      <w:r w:rsidRPr="003B09F5">
        <w:rPr>
          <w:rFonts w:cs="Times New Roman"/>
        </w:rPr>
        <w:t xml:space="preserve"> and </w:t>
      </w:r>
      <w:proofErr w:type="spellStart"/>
      <w:r w:rsidRPr="003B09F5">
        <w:rPr>
          <w:rFonts w:cs="Times New Roman"/>
        </w:rPr>
        <w:t>Chydoridae</w:t>
      </w:r>
      <w:proofErr w:type="spellEnd"/>
      <w:r w:rsidRPr="003B09F5">
        <w:rPr>
          <w:rFonts w:cs="Times New Roman"/>
        </w:rPr>
        <w:t>.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14C10D96" w14:textId="77777777" w:rsidR="007F3E59" w:rsidRDefault="007F3E59" w:rsidP="007F3E59">
      <w:pPr>
        <w:pStyle w:val="BodyText"/>
        <w:keepNext/>
      </w:pPr>
      <w:r>
        <w:rPr>
          <w:noProof/>
        </w:rPr>
        <w:lastRenderedPageBreak/>
        <w:drawing>
          <wp:inline distT="0" distB="0" distL="0" distR="0" wp14:anchorId="2793AE90" wp14:editId="3E7C175E">
            <wp:extent cx="5563376" cy="483937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ower_EWR.png"/>
                    <pic:cNvPicPr/>
                  </pic:nvPicPr>
                  <pic:blipFill>
                    <a:blip r:embed="rId7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295B565A" w14:textId="16F8C97B" w:rsidR="007F3E59" w:rsidRPr="007F3E59" w:rsidRDefault="007F3E59" w:rsidP="007F3E59">
      <w:pPr>
        <w:pStyle w:val="Caption"/>
      </w:pPr>
      <w:bookmarkStart w:id="773" w:name="_Ref33176479"/>
      <w:r>
        <w:t xml:space="preserve">Figure </w:t>
      </w:r>
      <w:fldSimple w:instr=" SEQ Figure \* ARABIC ">
        <w:r w:rsidR="00266BE9">
          <w:rPr>
            <w:noProof/>
          </w:rPr>
          <w:t>54</w:t>
        </w:r>
      </w:fldSimple>
      <w:bookmarkEnd w:id="773"/>
      <w:r w:rsidRPr="007F3E59">
        <w:t xml:space="preserve"> </w:t>
      </w:r>
      <w:bookmarkStart w:id="774" w:name="_Hlk33178703"/>
      <w:r>
        <w:t xml:space="preserve">Range in elevation (mAHD) of key wetland species along the vegetation monitoring transects for 2001, 2014 and 2019 at </w:t>
      </w:r>
      <w:r>
        <w:t>Lake Nowergup</w:t>
      </w:r>
      <w:r>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bookmarkEnd w:id="774"/>
    </w:p>
    <w:p w14:paraId="36E0B9AA" w14:textId="77777777" w:rsidR="00FF7397" w:rsidRPr="003B09F5" w:rsidRDefault="00FF7397"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74A0473" wp14:editId="00079FD2">
            <wp:extent cx="5760000" cy="39852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63F73EA" w14:textId="687BE6E0" w:rsidR="00FF7397" w:rsidRPr="003B09F5" w:rsidRDefault="00FF7397" w:rsidP="00DA4EC4">
      <w:pPr>
        <w:pStyle w:val="Caption"/>
        <w:rPr>
          <w:rFonts w:ascii="Times New Roman" w:hAnsi="Times New Roman" w:cs="Times New Roman"/>
        </w:rPr>
      </w:pPr>
      <w:bookmarkStart w:id="775"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55</w:t>
      </w:r>
      <w:r w:rsidRPr="003B09F5">
        <w:rPr>
          <w:rFonts w:ascii="Times New Roman" w:hAnsi="Times New Roman" w:cs="Times New Roman"/>
        </w:rPr>
        <w:fldChar w:fldCharType="end"/>
      </w:r>
      <w:bookmarkEnd w:id="775"/>
      <w:r w:rsidRPr="003B09F5">
        <w:rPr>
          <w:rFonts w:ascii="Times New Roman" w:hAnsi="Times New Roman" w:cs="Times New Roman"/>
        </w:rPr>
        <w:t xml:space="preserve"> 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2B4ECAF3" w14:textId="77777777" w:rsidR="00FF7397" w:rsidRPr="003B09F5" w:rsidRDefault="00FF7397" w:rsidP="00DA4EC4">
      <w:pPr>
        <w:pStyle w:val="CaptionedFigure"/>
        <w:rPr>
          <w:rFonts w:ascii="Times New Roman" w:hAnsi="Times New Roman" w:cs="Times New Roman"/>
        </w:rPr>
      </w:pPr>
      <w:commentRangeStart w:id="776"/>
      <w:r w:rsidRPr="003B09F5">
        <w:rPr>
          <w:rFonts w:ascii="Times New Roman" w:hAnsi="Times New Roman" w:cs="Times New Roman"/>
          <w:noProof/>
          <w:lang w:val="en-AU" w:eastAsia="en-AU"/>
        </w:rPr>
        <w:lastRenderedPageBreak/>
        <w:drawing>
          <wp:inline distT="0" distB="0" distL="0" distR="0" wp14:anchorId="51D796E5" wp14:editId="6B2BB2C1">
            <wp:extent cx="5760000" cy="39852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8CC982F" w14:textId="44AF9279" w:rsidR="00FF7397" w:rsidRPr="00BD0360" w:rsidRDefault="00FF7397" w:rsidP="00DA4EC4">
      <w:pPr>
        <w:pStyle w:val="Caption"/>
        <w:rPr>
          <w:rFonts w:ascii="Times New Roman" w:hAnsi="Times New Roman" w:cs="Times New Roman"/>
          <w:szCs w:val="22"/>
        </w:rPr>
      </w:pPr>
      <w:bookmarkStart w:id="777" w:name="_Ref25920352"/>
      <w:r w:rsidRPr="00BD0360">
        <w:rPr>
          <w:rFonts w:ascii="Times New Roman" w:hAnsi="Times New Roman" w:cs="Times New Roman"/>
          <w:szCs w:val="22"/>
        </w:rPr>
        <w:t xml:space="preserve">Figure </w:t>
      </w:r>
      <w:r w:rsidRPr="00BD0360">
        <w:rPr>
          <w:rFonts w:ascii="Times New Roman" w:hAnsi="Times New Roman" w:cs="Times New Roman"/>
          <w:szCs w:val="22"/>
        </w:rPr>
        <w:fldChar w:fldCharType="begin"/>
      </w:r>
      <w:r w:rsidRPr="00BD0360">
        <w:rPr>
          <w:rFonts w:ascii="Times New Roman" w:hAnsi="Times New Roman" w:cs="Times New Roman"/>
          <w:szCs w:val="22"/>
        </w:rPr>
        <w:instrText xml:space="preserve"> SEQ Figure \* ARABIC </w:instrText>
      </w:r>
      <w:r w:rsidRPr="00BD0360">
        <w:rPr>
          <w:rFonts w:ascii="Times New Roman" w:hAnsi="Times New Roman" w:cs="Times New Roman"/>
          <w:szCs w:val="22"/>
        </w:rPr>
        <w:fldChar w:fldCharType="separate"/>
      </w:r>
      <w:r w:rsidR="00266BE9">
        <w:rPr>
          <w:rFonts w:ascii="Times New Roman" w:hAnsi="Times New Roman" w:cs="Times New Roman"/>
          <w:noProof/>
          <w:szCs w:val="22"/>
        </w:rPr>
        <w:t>56</w:t>
      </w:r>
      <w:r w:rsidRPr="00BD0360">
        <w:rPr>
          <w:rFonts w:ascii="Times New Roman" w:hAnsi="Times New Roman" w:cs="Times New Roman"/>
          <w:szCs w:val="22"/>
        </w:rPr>
        <w:fldChar w:fldCharType="end"/>
      </w:r>
      <w:bookmarkEnd w:id="777"/>
      <w:r w:rsidRPr="00BD0360">
        <w:rPr>
          <w:rFonts w:ascii="Times New Roman" w:hAnsi="Times New Roman" w:cs="Times New Roman"/>
          <w:szCs w:val="22"/>
        </w:rPr>
        <w:t xml:space="preserve"> Estimated mean regression coefficients (dots) and 95% credible intervals (</w:t>
      </w:r>
      <w:commentRangeEnd w:id="776"/>
      <w:r>
        <w:rPr>
          <w:rStyle w:val="CommentReference"/>
        </w:rPr>
        <w:commentReference w:id="776"/>
      </w:r>
      <w:r w:rsidRPr="00BD0360">
        <w:rPr>
          <w:rFonts w:ascii="Times New Roman" w:hAnsi="Times New Roman" w:cs="Times New Roman"/>
          <w:szCs w:val="22"/>
        </w:rPr>
        <w:t>bars) for effect of groundwater levels at the northern (left) and southern (right) Lake Nowergup transects on vegetation species cover abundances based on Bayesian Regression Analysis (</w:t>
      </w:r>
      <w:r>
        <w:rPr>
          <w:rFonts w:ascii="Times New Roman" w:hAnsi="Times New Roman" w:cs="Times New Roman"/>
          <w:szCs w:val="22"/>
        </w:rPr>
        <w:t>Hui, 2016</w:t>
      </w:r>
      <w:r w:rsidRPr="00BD0360">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2BF6F6A0" w14:textId="77777777" w:rsidR="00FF7397" w:rsidRPr="003B09F5" w:rsidRDefault="00FF7397"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C33C00" wp14:editId="28C6C527">
            <wp:extent cx="5760000" cy="39852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C6030C4" w14:textId="58970ABC" w:rsidR="00FF7397" w:rsidRPr="003B09F5" w:rsidRDefault="00FF7397" w:rsidP="00DA4EC4">
      <w:pPr>
        <w:pStyle w:val="Caption"/>
        <w:rPr>
          <w:rFonts w:ascii="Times New Roman" w:hAnsi="Times New Roman" w:cs="Times New Roman"/>
        </w:rPr>
      </w:pPr>
      <w:bookmarkStart w:id="778"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57</w:t>
      </w:r>
      <w:r w:rsidRPr="003B09F5">
        <w:rPr>
          <w:rFonts w:ascii="Times New Roman" w:hAnsi="Times New Roman" w:cs="Times New Roman"/>
        </w:rPr>
        <w:fldChar w:fldCharType="end"/>
      </w:r>
      <w:bookmarkEnd w:id="778"/>
      <w:r w:rsidRPr="003B09F5">
        <w:rPr>
          <w:rFonts w:ascii="Times New Roman" w:hAnsi="Times New Roman" w:cs="Times New Roman"/>
        </w:rPr>
        <w:t xml:space="preserve"> Richness of aquatic invertebrate families for each year at Lake Nowergup. Line is a moving 3-year average.</w:t>
      </w:r>
    </w:p>
    <w:p w14:paraId="513BA479" w14:textId="77777777" w:rsidR="00FF7397" w:rsidRPr="003B09F5" w:rsidRDefault="00FF7397"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7F7AE0C" wp14:editId="4B28126B">
            <wp:extent cx="5760000" cy="3985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821848E" w14:textId="670CEEE2" w:rsidR="00FF7397" w:rsidRPr="003B09F5" w:rsidRDefault="00FF7397" w:rsidP="00DA4EC4">
      <w:pPr>
        <w:pStyle w:val="Caption"/>
        <w:rPr>
          <w:rFonts w:ascii="Times New Roman" w:hAnsi="Times New Roman" w:cs="Times New Roman"/>
        </w:rPr>
      </w:pPr>
      <w:bookmarkStart w:id="779"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58</w:t>
      </w:r>
      <w:r w:rsidRPr="003B09F5">
        <w:rPr>
          <w:rFonts w:ascii="Times New Roman" w:hAnsi="Times New Roman" w:cs="Times New Roman"/>
        </w:rPr>
        <w:fldChar w:fldCharType="end"/>
      </w:r>
      <w:bookmarkEnd w:id="779"/>
      <w:r w:rsidRPr="003B09F5">
        <w:rPr>
          <w:rFonts w:ascii="Times New Roman" w:hAnsi="Times New Roman" w:cs="Times New Roman"/>
        </w:rPr>
        <w:t xml:space="preserve"> Unconstrained ordination based on invertebrate data for each surveyed year for Lake Nowergup. Consecutive years are joined by a line with first and last survey years labeled.</w:t>
      </w:r>
    </w:p>
    <w:p w14:paraId="38E72A2E" w14:textId="77777777" w:rsidR="00FF7397" w:rsidRPr="003B09F5" w:rsidRDefault="00FF7397" w:rsidP="00DA4EC4">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32A3C44D" w14:textId="77777777" w:rsidR="00FF7397" w:rsidRPr="00FF7397" w:rsidRDefault="00FF7397" w:rsidP="00DA4EC4">
      <w:pPr>
        <w:pStyle w:val="BodyText"/>
      </w:pPr>
    </w:p>
    <w:p w14:paraId="4E1028EB" w14:textId="526B22FD" w:rsidR="004619D7" w:rsidRDefault="004619D7" w:rsidP="00C7434B">
      <w:pPr>
        <w:pStyle w:val="Heading3"/>
      </w:pPr>
      <w:bookmarkStart w:id="780" w:name="_Toc33196593"/>
      <w:r>
        <w:t>Lake Wilgarup</w:t>
      </w:r>
      <w:bookmarkEnd w:id="780"/>
    </w:p>
    <w:p w14:paraId="34B25EAB" w14:textId="77777777" w:rsidR="00D53535" w:rsidRPr="00D53535" w:rsidRDefault="00D53535" w:rsidP="00C7434B">
      <w:pPr>
        <w:pStyle w:val="Heading4"/>
        <w:rPr>
          <w:rFonts w:cs="Times New Roman"/>
        </w:rPr>
      </w:pPr>
      <w:r w:rsidRPr="00D53535">
        <w:rPr>
          <w:rFonts w:cs="Times New Roman"/>
        </w:rPr>
        <w:t>Vegetation dynamics</w:t>
      </w:r>
    </w:p>
    <w:p w14:paraId="39E69E2A" w14:textId="6D9EA8C2" w:rsidR="00D53535" w:rsidRDefault="00D53535" w:rsidP="00DA4EC4">
      <w:pPr>
        <w:pStyle w:val="FirstParagraph"/>
        <w:rPr>
          <w:rFonts w:cs="Times New Roman"/>
        </w:rPr>
      </w:pPr>
      <w:r w:rsidRPr="00D53535">
        <w:rPr>
          <w:rFonts w:cs="Times New Roman"/>
        </w:rPr>
        <w:t xml:space="preserve">A vegetation monitoring transect was established at Lake Wilgarup in 1997 and was last surveyed in 2012. Two additional sites were added to the transect in 2009 down-slope of Plot A. The sedges, </w:t>
      </w:r>
      <w:proofErr w:type="spellStart"/>
      <w:r w:rsidRPr="00D53535">
        <w:rPr>
          <w:rFonts w:cs="Times New Roman"/>
          <w:i/>
        </w:rPr>
        <w:t>Baumea</w:t>
      </w:r>
      <w:proofErr w:type="spellEnd"/>
      <w:r w:rsidRPr="00D53535">
        <w:rPr>
          <w:rFonts w:cs="Times New Roman"/>
          <w:i/>
        </w:rPr>
        <w:t xml:space="preserve"> articulata</w:t>
      </w:r>
      <w:r w:rsidRPr="00D53535">
        <w:rPr>
          <w:rFonts w:cs="Times New Roman"/>
        </w:rPr>
        <w:t xml:space="preserve">, </w:t>
      </w:r>
      <w:proofErr w:type="spellStart"/>
      <w:r w:rsidRPr="00D53535">
        <w:rPr>
          <w:rFonts w:cs="Times New Roman"/>
          <w:i/>
        </w:rPr>
        <w:t>Baumea</w:t>
      </w:r>
      <w:proofErr w:type="spellEnd"/>
      <w:r w:rsidRPr="00D53535">
        <w:rPr>
          <w:rFonts w:cs="Times New Roman"/>
          <w:i/>
        </w:rPr>
        <w:t xml:space="preserve"> </w:t>
      </w:r>
      <w:proofErr w:type="spellStart"/>
      <w:r w:rsidRPr="00D53535">
        <w:rPr>
          <w:rFonts w:cs="Times New Roman"/>
          <w:i/>
        </w:rPr>
        <w:t>juncea</w:t>
      </w:r>
      <w:proofErr w:type="spellEnd"/>
      <w:r w:rsidRPr="00D53535">
        <w:rPr>
          <w:rFonts w:cs="Times New Roman"/>
        </w:rPr>
        <w:t xml:space="preserve"> and </w:t>
      </w:r>
      <w:proofErr w:type="spellStart"/>
      <w:r w:rsidRPr="00D53535">
        <w:rPr>
          <w:rFonts w:cs="Times New Roman"/>
          <w:i/>
        </w:rPr>
        <w:t>Baumea</w:t>
      </w:r>
      <w:proofErr w:type="spellEnd"/>
      <w:r w:rsidRPr="00D53535">
        <w:rPr>
          <w:rFonts w:cs="Times New Roman"/>
          <w:i/>
        </w:rPr>
        <w:t xml:space="preserve"> vaginalis</w:t>
      </w:r>
      <w:r w:rsidRPr="00D53535">
        <w:rPr>
          <w:rFonts w:cs="Times New Roman"/>
        </w:rPr>
        <w:t xml:space="preserve"> have all disappeared from the wetland during the monitoring period. Tuart trees (</w:t>
      </w:r>
      <w:r w:rsidRPr="00D53535">
        <w:rPr>
          <w:rFonts w:cs="Times New Roman"/>
          <w:i/>
        </w:rPr>
        <w:t xml:space="preserve">Eucalyptus </w:t>
      </w:r>
      <w:proofErr w:type="spellStart"/>
      <w:r w:rsidRPr="00D53535">
        <w:rPr>
          <w:rFonts w:cs="Times New Roman"/>
          <w:i/>
        </w:rPr>
        <w:t>gomphocephala</w:t>
      </w:r>
      <w:proofErr w:type="spellEnd"/>
      <w:r w:rsidRPr="00D53535">
        <w:rPr>
          <w:rFonts w:cs="Times New Roman"/>
        </w:rPr>
        <w:t xml:space="preserve">) have migrated down slope during the monitoring period and were recorded in Plot A in 2005. </w:t>
      </w:r>
      <w:r w:rsidR="00842C7B">
        <w:rPr>
          <w:rFonts w:cs="Times New Roman"/>
        </w:rPr>
        <w:t>The proposed minimum threshold is</w:t>
      </w:r>
      <w:r w:rsidR="0073366D">
        <w:rPr>
          <w:rFonts w:cs="Times New Roman"/>
        </w:rPr>
        <w:t xml:space="preserve"> going to place extra stress on </w:t>
      </w:r>
      <w:r w:rsidR="0073366D">
        <w:rPr>
          <w:rFonts w:cs="Times New Roman"/>
          <w:i/>
          <w:iCs/>
        </w:rPr>
        <w:t xml:space="preserve">M. </w:t>
      </w:r>
      <w:proofErr w:type="spellStart"/>
      <w:r w:rsidR="0073366D" w:rsidRPr="0073366D">
        <w:rPr>
          <w:rFonts w:cs="Times New Roman"/>
          <w:i/>
          <w:iCs/>
        </w:rPr>
        <w:t>rhaphiophylla</w:t>
      </w:r>
      <w:proofErr w:type="spellEnd"/>
      <w:r w:rsidR="0073366D">
        <w:rPr>
          <w:rFonts w:cs="Times New Roman"/>
          <w:i/>
          <w:iCs/>
        </w:rPr>
        <w:t xml:space="preserve"> </w:t>
      </w:r>
      <w:r w:rsidR="0073366D">
        <w:rPr>
          <w:rFonts w:cs="Times New Roman"/>
        </w:rPr>
        <w:t xml:space="preserve">individuals as </w:t>
      </w:r>
      <w:r w:rsidR="00E05BA2">
        <w:rPr>
          <w:rFonts w:cs="Times New Roman"/>
        </w:rPr>
        <w:t xml:space="preserve">their ecological water requirements </w:t>
      </w:r>
      <w:r w:rsidR="00967A83">
        <w:rPr>
          <w:rFonts w:cs="Times New Roman"/>
        </w:rPr>
        <w:t>may not be met (</w:t>
      </w:r>
      <w:r w:rsidR="00967A83">
        <w:rPr>
          <w:rFonts w:cs="Times New Roman"/>
        </w:rPr>
        <w:fldChar w:fldCharType="begin"/>
      </w:r>
      <w:r w:rsidR="00967A83">
        <w:rPr>
          <w:rFonts w:cs="Times New Roman"/>
        </w:rPr>
        <w:instrText xml:space="preserve"> REF _Ref33179309 \h </w:instrText>
      </w:r>
      <w:r w:rsidR="00967A83">
        <w:rPr>
          <w:rFonts w:cs="Times New Roman"/>
        </w:rPr>
      </w:r>
      <w:r w:rsidR="00967A83">
        <w:rPr>
          <w:rFonts w:cs="Times New Roman"/>
        </w:rPr>
        <w:fldChar w:fldCharType="separate"/>
      </w:r>
      <w:r w:rsidR="00266BE9">
        <w:t xml:space="preserve">Figure </w:t>
      </w:r>
      <w:r w:rsidR="00266BE9">
        <w:rPr>
          <w:noProof/>
        </w:rPr>
        <w:t>59</w:t>
      </w:r>
      <w:r w:rsidR="00967A83">
        <w:rPr>
          <w:rFonts w:cs="Times New Roman"/>
        </w:rPr>
        <w:fldChar w:fldCharType="end"/>
      </w:r>
      <w:r w:rsidR="00967A83">
        <w:rPr>
          <w:rFonts w:cs="Times New Roman"/>
        </w:rPr>
        <w:t xml:space="preserve">). </w:t>
      </w:r>
      <w:r w:rsidRPr="0073366D">
        <w:rPr>
          <w:rFonts w:cs="Times New Roman"/>
          <w:i/>
          <w:iCs/>
        </w:rPr>
        <w:t>Plots</w:t>
      </w:r>
      <w:r w:rsidRPr="00D53535">
        <w:rPr>
          <w:rFonts w:cs="Times New Roman"/>
        </w:rPr>
        <w:t xml:space="preserve"> A, B and C display similar shifts in community composition during the monitoring period, while Plot D displayed a significant change in composition in 2004-2005 in response to fire (</w:t>
      </w:r>
      <w:r w:rsidRPr="00D53535">
        <w:rPr>
          <w:rFonts w:cs="Times New Roman"/>
        </w:rPr>
        <w:fldChar w:fldCharType="begin"/>
      </w:r>
      <w:r w:rsidRPr="00D53535">
        <w:rPr>
          <w:rFonts w:cs="Times New Roman"/>
        </w:rPr>
        <w:instrText xml:space="preserve"> REF _Ref25920450 \h </w:instrText>
      </w:r>
      <w:r>
        <w:rPr>
          <w:rFonts w:cs="Times New Roman"/>
        </w:rPr>
        <w:instrText xml:space="preserve"> \* MERGEFORMAT </w:instrText>
      </w:r>
      <w:r w:rsidRPr="00D53535">
        <w:rPr>
          <w:rFonts w:cs="Times New Roman"/>
        </w:rPr>
      </w:r>
      <w:r w:rsidRPr="00D53535">
        <w:rPr>
          <w:rFonts w:cs="Times New Roman"/>
        </w:rPr>
        <w:fldChar w:fldCharType="separate"/>
      </w:r>
      <w:r w:rsidR="00266BE9" w:rsidRPr="00D53535">
        <w:rPr>
          <w:rFonts w:cs="Times New Roman"/>
        </w:rPr>
        <w:t xml:space="preserve">Figure </w:t>
      </w:r>
      <w:r w:rsidR="00266BE9">
        <w:rPr>
          <w:rFonts w:cs="Times New Roman"/>
          <w:noProof/>
        </w:rPr>
        <w:t>60</w:t>
      </w:r>
      <w:r w:rsidRPr="00D53535">
        <w:rPr>
          <w:rFonts w:cs="Times New Roman"/>
        </w:rPr>
        <w:fldChar w:fldCharType="end"/>
      </w:r>
      <w:r w:rsidRPr="00D53535">
        <w:rPr>
          <w:rFonts w:cs="Times New Roman"/>
        </w:rPr>
        <w:t xml:space="preserve">). Under a scenario of continuing groundwater decline, regression analysis reveals that a number of exotic species, including </w:t>
      </w:r>
      <w:proofErr w:type="spellStart"/>
      <w:r w:rsidRPr="00D53535">
        <w:rPr>
          <w:rFonts w:cs="Times New Roman"/>
          <w:i/>
        </w:rPr>
        <w:t>Ehrharta</w:t>
      </w:r>
      <w:proofErr w:type="spellEnd"/>
      <w:r w:rsidRPr="00D53535">
        <w:rPr>
          <w:rFonts w:cs="Times New Roman"/>
          <w:i/>
        </w:rPr>
        <w:t xml:space="preserve"> </w:t>
      </w:r>
      <w:proofErr w:type="spellStart"/>
      <w:r w:rsidRPr="00D53535">
        <w:rPr>
          <w:rFonts w:cs="Times New Roman"/>
          <w:i/>
        </w:rPr>
        <w:t>longiflora</w:t>
      </w:r>
      <w:proofErr w:type="spellEnd"/>
      <w:r w:rsidRPr="00D53535">
        <w:rPr>
          <w:rFonts w:cs="Times New Roman"/>
        </w:rPr>
        <w:t xml:space="preserve"> and </w:t>
      </w:r>
      <w:proofErr w:type="spellStart"/>
      <w:r w:rsidRPr="00D53535">
        <w:rPr>
          <w:rFonts w:cs="Times New Roman"/>
          <w:i/>
        </w:rPr>
        <w:t>Bromus</w:t>
      </w:r>
      <w:proofErr w:type="spellEnd"/>
      <w:r w:rsidRPr="00D53535">
        <w:rPr>
          <w:rFonts w:cs="Times New Roman"/>
          <w:i/>
        </w:rPr>
        <w:t xml:space="preserve"> </w:t>
      </w:r>
      <w:proofErr w:type="spellStart"/>
      <w:r w:rsidRPr="00D53535">
        <w:rPr>
          <w:rFonts w:cs="Times New Roman"/>
          <w:i/>
        </w:rPr>
        <w:t>diandrus</w:t>
      </w:r>
      <w:proofErr w:type="spellEnd"/>
      <w:r w:rsidRPr="00D53535">
        <w:rPr>
          <w:rFonts w:cs="Times New Roman"/>
        </w:rPr>
        <w:t>, are likely to increase in cover abundances (</w:t>
      </w:r>
      <w:r w:rsidRPr="00D53535">
        <w:rPr>
          <w:rFonts w:cs="Times New Roman"/>
        </w:rPr>
        <w:fldChar w:fldCharType="begin"/>
      </w:r>
      <w:r w:rsidRPr="00D53535">
        <w:rPr>
          <w:rFonts w:cs="Times New Roman"/>
        </w:rPr>
        <w:instrText xml:space="preserve"> REF _Ref25920456 \h </w:instrText>
      </w:r>
      <w:r>
        <w:rPr>
          <w:rFonts w:cs="Times New Roman"/>
        </w:rPr>
        <w:instrText xml:space="preserve"> \* MERGEFORMAT </w:instrText>
      </w:r>
      <w:r w:rsidRPr="00D53535">
        <w:rPr>
          <w:rFonts w:cs="Times New Roman"/>
        </w:rPr>
      </w:r>
      <w:r w:rsidRPr="00D53535">
        <w:rPr>
          <w:rFonts w:cs="Times New Roman"/>
        </w:rPr>
        <w:fldChar w:fldCharType="separate"/>
      </w:r>
      <w:r w:rsidR="00266BE9" w:rsidRPr="00D53535">
        <w:rPr>
          <w:rFonts w:cs="Times New Roman"/>
        </w:rPr>
        <w:t xml:space="preserve">Figure </w:t>
      </w:r>
      <w:r w:rsidR="00266BE9">
        <w:rPr>
          <w:rFonts w:cs="Times New Roman"/>
          <w:noProof/>
        </w:rPr>
        <w:t>61</w:t>
      </w:r>
      <w:r w:rsidRPr="00D53535">
        <w:rPr>
          <w:rFonts w:cs="Times New Roman"/>
        </w:rPr>
        <w:fldChar w:fldCharType="end"/>
      </w:r>
      <w:r w:rsidRPr="00D53535">
        <w:rPr>
          <w:rFonts w:cs="Times New Roman"/>
        </w:rPr>
        <w:t>).</w:t>
      </w:r>
    </w:p>
    <w:p w14:paraId="4D89BD0F" w14:textId="77777777" w:rsidR="00F54583" w:rsidRDefault="00F54583" w:rsidP="00F54583">
      <w:pPr>
        <w:pStyle w:val="BodyText"/>
        <w:keepNext/>
      </w:pPr>
      <w:r>
        <w:rPr>
          <w:noProof/>
        </w:rPr>
        <w:drawing>
          <wp:inline distT="0" distB="0" distL="0" distR="0" wp14:anchorId="1A12DB52" wp14:editId="258888E5">
            <wp:extent cx="5563376" cy="483937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ilg_EWR.png"/>
                    <pic:cNvPicPr/>
                  </pic:nvPicPr>
                  <pic:blipFill>
                    <a:blip r:embed="rId7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1EB2D5AA" w14:textId="5A336BAB" w:rsidR="00F54583" w:rsidRPr="00135715" w:rsidRDefault="00F54583" w:rsidP="00F54583">
      <w:pPr>
        <w:pStyle w:val="Caption"/>
      </w:pPr>
      <w:bookmarkStart w:id="781" w:name="_Ref33179309"/>
      <w:r>
        <w:t xml:space="preserve">Figure </w:t>
      </w:r>
      <w:fldSimple w:instr=" SEQ Figure \* ARABIC ">
        <w:r w:rsidR="00266BE9">
          <w:rPr>
            <w:noProof/>
          </w:rPr>
          <w:t>59</w:t>
        </w:r>
      </w:fldSimple>
      <w:bookmarkEnd w:id="781"/>
      <w:r w:rsidRPr="00F54583">
        <w:t xml:space="preserve"> </w:t>
      </w:r>
      <w:bookmarkStart w:id="782" w:name="_Hlk33183173"/>
      <w:r>
        <w:t>Range in elevation (mAHD) of key wetland species along the vegetation monitoring transects for 2001, 201</w:t>
      </w:r>
      <w:r w:rsidR="007047CF">
        <w:t>1</w:t>
      </w:r>
      <w:r>
        <w:t xml:space="preserve"> and 2019 at Lake </w:t>
      </w:r>
      <w:r>
        <w:t>Wilgarup</w:t>
      </w:r>
      <w:r>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r w:rsidR="007047CF">
        <w:t xml:space="preserve"> </w:t>
      </w:r>
      <w:bookmarkEnd w:id="782"/>
      <w:proofErr w:type="spellStart"/>
      <w:r w:rsidR="007047CF">
        <w:rPr>
          <w:i/>
          <w:iCs/>
        </w:rPr>
        <w:t>Baumea</w:t>
      </w:r>
      <w:proofErr w:type="spellEnd"/>
      <w:r w:rsidR="007047CF">
        <w:rPr>
          <w:i/>
          <w:iCs/>
        </w:rPr>
        <w:t xml:space="preserve"> articulata</w:t>
      </w:r>
      <w:r w:rsidR="007047CF">
        <w:t xml:space="preserve">, </w:t>
      </w:r>
      <w:r w:rsidR="00135715">
        <w:rPr>
          <w:i/>
          <w:iCs/>
        </w:rPr>
        <w:t xml:space="preserve">B. </w:t>
      </w:r>
      <w:proofErr w:type="spellStart"/>
      <w:r w:rsidR="00135715">
        <w:rPr>
          <w:i/>
          <w:iCs/>
        </w:rPr>
        <w:t>juncea</w:t>
      </w:r>
      <w:proofErr w:type="spellEnd"/>
      <w:r w:rsidR="00135715">
        <w:rPr>
          <w:i/>
          <w:iCs/>
        </w:rPr>
        <w:t xml:space="preserve"> </w:t>
      </w:r>
      <w:r w:rsidR="00135715">
        <w:t xml:space="preserve">and </w:t>
      </w:r>
      <w:r w:rsidR="00135715">
        <w:rPr>
          <w:i/>
          <w:iCs/>
        </w:rPr>
        <w:t xml:space="preserve">B. </w:t>
      </w:r>
      <w:proofErr w:type="spellStart"/>
      <w:r w:rsidR="00135715">
        <w:rPr>
          <w:i/>
          <w:iCs/>
        </w:rPr>
        <w:t>littoralis</w:t>
      </w:r>
      <w:proofErr w:type="spellEnd"/>
      <w:r w:rsidR="00135715">
        <w:t xml:space="preserve"> </w:t>
      </w:r>
      <w:r w:rsidR="007C2180">
        <w:t>data is based only on 2001 data.</w:t>
      </w:r>
    </w:p>
    <w:p w14:paraId="5F4E7524" w14:textId="77777777" w:rsidR="00D53535" w:rsidRPr="00D53535" w:rsidRDefault="00D53535" w:rsidP="00DA4EC4">
      <w:pPr>
        <w:pStyle w:val="CaptionedFigure"/>
        <w:rPr>
          <w:rFonts w:ascii="Times New Roman" w:hAnsi="Times New Roman" w:cs="Times New Roman"/>
        </w:rPr>
      </w:pPr>
      <w:r w:rsidRPr="00D53535">
        <w:rPr>
          <w:rFonts w:ascii="Times New Roman" w:hAnsi="Times New Roman" w:cs="Times New Roman"/>
          <w:noProof/>
          <w:lang w:val="en-AU" w:eastAsia="en-AU"/>
        </w:rPr>
        <w:lastRenderedPageBreak/>
        <w:drawing>
          <wp:inline distT="0" distB="0" distL="0" distR="0" wp14:anchorId="3AF46DFE" wp14:editId="0628AFBB">
            <wp:extent cx="5760000" cy="39852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FF0D5A5" w14:textId="6505A93A" w:rsidR="00D53535" w:rsidRPr="00D53535" w:rsidRDefault="00D53535" w:rsidP="00DA4EC4">
      <w:pPr>
        <w:pStyle w:val="Caption"/>
        <w:rPr>
          <w:rFonts w:ascii="Times New Roman" w:hAnsi="Times New Roman" w:cs="Times New Roman"/>
        </w:rPr>
      </w:pPr>
      <w:bookmarkStart w:id="783" w:name="_Ref25920450"/>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266BE9">
        <w:rPr>
          <w:rFonts w:ascii="Times New Roman" w:hAnsi="Times New Roman" w:cs="Times New Roman"/>
          <w:noProof/>
        </w:rPr>
        <w:t>60</w:t>
      </w:r>
      <w:r w:rsidRPr="00D53535">
        <w:rPr>
          <w:rFonts w:ascii="Times New Roman" w:hAnsi="Times New Roman" w:cs="Times New Roman"/>
        </w:rPr>
        <w:fldChar w:fldCharType="end"/>
      </w:r>
      <w:bookmarkEnd w:id="783"/>
      <w:r w:rsidRPr="00D53535">
        <w:rPr>
          <w:rFonts w:ascii="Times New Roman" w:hAnsi="Times New Roman" w:cs="Times New Roman"/>
        </w:rPr>
        <w:t xml:space="preserve"> Unconstrained ordination based on the latent variable model for each surveyed year for Lake Wilgarup. Plots are represented as different colours and consecutive years are joined by a line with first and last survey years labeled.</w:t>
      </w:r>
    </w:p>
    <w:p w14:paraId="3541068A" w14:textId="77777777" w:rsidR="00D53535" w:rsidRPr="00D53535" w:rsidRDefault="00D53535" w:rsidP="00DA4EC4">
      <w:pPr>
        <w:pStyle w:val="CaptionedFigure"/>
        <w:rPr>
          <w:rFonts w:ascii="Times New Roman" w:hAnsi="Times New Roman" w:cs="Times New Roman"/>
        </w:rPr>
      </w:pPr>
      <w:r w:rsidRPr="00D53535">
        <w:rPr>
          <w:rFonts w:ascii="Times New Roman" w:hAnsi="Times New Roman" w:cs="Times New Roman"/>
          <w:noProof/>
          <w:lang w:val="en-AU" w:eastAsia="en-AU"/>
        </w:rPr>
        <w:lastRenderedPageBreak/>
        <w:drawing>
          <wp:inline distT="0" distB="0" distL="0" distR="0" wp14:anchorId="1CC0006F" wp14:editId="382162F6">
            <wp:extent cx="5760000" cy="3985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AA4AFAE" w14:textId="359102F0" w:rsidR="00D53535" w:rsidRPr="00D53535" w:rsidRDefault="00D53535" w:rsidP="00DA4EC4">
      <w:pPr>
        <w:pStyle w:val="Caption"/>
        <w:rPr>
          <w:rFonts w:ascii="Times New Roman" w:hAnsi="Times New Roman" w:cs="Times New Roman"/>
        </w:rPr>
      </w:pPr>
      <w:bookmarkStart w:id="784" w:name="_Ref25920456"/>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266BE9">
        <w:rPr>
          <w:rFonts w:ascii="Times New Roman" w:hAnsi="Times New Roman" w:cs="Times New Roman"/>
          <w:noProof/>
        </w:rPr>
        <w:t>61</w:t>
      </w:r>
      <w:r w:rsidRPr="00D53535">
        <w:rPr>
          <w:rFonts w:ascii="Times New Roman" w:hAnsi="Times New Roman" w:cs="Times New Roman"/>
          <w:noProof/>
        </w:rPr>
        <w:fldChar w:fldCharType="end"/>
      </w:r>
      <w:bookmarkEnd w:id="784"/>
      <w:r w:rsidRPr="00D53535">
        <w:rPr>
          <w:rFonts w:ascii="Times New Roman" w:hAnsi="Times New Roman" w:cs="Times New Roman"/>
        </w:rPr>
        <w:t xml:space="preserve"> Estimated mean regression coefficients (dots) and 95% credible intervals (bars) for effect of groundwater levels at Lake Wilgarup on vegetation species cover abundances based on Bayesian Regression Analysis (Hui, 2016). Species with a negative mean posterior value are likely to increase in cover abundance as water levels decline. Only those species with coefficients significantly different to zero are shown.</w:t>
      </w:r>
      <w:ins w:id="785"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732A314D" w14:textId="77777777" w:rsidR="00D53535" w:rsidRPr="00D53535" w:rsidRDefault="00D53535" w:rsidP="00DA4EC4">
      <w:pPr>
        <w:pStyle w:val="BodyText"/>
      </w:pPr>
    </w:p>
    <w:p w14:paraId="01D6A98D" w14:textId="777BD07C" w:rsidR="004619D7" w:rsidRDefault="004619D7" w:rsidP="00C7434B">
      <w:pPr>
        <w:pStyle w:val="Heading3"/>
      </w:pPr>
      <w:bookmarkStart w:id="786" w:name="_Toc33196594"/>
      <w:r>
        <w:t>Pipidinny Swamp</w:t>
      </w:r>
      <w:bookmarkEnd w:id="786"/>
    </w:p>
    <w:p w14:paraId="7F693DA9" w14:textId="77777777" w:rsidR="00337696" w:rsidRPr="003B09F5" w:rsidRDefault="00337696" w:rsidP="00C7434B">
      <w:pPr>
        <w:pStyle w:val="Heading4"/>
        <w:rPr>
          <w:rFonts w:cs="Times New Roman"/>
        </w:rPr>
      </w:pPr>
      <w:r w:rsidRPr="003B09F5">
        <w:rPr>
          <w:rFonts w:cs="Times New Roman"/>
        </w:rPr>
        <w:t>Vegetation dynamics</w:t>
      </w:r>
    </w:p>
    <w:p w14:paraId="036F8465" w14:textId="77777777" w:rsidR="00337696" w:rsidRPr="003B09F5" w:rsidRDefault="00337696" w:rsidP="00DA4EC4">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the dominant overstorey species, although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 xml:space="preserve"> appeared in good health (both on and around the transect).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 xml:space="preserve">Morelia </w:t>
      </w:r>
      <w:proofErr w:type="spellStart"/>
      <w:r w:rsidRPr="003B09F5">
        <w:rPr>
          <w:rFonts w:cs="Times New Roman"/>
          <w:i/>
        </w:rPr>
        <w:t>apilota</w:t>
      </w:r>
      <w:proofErr w:type="spellEnd"/>
      <w:r w:rsidRPr="003B09F5">
        <w:rPr>
          <w:rFonts w:cs="Times New Roman"/>
        </w:rPr>
        <w:t xml:space="preserve">) in amongst the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during the 2019 survey. Several exotic species are abundant at the site, including </w:t>
      </w: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and the potentially invasive native </w:t>
      </w:r>
      <w:proofErr w:type="spellStart"/>
      <w:r w:rsidRPr="003B09F5">
        <w:rPr>
          <w:rFonts w:cs="Times New Roman"/>
        </w:rPr>
        <w:t>bullrush</w:t>
      </w:r>
      <w:proofErr w:type="spellEnd"/>
      <w:r w:rsidRPr="003B09F5">
        <w:rPr>
          <w:rFonts w:cs="Times New Roman"/>
        </w:rPr>
        <w:t xml:space="preserve">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w:t>
      </w:r>
    </w:p>
    <w:p w14:paraId="6836BDE0" w14:textId="03801E1C" w:rsidR="00337696" w:rsidRPr="003B09F5" w:rsidRDefault="00337696" w:rsidP="00DA4EC4">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39</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858"/>
        <w:gridCol w:w="822"/>
        <w:gridCol w:w="810"/>
        <w:gridCol w:w="841"/>
      </w:tblGrid>
      <w:tr w:rsidR="00337696" w:rsidRPr="003B09F5" w14:paraId="0743D629" w14:textId="77777777" w:rsidTr="00A200FB">
        <w:tc>
          <w:tcPr>
            <w:tcW w:w="0" w:type="auto"/>
            <w:tcBorders>
              <w:bottom w:val="single" w:sz="0" w:space="0" w:color="auto"/>
            </w:tcBorders>
            <w:vAlign w:val="bottom"/>
          </w:tcPr>
          <w:p w14:paraId="171F3A81" w14:textId="77777777" w:rsidR="00337696" w:rsidRPr="003B09F5" w:rsidRDefault="00337696" w:rsidP="00DA4EC4">
            <w:pPr>
              <w:pStyle w:val="Compact"/>
              <w:rPr>
                <w:rFonts w:cs="Times New Roman"/>
              </w:rPr>
            </w:pPr>
            <w:r w:rsidRPr="003B09F5">
              <w:rPr>
                <w:rFonts w:cs="Times New Roman"/>
              </w:rPr>
              <w:t>Species</w:t>
            </w:r>
          </w:p>
        </w:tc>
        <w:tc>
          <w:tcPr>
            <w:tcW w:w="0" w:type="auto"/>
            <w:tcBorders>
              <w:bottom w:val="single" w:sz="0" w:space="0" w:color="auto"/>
            </w:tcBorders>
            <w:vAlign w:val="bottom"/>
          </w:tcPr>
          <w:p w14:paraId="24143192" w14:textId="77777777" w:rsidR="00337696" w:rsidRPr="003B09F5" w:rsidRDefault="00337696" w:rsidP="00DA4EC4">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35BE6530" w14:textId="77777777" w:rsidR="00337696" w:rsidRPr="003B09F5" w:rsidRDefault="00337696" w:rsidP="00DA4EC4">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643CB049" w14:textId="77777777" w:rsidR="00337696" w:rsidRPr="003B09F5" w:rsidRDefault="00337696" w:rsidP="00DA4EC4">
            <w:pPr>
              <w:pStyle w:val="Compact"/>
              <w:jc w:val="center"/>
              <w:rPr>
                <w:rFonts w:cs="Times New Roman"/>
              </w:rPr>
            </w:pPr>
            <w:r w:rsidRPr="003B09F5">
              <w:rPr>
                <w:rFonts w:cs="Times New Roman"/>
              </w:rPr>
              <w:t>Status</w:t>
            </w:r>
          </w:p>
        </w:tc>
      </w:tr>
      <w:tr w:rsidR="00337696" w:rsidRPr="003B09F5" w14:paraId="46A60277" w14:textId="77777777" w:rsidTr="00A200FB">
        <w:tc>
          <w:tcPr>
            <w:tcW w:w="0" w:type="auto"/>
          </w:tcPr>
          <w:p w14:paraId="507B9D1D" w14:textId="77777777" w:rsidR="00337696" w:rsidRPr="003B09F5" w:rsidRDefault="00337696" w:rsidP="00DA4EC4">
            <w:pPr>
              <w:pStyle w:val="Compact"/>
              <w:rPr>
                <w:rFonts w:cs="Times New Roman"/>
              </w:rPr>
            </w:pP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p>
        </w:tc>
        <w:tc>
          <w:tcPr>
            <w:tcW w:w="0" w:type="auto"/>
          </w:tcPr>
          <w:p w14:paraId="3147408C" w14:textId="77777777" w:rsidR="00337696" w:rsidRPr="003B09F5" w:rsidRDefault="00337696" w:rsidP="00DA4EC4">
            <w:pPr>
              <w:pStyle w:val="Compact"/>
              <w:jc w:val="center"/>
              <w:rPr>
                <w:rFonts w:cs="Times New Roman"/>
              </w:rPr>
            </w:pPr>
            <w:r w:rsidRPr="003B09F5">
              <w:rPr>
                <w:rFonts w:cs="Times New Roman"/>
              </w:rPr>
              <w:t>4</w:t>
            </w:r>
          </w:p>
        </w:tc>
        <w:tc>
          <w:tcPr>
            <w:tcW w:w="0" w:type="auto"/>
          </w:tcPr>
          <w:p w14:paraId="1583FAA0" w14:textId="77777777" w:rsidR="00337696" w:rsidRPr="003B09F5" w:rsidRDefault="00337696" w:rsidP="00DA4EC4">
            <w:pPr>
              <w:pStyle w:val="Compact"/>
              <w:jc w:val="center"/>
              <w:rPr>
                <w:rFonts w:cs="Times New Roman"/>
              </w:rPr>
            </w:pPr>
            <w:r w:rsidRPr="003B09F5">
              <w:rPr>
                <w:rFonts w:cs="Times New Roman"/>
              </w:rPr>
              <w:t>9</w:t>
            </w:r>
          </w:p>
        </w:tc>
        <w:tc>
          <w:tcPr>
            <w:tcW w:w="0" w:type="auto"/>
          </w:tcPr>
          <w:p w14:paraId="033295B5"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4FDE3A19" w14:textId="77777777" w:rsidTr="00A200FB">
        <w:tc>
          <w:tcPr>
            <w:tcW w:w="0" w:type="auto"/>
          </w:tcPr>
          <w:p w14:paraId="69B97489" w14:textId="77777777" w:rsidR="00337696" w:rsidRPr="003B09F5" w:rsidRDefault="00337696" w:rsidP="00DA4EC4">
            <w:pPr>
              <w:pStyle w:val="Compact"/>
              <w:rPr>
                <w:rFonts w:cs="Times New Roman"/>
              </w:rPr>
            </w:pPr>
            <w:r w:rsidRPr="003B09F5">
              <w:rPr>
                <w:rFonts w:cs="Times New Roman"/>
                <w:i/>
              </w:rPr>
              <w:t>Cirsium vulgare</w:t>
            </w:r>
          </w:p>
        </w:tc>
        <w:tc>
          <w:tcPr>
            <w:tcW w:w="0" w:type="auto"/>
          </w:tcPr>
          <w:p w14:paraId="0AB88C6E"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64F01793"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69C54468"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5D141B22" w14:textId="77777777" w:rsidTr="00A200FB">
        <w:tc>
          <w:tcPr>
            <w:tcW w:w="0" w:type="auto"/>
          </w:tcPr>
          <w:p w14:paraId="1B67B5A3" w14:textId="77777777" w:rsidR="00337696" w:rsidRPr="003B09F5" w:rsidRDefault="00337696" w:rsidP="00DA4EC4">
            <w:pPr>
              <w:pStyle w:val="Compact"/>
              <w:rPr>
                <w:rFonts w:cs="Times New Roman"/>
              </w:rPr>
            </w:pPr>
            <w:proofErr w:type="spellStart"/>
            <w:r w:rsidRPr="003B09F5">
              <w:rPr>
                <w:rFonts w:cs="Times New Roman"/>
                <w:i/>
              </w:rPr>
              <w:lastRenderedPageBreak/>
              <w:t>Ehrharta</w:t>
            </w:r>
            <w:proofErr w:type="spellEnd"/>
            <w:r w:rsidRPr="003B09F5">
              <w:rPr>
                <w:rFonts w:cs="Times New Roman"/>
                <w:i/>
              </w:rPr>
              <w:t xml:space="preserve"> </w:t>
            </w:r>
            <w:proofErr w:type="spellStart"/>
            <w:r w:rsidRPr="003B09F5">
              <w:rPr>
                <w:rFonts w:cs="Times New Roman"/>
                <w:i/>
              </w:rPr>
              <w:t>longiflora</w:t>
            </w:r>
            <w:proofErr w:type="spellEnd"/>
          </w:p>
        </w:tc>
        <w:tc>
          <w:tcPr>
            <w:tcW w:w="0" w:type="auto"/>
          </w:tcPr>
          <w:p w14:paraId="74AFFEE9" w14:textId="77777777" w:rsidR="00337696" w:rsidRPr="003B09F5" w:rsidRDefault="00337696" w:rsidP="00DA4EC4">
            <w:pPr>
              <w:pStyle w:val="Compact"/>
              <w:jc w:val="center"/>
              <w:rPr>
                <w:rFonts w:cs="Times New Roman"/>
              </w:rPr>
            </w:pPr>
            <w:r w:rsidRPr="003B09F5">
              <w:rPr>
                <w:rFonts w:cs="Times New Roman"/>
              </w:rPr>
              <w:t>7</w:t>
            </w:r>
          </w:p>
        </w:tc>
        <w:tc>
          <w:tcPr>
            <w:tcW w:w="0" w:type="auto"/>
          </w:tcPr>
          <w:p w14:paraId="1ED3228A" w14:textId="77777777" w:rsidR="00337696" w:rsidRPr="003B09F5" w:rsidRDefault="00337696" w:rsidP="00DA4EC4">
            <w:pPr>
              <w:pStyle w:val="Compact"/>
              <w:jc w:val="center"/>
              <w:rPr>
                <w:rFonts w:cs="Times New Roman"/>
              </w:rPr>
            </w:pPr>
            <w:r w:rsidRPr="003B09F5">
              <w:rPr>
                <w:rFonts w:cs="Times New Roman"/>
              </w:rPr>
              <w:t>9</w:t>
            </w:r>
          </w:p>
        </w:tc>
        <w:tc>
          <w:tcPr>
            <w:tcW w:w="0" w:type="auto"/>
          </w:tcPr>
          <w:p w14:paraId="24E0BF35"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3A2421E5" w14:textId="77777777" w:rsidTr="00A200FB">
        <w:tc>
          <w:tcPr>
            <w:tcW w:w="0" w:type="auto"/>
          </w:tcPr>
          <w:p w14:paraId="6761E11C" w14:textId="77777777" w:rsidR="00337696" w:rsidRPr="003B09F5" w:rsidRDefault="00337696" w:rsidP="00DA4EC4">
            <w:pPr>
              <w:pStyle w:val="Compact"/>
              <w:rPr>
                <w:rFonts w:cs="Times New Roman"/>
              </w:rPr>
            </w:pPr>
            <w:r w:rsidRPr="003B09F5">
              <w:rPr>
                <w:rFonts w:cs="Times New Roman"/>
                <w:i/>
              </w:rPr>
              <w:t>Euphorbia sp.</w:t>
            </w:r>
          </w:p>
        </w:tc>
        <w:tc>
          <w:tcPr>
            <w:tcW w:w="0" w:type="auto"/>
          </w:tcPr>
          <w:p w14:paraId="3105CF62"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46F19EC5" w14:textId="77777777" w:rsidR="00337696" w:rsidRPr="003B09F5" w:rsidRDefault="00337696" w:rsidP="00DA4EC4">
            <w:pPr>
              <w:pStyle w:val="Compact"/>
              <w:jc w:val="center"/>
              <w:rPr>
                <w:rFonts w:cs="Times New Roman"/>
              </w:rPr>
            </w:pPr>
            <w:r w:rsidRPr="003B09F5">
              <w:rPr>
                <w:rFonts w:cs="Times New Roman"/>
              </w:rPr>
              <w:t>1</w:t>
            </w:r>
          </w:p>
        </w:tc>
        <w:tc>
          <w:tcPr>
            <w:tcW w:w="0" w:type="auto"/>
          </w:tcPr>
          <w:p w14:paraId="3E64BFF0"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7A31C3DD" w14:textId="77777777" w:rsidTr="00A200FB">
        <w:tc>
          <w:tcPr>
            <w:tcW w:w="0" w:type="auto"/>
          </w:tcPr>
          <w:p w14:paraId="17352184" w14:textId="77777777" w:rsidR="00337696" w:rsidRPr="003B09F5" w:rsidRDefault="00337696" w:rsidP="00DA4EC4">
            <w:pPr>
              <w:pStyle w:val="Compact"/>
              <w:rPr>
                <w:rFonts w:cs="Times New Roman"/>
              </w:rPr>
            </w:pPr>
            <w:r w:rsidRPr="003B09F5">
              <w:rPr>
                <w:rFonts w:cs="Times New Roman"/>
                <w:i/>
              </w:rPr>
              <w:t xml:space="preserve">Fumaria </w:t>
            </w:r>
            <w:proofErr w:type="spellStart"/>
            <w:r w:rsidRPr="003B09F5">
              <w:rPr>
                <w:rFonts w:cs="Times New Roman"/>
                <w:i/>
              </w:rPr>
              <w:t>muralis</w:t>
            </w:r>
            <w:proofErr w:type="spellEnd"/>
          </w:p>
        </w:tc>
        <w:tc>
          <w:tcPr>
            <w:tcW w:w="0" w:type="auto"/>
          </w:tcPr>
          <w:p w14:paraId="6C5377D4"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5928E6AB"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11260245"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62F2F3CE" w14:textId="77777777" w:rsidTr="00A200FB">
        <w:tc>
          <w:tcPr>
            <w:tcW w:w="0" w:type="auto"/>
          </w:tcPr>
          <w:p w14:paraId="6233FB55" w14:textId="77777777" w:rsidR="00337696" w:rsidRPr="003B09F5" w:rsidRDefault="00337696" w:rsidP="00DA4EC4">
            <w:pPr>
              <w:pStyle w:val="Compact"/>
              <w:rPr>
                <w:rFonts w:cs="Times New Roman"/>
              </w:rPr>
            </w:pPr>
            <w:r w:rsidRPr="003B09F5">
              <w:rPr>
                <w:rFonts w:cs="Times New Roman"/>
                <w:i/>
              </w:rPr>
              <w:t xml:space="preserve">Pelargonium </w:t>
            </w:r>
            <w:proofErr w:type="spellStart"/>
            <w:r w:rsidRPr="003B09F5">
              <w:rPr>
                <w:rFonts w:cs="Times New Roman"/>
                <w:i/>
              </w:rPr>
              <w:t>capitatum</w:t>
            </w:r>
            <w:proofErr w:type="spellEnd"/>
          </w:p>
        </w:tc>
        <w:tc>
          <w:tcPr>
            <w:tcW w:w="0" w:type="auto"/>
          </w:tcPr>
          <w:p w14:paraId="7F3DC411"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7F97B85B"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7A8888BF"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4EBAB7DE" w14:textId="77777777" w:rsidTr="00A200FB">
        <w:tc>
          <w:tcPr>
            <w:tcW w:w="0" w:type="auto"/>
          </w:tcPr>
          <w:p w14:paraId="1D801FBF" w14:textId="77777777" w:rsidR="00337696" w:rsidRPr="003B09F5" w:rsidRDefault="00337696" w:rsidP="00DA4EC4">
            <w:pPr>
              <w:pStyle w:val="Compact"/>
              <w:rPr>
                <w:rFonts w:cs="Times New Roman"/>
              </w:rPr>
            </w:pPr>
            <w:proofErr w:type="spellStart"/>
            <w:r w:rsidRPr="003B09F5">
              <w:rPr>
                <w:rFonts w:cs="Times New Roman"/>
                <w:i/>
              </w:rPr>
              <w:t>Sonchus</w:t>
            </w:r>
            <w:proofErr w:type="spellEnd"/>
            <w:r w:rsidRPr="003B09F5">
              <w:rPr>
                <w:rFonts w:cs="Times New Roman"/>
                <w:i/>
              </w:rPr>
              <w:t xml:space="preserve"> </w:t>
            </w:r>
            <w:proofErr w:type="spellStart"/>
            <w:r w:rsidRPr="003B09F5">
              <w:rPr>
                <w:rFonts w:cs="Times New Roman"/>
                <w:i/>
              </w:rPr>
              <w:t>oleraceus</w:t>
            </w:r>
            <w:proofErr w:type="spellEnd"/>
          </w:p>
        </w:tc>
        <w:tc>
          <w:tcPr>
            <w:tcW w:w="0" w:type="auto"/>
          </w:tcPr>
          <w:p w14:paraId="574EAA2B"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7FE30DE8" w14:textId="77777777" w:rsidR="00337696" w:rsidRPr="003B09F5" w:rsidRDefault="00337696" w:rsidP="00DA4EC4">
            <w:pPr>
              <w:pStyle w:val="Compact"/>
              <w:jc w:val="center"/>
              <w:rPr>
                <w:rFonts w:cs="Times New Roman"/>
              </w:rPr>
            </w:pPr>
            <w:r w:rsidRPr="003B09F5">
              <w:rPr>
                <w:rFonts w:cs="Times New Roman"/>
              </w:rPr>
              <w:t>1</w:t>
            </w:r>
          </w:p>
        </w:tc>
        <w:tc>
          <w:tcPr>
            <w:tcW w:w="0" w:type="auto"/>
          </w:tcPr>
          <w:p w14:paraId="449978C3"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3A5C2984" w14:textId="77777777" w:rsidTr="00A200FB">
        <w:tc>
          <w:tcPr>
            <w:tcW w:w="0" w:type="auto"/>
          </w:tcPr>
          <w:p w14:paraId="6C2C901E" w14:textId="77777777" w:rsidR="00337696" w:rsidRPr="003B09F5" w:rsidRDefault="00337696" w:rsidP="00DA4EC4">
            <w:pPr>
              <w:pStyle w:val="Compact"/>
              <w:rPr>
                <w:rFonts w:cs="Times New Roman"/>
              </w:rPr>
            </w:pPr>
            <w:proofErr w:type="spellStart"/>
            <w:r w:rsidRPr="003B09F5">
              <w:rPr>
                <w:rFonts w:cs="Times New Roman"/>
                <w:i/>
              </w:rPr>
              <w:t>Symphiotrichum</w:t>
            </w:r>
            <w:proofErr w:type="spellEnd"/>
            <w:r w:rsidRPr="003B09F5">
              <w:rPr>
                <w:rFonts w:cs="Times New Roman"/>
                <w:i/>
              </w:rPr>
              <w:t xml:space="preserve"> </w:t>
            </w:r>
            <w:proofErr w:type="spellStart"/>
            <w:r w:rsidRPr="003B09F5">
              <w:rPr>
                <w:rFonts w:cs="Times New Roman"/>
                <w:i/>
              </w:rPr>
              <w:t>squamatum</w:t>
            </w:r>
            <w:proofErr w:type="spellEnd"/>
          </w:p>
        </w:tc>
        <w:tc>
          <w:tcPr>
            <w:tcW w:w="0" w:type="auto"/>
          </w:tcPr>
          <w:p w14:paraId="04A1D240" w14:textId="77777777" w:rsidR="00337696" w:rsidRPr="003B09F5" w:rsidRDefault="00337696" w:rsidP="00DA4EC4">
            <w:pPr>
              <w:pStyle w:val="Compact"/>
              <w:jc w:val="center"/>
              <w:rPr>
                <w:rFonts w:cs="Times New Roman"/>
              </w:rPr>
            </w:pPr>
            <w:r w:rsidRPr="003B09F5">
              <w:rPr>
                <w:rFonts w:cs="Times New Roman"/>
              </w:rPr>
              <w:t>1</w:t>
            </w:r>
          </w:p>
        </w:tc>
        <w:tc>
          <w:tcPr>
            <w:tcW w:w="0" w:type="auto"/>
          </w:tcPr>
          <w:p w14:paraId="4F0BA4C3"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0CBC9992"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3D29BE19" w14:textId="77777777" w:rsidTr="00A200FB">
        <w:tc>
          <w:tcPr>
            <w:tcW w:w="0" w:type="auto"/>
          </w:tcPr>
          <w:p w14:paraId="7CB17E9F" w14:textId="77777777" w:rsidR="00337696" w:rsidRPr="003B09F5" w:rsidRDefault="00337696" w:rsidP="00DA4EC4">
            <w:pPr>
              <w:pStyle w:val="Compact"/>
              <w:rPr>
                <w:rFonts w:cs="Times New Roman"/>
              </w:rPr>
            </w:pPr>
            <w:r w:rsidRPr="003B09F5">
              <w:rPr>
                <w:rFonts w:cs="Times New Roman"/>
                <w:i/>
              </w:rPr>
              <w:t xml:space="preserve">Acacia </w:t>
            </w:r>
            <w:proofErr w:type="spellStart"/>
            <w:r w:rsidRPr="003B09F5">
              <w:rPr>
                <w:rFonts w:cs="Times New Roman"/>
                <w:i/>
              </w:rPr>
              <w:t>saligna</w:t>
            </w:r>
            <w:proofErr w:type="spellEnd"/>
          </w:p>
        </w:tc>
        <w:tc>
          <w:tcPr>
            <w:tcW w:w="0" w:type="auto"/>
          </w:tcPr>
          <w:p w14:paraId="40539984" w14:textId="77777777" w:rsidR="00337696" w:rsidRPr="003B09F5" w:rsidRDefault="00337696" w:rsidP="00DA4EC4">
            <w:pPr>
              <w:pStyle w:val="Compact"/>
              <w:jc w:val="center"/>
              <w:rPr>
                <w:rFonts w:cs="Times New Roman"/>
              </w:rPr>
            </w:pPr>
            <w:r w:rsidRPr="003B09F5">
              <w:rPr>
                <w:rFonts w:cs="Times New Roman"/>
              </w:rPr>
              <w:t>6</w:t>
            </w:r>
          </w:p>
        </w:tc>
        <w:tc>
          <w:tcPr>
            <w:tcW w:w="0" w:type="auto"/>
          </w:tcPr>
          <w:p w14:paraId="62352B40" w14:textId="77777777" w:rsidR="00337696" w:rsidRPr="003B09F5" w:rsidRDefault="00337696" w:rsidP="00DA4EC4">
            <w:pPr>
              <w:pStyle w:val="Compact"/>
              <w:jc w:val="center"/>
              <w:rPr>
                <w:rFonts w:cs="Times New Roman"/>
              </w:rPr>
            </w:pPr>
            <w:r w:rsidRPr="003B09F5">
              <w:rPr>
                <w:rFonts w:cs="Times New Roman"/>
              </w:rPr>
              <w:t>10</w:t>
            </w:r>
          </w:p>
        </w:tc>
        <w:tc>
          <w:tcPr>
            <w:tcW w:w="0" w:type="auto"/>
          </w:tcPr>
          <w:p w14:paraId="2CC92F56"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15485668" w14:textId="77777777" w:rsidTr="00A200FB">
        <w:tc>
          <w:tcPr>
            <w:tcW w:w="0" w:type="auto"/>
          </w:tcPr>
          <w:p w14:paraId="056EA658" w14:textId="77777777" w:rsidR="00337696" w:rsidRPr="003B09F5" w:rsidRDefault="00337696" w:rsidP="00DA4EC4">
            <w:pPr>
              <w:pStyle w:val="Compact"/>
              <w:rPr>
                <w:rFonts w:cs="Times New Roman"/>
              </w:rPr>
            </w:pPr>
            <w:proofErr w:type="spellStart"/>
            <w:r w:rsidRPr="003B09F5">
              <w:rPr>
                <w:rFonts w:cs="Times New Roman"/>
                <w:i/>
              </w:rPr>
              <w:t>Baumea</w:t>
            </w:r>
            <w:proofErr w:type="spellEnd"/>
            <w:r w:rsidRPr="003B09F5">
              <w:rPr>
                <w:rFonts w:cs="Times New Roman"/>
                <w:i/>
              </w:rPr>
              <w:t xml:space="preserve"> articulata</w:t>
            </w:r>
          </w:p>
        </w:tc>
        <w:tc>
          <w:tcPr>
            <w:tcW w:w="0" w:type="auto"/>
          </w:tcPr>
          <w:p w14:paraId="00F0289B"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18528359"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3085BA49"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5BF78EFE" w14:textId="77777777" w:rsidTr="00A200FB">
        <w:tc>
          <w:tcPr>
            <w:tcW w:w="0" w:type="auto"/>
          </w:tcPr>
          <w:p w14:paraId="13278161" w14:textId="77777777" w:rsidR="00337696" w:rsidRPr="003B09F5" w:rsidRDefault="00337696" w:rsidP="00DA4EC4">
            <w:pPr>
              <w:pStyle w:val="Compact"/>
              <w:rPr>
                <w:rFonts w:cs="Times New Roman"/>
              </w:rPr>
            </w:pPr>
            <w:r w:rsidRPr="003B09F5">
              <w:rPr>
                <w:rFonts w:cs="Times New Roman"/>
                <w:i/>
              </w:rPr>
              <w:t xml:space="preserve">Melaleuca </w:t>
            </w:r>
            <w:proofErr w:type="spellStart"/>
            <w:r w:rsidRPr="003B09F5">
              <w:rPr>
                <w:rFonts w:cs="Times New Roman"/>
                <w:i/>
              </w:rPr>
              <w:t>rhaphiophylla</w:t>
            </w:r>
            <w:proofErr w:type="spellEnd"/>
          </w:p>
        </w:tc>
        <w:tc>
          <w:tcPr>
            <w:tcW w:w="0" w:type="auto"/>
          </w:tcPr>
          <w:p w14:paraId="6D9B1ACC" w14:textId="77777777" w:rsidR="00337696" w:rsidRPr="003B09F5" w:rsidRDefault="00337696" w:rsidP="00DA4EC4">
            <w:pPr>
              <w:pStyle w:val="Compact"/>
              <w:jc w:val="center"/>
              <w:rPr>
                <w:rFonts w:cs="Times New Roman"/>
              </w:rPr>
            </w:pPr>
            <w:r w:rsidRPr="003B09F5">
              <w:rPr>
                <w:rFonts w:cs="Times New Roman"/>
              </w:rPr>
              <w:t>4</w:t>
            </w:r>
          </w:p>
        </w:tc>
        <w:tc>
          <w:tcPr>
            <w:tcW w:w="0" w:type="auto"/>
          </w:tcPr>
          <w:p w14:paraId="72600146"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681DD815"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36357F77" w14:textId="77777777" w:rsidTr="00A200FB">
        <w:tc>
          <w:tcPr>
            <w:tcW w:w="0" w:type="auto"/>
          </w:tcPr>
          <w:p w14:paraId="43359FA8" w14:textId="77777777" w:rsidR="00337696" w:rsidRPr="003B09F5" w:rsidRDefault="00337696" w:rsidP="00DA4EC4">
            <w:pPr>
              <w:pStyle w:val="Compact"/>
              <w:rPr>
                <w:rFonts w:cs="Times New Roman"/>
              </w:rPr>
            </w:pPr>
            <w:r w:rsidRPr="003B09F5">
              <w:rPr>
                <w:rFonts w:cs="Times New Roman"/>
                <w:i/>
              </w:rPr>
              <w:t xml:space="preserve">Myoporum </w:t>
            </w:r>
            <w:proofErr w:type="spellStart"/>
            <w:r w:rsidRPr="003B09F5">
              <w:rPr>
                <w:rFonts w:cs="Times New Roman"/>
                <w:i/>
              </w:rPr>
              <w:t>caprarioides</w:t>
            </w:r>
            <w:proofErr w:type="spellEnd"/>
          </w:p>
        </w:tc>
        <w:tc>
          <w:tcPr>
            <w:tcW w:w="0" w:type="auto"/>
          </w:tcPr>
          <w:p w14:paraId="7B3AD3C2"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1ADAB09D"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52B649AE"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3DEEDF4B" w14:textId="77777777" w:rsidTr="00A200FB">
        <w:tc>
          <w:tcPr>
            <w:tcW w:w="0" w:type="auto"/>
          </w:tcPr>
          <w:p w14:paraId="3D67B73F" w14:textId="77777777" w:rsidR="00337696" w:rsidRPr="003B09F5" w:rsidRDefault="00337696" w:rsidP="00DA4EC4">
            <w:pPr>
              <w:pStyle w:val="Compact"/>
              <w:rPr>
                <w:rFonts w:cs="Times New Roman"/>
              </w:rPr>
            </w:pPr>
            <w:proofErr w:type="spellStart"/>
            <w:r w:rsidRPr="003B09F5">
              <w:rPr>
                <w:rFonts w:cs="Times New Roman"/>
                <w:i/>
              </w:rPr>
              <w:t>Rhagodia</w:t>
            </w:r>
            <w:proofErr w:type="spellEnd"/>
            <w:r w:rsidRPr="003B09F5">
              <w:rPr>
                <w:rFonts w:cs="Times New Roman"/>
                <w:i/>
              </w:rPr>
              <w:t xml:space="preserve"> </w:t>
            </w:r>
            <w:proofErr w:type="spellStart"/>
            <w:r w:rsidRPr="003B09F5">
              <w:rPr>
                <w:rFonts w:cs="Times New Roman"/>
                <w:i/>
              </w:rPr>
              <w:t>baccata</w:t>
            </w:r>
            <w:proofErr w:type="spellEnd"/>
          </w:p>
        </w:tc>
        <w:tc>
          <w:tcPr>
            <w:tcW w:w="0" w:type="auto"/>
          </w:tcPr>
          <w:p w14:paraId="4EEDBC82"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1165B227" w14:textId="77777777" w:rsidR="00337696" w:rsidRPr="003B09F5" w:rsidRDefault="00337696" w:rsidP="00DA4EC4">
            <w:pPr>
              <w:pStyle w:val="Compact"/>
              <w:jc w:val="center"/>
              <w:rPr>
                <w:rFonts w:cs="Times New Roman"/>
              </w:rPr>
            </w:pPr>
            <w:r w:rsidRPr="003B09F5">
              <w:rPr>
                <w:rFonts w:cs="Times New Roman"/>
              </w:rPr>
              <w:t>4</w:t>
            </w:r>
          </w:p>
        </w:tc>
        <w:tc>
          <w:tcPr>
            <w:tcW w:w="0" w:type="auto"/>
          </w:tcPr>
          <w:p w14:paraId="05703D5D"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3F70A545" w14:textId="77777777" w:rsidTr="00A200FB">
        <w:tc>
          <w:tcPr>
            <w:tcW w:w="0" w:type="auto"/>
          </w:tcPr>
          <w:p w14:paraId="0FF9172B" w14:textId="77777777" w:rsidR="00337696" w:rsidRPr="003B09F5" w:rsidRDefault="00337696" w:rsidP="00DA4EC4">
            <w:pPr>
              <w:pStyle w:val="Compact"/>
              <w:rPr>
                <w:rFonts w:cs="Times New Roman"/>
              </w:rPr>
            </w:pPr>
            <w:proofErr w:type="spellStart"/>
            <w:r w:rsidRPr="003B09F5">
              <w:rPr>
                <w:rFonts w:cs="Times New Roman"/>
                <w:i/>
              </w:rPr>
              <w:t>Spyridium</w:t>
            </w:r>
            <w:proofErr w:type="spellEnd"/>
            <w:r w:rsidRPr="003B09F5">
              <w:rPr>
                <w:rFonts w:cs="Times New Roman"/>
                <w:i/>
              </w:rPr>
              <w:t xml:space="preserve"> </w:t>
            </w:r>
            <w:proofErr w:type="spellStart"/>
            <w:r w:rsidRPr="003B09F5">
              <w:rPr>
                <w:rFonts w:cs="Times New Roman"/>
                <w:i/>
              </w:rPr>
              <w:t>globulosum</w:t>
            </w:r>
            <w:proofErr w:type="spellEnd"/>
          </w:p>
        </w:tc>
        <w:tc>
          <w:tcPr>
            <w:tcW w:w="0" w:type="auto"/>
          </w:tcPr>
          <w:p w14:paraId="61FA74B5"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605C2469"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49EDB61F"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0135DAC0" w14:textId="77777777" w:rsidTr="00A200FB">
        <w:tc>
          <w:tcPr>
            <w:tcW w:w="0" w:type="auto"/>
          </w:tcPr>
          <w:p w14:paraId="5F811205" w14:textId="77777777" w:rsidR="00337696" w:rsidRPr="003B09F5" w:rsidRDefault="00337696" w:rsidP="00DA4EC4">
            <w:pPr>
              <w:pStyle w:val="Compact"/>
              <w:rPr>
                <w:rFonts w:cs="Times New Roman"/>
              </w:rPr>
            </w:pPr>
            <w:r w:rsidRPr="003B09F5">
              <w:rPr>
                <w:rFonts w:cs="Times New Roman"/>
                <w:i/>
              </w:rPr>
              <w:t xml:space="preserve">Typha </w:t>
            </w:r>
            <w:proofErr w:type="spellStart"/>
            <w:r w:rsidRPr="003B09F5">
              <w:rPr>
                <w:rFonts w:cs="Times New Roman"/>
                <w:i/>
              </w:rPr>
              <w:t>orientalis</w:t>
            </w:r>
            <w:proofErr w:type="spellEnd"/>
          </w:p>
        </w:tc>
        <w:tc>
          <w:tcPr>
            <w:tcW w:w="0" w:type="auto"/>
          </w:tcPr>
          <w:p w14:paraId="759D2E5E" w14:textId="77777777" w:rsidR="00337696" w:rsidRPr="003B09F5" w:rsidRDefault="00337696" w:rsidP="00DA4EC4">
            <w:pPr>
              <w:pStyle w:val="Compact"/>
              <w:jc w:val="center"/>
              <w:rPr>
                <w:rFonts w:cs="Times New Roman"/>
              </w:rPr>
            </w:pPr>
            <w:r w:rsidRPr="003B09F5">
              <w:rPr>
                <w:rFonts w:cs="Times New Roman"/>
              </w:rPr>
              <w:t>6</w:t>
            </w:r>
          </w:p>
        </w:tc>
        <w:tc>
          <w:tcPr>
            <w:tcW w:w="0" w:type="auto"/>
          </w:tcPr>
          <w:p w14:paraId="2A08C336"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2D35BA39" w14:textId="77777777" w:rsidR="00337696" w:rsidRPr="003B09F5" w:rsidRDefault="00337696" w:rsidP="00DA4EC4">
            <w:pPr>
              <w:pStyle w:val="Compact"/>
              <w:jc w:val="center"/>
              <w:rPr>
                <w:rFonts w:cs="Times New Roman"/>
              </w:rPr>
            </w:pPr>
            <w:r w:rsidRPr="003B09F5">
              <w:rPr>
                <w:rFonts w:cs="Times New Roman"/>
              </w:rPr>
              <w:t>Native</w:t>
            </w:r>
          </w:p>
        </w:tc>
      </w:tr>
    </w:tbl>
    <w:p w14:paraId="0A15BA84" w14:textId="77777777" w:rsidR="00337696" w:rsidRPr="003B09F5" w:rsidRDefault="00337696" w:rsidP="00DA4EC4">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3FA2AF1" w14:textId="0066A881" w:rsidR="004619D7" w:rsidRDefault="004619D7" w:rsidP="00C7434B">
      <w:pPr>
        <w:pStyle w:val="Heading3"/>
      </w:pPr>
      <w:bookmarkStart w:id="787" w:name="_Toc33196595"/>
      <w:r>
        <w:lastRenderedPageBreak/>
        <w:t>Lexia 186</w:t>
      </w:r>
      <w:bookmarkEnd w:id="787"/>
    </w:p>
    <w:p w14:paraId="27E81E4B" w14:textId="77777777" w:rsidR="002E48C9" w:rsidRPr="003B09F5" w:rsidRDefault="002E48C9" w:rsidP="00C7434B">
      <w:pPr>
        <w:pStyle w:val="Heading4"/>
        <w:rPr>
          <w:rFonts w:cs="Times New Roman"/>
        </w:rPr>
      </w:pPr>
      <w:r w:rsidRPr="003B09F5">
        <w:rPr>
          <w:rFonts w:cs="Times New Roman"/>
        </w:rPr>
        <w:t>Vegetation dynamics</w:t>
      </w:r>
    </w:p>
    <w:p w14:paraId="0EDEDCB8" w14:textId="1174CEAD" w:rsidR="002E48C9" w:rsidRDefault="002E48C9" w:rsidP="00DA4EC4">
      <w:pPr>
        <w:pStyle w:val="FirstParagraph"/>
        <w:rPr>
          <w:ins w:id="788" w:author="Christopher Kavazos" w:date="2020-02-21T12:19:00Z"/>
          <w:rFonts w:cs="Times New Roman"/>
        </w:rPr>
      </w:pPr>
      <w:r w:rsidRPr="003B09F5">
        <w:rPr>
          <w:rFonts w:cs="Times New Roman"/>
        </w:rPr>
        <w:t>Vegetation monitoring has been occurring at Lexia 186 since 1997 with the last survey conducted in 2018</w:t>
      </w:r>
      <w:r>
        <w:rPr>
          <w:rFonts w:cs="Times New Roman"/>
        </w:rPr>
        <w:t xml:space="preserve">. </w:t>
      </w:r>
      <w:r w:rsidRPr="003B09F5">
        <w:rPr>
          <w:rFonts w:cs="Times New Roman"/>
        </w:rPr>
        <w:t xml:space="preserve">Overall canopy health has remained stable with most </w:t>
      </w:r>
      <w:r w:rsidRPr="003B09F5">
        <w:rPr>
          <w:rFonts w:cs="Times New Roman"/>
          <w:i/>
        </w:rPr>
        <w:t>Melaleuca preissiana</w:t>
      </w:r>
      <w:r w:rsidRPr="003B09F5">
        <w:rPr>
          <w:rFonts w:cs="Times New Roman"/>
        </w:rPr>
        <w:t xml:space="preserve"> in good or excellent condition and most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xml:space="preserve">). Exotic richness is very low at Lexia 186 and natives account for approximately 90 % of total cover abundance at the transect. </w:t>
      </w:r>
      <w:r w:rsidR="00D57441">
        <w:rPr>
          <w:rFonts w:cs="Times New Roman"/>
        </w:rPr>
        <w:t>A number of key wetland species are currently experiencing water levels</w:t>
      </w:r>
      <w:r w:rsidR="001C5DCE">
        <w:rPr>
          <w:rFonts w:cs="Times New Roman"/>
        </w:rPr>
        <w:t xml:space="preserve"> below </w:t>
      </w:r>
      <w:r w:rsidR="005B60F1">
        <w:rPr>
          <w:rFonts w:cs="Times New Roman"/>
        </w:rPr>
        <w:t xml:space="preserve">their ecological water requirements, a situation the proposed minimum threshold will not alleviate (). </w:t>
      </w:r>
      <w:r w:rsidRPr="003B09F5">
        <w:rPr>
          <w:rFonts w:cs="Times New Roman"/>
        </w:rPr>
        <w:t>Ordination reveals similar trajectories in compositional change for each plot that reflect the continual changes in cover abundances of species (</w:t>
      </w:r>
      <w:r>
        <w:rPr>
          <w:rFonts w:cs="Times New Roman"/>
        </w:rPr>
        <w:fldChar w:fldCharType="begin"/>
      </w:r>
      <w:r>
        <w:rPr>
          <w:rFonts w:cs="Times New Roman"/>
        </w:rPr>
        <w:instrText xml:space="preserve"> REF _Ref25920538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63</w:t>
      </w:r>
      <w:r>
        <w:rPr>
          <w:rFonts w:cs="Times New Roman"/>
        </w:rPr>
        <w:fldChar w:fldCharType="end"/>
      </w:r>
      <w:r w:rsidRPr="003B09F5">
        <w:rPr>
          <w:rFonts w:cs="Times New Roman"/>
        </w:rPr>
        <w:t xml:space="preserve">). </w:t>
      </w:r>
      <w:commentRangeStart w:id="789"/>
      <w:commentRangeStart w:id="790"/>
      <w:r w:rsidRPr="003B09F5">
        <w:rPr>
          <w:rFonts w:cs="Times New Roman"/>
        </w:rPr>
        <w:t>Regression analyses did not reveal significant effects of groundwater levels on any of the species present at Lexia 186</w:t>
      </w:r>
      <w:commentRangeEnd w:id="789"/>
      <w:r>
        <w:rPr>
          <w:rStyle w:val="CommentReference"/>
          <w:rFonts w:asciiTheme="minorHAnsi" w:hAnsiTheme="minorHAnsi"/>
        </w:rPr>
        <w:commentReference w:id="789"/>
      </w:r>
      <w:commentRangeEnd w:id="790"/>
      <w:r w:rsidR="00824231">
        <w:rPr>
          <w:rStyle w:val="CommentReference"/>
          <w:rFonts w:asciiTheme="minorHAnsi" w:hAnsiTheme="minorHAnsi"/>
        </w:rPr>
        <w:commentReference w:id="790"/>
      </w:r>
      <w:r w:rsidRPr="003B09F5">
        <w:rPr>
          <w:rFonts w:cs="Times New Roman"/>
        </w:rPr>
        <w:t>. This result suggests that community composition is changing due to other factors that are independent of groundwater level. This is surprising given the significant declines in groundwater at the site. Vegetation may be altered by other processes such as altered sediment processes and acidification.</w:t>
      </w:r>
    </w:p>
    <w:p w14:paraId="06EA2CDE" w14:textId="77777777" w:rsidR="00AC0AFB" w:rsidRDefault="00AC0AFB" w:rsidP="00AC0AFB">
      <w:pPr>
        <w:pStyle w:val="BodyText"/>
        <w:keepNext/>
      </w:pPr>
      <w:r>
        <w:rPr>
          <w:noProof/>
        </w:rPr>
        <w:drawing>
          <wp:inline distT="0" distB="0" distL="0" distR="0" wp14:anchorId="10A3362C" wp14:editId="390372DE">
            <wp:extent cx="5563376" cy="483937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ex186_EWR.png"/>
                    <pic:cNvPicPr/>
                  </pic:nvPicPr>
                  <pic:blipFill>
                    <a:blip r:embed="rId82">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20CF2395" w14:textId="5E115FFA" w:rsidR="00AC0AFB" w:rsidRPr="00AC0AFB" w:rsidRDefault="00AC0AFB" w:rsidP="00AC0AFB">
      <w:pPr>
        <w:pStyle w:val="Caption"/>
      </w:pPr>
      <w:r>
        <w:t xml:space="preserve">Figure </w:t>
      </w:r>
      <w:fldSimple w:instr=" SEQ Figure \* ARABIC ">
        <w:r w:rsidR="00266BE9">
          <w:rPr>
            <w:noProof/>
          </w:rPr>
          <w:t>62</w:t>
        </w:r>
      </w:fldSimple>
      <w:r w:rsidR="00446B62" w:rsidRPr="00446B62">
        <w:t xml:space="preserve"> </w:t>
      </w:r>
      <w:r w:rsidR="00446B62">
        <w:t xml:space="preserve">Range in elevation (mAHD) of key wetland species along the vegetation monitoring transects for 2001, 2011 and 2019 at </w:t>
      </w:r>
      <w:r w:rsidR="00446B62">
        <w:t>Lexia 186</w:t>
      </w:r>
      <w:r w:rsidR="00446B62">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p>
    <w:p w14:paraId="16C63E89" w14:textId="77777777" w:rsidR="002E48C9" w:rsidRPr="003B09F5" w:rsidRDefault="002E48C9"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69C056F" wp14:editId="7D9DFEDC">
            <wp:extent cx="5760000" cy="39852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4E59D061" w14:textId="7D8FFE3C" w:rsidR="002E48C9" w:rsidRPr="003B09F5" w:rsidRDefault="002E48C9" w:rsidP="00DA4EC4">
      <w:pPr>
        <w:pStyle w:val="Caption"/>
        <w:rPr>
          <w:rFonts w:ascii="Times New Roman" w:hAnsi="Times New Roman" w:cs="Times New Roman"/>
        </w:rPr>
      </w:pPr>
      <w:bookmarkStart w:id="791"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63</w:t>
      </w:r>
      <w:r w:rsidRPr="003B09F5">
        <w:rPr>
          <w:rFonts w:ascii="Times New Roman" w:hAnsi="Times New Roman" w:cs="Times New Roman"/>
        </w:rPr>
        <w:fldChar w:fldCharType="end"/>
      </w:r>
      <w:bookmarkEnd w:id="791"/>
      <w:r w:rsidRPr="003B09F5">
        <w:rPr>
          <w:rFonts w:ascii="Times New Roman" w:hAnsi="Times New Roman" w:cs="Times New Roman"/>
        </w:rPr>
        <w:t xml:space="preserve"> Unconstrained ordination based on the latent variable model for each surveyed year for Lexia 186. Plots are represented as different colours and consecutive years are joined by a line with first and last survey years labeled.</w:t>
      </w:r>
    </w:p>
    <w:p w14:paraId="7D5B0552" w14:textId="77777777" w:rsidR="002E48C9" w:rsidRPr="002E48C9" w:rsidRDefault="002E48C9" w:rsidP="00DA4EC4">
      <w:pPr>
        <w:pStyle w:val="BodyText"/>
      </w:pPr>
    </w:p>
    <w:p w14:paraId="008C72B9" w14:textId="1DE41641" w:rsidR="004619D7" w:rsidRDefault="004619D7" w:rsidP="00C7434B">
      <w:pPr>
        <w:pStyle w:val="Heading3"/>
      </w:pPr>
      <w:bookmarkStart w:id="792" w:name="_Toc33196596"/>
      <w:r>
        <w:t>Melaleuca Park 173</w:t>
      </w:r>
      <w:bookmarkEnd w:id="792"/>
    </w:p>
    <w:p w14:paraId="0E61AABF" w14:textId="77777777" w:rsidR="00585210" w:rsidRPr="003B09F5" w:rsidRDefault="00585210" w:rsidP="00C7434B">
      <w:pPr>
        <w:pStyle w:val="Heading4"/>
        <w:rPr>
          <w:rFonts w:cs="Times New Roman"/>
        </w:rPr>
      </w:pPr>
      <w:r w:rsidRPr="003B09F5">
        <w:rPr>
          <w:rFonts w:cs="Times New Roman"/>
        </w:rPr>
        <w:t>Water quality</w:t>
      </w:r>
    </w:p>
    <w:p w14:paraId="53E00C8B" w14:textId="5B9BD78E" w:rsidR="00585210" w:rsidRPr="003B09F5" w:rsidRDefault="00585210" w:rsidP="00C7434B">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xml:space="preserve">). The waters are dark and have high </w:t>
      </w:r>
      <w:proofErr w:type="spellStart"/>
      <w:r w:rsidRPr="003B09F5">
        <w:rPr>
          <w:rFonts w:cs="Times New Roman"/>
        </w:rPr>
        <w:t>gilvin</w:t>
      </w:r>
      <w:proofErr w:type="spellEnd"/>
      <w:r w:rsidRPr="003B09F5">
        <w:rPr>
          <w:rFonts w:cs="Times New Roman"/>
        </w:rPr>
        <w:t xml:space="preserve"> levels (94.7 FTU). The acidic water</w:t>
      </w:r>
      <w:r>
        <w:rPr>
          <w:rFonts w:cs="Times New Roman"/>
        </w:rPr>
        <w:t>s</w:t>
      </w:r>
      <w:r w:rsidRPr="003B09F5">
        <w:rPr>
          <w:rFonts w:cs="Times New Roman"/>
        </w:rPr>
        <w:t xml:space="preserve"> have a pH between 3.4 and 5.1</w:t>
      </w:r>
      <w:r>
        <w:rPr>
          <w:rFonts w:cs="Times New Roman"/>
        </w:rPr>
        <w:t xml:space="preserve"> and</w:t>
      </w:r>
      <w:r w:rsidRPr="003B09F5">
        <w:rPr>
          <w:rFonts w:cs="Times New Roman"/>
        </w:rPr>
        <w:t xml:space="preserve"> </w:t>
      </w:r>
      <w:r>
        <w:rPr>
          <w:rFonts w:cs="Times New Roman"/>
        </w:rPr>
        <w:t>r</w:t>
      </w:r>
      <w:r w:rsidRPr="003B09F5">
        <w:rPr>
          <w:rFonts w:cs="Times New Roman"/>
        </w:rPr>
        <w:t>ecent monitoring suggests</w:t>
      </w:r>
      <w:r>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554E2250" w14:textId="77777777" w:rsidR="00585210" w:rsidRPr="003B09F5" w:rsidRDefault="00585210" w:rsidP="00C7434B">
      <w:pPr>
        <w:pStyle w:val="Heading4"/>
        <w:rPr>
          <w:rFonts w:cs="Times New Roman"/>
        </w:rPr>
      </w:pPr>
      <w:bookmarkStart w:id="793" w:name="vegetation-dynamics-10"/>
      <w:r w:rsidRPr="003B09F5">
        <w:rPr>
          <w:rFonts w:cs="Times New Roman"/>
        </w:rPr>
        <w:t>Vegetation dynamics</w:t>
      </w:r>
      <w:bookmarkEnd w:id="793"/>
    </w:p>
    <w:p w14:paraId="0EA69020" w14:textId="04A94558" w:rsidR="006E25F1" w:rsidRDefault="00585210" w:rsidP="00C7434B">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Pr>
          <w:rFonts w:cs="Times New Roman"/>
        </w:rPr>
        <w:t xml:space="preserve">. </w:t>
      </w:r>
      <w:r w:rsidRPr="003B09F5">
        <w:rPr>
          <w:rFonts w:cs="Times New Roman"/>
        </w:rPr>
        <w:t xml:space="preserve">In 2014,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proofErr w:type="spellStart"/>
      <w:r w:rsidRPr="003B09F5">
        <w:rPr>
          <w:rFonts w:cs="Times New Roman"/>
          <w:i/>
        </w:rPr>
        <w:t>Astartea</w:t>
      </w:r>
      <w:proofErr w:type="spellEnd"/>
      <w:r w:rsidRPr="003B09F5">
        <w:rPr>
          <w:rFonts w:cs="Times New Roman"/>
          <w:i/>
        </w:rPr>
        <w:t xml:space="preserve"> </w:t>
      </w:r>
      <w:proofErr w:type="spellStart"/>
      <w:r w:rsidRPr="003B09F5">
        <w:rPr>
          <w:rFonts w:cs="Times New Roman"/>
          <w:i/>
        </w:rPr>
        <w:t>scoparia</w:t>
      </w:r>
      <w:proofErr w:type="spellEnd"/>
      <w:r w:rsidRPr="003B09F5">
        <w:rPr>
          <w:rFonts w:cs="Times New Roman"/>
        </w:rPr>
        <w:t xml:space="preserve">, which prior to 2018 was recorded wither dead or in poor condition. Since 2018, many of the </w:t>
      </w:r>
      <w:r w:rsidRPr="003B09F5">
        <w:rPr>
          <w:rFonts w:cs="Times New Roman"/>
          <w:i/>
        </w:rPr>
        <w:t xml:space="preserve">A. </w:t>
      </w:r>
      <w:proofErr w:type="spellStart"/>
      <w:r w:rsidRPr="003B09F5">
        <w:rPr>
          <w:rFonts w:cs="Times New Roman"/>
          <w:i/>
        </w:rPr>
        <w:t>scoparia</w:t>
      </w:r>
      <w:proofErr w:type="spellEnd"/>
      <w:r w:rsidRPr="003B09F5">
        <w:rPr>
          <w:rFonts w:cs="Times New Roman"/>
        </w:rPr>
        <w:t xml:space="preserve"> plants were observed with new shoots. Other important vegetation components in Plot A include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longitudinale</w:t>
      </w:r>
      <w:proofErr w:type="spellEnd"/>
      <w:r w:rsidRPr="003B09F5">
        <w:rPr>
          <w:rFonts w:cs="Times New Roman"/>
        </w:rPr>
        <w:t xml:space="preserve"> and </w:t>
      </w:r>
      <w:proofErr w:type="spellStart"/>
      <w:r w:rsidRPr="003B09F5">
        <w:rPr>
          <w:rFonts w:cs="Times New Roman"/>
          <w:i/>
        </w:rPr>
        <w:t>Leptocarpus</w:t>
      </w:r>
      <w:proofErr w:type="spellEnd"/>
      <w:r w:rsidRPr="003B09F5">
        <w:rPr>
          <w:rFonts w:cs="Times New Roman"/>
          <w:i/>
        </w:rPr>
        <w:t xml:space="preserve"> </w:t>
      </w:r>
      <w:proofErr w:type="spellStart"/>
      <w:r w:rsidRPr="003B09F5">
        <w:rPr>
          <w:rFonts w:cs="Times New Roman"/>
          <w:i/>
        </w:rPr>
        <w:t>scariosus</w:t>
      </w:r>
      <w:proofErr w:type="spellEnd"/>
      <w:r w:rsidRPr="003B09F5">
        <w:rPr>
          <w:rFonts w:cs="Times New Roman"/>
        </w:rPr>
        <w:t>, both of which are also present in Plot B, whilst the former is present throughout the transect.</w:t>
      </w:r>
    </w:p>
    <w:p w14:paraId="31872D88" w14:textId="6EFEEA46" w:rsidR="00585210" w:rsidRPr="003B09F5" w:rsidRDefault="00585210" w:rsidP="00C7434B">
      <w:pPr>
        <w:pStyle w:val="FirstParagraph"/>
        <w:rPr>
          <w:rFonts w:cs="Times New Roman"/>
        </w:rPr>
      </w:pPr>
      <w:r w:rsidRPr="003B09F5">
        <w:rPr>
          <w:rFonts w:cs="Times New Roman"/>
        </w:rPr>
        <w:t xml:space="preserve">The long-term decline in water levels has had an adverse effect on the health </w:t>
      </w:r>
      <w:r w:rsidR="005605E7">
        <w:rPr>
          <w:rFonts w:cs="Times New Roman"/>
        </w:rPr>
        <w:t>of</w:t>
      </w:r>
      <w:r w:rsidR="00481142">
        <w:rPr>
          <w:rFonts w:cs="Times New Roman"/>
        </w:rPr>
        <w:t xml:space="preserve"> key wetland species</w:t>
      </w:r>
      <w:r w:rsidR="00632F94">
        <w:rPr>
          <w:rFonts w:cs="Times New Roman"/>
        </w:rPr>
        <w:t xml:space="preserve"> as </w:t>
      </w:r>
      <w:r w:rsidR="00481142">
        <w:rPr>
          <w:rFonts w:cs="Times New Roman"/>
        </w:rPr>
        <w:t xml:space="preserve">their </w:t>
      </w:r>
      <w:r w:rsidR="00632F94">
        <w:rPr>
          <w:rFonts w:cs="Times New Roman"/>
        </w:rPr>
        <w:t xml:space="preserve">ecological water requirements have not been met. The proposed minimum thresholds are </w:t>
      </w:r>
      <w:r w:rsidR="006E25F1">
        <w:rPr>
          <w:rFonts w:cs="Times New Roman"/>
        </w:rPr>
        <w:t xml:space="preserve">going to continue this trend as water levels are projected to reach minimum levels below their ecological water </w:t>
      </w:r>
      <w:r w:rsidR="006E25F1">
        <w:rPr>
          <w:rFonts w:cs="Times New Roman"/>
        </w:rPr>
        <w:lastRenderedPageBreak/>
        <w:t>requirements</w:t>
      </w:r>
      <w:r w:rsidR="00632F94">
        <w:rPr>
          <w:rFonts w:cs="Times New Roman"/>
        </w:rPr>
        <w:t xml:space="preserve"> (</w:t>
      </w:r>
      <w:r w:rsidR="006E25F1">
        <w:rPr>
          <w:rFonts w:cs="Times New Roman"/>
        </w:rPr>
        <w:fldChar w:fldCharType="begin"/>
      </w:r>
      <w:r w:rsidR="006E25F1">
        <w:rPr>
          <w:rFonts w:cs="Times New Roman"/>
        </w:rPr>
        <w:instrText xml:space="preserve"> REF _Ref33183293 \h </w:instrText>
      </w:r>
      <w:r w:rsidR="006E25F1">
        <w:rPr>
          <w:rFonts w:cs="Times New Roman"/>
        </w:rPr>
      </w:r>
      <w:r w:rsidR="006E25F1">
        <w:rPr>
          <w:rFonts w:cs="Times New Roman"/>
        </w:rPr>
        <w:fldChar w:fldCharType="separate"/>
      </w:r>
      <w:r w:rsidR="00266BE9">
        <w:t xml:space="preserve">Figure </w:t>
      </w:r>
      <w:r w:rsidR="00266BE9">
        <w:rPr>
          <w:noProof/>
        </w:rPr>
        <w:t>64</w:t>
      </w:r>
      <w:r w:rsidR="006E25F1">
        <w:rPr>
          <w:rFonts w:cs="Times New Roman"/>
        </w:rPr>
        <w:fldChar w:fldCharType="end"/>
      </w:r>
      <w:r w:rsidR="00632F94">
        <w:rPr>
          <w:rFonts w:cs="Times New Roman"/>
        </w:rPr>
        <w:t>)</w:t>
      </w:r>
      <w:r w:rsidRPr="003B09F5">
        <w:rPr>
          <w:rFonts w:cs="Times New Roman"/>
        </w:rPr>
        <w:t>.</w:t>
      </w:r>
      <w:r w:rsidR="00EA1C05">
        <w:rPr>
          <w:rFonts w:cs="Times New Roman"/>
        </w:rPr>
        <w:t xml:space="preserve"> T</w:t>
      </w:r>
      <w:r w:rsidR="00180350">
        <w:rPr>
          <w:rFonts w:cs="Times New Roman"/>
        </w:rPr>
        <w:t>he</w:t>
      </w:r>
      <w:r w:rsidRPr="003B09F5">
        <w:rPr>
          <w:rFonts w:cs="Times New Roman"/>
        </w:rPr>
        <w:t xml:space="preserve"> important canopy forming </w:t>
      </w:r>
      <w:r w:rsidR="00180350">
        <w:rPr>
          <w:rFonts w:cs="Times New Roman"/>
        </w:rPr>
        <w:t>function</w:t>
      </w:r>
      <w:r w:rsidR="006E5A6E">
        <w:rPr>
          <w:rFonts w:cs="Times New Roman"/>
        </w:rPr>
        <w:t xml:space="preserve"> of </w:t>
      </w:r>
      <w:r w:rsidR="006E5A6E">
        <w:rPr>
          <w:rFonts w:cs="Times New Roman"/>
          <w:i/>
          <w:iCs/>
        </w:rPr>
        <w:t>M. preissiana</w:t>
      </w:r>
      <w:r w:rsidRPr="003B09F5">
        <w:rPr>
          <w:rFonts w:cs="Times New Roman"/>
        </w:rPr>
        <w:t xml:space="preserve"> has been</w:t>
      </w:r>
      <w:r w:rsidR="006E5A6E">
        <w:rPr>
          <w:rFonts w:cs="Times New Roman"/>
        </w:rPr>
        <w:t xml:space="preserve"> compromised due to</w:t>
      </w:r>
      <w:r w:rsidRPr="003B09F5">
        <w:rPr>
          <w:rFonts w:cs="Times New Roman"/>
        </w:rPr>
        <w:t xml:space="preserve"> declining health.</w:t>
      </w:r>
    </w:p>
    <w:p w14:paraId="29EA8569" w14:textId="66290295" w:rsidR="00585210" w:rsidRPr="003B09F5" w:rsidRDefault="00585210" w:rsidP="00C7434B">
      <w:pPr>
        <w:pStyle w:val="BodyText"/>
        <w:rPr>
          <w:rFonts w:cs="Times New Roman"/>
        </w:rPr>
      </w:pPr>
      <w:r w:rsidRPr="003B09F5">
        <w:rPr>
          <w:rFonts w:cs="Times New Roman"/>
        </w:rPr>
        <w:t>Ordination reveals distinct shifts in community composition since 1997 (</w:t>
      </w:r>
      <w:r>
        <w:rPr>
          <w:rFonts w:cs="Times New Roman"/>
        </w:rPr>
        <w:fldChar w:fldCharType="begin"/>
      </w:r>
      <w:r>
        <w:rPr>
          <w:rFonts w:cs="Times New Roman"/>
        </w:rPr>
        <w:instrText xml:space="preserve"> REF _Ref25920584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65</w:t>
      </w:r>
      <w:r>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shift in composition is likely due to the loss of </w:t>
      </w:r>
      <w:r w:rsidRPr="003B09F5">
        <w:rPr>
          <w:rFonts w:cs="Times New Roman"/>
          <w:i/>
        </w:rPr>
        <w:t>B. articulata</w:t>
      </w:r>
      <w:r w:rsidRPr="003B09F5">
        <w:rPr>
          <w:rFonts w:cs="Times New Roman"/>
        </w:rPr>
        <w:t xml:space="preserve"> from the plot. Mode</w:t>
      </w:r>
      <w:r>
        <w:rPr>
          <w:rFonts w:cs="Times New Roman"/>
        </w:rPr>
        <w:t>l</w:t>
      </w:r>
      <w:r w:rsidRPr="003B09F5">
        <w:rPr>
          <w:rFonts w:cs="Times New Roman"/>
        </w:rPr>
        <w:t>ling compositional changes in vegetation with changes in groundwater levels suggests a number of species which are likely to increase in cover abundance with declining groundwater levels (</w:t>
      </w:r>
      <w:r>
        <w:rPr>
          <w:rFonts w:cs="Times New Roman"/>
        </w:rPr>
        <w:fldChar w:fldCharType="begin"/>
      </w:r>
      <w:r>
        <w:rPr>
          <w:rFonts w:cs="Times New Roman"/>
        </w:rPr>
        <w:instrText xml:space="preserve"> REF _Ref25920593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66</w:t>
      </w:r>
      <w:r>
        <w:rPr>
          <w:rFonts w:cs="Times New Roman"/>
        </w:rPr>
        <w:fldChar w:fldCharType="end"/>
      </w:r>
      <w:r w:rsidRPr="003B09F5">
        <w:rPr>
          <w:rFonts w:cs="Times New Roman"/>
        </w:rPr>
        <w:t xml:space="preserve">). These species, such as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and </w:t>
      </w:r>
      <w:proofErr w:type="spellStart"/>
      <w:r w:rsidRPr="003B09F5">
        <w:rPr>
          <w:rFonts w:cs="Times New Roman"/>
          <w:i/>
        </w:rPr>
        <w:t>Dielsia</w:t>
      </w:r>
      <w:proofErr w:type="spellEnd"/>
      <w:r w:rsidRPr="003B09F5">
        <w:rPr>
          <w:rFonts w:cs="Times New Roman"/>
          <w:i/>
        </w:rPr>
        <w:t xml:space="preserve"> </w:t>
      </w:r>
      <w:proofErr w:type="spellStart"/>
      <w:r w:rsidRPr="003B09F5">
        <w:rPr>
          <w:rFonts w:cs="Times New Roman"/>
          <w:i/>
        </w:rPr>
        <w:t>stenostachya</w:t>
      </w:r>
      <w:proofErr w:type="spellEnd"/>
      <w:r w:rsidRPr="003B09F5">
        <w:rPr>
          <w:rFonts w:cs="Times New Roman"/>
        </w:rPr>
        <w:t>, are likely to increase in cover abundance in lower areas of the basin under a scenario of continuing declining groundwater levels.</w:t>
      </w:r>
    </w:p>
    <w:p w14:paraId="250CE02B" w14:textId="77777777" w:rsidR="00585210" w:rsidRPr="003B09F5" w:rsidRDefault="00585210" w:rsidP="00C7434B">
      <w:pPr>
        <w:pStyle w:val="Heading4"/>
        <w:rPr>
          <w:rFonts w:cs="Times New Roman"/>
        </w:rPr>
      </w:pPr>
      <w:bookmarkStart w:id="794" w:name="aquatic-invertebrates-4"/>
      <w:r w:rsidRPr="003B09F5">
        <w:rPr>
          <w:rFonts w:cs="Times New Roman"/>
        </w:rPr>
        <w:t xml:space="preserve">Aquatic </w:t>
      </w:r>
      <w:r>
        <w:rPr>
          <w:rFonts w:cs="Times New Roman"/>
        </w:rPr>
        <w:t>i</w:t>
      </w:r>
      <w:r w:rsidRPr="003B09F5">
        <w:rPr>
          <w:rFonts w:cs="Times New Roman"/>
        </w:rPr>
        <w:t>nvertebrates</w:t>
      </w:r>
      <w:bookmarkEnd w:id="794"/>
    </w:p>
    <w:p w14:paraId="7A008EFC" w14:textId="652D380E" w:rsidR="00585210" w:rsidRDefault="00585210" w:rsidP="00DA4EC4">
      <w:pPr>
        <w:pStyle w:val="FirstParagraph"/>
        <w:rPr>
          <w:rFonts w:cs="Times New Roman"/>
        </w:rPr>
      </w:pPr>
      <w:r w:rsidRPr="003B09F5">
        <w:rPr>
          <w:rFonts w:cs="Times New Roman"/>
        </w:rPr>
        <w:t>Aquatic macroinvertebrate family richness has been declining since the late 2000s when water levels began declining (</w:t>
      </w:r>
      <w:r>
        <w:rPr>
          <w:rFonts w:cs="Times New Roman"/>
        </w:rPr>
        <w:fldChar w:fldCharType="begin"/>
      </w:r>
      <w:r>
        <w:rPr>
          <w:rFonts w:cs="Times New Roman"/>
        </w:rPr>
        <w:instrText xml:space="preserve"> REF _Ref25920600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67</w:t>
      </w:r>
      <w:r>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Pr>
          <w:rFonts w:cs="Times New Roman"/>
        </w:rPr>
        <w:t>Judd and Horwitz, 2019</w:t>
      </w:r>
      <w:r w:rsidRPr="003B09F5">
        <w:rPr>
          <w:rFonts w:cs="Times New Roman"/>
        </w:rPr>
        <w:t>). Macroinvertebrate assemblage composition has shifted since the initial 2000 survey (</w:t>
      </w:r>
      <w:r>
        <w:rPr>
          <w:rFonts w:cs="Times New Roman"/>
        </w:rPr>
        <w:fldChar w:fldCharType="begin"/>
      </w:r>
      <w:r>
        <w:rPr>
          <w:rFonts w:cs="Times New Roman"/>
        </w:rPr>
        <w:instrText xml:space="preserve"> REF _Ref25920608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68</w:t>
      </w:r>
      <w:r>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Pr>
          <w:rFonts w:cs="Times New Roman"/>
        </w:rPr>
        <w:t>levels. Taxa that are no longer found in monitoring samples</w:t>
      </w:r>
      <w:r w:rsidRPr="003B09F5">
        <w:rPr>
          <w:rFonts w:cs="Times New Roman"/>
        </w:rPr>
        <w:t xml:space="preserve"> from the wetland include </w:t>
      </w:r>
      <w:r>
        <w:rPr>
          <w:rFonts w:cs="Times New Roman"/>
        </w:rPr>
        <w:t xml:space="preserve">the crustacean families of </w:t>
      </w:r>
      <w:proofErr w:type="spellStart"/>
      <w:r>
        <w:rPr>
          <w:rFonts w:cs="Times New Roman"/>
        </w:rPr>
        <w:t>Perthiidae</w:t>
      </w:r>
      <w:proofErr w:type="spellEnd"/>
      <w:r>
        <w:rPr>
          <w:rFonts w:cs="Times New Roman"/>
        </w:rPr>
        <w:t xml:space="preserve"> and </w:t>
      </w:r>
      <w:proofErr w:type="spellStart"/>
      <w:r w:rsidRPr="003B09F5">
        <w:rPr>
          <w:rFonts w:cs="Times New Roman"/>
        </w:rPr>
        <w:t>Chydoridae</w:t>
      </w:r>
      <w:proofErr w:type="spellEnd"/>
      <w:r w:rsidRPr="003B09F5">
        <w:rPr>
          <w:rFonts w:cs="Times New Roman"/>
        </w:rPr>
        <w:t xml:space="preserve">, </w:t>
      </w:r>
      <w:r>
        <w:rPr>
          <w:rFonts w:cs="Times New Roman"/>
        </w:rPr>
        <w:t xml:space="preserve">insect family </w:t>
      </w:r>
      <w:proofErr w:type="spellStart"/>
      <w:r w:rsidRPr="003B09F5">
        <w:rPr>
          <w:rFonts w:cs="Times New Roman"/>
        </w:rPr>
        <w:t>Leptoceridae</w:t>
      </w:r>
      <w:proofErr w:type="spellEnd"/>
      <w:r w:rsidRPr="003B09F5">
        <w:rPr>
          <w:rFonts w:cs="Times New Roman"/>
        </w:rPr>
        <w:t xml:space="preserve">, </w:t>
      </w:r>
      <w:proofErr w:type="spellStart"/>
      <w:r w:rsidRPr="003B09F5">
        <w:rPr>
          <w:rFonts w:cs="Times New Roman"/>
        </w:rPr>
        <w:t>Orthocladiinae</w:t>
      </w:r>
      <w:proofErr w:type="spellEnd"/>
      <w:r w:rsidRPr="003B09F5">
        <w:rPr>
          <w:rFonts w:cs="Times New Roman"/>
        </w:rPr>
        <w:t xml:space="preserve"> </w:t>
      </w:r>
      <w:r>
        <w:rPr>
          <w:rFonts w:cs="Times New Roman"/>
        </w:rPr>
        <w:t xml:space="preserve">midges </w:t>
      </w:r>
      <w:r w:rsidRPr="003B09F5">
        <w:rPr>
          <w:rFonts w:cs="Times New Roman"/>
        </w:rPr>
        <w:t xml:space="preserve">and </w:t>
      </w:r>
      <w:proofErr w:type="spellStart"/>
      <w:r w:rsidRPr="003B09F5">
        <w:rPr>
          <w:rFonts w:cs="Times New Roman"/>
        </w:rPr>
        <w:t>Unioncolidae</w:t>
      </w:r>
      <w:proofErr w:type="spellEnd"/>
      <w:r>
        <w:rPr>
          <w:rFonts w:cs="Times New Roman"/>
        </w:rPr>
        <w:t xml:space="preserve"> mites</w:t>
      </w:r>
      <w:r w:rsidRPr="003B09F5">
        <w:rPr>
          <w:rFonts w:cs="Times New Roman"/>
        </w:rPr>
        <w:t>.</w:t>
      </w:r>
      <w:r>
        <w:rPr>
          <w:rFonts w:cs="Times New Roman"/>
        </w:rPr>
        <w:t xml:space="preserve"> </w:t>
      </w:r>
    </w:p>
    <w:p w14:paraId="28543DFE" w14:textId="77777777" w:rsidR="00B347D9" w:rsidRDefault="00B347D9" w:rsidP="00B347D9">
      <w:pPr>
        <w:pStyle w:val="BodyText"/>
        <w:keepNext/>
      </w:pPr>
      <w:r>
        <w:rPr>
          <w:noProof/>
        </w:rPr>
        <w:lastRenderedPageBreak/>
        <w:drawing>
          <wp:inline distT="0" distB="0" distL="0" distR="0" wp14:anchorId="467583A3" wp14:editId="7B24B289">
            <wp:extent cx="5563376" cy="483937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P173_EWR.png"/>
                    <pic:cNvPicPr/>
                  </pic:nvPicPr>
                  <pic:blipFill>
                    <a:blip r:embed="rId8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55944BF3" w14:textId="16B29B99" w:rsidR="00B347D9" w:rsidRPr="00B347D9" w:rsidRDefault="00B347D9" w:rsidP="00B347D9">
      <w:pPr>
        <w:pStyle w:val="Caption"/>
      </w:pPr>
      <w:bookmarkStart w:id="795" w:name="_Ref33183293"/>
      <w:r>
        <w:t xml:space="preserve">Figure </w:t>
      </w:r>
      <w:fldSimple w:instr=" SEQ Figure \* ARABIC ">
        <w:r w:rsidR="00266BE9">
          <w:rPr>
            <w:noProof/>
          </w:rPr>
          <w:t>64</w:t>
        </w:r>
      </w:fldSimple>
      <w:bookmarkEnd w:id="795"/>
      <w:r w:rsidRPr="00B347D9">
        <w:rPr>
          <w:sz w:val="24"/>
        </w:rPr>
        <w:t xml:space="preserve"> </w:t>
      </w:r>
      <w:r w:rsidRPr="00B347D9">
        <w:t xml:space="preserve">Range in elevation (mAHD) of key wetland species along the vegetation monitoring transects for 2001, 2011 and 2019 at </w:t>
      </w:r>
      <w:r>
        <w:t>Melaleuca Park 173</w:t>
      </w:r>
      <w:r w:rsidRPr="00B347D9">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p>
    <w:p w14:paraId="027A50B0"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1502EC4" wp14:editId="30B649C8">
            <wp:extent cx="5760000" cy="3985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9761C39" w14:textId="466065CB" w:rsidR="00585210" w:rsidRPr="003B09F5" w:rsidRDefault="00585210" w:rsidP="00DA4EC4">
      <w:pPr>
        <w:pStyle w:val="Caption"/>
        <w:rPr>
          <w:rFonts w:ascii="Times New Roman" w:hAnsi="Times New Roman" w:cs="Times New Roman"/>
        </w:rPr>
      </w:pPr>
      <w:bookmarkStart w:id="796"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65</w:t>
      </w:r>
      <w:r w:rsidRPr="003B09F5">
        <w:rPr>
          <w:rFonts w:ascii="Times New Roman" w:hAnsi="Times New Roman" w:cs="Times New Roman"/>
        </w:rPr>
        <w:fldChar w:fldCharType="end"/>
      </w:r>
      <w:bookmarkEnd w:id="796"/>
      <w:r w:rsidRPr="003B09F5">
        <w:rPr>
          <w:rFonts w:ascii="Times New Roman" w:hAnsi="Times New Roman" w:cs="Times New Roman"/>
        </w:rPr>
        <w:t xml:space="preserve"> Unconstrained ordination based on the latent variable model for each surveyed year for Melaleuca Park 173. Plots are represented as different colours and consecutive years are joined by a line with first and last survey years labeled.</w:t>
      </w:r>
    </w:p>
    <w:p w14:paraId="33257799"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424130" wp14:editId="2ECB6875">
            <wp:extent cx="5760000" cy="39852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F69FE9A" w14:textId="23C18AB2" w:rsidR="00585210" w:rsidRPr="003B09F5" w:rsidRDefault="00585210" w:rsidP="00DA4EC4">
      <w:pPr>
        <w:pStyle w:val="Caption"/>
        <w:rPr>
          <w:rFonts w:ascii="Times New Roman" w:hAnsi="Times New Roman" w:cs="Times New Roman"/>
        </w:rPr>
      </w:pPr>
      <w:bookmarkStart w:id="797"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66</w:t>
      </w:r>
      <w:r w:rsidRPr="003B09F5">
        <w:rPr>
          <w:rFonts w:ascii="Times New Roman" w:hAnsi="Times New Roman" w:cs="Times New Roman"/>
        </w:rPr>
        <w:fldChar w:fldCharType="end"/>
      </w:r>
      <w:bookmarkEnd w:id="797"/>
      <w:r w:rsidRPr="003B09F5">
        <w:rPr>
          <w:rFonts w:ascii="Times New Roman" w:hAnsi="Times New Roman" w:cs="Times New Roman"/>
        </w:rPr>
        <w:t xml:space="preserve"> Estimated mean regression coefficients (dots) and 95% credible intervals (bars) for effect of groundwater levels at Melaleuca Park 173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60592180"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92BE729" wp14:editId="5A6F13C1">
            <wp:extent cx="5760000" cy="39852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667173F" w14:textId="11F28AD7" w:rsidR="00585210" w:rsidRPr="003B09F5" w:rsidRDefault="00585210" w:rsidP="00DA4EC4">
      <w:pPr>
        <w:pStyle w:val="Caption"/>
        <w:rPr>
          <w:rFonts w:ascii="Times New Roman" w:hAnsi="Times New Roman" w:cs="Times New Roman"/>
        </w:rPr>
      </w:pPr>
      <w:bookmarkStart w:id="798"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67</w:t>
      </w:r>
      <w:r w:rsidRPr="003B09F5">
        <w:rPr>
          <w:rFonts w:ascii="Times New Roman" w:hAnsi="Times New Roman" w:cs="Times New Roman"/>
        </w:rPr>
        <w:fldChar w:fldCharType="end"/>
      </w:r>
      <w:bookmarkEnd w:id="798"/>
      <w:r w:rsidRPr="003B09F5">
        <w:rPr>
          <w:rFonts w:ascii="Times New Roman" w:hAnsi="Times New Roman" w:cs="Times New Roman"/>
        </w:rPr>
        <w:t xml:space="preserve"> Richness of aquatic invertebrate families for each year at Melaleuca Park 173. Line is a moving 3-year average.</w:t>
      </w:r>
    </w:p>
    <w:p w14:paraId="4BF3AD5E"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EC87DC8" wp14:editId="3D2110DF">
            <wp:extent cx="5760000" cy="39852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E4ED50D" w14:textId="079A6313" w:rsidR="00585210" w:rsidRPr="003B09F5" w:rsidRDefault="00585210" w:rsidP="00DA4EC4">
      <w:pPr>
        <w:pStyle w:val="Caption"/>
        <w:rPr>
          <w:rFonts w:ascii="Times New Roman" w:hAnsi="Times New Roman" w:cs="Times New Roman"/>
        </w:rPr>
      </w:pPr>
      <w:bookmarkStart w:id="799"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68</w:t>
      </w:r>
      <w:r w:rsidRPr="003B09F5">
        <w:rPr>
          <w:rFonts w:ascii="Times New Roman" w:hAnsi="Times New Roman" w:cs="Times New Roman"/>
        </w:rPr>
        <w:fldChar w:fldCharType="end"/>
      </w:r>
      <w:bookmarkEnd w:id="799"/>
      <w:r w:rsidRPr="003B09F5">
        <w:rPr>
          <w:rFonts w:ascii="Times New Roman" w:hAnsi="Times New Roman" w:cs="Times New Roman"/>
        </w:rPr>
        <w:t xml:space="preserve"> Unconstrained ordination based on invertebrate data for each surveyed year for Melaleuca Park 173. Consecutive years are joined by a line with first and last survey years labeled.</w:t>
      </w:r>
    </w:p>
    <w:p w14:paraId="44B58EEB" w14:textId="03DBCE1D" w:rsidR="004619D7" w:rsidRDefault="004619D7" w:rsidP="00C7434B">
      <w:pPr>
        <w:pStyle w:val="Heading3"/>
      </w:pPr>
      <w:bookmarkStart w:id="800" w:name="_Toc33196597"/>
      <w:r>
        <w:t>Melaleuca Park 78</w:t>
      </w:r>
      <w:bookmarkEnd w:id="800"/>
    </w:p>
    <w:p w14:paraId="76C01522" w14:textId="77777777" w:rsidR="00611FEC" w:rsidRPr="003B09F5" w:rsidRDefault="00611FEC" w:rsidP="00C7434B">
      <w:pPr>
        <w:pStyle w:val="Heading4"/>
        <w:rPr>
          <w:rFonts w:cs="Times New Roman"/>
        </w:rPr>
      </w:pPr>
      <w:r w:rsidRPr="003B09F5">
        <w:rPr>
          <w:rFonts w:cs="Times New Roman"/>
        </w:rPr>
        <w:t>Vegetation dynamics</w:t>
      </w:r>
    </w:p>
    <w:p w14:paraId="41F7A925" w14:textId="6DB5879A" w:rsidR="00611FEC" w:rsidRPr="003B09F5" w:rsidRDefault="00611FEC" w:rsidP="00DA4EC4">
      <w:pPr>
        <w:pStyle w:val="FirstParagraph"/>
        <w:rPr>
          <w:rFonts w:cs="Times New Roman"/>
        </w:rPr>
      </w:pPr>
      <w:r w:rsidRPr="003B09F5">
        <w:rPr>
          <w:rFonts w:cs="Times New Roman"/>
        </w:rPr>
        <w:t>The vegetation transect has been monitored at Melaleuca Park 78 since 1997 and was last surveyed in 2018 (Buller et al.</w:t>
      </w:r>
      <w:r>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understory of </w:t>
      </w:r>
      <w:proofErr w:type="spellStart"/>
      <w:r w:rsidRPr="003B09F5">
        <w:rPr>
          <w:rFonts w:cs="Times New Roman"/>
          <w:i/>
        </w:rPr>
        <w:t>Beaufortia</w:t>
      </w:r>
      <w:proofErr w:type="spellEnd"/>
      <w:r w:rsidRPr="003B09F5">
        <w:rPr>
          <w:rFonts w:cs="Times New Roman"/>
          <w:i/>
        </w:rPr>
        <w:t xml:space="preserve"> elegans</w:t>
      </w:r>
      <w:r w:rsidRPr="003B09F5">
        <w:rPr>
          <w:rFonts w:cs="Times New Roman"/>
        </w:rPr>
        <w:t xml:space="preserve">, </w:t>
      </w:r>
      <w:proofErr w:type="spellStart"/>
      <w:r w:rsidRPr="003B09F5">
        <w:rPr>
          <w:rFonts w:cs="Times New Roman"/>
          <w:i/>
        </w:rPr>
        <w:t>Pultenea</w:t>
      </w:r>
      <w:proofErr w:type="spellEnd"/>
      <w:r w:rsidRPr="003B09F5">
        <w:rPr>
          <w:rFonts w:cs="Times New Roman"/>
          <w:i/>
        </w:rPr>
        <w:t xml:space="preserve"> reticulata</w:t>
      </w:r>
      <w:r w:rsidRPr="003B09F5">
        <w:rPr>
          <w:rFonts w:cs="Times New Roman"/>
        </w:rPr>
        <w:t xml:space="preserve"> and </w:t>
      </w:r>
      <w:proofErr w:type="spellStart"/>
      <w:r w:rsidRPr="003B09F5">
        <w:rPr>
          <w:rFonts w:cs="Times New Roman"/>
          <w:i/>
        </w:rPr>
        <w:t>Kunzea</w:t>
      </w:r>
      <w:proofErr w:type="spellEnd"/>
      <w:r w:rsidRPr="003B09F5">
        <w:rPr>
          <w:rFonts w:cs="Times New Roman"/>
          <w:i/>
        </w:rPr>
        <w:t xml:space="preserve"> </w:t>
      </w:r>
      <w:proofErr w:type="spellStart"/>
      <w:r w:rsidRPr="003B09F5">
        <w:rPr>
          <w:rFonts w:cs="Times New Roman"/>
          <w:i/>
        </w:rPr>
        <w:t>glabrescens</w:t>
      </w:r>
      <w:proofErr w:type="spellEnd"/>
      <w:r w:rsidRPr="003B09F5">
        <w:rPr>
          <w:rFonts w:cs="Times New Roman"/>
        </w:rPr>
        <w:t xml:space="preserve">. The overstorey is largely composed of </w:t>
      </w:r>
      <w:r w:rsidRPr="003B09F5">
        <w:rPr>
          <w:rFonts w:cs="Times New Roman"/>
          <w:i/>
        </w:rPr>
        <w:t>Melaleuca preissiana</w:t>
      </w:r>
      <w:r w:rsidRPr="003B09F5">
        <w:rPr>
          <w:rFonts w:cs="Times New Roman"/>
        </w:rPr>
        <w:t xml:space="preserve"> throughout the transect and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in the higher parts of the basin. </w:t>
      </w:r>
      <w:r w:rsidR="0041403D">
        <w:rPr>
          <w:rFonts w:cs="Times New Roman"/>
        </w:rPr>
        <w:t xml:space="preserve">The ecological water </w:t>
      </w:r>
      <w:proofErr w:type="spellStart"/>
      <w:r w:rsidR="0041403D">
        <w:rPr>
          <w:rFonts w:cs="Times New Roman"/>
        </w:rPr>
        <w:t>requirments</w:t>
      </w:r>
      <w:proofErr w:type="spellEnd"/>
      <w:r w:rsidR="0041403D">
        <w:rPr>
          <w:rFonts w:cs="Times New Roman"/>
        </w:rPr>
        <w:t xml:space="preserve"> of </w:t>
      </w:r>
      <w:r w:rsidR="0041403D">
        <w:rPr>
          <w:rFonts w:cs="Times New Roman"/>
          <w:i/>
          <w:iCs/>
        </w:rPr>
        <w:t xml:space="preserve">M. preissiana </w:t>
      </w:r>
      <w:r w:rsidR="0041403D">
        <w:rPr>
          <w:rFonts w:cs="Times New Roman"/>
        </w:rPr>
        <w:t xml:space="preserve">have been </w:t>
      </w:r>
      <w:r w:rsidR="004F43A7">
        <w:rPr>
          <w:rFonts w:cs="Times New Roman"/>
        </w:rPr>
        <w:t>met, and will continue to be met</w:t>
      </w:r>
      <w:r w:rsidR="008A273E">
        <w:rPr>
          <w:rFonts w:cs="Times New Roman"/>
        </w:rPr>
        <w:t xml:space="preserve"> by the projected increases in groundwater (</w:t>
      </w:r>
      <w:r w:rsidR="008A273E">
        <w:rPr>
          <w:rFonts w:cs="Times New Roman"/>
        </w:rPr>
        <w:fldChar w:fldCharType="begin"/>
      </w:r>
      <w:r w:rsidR="008A273E">
        <w:rPr>
          <w:rFonts w:cs="Times New Roman"/>
        </w:rPr>
        <w:instrText xml:space="preserve"> REF _Ref33184285 \h </w:instrText>
      </w:r>
      <w:r w:rsidR="008A273E">
        <w:rPr>
          <w:rFonts w:cs="Times New Roman"/>
        </w:rPr>
      </w:r>
      <w:r w:rsidR="008A273E">
        <w:rPr>
          <w:rFonts w:cs="Times New Roman"/>
        </w:rPr>
        <w:fldChar w:fldCharType="separate"/>
      </w:r>
      <w:r w:rsidR="00266BE9">
        <w:t xml:space="preserve">Figure </w:t>
      </w:r>
      <w:r w:rsidR="00266BE9">
        <w:rPr>
          <w:noProof/>
        </w:rPr>
        <w:t>69</w:t>
      </w:r>
      <w:r w:rsidR="008A273E">
        <w:rPr>
          <w:rFonts w:cs="Times New Roman"/>
        </w:rPr>
        <w:fldChar w:fldCharType="end"/>
      </w:r>
      <w:r w:rsidR="008A273E">
        <w:rPr>
          <w:rFonts w:cs="Times New Roman"/>
        </w:rPr>
        <w:t xml:space="preserve">). </w:t>
      </w:r>
      <w:r w:rsidRPr="003B09F5">
        <w:rPr>
          <w:rFonts w:cs="Times New Roman"/>
        </w:rPr>
        <w:t xml:space="preserve">In 2006, the transect was heavily affected by a fire but the vegetation has since made some recovery.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disappeared from the transect during this period. Several tree deaths were reported following the fire but there is evidence of recovery, particularly for low-lying stands of </w:t>
      </w:r>
      <w:r w:rsidRPr="003B09F5">
        <w:rPr>
          <w:rFonts w:cs="Times New Roman"/>
          <w:i/>
        </w:rPr>
        <w:t>M. preissiana</w:t>
      </w:r>
      <w:r w:rsidRPr="003B09F5">
        <w:rPr>
          <w:rFonts w:cs="Times New Roman"/>
        </w:rPr>
        <w:t xml:space="preserve">. </w:t>
      </w:r>
      <w:commentRangeStart w:id="801"/>
      <w:r w:rsidRPr="003B09F5">
        <w:rPr>
          <w:rFonts w:cs="Times New Roman"/>
        </w:rPr>
        <w:t xml:space="preserve">Trajectories of compositional change provide further evidence for post-fire recovery as recent plot assemblages are becoming more similar to those recorded before the fire </w:t>
      </w:r>
      <w:commentRangeEnd w:id="801"/>
      <w:r>
        <w:rPr>
          <w:rStyle w:val="CommentReference"/>
          <w:rFonts w:asciiTheme="minorHAnsi" w:hAnsiTheme="minorHAnsi"/>
        </w:rPr>
        <w:commentReference w:id="801"/>
      </w:r>
      <w:r w:rsidRPr="003B09F5">
        <w:rPr>
          <w:rFonts w:cs="Times New Roman"/>
        </w:rPr>
        <w:t>(</w:t>
      </w:r>
      <w:r>
        <w:rPr>
          <w:rFonts w:cs="Times New Roman"/>
        </w:rPr>
        <w:fldChar w:fldCharType="begin"/>
      </w:r>
      <w:r>
        <w:rPr>
          <w:rFonts w:cs="Times New Roman"/>
        </w:rPr>
        <w:instrText xml:space="preserve"> REF _Ref25920700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70</w:t>
      </w:r>
      <w:r>
        <w:rPr>
          <w:rFonts w:cs="Times New Roman"/>
        </w:rPr>
        <w:fldChar w:fldCharType="end"/>
      </w:r>
      <w:r w:rsidRPr="003B09F5">
        <w:rPr>
          <w:rFonts w:cs="Times New Roman"/>
        </w:rPr>
        <w:t>).</w:t>
      </w:r>
    </w:p>
    <w:p w14:paraId="5520CA94" w14:textId="6CE82361" w:rsidR="00611FEC" w:rsidRDefault="00611FEC" w:rsidP="00DA4EC4">
      <w:pPr>
        <w:pStyle w:val="BodyText"/>
        <w:rPr>
          <w:rFonts w:cs="Times New Roman"/>
        </w:rPr>
      </w:pPr>
      <w:r w:rsidRPr="003B09F5">
        <w:rPr>
          <w:rFonts w:cs="Times New Roman"/>
        </w:rPr>
        <w:t>Bayesian regression modelling suggests a number of species associated with low groundwater levels (</w:t>
      </w:r>
      <w:r>
        <w:rPr>
          <w:rFonts w:cs="Times New Roman"/>
        </w:rPr>
        <w:fldChar w:fldCharType="begin"/>
      </w:r>
      <w:r>
        <w:rPr>
          <w:rFonts w:cs="Times New Roman"/>
        </w:rPr>
        <w:instrText xml:space="preserve"> REF _Ref25920705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71</w:t>
      </w:r>
      <w:r>
        <w:rPr>
          <w:rFonts w:cs="Times New Roman"/>
        </w:rPr>
        <w:fldChar w:fldCharType="end"/>
      </w:r>
      <w:r w:rsidRPr="003B09F5">
        <w:rPr>
          <w:rFonts w:cs="Times New Roman"/>
        </w:rPr>
        <w:t xml:space="preserve">), including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proofErr w:type="spellStart"/>
      <w:r w:rsidRPr="003B09F5">
        <w:rPr>
          <w:rFonts w:cs="Times New Roman"/>
          <w:i/>
        </w:rPr>
        <w:t>Hibbertia</w:t>
      </w:r>
      <w:proofErr w:type="spellEnd"/>
      <w:r w:rsidRPr="003B09F5">
        <w:rPr>
          <w:rFonts w:cs="Times New Roman"/>
          <w:i/>
        </w:rPr>
        <w:t xml:space="preserve"> </w:t>
      </w:r>
      <w:proofErr w:type="spellStart"/>
      <w:r w:rsidRPr="003B09F5">
        <w:rPr>
          <w:rFonts w:cs="Times New Roman"/>
          <w:i/>
        </w:rPr>
        <w:t>subvaginata</w:t>
      </w:r>
      <w:proofErr w:type="spellEnd"/>
      <w:r w:rsidRPr="003B09F5">
        <w:rPr>
          <w:rFonts w:cs="Times New Roman"/>
        </w:rPr>
        <w:t xml:space="preserve"> and </w:t>
      </w:r>
      <w:r w:rsidRPr="003B09F5">
        <w:rPr>
          <w:rFonts w:cs="Times New Roman"/>
          <w:i/>
        </w:rPr>
        <w:t>M. preissiana</w:t>
      </w:r>
      <w:r w:rsidRPr="003B09F5">
        <w:rPr>
          <w:rFonts w:cs="Times New Roman"/>
        </w:rPr>
        <w:t>, are likely to increase in cover abundance under a scenario of further decreasing groundwater</w:t>
      </w:r>
      <w:r>
        <w:rPr>
          <w:rFonts w:cs="Times New Roman"/>
        </w:rPr>
        <w:t xml:space="preserve"> levels</w:t>
      </w:r>
      <w:r w:rsidRPr="003B09F5">
        <w:rPr>
          <w:rFonts w:cs="Times New Roman"/>
        </w:rPr>
        <w:t xml:space="preserve">. The cover abundance of exotics, including </w:t>
      </w:r>
      <w:r w:rsidRPr="003B09F5">
        <w:rPr>
          <w:rFonts w:cs="Times New Roman"/>
          <w:i/>
        </w:rPr>
        <w:t xml:space="preserve">Aira </w:t>
      </w:r>
      <w:proofErr w:type="spellStart"/>
      <w:r w:rsidRPr="003B09F5">
        <w:rPr>
          <w:rFonts w:cs="Times New Roman"/>
          <w:i/>
        </w:rPr>
        <w:t>caryophyllea</w:t>
      </w:r>
      <w:proofErr w:type="spellEnd"/>
      <w:r w:rsidRPr="003B09F5">
        <w:rPr>
          <w:rFonts w:cs="Times New Roman"/>
        </w:rPr>
        <w:t xml:space="preserve">, </w:t>
      </w:r>
      <w:proofErr w:type="spellStart"/>
      <w:r w:rsidRPr="003B09F5">
        <w:rPr>
          <w:rFonts w:cs="Times New Roman"/>
          <w:i/>
        </w:rPr>
        <w:t>Briza</w:t>
      </w:r>
      <w:proofErr w:type="spellEnd"/>
      <w:r w:rsidRPr="003B09F5">
        <w:rPr>
          <w:rFonts w:cs="Times New Roman"/>
          <w:i/>
        </w:rPr>
        <w:t xml:space="preserve"> maxima</w:t>
      </w:r>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w:t>
      </w:r>
      <w:proofErr w:type="spellStart"/>
      <w:r w:rsidRPr="003B09F5">
        <w:rPr>
          <w:rFonts w:cs="Times New Roman"/>
          <w:i/>
        </w:rPr>
        <w:t>Hypochaeris</w:t>
      </w:r>
      <w:proofErr w:type="spellEnd"/>
      <w:r w:rsidRPr="003B09F5">
        <w:rPr>
          <w:rFonts w:cs="Times New Roman"/>
          <w:i/>
        </w:rPr>
        <w:t xml:space="preserve"> glabra</w:t>
      </w:r>
      <w:r w:rsidRPr="003B09F5">
        <w:rPr>
          <w:rFonts w:cs="Times New Roman"/>
        </w:rPr>
        <w:t xml:space="preserve">, </w:t>
      </w:r>
      <w:proofErr w:type="spellStart"/>
      <w:r w:rsidRPr="003B09F5">
        <w:rPr>
          <w:rFonts w:cs="Times New Roman"/>
          <w:i/>
        </w:rPr>
        <w:t>Poa</w:t>
      </w:r>
      <w:proofErr w:type="spellEnd"/>
      <w:r w:rsidRPr="003B09F5">
        <w:rPr>
          <w:rFonts w:cs="Times New Roman"/>
          <w:i/>
        </w:rPr>
        <w:t xml:space="preserve"> </w:t>
      </w:r>
      <w:proofErr w:type="spellStart"/>
      <w:r w:rsidRPr="003B09F5">
        <w:rPr>
          <w:rFonts w:cs="Times New Roman"/>
          <w:i/>
        </w:rPr>
        <w:t>annua</w:t>
      </w:r>
      <w:proofErr w:type="spellEnd"/>
      <w:r w:rsidRPr="003B09F5">
        <w:rPr>
          <w:rFonts w:cs="Times New Roman"/>
        </w:rPr>
        <w:t xml:space="preserve">, </w:t>
      </w:r>
      <w:proofErr w:type="spellStart"/>
      <w:r w:rsidRPr="003B09F5">
        <w:rPr>
          <w:rFonts w:cs="Times New Roman"/>
          <w:i/>
        </w:rPr>
        <w:t>Sonchus</w:t>
      </w:r>
      <w:proofErr w:type="spellEnd"/>
      <w:r w:rsidRPr="003B09F5">
        <w:rPr>
          <w:rFonts w:cs="Times New Roman"/>
          <w:i/>
        </w:rPr>
        <w:t xml:space="preserve"> </w:t>
      </w:r>
      <w:proofErr w:type="spellStart"/>
      <w:r w:rsidRPr="003B09F5">
        <w:rPr>
          <w:rFonts w:cs="Times New Roman"/>
          <w:i/>
        </w:rPr>
        <w:t>oleraceus</w:t>
      </w:r>
      <w:proofErr w:type="spellEnd"/>
      <w:r w:rsidRPr="003B09F5">
        <w:rPr>
          <w:rFonts w:cs="Times New Roman"/>
        </w:rPr>
        <w:t xml:space="preserve"> and </w:t>
      </w:r>
      <w:proofErr w:type="spellStart"/>
      <w:r w:rsidRPr="003B09F5">
        <w:rPr>
          <w:rFonts w:cs="Times New Roman"/>
          <w:i/>
        </w:rPr>
        <w:t>Ursinia</w:t>
      </w:r>
      <w:proofErr w:type="spellEnd"/>
      <w:r w:rsidRPr="003B09F5">
        <w:rPr>
          <w:rFonts w:cs="Times New Roman"/>
          <w:i/>
        </w:rPr>
        <w:t xml:space="preserve"> </w:t>
      </w:r>
      <w:proofErr w:type="spellStart"/>
      <w:r w:rsidRPr="003B09F5">
        <w:rPr>
          <w:rFonts w:cs="Times New Roman"/>
          <w:i/>
        </w:rPr>
        <w:t>anthemoides</w:t>
      </w:r>
      <w:proofErr w:type="spellEnd"/>
      <w:r w:rsidRPr="003B09F5">
        <w:rPr>
          <w:rFonts w:cs="Times New Roman"/>
        </w:rPr>
        <w:t xml:space="preserve">, </w:t>
      </w:r>
      <w:r>
        <w:rPr>
          <w:rFonts w:cs="Times New Roman"/>
        </w:rPr>
        <w:t>is</w:t>
      </w:r>
      <w:r w:rsidRPr="003B09F5">
        <w:rPr>
          <w:rFonts w:cs="Times New Roman"/>
        </w:rPr>
        <w:t xml:space="preserve"> also likely to increase with declining groundwater</w:t>
      </w:r>
      <w:r>
        <w:rPr>
          <w:rFonts w:cs="Times New Roman"/>
        </w:rPr>
        <w:t xml:space="preserve"> levels</w:t>
      </w:r>
      <w:r w:rsidRPr="003B09F5">
        <w:rPr>
          <w:rFonts w:cs="Times New Roman"/>
        </w:rPr>
        <w:t xml:space="preserve">. </w:t>
      </w:r>
      <w:del w:id="802" w:author="Natasha Del Borrello" w:date="2019-12-12T15:52:00Z">
        <w:r w:rsidRPr="003B09F5" w:rsidDel="00D47729">
          <w:rPr>
            <w:rFonts w:cs="Times New Roman"/>
          </w:rPr>
          <w:delText xml:space="preserve">Some of the species are groundwater dependent, such as the </w:delText>
        </w:r>
        <w:r w:rsidRPr="003B09F5" w:rsidDel="00D47729">
          <w:rPr>
            <w:rFonts w:cs="Times New Roman"/>
            <w:i/>
          </w:rPr>
          <w:delText>Banksia</w:delText>
        </w:r>
        <w:r w:rsidRPr="003B09F5" w:rsidDel="00D47729">
          <w:rPr>
            <w:rFonts w:cs="Times New Roman"/>
          </w:rPr>
          <w:delText xml:space="preserve"> species, suggesting that despite being in decline, groundwater will remain important in determining the vegetation composition of the wetland </w:delText>
        </w:r>
      </w:del>
      <w:r w:rsidRPr="003B09F5">
        <w:rPr>
          <w:rFonts w:cs="Times New Roman"/>
        </w:rPr>
        <w:t>It is also likely that the richness of exotic species will increase with groundwater decline as the site becomes invaded by exotics not currently recorded at the site.</w:t>
      </w:r>
    </w:p>
    <w:p w14:paraId="7C744CA3" w14:textId="77777777" w:rsidR="00B068A7" w:rsidRDefault="0073752B" w:rsidP="00B068A7">
      <w:pPr>
        <w:pStyle w:val="BodyText"/>
        <w:keepNext/>
      </w:pPr>
      <w:r>
        <w:rPr>
          <w:rFonts w:cs="Times New Roman"/>
          <w:noProof/>
        </w:rPr>
        <w:lastRenderedPageBreak/>
        <w:drawing>
          <wp:inline distT="0" distB="0" distL="0" distR="0" wp14:anchorId="31F68418" wp14:editId="62C365CB">
            <wp:extent cx="5563376" cy="4839375"/>
            <wp:effectExtent l="0" t="0" r="0" b="0"/>
            <wp:docPr id="57" name="Picture 5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mp78_EWR.png"/>
                    <pic:cNvPicPr/>
                  </pic:nvPicPr>
                  <pic:blipFill>
                    <a:blip r:embed="rId8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5B946B7C" w14:textId="4523C2E3" w:rsidR="0073752B" w:rsidRPr="003B09F5" w:rsidRDefault="00B068A7" w:rsidP="00B068A7">
      <w:pPr>
        <w:pStyle w:val="Caption"/>
        <w:rPr>
          <w:rFonts w:cs="Times New Roman"/>
        </w:rPr>
      </w:pPr>
      <w:bookmarkStart w:id="803" w:name="_Ref33184285"/>
      <w:r>
        <w:t xml:space="preserve">Figure </w:t>
      </w:r>
      <w:fldSimple w:instr=" SEQ Figure \* ARABIC ">
        <w:r w:rsidR="00266BE9">
          <w:rPr>
            <w:noProof/>
          </w:rPr>
          <w:t>69</w:t>
        </w:r>
      </w:fldSimple>
      <w:bookmarkEnd w:id="803"/>
      <w:r w:rsidR="008E3CDF" w:rsidRPr="008E3CDF">
        <w:t xml:space="preserve"> </w:t>
      </w:r>
      <w:r w:rsidR="008E3CDF" w:rsidRPr="00B347D9">
        <w:t xml:space="preserve">Range in elevation (mAHD) of key wetland species along the vegetation monitoring transects for 2001, 2011 and 2019 at </w:t>
      </w:r>
      <w:r w:rsidR="008E3CDF">
        <w:t xml:space="preserve">Melaleuca Park </w:t>
      </w:r>
      <w:r w:rsidR="008E3CDF">
        <w:t>78</w:t>
      </w:r>
      <w:r w:rsidR="008E3CDF" w:rsidRPr="00B347D9">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p>
    <w:p w14:paraId="66087D4F" w14:textId="77777777" w:rsidR="00611FEC" w:rsidRPr="003B09F5" w:rsidRDefault="00611FE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7CD254A" wp14:editId="3C5C94C5">
            <wp:extent cx="5760000" cy="39852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EBC2EF7" w14:textId="7660A997" w:rsidR="00611FEC" w:rsidRPr="003B09F5" w:rsidRDefault="00611FEC" w:rsidP="00DA4EC4">
      <w:pPr>
        <w:pStyle w:val="Caption"/>
        <w:rPr>
          <w:rFonts w:ascii="Times New Roman" w:hAnsi="Times New Roman" w:cs="Times New Roman"/>
        </w:rPr>
      </w:pPr>
      <w:bookmarkStart w:id="804"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70</w:t>
      </w:r>
      <w:r w:rsidRPr="003B09F5">
        <w:rPr>
          <w:rFonts w:ascii="Times New Roman" w:hAnsi="Times New Roman" w:cs="Times New Roman"/>
        </w:rPr>
        <w:fldChar w:fldCharType="end"/>
      </w:r>
      <w:bookmarkEnd w:id="804"/>
      <w:r w:rsidRPr="003B09F5">
        <w:rPr>
          <w:rFonts w:ascii="Times New Roman" w:hAnsi="Times New Roman" w:cs="Times New Roman"/>
        </w:rPr>
        <w:t xml:space="preserve"> Unconstrained ordination based on the latent variable model for each surveyed year for Melaleuca Park 78. Plots are represented as different colours and consecutive years are joined by a line with first and last survey years labeled.</w:t>
      </w:r>
    </w:p>
    <w:p w14:paraId="4462AFD1" w14:textId="77777777" w:rsidR="00611FEC" w:rsidRPr="003B09F5" w:rsidRDefault="00611FE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C4BB101" wp14:editId="4D1BE2C1">
            <wp:extent cx="5760000" cy="39852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8FFC8F5" w14:textId="0F15B7D1" w:rsidR="00611FEC" w:rsidRPr="003B09F5" w:rsidRDefault="00611FEC" w:rsidP="00DA4EC4">
      <w:pPr>
        <w:pStyle w:val="Caption"/>
        <w:rPr>
          <w:rFonts w:ascii="Times New Roman" w:hAnsi="Times New Roman" w:cs="Times New Roman"/>
        </w:rPr>
      </w:pPr>
      <w:bookmarkStart w:id="805"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71</w:t>
      </w:r>
      <w:r w:rsidRPr="003B09F5">
        <w:rPr>
          <w:rFonts w:ascii="Times New Roman" w:hAnsi="Times New Roman" w:cs="Times New Roman"/>
        </w:rPr>
        <w:fldChar w:fldCharType="end"/>
      </w:r>
      <w:bookmarkEnd w:id="805"/>
      <w:r w:rsidRPr="003B09F5">
        <w:rPr>
          <w:rFonts w:ascii="Times New Roman" w:hAnsi="Times New Roman" w:cs="Times New Roman"/>
        </w:rPr>
        <w:t xml:space="preserve"> Estimated mean regression coefficients (dots) and 95% credible intervals (bars) for effect of groundwater levels at Melaleuca Park 78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ins w:id="806"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12618452" w14:textId="6377C964" w:rsidR="00A637B0" w:rsidRPr="003B09F5" w:rsidRDefault="00A637B0" w:rsidP="00DA4EC4">
      <w:pPr>
        <w:rPr>
          <w:rFonts w:ascii="Times New Roman" w:eastAsiaTheme="majorEastAsia" w:hAnsi="Times New Roman" w:cs="Times New Roman"/>
          <w:b/>
          <w:bCs/>
          <w:sz w:val="32"/>
          <w:szCs w:val="32"/>
        </w:rPr>
      </w:pPr>
    </w:p>
    <w:sectPr w:rsidR="00A637B0" w:rsidRPr="003B09F5" w:rsidSect="00605A84">
      <w:pgSz w:w="11906" w:h="16838" w:code="9"/>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ichael Hammond" w:date="2019-12-18T14:33:00Z" w:initials="MH">
    <w:p w14:paraId="17374EE3" w14:textId="77777777" w:rsidR="00305B18" w:rsidRDefault="00305B18" w:rsidP="006A06F1">
      <w:pPr>
        <w:pStyle w:val="CommentText"/>
      </w:pPr>
      <w:r>
        <w:rPr>
          <w:rStyle w:val="CommentReference"/>
        </w:rPr>
        <w:annotationRef/>
      </w:r>
      <w:r>
        <w:t>All ok context but really just background info. The intro should be focused on:</w:t>
      </w:r>
    </w:p>
    <w:p w14:paraId="3FDA0566" w14:textId="5FEEDD95" w:rsidR="00305B18" w:rsidRDefault="00305B18" w:rsidP="006A06F1">
      <w:pPr>
        <w:pStyle w:val="CommentText"/>
        <w:numPr>
          <w:ilvl w:val="0"/>
          <w:numId w:val="16"/>
        </w:numPr>
      </w:pPr>
      <w:r>
        <w:t>Gnangara groundwater supports wetlands and other GDEs</w:t>
      </w:r>
    </w:p>
    <w:p w14:paraId="7BAF6170" w14:textId="4058A2E0" w:rsidR="00305B18" w:rsidRDefault="00305B18" w:rsidP="006A06F1">
      <w:pPr>
        <w:pStyle w:val="CommentText"/>
        <w:numPr>
          <w:ilvl w:val="0"/>
          <w:numId w:val="16"/>
        </w:numPr>
      </w:pPr>
      <w:r>
        <w:t>The ecological values of these wetlands/GDEs rely on groundwater level regimes</w:t>
      </w:r>
    </w:p>
    <w:p w14:paraId="1CAD32E2" w14:textId="123A12C8" w:rsidR="00305B18" w:rsidRDefault="00305B18" w:rsidP="006A06F1">
      <w:pPr>
        <w:pStyle w:val="CommentText"/>
        <w:numPr>
          <w:ilvl w:val="0"/>
          <w:numId w:val="16"/>
        </w:numPr>
      </w:pPr>
      <w:r>
        <w:t xml:space="preserve">Changes in groundwater level regimes can impact on the ecological values of wetlands/GDEs </w:t>
      </w:r>
      <w:proofErr w:type="spellStart"/>
      <w:r>
        <w:t>etc</w:t>
      </w:r>
      <w:proofErr w:type="spellEnd"/>
      <w:r>
        <w:t xml:space="preserve"> </w:t>
      </w:r>
      <w:proofErr w:type="spellStart"/>
      <w:r>
        <w:t>etc</w:t>
      </w:r>
      <w:proofErr w:type="spellEnd"/>
    </w:p>
  </w:comment>
  <w:comment w:id="6" w:author="Michael Hammond" w:date="2019-12-19T08:25:00Z" w:initials="MH">
    <w:p w14:paraId="7BF90F8F" w14:textId="77777777" w:rsidR="007E7578" w:rsidRDefault="007E7578" w:rsidP="007E7578">
      <w:pPr>
        <w:pStyle w:val="CommentText"/>
      </w:pPr>
      <w:r>
        <w:rPr>
          <w:rStyle w:val="CommentReference"/>
        </w:rPr>
        <w:annotationRef/>
      </w:r>
      <w:r>
        <w:t>Drinking water supply is from all aquifers – we can give the proper stats for this but they are unimportant for this report</w:t>
      </w:r>
    </w:p>
  </w:comment>
  <w:comment w:id="7" w:author="Christopher Kavazos" w:date="2020-01-06T11:36:00Z" w:initials="CK">
    <w:p w14:paraId="1CD6D8B0" w14:textId="77777777" w:rsidR="007E7578" w:rsidRDefault="007E7578" w:rsidP="007E7578">
      <w:pPr>
        <w:pStyle w:val="CommentText"/>
      </w:pPr>
      <w:r>
        <w:rPr>
          <w:rStyle w:val="CommentReference"/>
        </w:rPr>
        <w:annotationRef/>
      </w:r>
      <w:r>
        <w:t>Have edited sentence</w:t>
      </w:r>
    </w:p>
  </w:comment>
  <w:comment w:id="17" w:author="Michael Hammond" w:date="2019-12-18T14:34:00Z" w:initials="MH">
    <w:p w14:paraId="57F5BF89" w14:textId="36D853F5" w:rsidR="00305B18" w:rsidRDefault="00305B18">
      <w:pPr>
        <w:pStyle w:val="CommentText"/>
      </w:pPr>
      <w:r>
        <w:rPr>
          <w:rStyle w:val="CommentReference"/>
        </w:rPr>
        <w:annotationRef/>
      </w:r>
      <w:r>
        <w:t>Primarily due to less rainfall.</w:t>
      </w:r>
    </w:p>
  </w:comment>
  <w:comment w:id="14" w:author="Christopher Kavazos" w:date="2020-01-06T11:37:00Z" w:initials="CK">
    <w:p w14:paraId="1C53BADF" w14:textId="36A6E655" w:rsidR="00305B18" w:rsidRDefault="00305B18">
      <w:pPr>
        <w:pStyle w:val="CommentText"/>
      </w:pPr>
      <w:r>
        <w:rPr>
          <w:rStyle w:val="CommentReference"/>
        </w:rPr>
        <w:annotationRef/>
      </w:r>
      <w:r>
        <w:t>I have included abstraction in the sentence, as well as declined rainfall. I don’t believe it is correct to say ‘primarily due to less rainfall’. If abstraction is not having an effect, what is the purpose of this report?</w:t>
      </w:r>
    </w:p>
  </w:comment>
  <w:comment w:id="18" w:author="Michael Hammond" w:date="2019-12-18T14:34:00Z" w:initials="MH">
    <w:p w14:paraId="20CAD40E" w14:textId="173CBEDF" w:rsidR="00305B18" w:rsidRDefault="00305B18">
      <w:pPr>
        <w:pStyle w:val="CommentText"/>
      </w:pPr>
      <w:r>
        <w:rPr>
          <w:rStyle w:val="CommentReference"/>
        </w:rPr>
        <w:annotationRef/>
      </w:r>
      <w:r>
        <w:t>This report doesn’t need to focus on what has caused trends in groundwater levels – it’s about how the changes in groundwater levels have impacted on ecological values of wetlands</w:t>
      </w:r>
    </w:p>
  </w:comment>
  <w:comment w:id="15" w:author="Christopher Kavazos" w:date="2020-01-06T11:46:00Z" w:initials="CK">
    <w:p w14:paraId="014145F4" w14:textId="3A4BD11B" w:rsidR="00305B18" w:rsidRDefault="00305B18">
      <w:pPr>
        <w:pStyle w:val="CommentText"/>
      </w:pPr>
      <w:r>
        <w:rPr>
          <w:rStyle w:val="CommentReference"/>
        </w:rPr>
        <w:annotationRef/>
      </w:r>
      <w:r>
        <w:t>Will add some paragraphs addressing Michael’s comments. However, I still think this paragraph is needed to understand why alterations in abstraction may influence GW levels and the effect of declining rainfall. I suggest not removing the paragraph.</w:t>
      </w:r>
    </w:p>
  </w:comment>
  <w:comment w:id="21" w:author="Michael Hammond" w:date="2019-12-19T08:29:00Z" w:initials="MH">
    <w:p w14:paraId="3E72D030" w14:textId="77777777" w:rsidR="00305B18" w:rsidRDefault="00305B18" w:rsidP="00721131">
      <w:pPr>
        <w:pStyle w:val="CommentText"/>
      </w:pPr>
      <w:r>
        <w:rPr>
          <w:rStyle w:val="CommentReference"/>
        </w:rPr>
        <w:annotationRef/>
      </w:r>
      <w:r>
        <w:t>This is repetitive of the para above and really not very important for his report.</w:t>
      </w:r>
    </w:p>
  </w:comment>
  <w:comment w:id="22" w:author="Christopher Kavazos" w:date="2020-01-06T11:41:00Z" w:initials="CK">
    <w:p w14:paraId="55A98B8A" w14:textId="77777777" w:rsidR="00305B18" w:rsidRDefault="00305B18" w:rsidP="00721131">
      <w:pPr>
        <w:pStyle w:val="CommentText"/>
      </w:pPr>
      <w:r>
        <w:rPr>
          <w:rStyle w:val="CommentReference"/>
        </w:rPr>
        <w:annotationRef/>
      </w:r>
      <w:r>
        <w:t>Agreed. Must be a cut and paste error. Will merge the two paragraphs as I still think the info is useful</w:t>
      </w:r>
    </w:p>
  </w:comment>
  <w:comment w:id="25" w:author="Natasha Del Borrello" w:date="2019-12-09T11:59:00Z" w:initials="NDB">
    <w:p w14:paraId="3894A103" w14:textId="7936B6FF" w:rsidR="00305B18" w:rsidRDefault="00305B18">
      <w:pPr>
        <w:pStyle w:val="CommentText"/>
      </w:pPr>
      <w:r>
        <w:rPr>
          <w:rStyle w:val="CommentReference"/>
        </w:rPr>
        <w:annotationRef/>
      </w:r>
      <w:r>
        <w:t>As the timing of reductions is not definite as the draft plan is still with government and hasn’t been released, please use ‘before 2030’ or ‘by 2030’. The recently released Water Wise Perth two year action plan states 10% reduction in abstraction by 2030, so we can confidently state the 2030 date.</w:t>
      </w:r>
    </w:p>
  </w:comment>
  <w:comment w:id="26" w:author="Christopher Kavazos" w:date="2020-01-06T11:49:00Z" w:initials="CK">
    <w:p w14:paraId="4E125D45" w14:textId="1018419B" w:rsidR="00305B18" w:rsidRDefault="00305B18">
      <w:pPr>
        <w:pStyle w:val="CommentText"/>
      </w:pPr>
      <w:r>
        <w:rPr>
          <w:rStyle w:val="CommentReference"/>
        </w:rPr>
        <w:annotationRef/>
      </w:r>
      <w:r>
        <w:t>Have changed any reference to 2028 to 2030.</w:t>
      </w:r>
    </w:p>
  </w:comment>
  <w:comment w:id="28" w:author="Natasha Del Borrello" w:date="2019-12-09T11:58:00Z" w:initials="NDB">
    <w:p w14:paraId="5D32286F" w14:textId="0FE00955" w:rsidR="00305B18" w:rsidRDefault="00305B18">
      <w:pPr>
        <w:pStyle w:val="CommentText"/>
      </w:pPr>
      <w:r>
        <w:rPr>
          <w:rStyle w:val="CommentReference"/>
        </w:rPr>
        <w:annotationRef/>
      </w:r>
      <w:r w:rsidRPr="00243E11">
        <w:t>http://www.epa.wa.gov.au/sites/default/files/Forms_and_Templates/Instructions%20and%20template%20-%20Part%20IV%20EMPs%20260418.pdf</w:t>
      </w:r>
    </w:p>
  </w:comment>
  <w:comment w:id="29" w:author="Michael Hammond" w:date="2019-12-18T14:35:00Z" w:initials="MH">
    <w:p w14:paraId="5A70E99C" w14:textId="426EB8ED" w:rsidR="00305B18" w:rsidRDefault="00305B18">
      <w:pPr>
        <w:pStyle w:val="CommentText"/>
      </w:pPr>
      <w:r>
        <w:rPr>
          <w:rStyle w:val="CommentReference"/>
        </w:rPr>
        <w:annotationRef/>
      </w:r>
      <w:r>
        <w:t xml:space="preserve">Not just about modelling – I can provide some text on how they were determined. </w:t>
      </w:r>
    </w:p>
  </w:comment>
  <w:comment w:id="30" w:author="Christopher Kavazos" w:date="2020-01-06T11:49:00Z" w:initials="CK">
    <w:p w14:paraId="0D99A384" w14:textId="50E0B4F5" w:rsidR="00305B18" w:rsidRDefault="00305B18">
      <w:pPr>
        <w:pStyle w:val="CommentText"/>
      </w:pPr>
      <w:r>
        <w:rPr>
          <w:rStyle w:val="CommentReference"/>
        </w:rPr>
        <w:annotationRef/>
      </w:r>
      <w:r>
        <w:t xml:space="preserve">That would be great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117" w:author="Natasha Del Borrello" w:date="2019-12-09T12:17:00Z" w:initials="NDB">
    <w:p w14:paraId="6AEA6A51" w14:textId="77777777" w:rsidR="00305B18" w:rsidRDefault="00305B18">
      <w:pPr>
        <w:pStyle w:val="CommentText"/>
      </w:pPr>
      <w:r>
        <w:rPr>
          <w:rStyle w:val="CommentReference"/>
        </w:rPr>
        <w:annotationRef/>
      </w:r>
      <w:r>
        <w:t>might need to explain what the boxes, lines and dots represent.</w:t>
      </w:r>
    </w:p>
    <w:p w14:paraId="49649994" w14:textId="1EDED957" w:rsidR="00305B18" w:rsidRDefault="00305B18">
      <w:pPr>
        <w:pStyle w:val="CommentText"/>
      </w:pPr>
      <w:r>
        <w:t>Not sure if it’s a formatting issue, but the graphs appear squashed on the page.</w:t>
      </w:r>
    </w:p>
  </w:comment>
  <w:comment w:id="121" w:author="Michael Hammond" w:date="2019-12-18T14:36:00Z" w:initials="MH">
    <w:p w14:paraId="2CB9351D" w14:textId="452A4439" w:rsidR="00305B18" w:rsidRDefault="00305B18">
      <w:pPr>
        <w:pStyle w:val="CommentText"/>
      </w:pPr>
      <w:r>
        <w:rPr>
          <w:rStyle w:val="CommentReference"/>
        </w:rPr>
        <w:annotationRef/>
      </w:r>
      <w:r>
        <w:t xml:space="preserve">Quite a lot of this geology background isn’t needed in this report </w:t>
      </w:r>
    </w:p>
  </w:comment>
  <w:comment w:id="122" w:author="Christopher Kavazos" w:date="2020-01-06T12:41:00Z" w:initials="CK">
    <w:p w14:paraId="75A07C15" w14:textId="4453DCDF" w:rsidR="00305B18" w:rsidRDefault="00305B18">
      <w:pPr>
        <w:pStyle w:val="CommentText"/>
      </w:pPr>
      <w:r>
        <w:rPr>
          <w:rStyle w:val="CommentReference"/>
        </w:rPr>
        <w:annotationRef/>
      </w:r>
      <w:r>
        <w:t xml:space="preserve">Can probably </w:t>
      </w:r>
      <w:proofErr w:type="spellStart"/>
      <w:r>
        <w:t>summarise</w:t>
      </w:r>
      <w:proofErr w:type="spellEnd"/>
      <w:r>
        <w:t xml:space="preserve"> a bit. What is missing here is the connection between the geology and the distinctiveness of wetlands found in each of these geological facies. I think this needs to be in the report, particularly in the end section, where we compare the changes in the wetlands.</w:t>
      </w:r>
      <w:r>
        <w:br/>
      </w:r>
      <w:r>
        <w:br/>
        <w:t>Also consider moving to the intro</w:t>
      </w:r>
    </w:p>
  </w:comment>
  <w:comment w:id="147" w:author="Michael Hammond" w:date="2019-12-19T15:00:00Z" w:initials="MH">
    <w:p w14:paraId="4EE9D37D" w14:textId="77777777" w:rsidR="00B2585B" w:rsidRDefault="00B2585B" w:rsidP="00B2585B">
      <w:pPr>
        <w:pStyle w:val="CommentText"/>
      </w:pPr>
      <w:r>
        <w:rPr>
          <w:rStyle w:val="CommentReference"/>
        </w:rPr>
        <w:annotationRef/>
      </w:r>
      <w:r>
        <w:t>Threshold level represents a rise in levels</w:t>
      </w:r>
    </w:p>
  </w:comment>
  <w:comment w:id="148" w:author="Michael Hammond" w:date="2019-12-18T16:17:00Z" w:initials="MH">
    <w:p w14:paraId="7B6353B3" w14:textId="77777777" w:rsidR="00B2585B" w:rsidRDefault="00B2585B" w:rsidP="00B2585B">
      <w:pPr>
        <w:pStyle w:val="CommentText"/>
      </w:pPr>
      <w:r>
        <w:rPr>
          <w:rStyle w:val="CommentReference"/>
        </w:rPr>
        <w:annotationRef/>
      </w:r>
      <w:r>
        <w:t>Threshold level represents a rise in levels</w:t>
      </w:r>
    </w:p>
  </w:comment>
  <w:comment w:id="154" w:author="Michael Hammond" w:date="2019-12-19T08:38:00Z" w:initials="MH">
    <w:p w14:paraId="2F11933E" w14:textId="77777777" w:rsidR="00305B18" w:rsidRDefault="00305B18" w:rsidP="003F6174">
      <w:pPr>
        <w:pStyle w:val="CommentText"/>
      </w:pPr>
      <w:r>
        <w:rPr>
          <w:rStyle w:val="CommentReference"/>
        </w:rPr>
        <w:annotationRef/>
      </w:r>
      <w:r>
        <w:t>Move this figure to the hydrology section</w:t>
      </w:r>
    </w:p>
  </w:comment>
  <w:comment w:id="156" w:author="Natasha Del Borrello" w:date="2019-12-09T13:12:00Z" w:initials="NDB">
    <w:p w14:paraId="504A78A1" w14:textId="77777777" w:rsidR="00305B18" w:rsidRDefault="00305B18" w:rsidP="003F6174">
      <w:pPr>
        <w:pStyle w:val="CommentText"/>
      </w:pPr>
      <w:r>
        <w:rPr>
          <w:rStyle w:val="CommentReference"/>
        </w:rPr>
        <w:annotationRef/>
      </w:r>
      <w:r>
        <w:t>These are difficult to differentiate from the black line.</w:t>
      </w:r>
    </w:p>
  </w:comment>
  <w:comment w:id="157" w:author="Christopher Kavazos" w:date="2020-02-13T09:43:00Z" w:initials="CK">
    <w:p w14:paraId="27DEDB68" w14:textId="638F695D" w:rsidR="00305B18" w:rsidRDefault="00305B18">
      <w:pPr>
        <w:pStyle w:val="CommentText"/>
      </w:pPr>
      <w:r>
        <w:rPr>
          <w:rStyle w:val="CommentReference"/>
        </w:rPr>
        <w:annotationRef/>
      </w:r>
      <w:r>
        <w:t>Have changed to green</w:t>
      </w:r>
    </w:p>
  </w:comment>
  <w:comment w:id="163" w:author="Christopher Kavazos" w:date="2020-02-19T15:23:00Z" w:initials="CK">
    <w:p w14:paraId="651F018A" w14:textId="5527DD97" w:rsidR="008E4E52" w:rsidRDefault="008E4E52">
      <w:pPr>
        <w:pStyle w:val="CommentText"/>
      </w:pPr>
      <w:r>
        <w:rPr>
          <w:rStyle w:val="CommentReference"/>
        </w:rPr>
        <w:annotationRef/>
      </w:r>
      <w:r>
        <w:t>Pierre to comment on midge proliferation</w:t>
      </w:r>
    </w:p>
  </w:comment>
  <w:comment w:id="167" w:author="Michael Hammond" w:date="2019-12-18T14:38:00Z" w:initials="MH">
    <w:p w14:paraId="7CB7156D" w14:textId="77777777" w:rsidR="00305B18" w:rsidRDefault="00305B18">
      <w:pPr>
        <w:pStyle w:val="CommentText"/>
      </w:pPr>
      <w:r>
        <w:rPr>
          <w:rStyle w:val="CommentReference"/>
        </w:rPr>
        <w:annotationRef/>
      </w:r>
      <w:r>
        <w:t>To me this is missing analysis of what the values of the lake were when levels were last above the proposed threshold.</w:t>
      </w:r>
    </w:p>
    <w:p w14:paraId="11082458" w14:textId="77777777" w:rsidR="00305B18" w:rsidRDefault="00305B18">
      <w:pPr>
        <w:pStyle w:val="CommentText"/>
      </w:pPr>
    </w:p>
    <w:p w14:paraId="01880AFD" w14:textId="72FD9AC2" w:rsidR="00305B18" w:rsidRDefault="00305B18">
      <w:pPr>
        <w:pStyle w:val="CommentText"/>
      </w:pPr>
      <w:r>
        <w:t>NOTE - Managing minimum levels above the threshold level would be an improvement in current levels at the bore and staff gauge. Minimum levels at the staff gauge are currently &lt;5.9 so managing levels to the threshold level would represent a ~0.3 m rise</w:t>
      </w:r>
    </w:p>
  </w:comment>
  <w:comment w:id="168" w:author="Natasha Del Borrello" w:date="2019-12-09T13:30:00Z" w:initials="NDB">
    <w:p w14:paraId="5CD66EC5" w14:textId="0DC7D36F" w:rsidR="00305B18" w:rsidRDefault="00305B18">
      <w:pPr>
        <w:pStyle w:val="CommentText"/>
      </w:pPr>
      <w:r>
        <w:rPr>
          <w:rStyle w:val="CommentReference"/>
        </w:rPr>
        <w:annotationRef/>
      </w:r>
      <w:r>
        <w:t>Is this still the case? This is a 2004 reference and lake levels plummeted after 2006.</w:t>
      </w:r>
    </w:p>
  </w:comment>
  <w:comment w:id="169" w:author="Christopher Kavazos" w:date="2020-01-06T14:47:00Z" w:initials="CK">
    <w:p w14:paraId="4B750773" w14:textId="5AACBB0D" w:rsidR="00305B18" w:rsidRDefault="00305B18">
      <w:pPr>
        <w:pStyle w:val="CommentText"/>
      </w:pPr>
      <w:r>
        <w:rPr>
          <w:rStyle w:val="CommentReference"/>
        </w:rPr>
        <w:annotationRef/>
      </w:r>
      <w:r>
        <w:rPr>
          <w:rStyle w:val="CommentReference"/>
        </w:rPr>
        <w:t>Edited sentence</w:t>
      </w:r>
    </w:p>
  </w:comment>
  <w:comment w:id="172" w:author="Michael Hammond" w:date="2019-12-19T09:04:00Z" w:initials="MH">
    <w:p w14:paraId="08E20595" w14:textId="496FC368" w:rsidR="00305B18" w:rsidRDefault="00305B18">
      <w:pPr>
        <w:pStyle w:val="CommentText"/>
      </w:pPr>
      <w:r>
        <w:rPr>
          <w:rStyle w:val="CommentReference"/>
        </w:rPr>
        <w:annotationRef/>
      </w:r>
      <w:r>
        <w:t xml:space="preserve">But an increase from current levels </w:t>
      </w:r>
    </w:p>
  </w:comment>
  <w:comment w:id="173" w:author="Christopher Kavazos" w:date="2020-01-06T15:29:00Z" w:initials="CK">
    <w:p w14:paraId="164C0408" w14:textId="635BACFE" w:rsidR="00305B18" w:rsidRDefault="00305B18">
      <w:pPr>
        <w:pStyle w:val="CommentText"/>
      </w:pPr>
      <w:r>
        <w:rPr>
          <w:rStyle w:val="CommentReference"/>
        </w:rPr>
        <w:annotationRef/>
      </w:r>
      <w:r>
        <w:t>Agreed. Added a sentence here to reflect this.</w:t>
      </w:r>
    </w:p>
  </w:comment>
  <w:comment w:id="193" w:author="Natasha Del Borrello" w:date="2019-12-09T13:37:00Z" w:initials="NDB">
    <w:p w14:paraId="2CE2C6CE" w14:textId="77777777" w:rsidR="00305B18" w:rsidRDefault="00305B18">
      <w:pPr>
        <w:pStyle w:val="CommentText"/>
      </w:pPr>
      <w:r>
        <w:rPr>
          <w:rStyle w:val="CommentReference"/>
        </w:rPr>
        <w:annotationRef/>
      </w:r>
      <w:r>
        <w:t xml:space="preserve">Please refer to this report on the causes of water level decline </w:t>
      </w:r>
    </w:p>
    <w:p w14:paraId="33F03117" w14:textId="77777777" w:rsidR="00305B18" w:rsidRDefault="00305B18" w:rsidP="00A45DC1">
      <w:pPr>
        <w:autoSpaceDE w:val="0"/>
        <w:autoSpaceDN w:val="0"/>
        <w:adjustRightInd w:val="0"/>
        <w:spacing w:after="0"/>
        <w:rPr>
          <w:rFonts w:ascii="Arial" w:hAnsi="Arial" w:cs="Arial"/>
          <w:i/>
          <w:iCs/>
          <w:sz w:val="22"/>
          <w:szCs w:val="22"/>
          <w:lang w:val="en-AU"/>
        </w:rPr>
      </w:pPr>
      <w:proofErr w:type="spellStart"/>
      <w:r>
        <w:rPr>
          <w:rFonts w:ascii="Arial" w:hAnsi="Arial" w:cs="Arial"/>
          <w:sz w:val="22"/>
          <w:szCs w:val="22"/>
          <w:lang w:val="en-AU"/>
        </w:rPr>
        <w:t>Kretschmer</w:t>
      </w:r>
      <w:proofErr w:type="spellEnd"/>
      <w:r>
        <w:rPr>
          <w:rFonts w:ascii="Arial" w:hAnsi="Arial" w:cs="Arial"/>
          <w:sz w:val="22"/>
          <w:szCs w:val="22"/>
          <w:lang w:val="en-AU"/>
        </w:rPr>
        <w:t xml:space="preserve">, P &amp; Kelsey, P 2016, </w:t>
      </w:r>
      <w:r>
        <w:rPr>
          <w:rFonts w:ascii="Arial" w:hAnsi="Arial" w:cs="Arial"/>
          <w:i/>
          <w:iCs/>
          <w:sz w:val="22"/>
          <w:szCs w:val="22"/>
          <w:lang w:val="en-AU"/>
        </w:rPr>
        <w:t>Loch McNess hydrogeology and causes of water level</w:t>
      </w:r>
    </w:p>
    <w:p w14:paraId="209814A0" w14:textId="77777777" w:rsidR="00305B18" w:rsidRDefault="00305B18" w:rsidP="00A45DC1">
      <w:pPr>
        <w:autoSpaceDE w:val="0"/>
        <w:autoSpaceDN w:val="0"/>
        <w:adjustRightInd w:val="0"/>
        <w:spacing w:after="0"/>
        <w:rPr>
          <w:rFonts w:ascii="Arial" w:hAnsi="Arial" w:cs="Arial"/>
          <w:sz w:val="22"/>
          <w:szCs w:val="22"/>
          <w:lang w:val="en-AU"/>
        </w:rPr>
      </w:pPr>
      <w:r>
        <w:rPr>
          <w:rFonts w:ascii="Arial" w:hAnsi="Arial" w:cs="Arial"/>
          <w:i/>
          <w:iCs/>
          <w:sz w:val="22"/>
          <w:szCs w:val="22"/>
          <w:lang w:val="en-AU"/>
        </w:rPr>
        <w:t>decline (1975–2011)</w:t>
      </w:r>
      <w:r>
        <w:rPr>
          <w:rFonts w:ascii="Arial" w:hAnsi="Arial" w:cs="Arial"/>
          <w:sz w:val="22"/>
          <w:szCs w:val="22"/>
          <w:lang w:val="en-AU"/>
        </w:rPr>
        <w:t>, Hydrogeological record series, HG60, Department of Water, Western</w:t>
      </w:r>
    </w:p>
    <w:p w14:paraId="376103CD" w14:textId="77777777" w:rsidR="00305B18" w:rsidRDefault="00305B18" w:rsidP="00A45DC1">
      <w:pPr>
        <w:pStyle w:val="CommentText"/>
        <w:rPr>
          <w:rFonts w:ascii="Arial" w:hAnsi="Arial" w:cs="Arial"/>
          <w:sz w:val="22"/>
          <w:szCs w:val="22"/>
          <w:lang w:val="en-AU"/>
        </w:rPr>
      </w:pPr>
      <w:r>
        <w:rPr>
          <w:rFonts w:ascii="Arial" w:hAnsi="Arial" w:cs="Arial"/>
          <w:sz w:val="22"/>
          <w:szCs w:val="22"/>
          <w:lang w:val="en-AU"/>
        </w:rPr>
        <w:t>Australia.</w:t>
      </w:r>
    </w:p>
    <w:p w14:paraId="2E77C6B8" w14:textId="63D70DA0" w:rsidR="00305B18" w:rsidRDefault="00305B18" w:rsidP="00A45DC1">
      <w:pPr>
        <w:pStyle w:val="CommentText"/>
        <w:rPr>
          <w:rFonts w:ascii="Arial" w:hAnsi="Arial" w:cs="Arial"/>
          <w:sz w:val="22"/>
          <w:szCs w:val="22"/>
          <w:lang w:val="en-AU"/>
        </w:rPr>
      </w:pPr>
      <w:r>
        <w:rPr>
          <w:rFonts w:ascii="Arial" w:hAnsi="Arial" w:cs="Arial"/>
          <w:sz w:val="22"/>
          <w:szCs w:val="22"/>
          <w:lang w:val="en-AU"/>
        </w:rPr>
        <w:t>Available on the DWER website</w:t>
      </w:r>
    </w:p>
    <w:p w14:paraId="3C98E7AF" w14:textId="21B35A2E" w:rsidR="00305B18" w:rsidRDefault="00305B18" w:rsidP="00A45DC1">
      <w:pPr>
        <w:pStyle w:val="CommentText"/>
      </w:pPr>
      <w:r w:rsidRPr="003C5BBA">
        <w:t>http://www.water.wa.gov.au/__data/assets/pdf_file/0012/8400/110161.pdf</w:t>
      </w:r>
      <w:r>
        <w:t xml:space="preserve"> </w:t>
      </w:r>
    </w:p>
  </w:comment>
  <w:comment w:id="194" w:author="Christopher Kavazos" w:date="2020-02-13T11:12:00Z" w:initials="CK">
    <w:p w14:paraId="6DDAAF24" w14:textId="1AFE6CAD" w:rsidR="00305B18" w:rsidRDefault="00305B18">
      <w:pPr>
        <w:pStyle w:val="CommentText"/>
      </w:pPr>
      <w:r>
        <w:rPr>
          <w:rStyle w:val="CommentReference"/>
        </w:rPr>
        <w:annotationRef/>
      </w:r>
      <w:r>
        <w:t xml:space="preserve">Thanks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Interesting</w:t>
      </w:r>
    </w:p>
  </w:comment>
  <w:comment w:id="195" w:author="Michael Hammond" w:date="2019-12-19T09:04:00Z" w:initials="MH">
    <w:p w14:paraId="5FA838AF" w14:textId="2D358369" w:rsidR="00305B18" w:rsidRDefault="00305B18">
      <w:pPr>
        <w:pStyle w:val="CommentText"/>
      </w:pPr>
      <w:r>
        <w:rPr>
          <w:rStyle w:val="CommentReference"/>
        </w:rPr>
        <w:annotationRef/>
      </w:r>
      <w:r>
        <w:t xml:space="preserve">yes – this is just an idea whereas the </w:t>
      </w:r>
      <w:proofErr w:type="spellStart"/>
      <w:r>
        <w:t>Kretschmer</w:t>
      </w:r>
      <w:proofErr w:type="spellEnd"/>
      <w:r>
        <w:t xml:space="preserve"> interpretation is based on detailed analysis</w:t>
      </w:r>
    </w:p>
  </w:comment>
  <w:comment w:id="196" w:author="Christopher Kavazos" w:date="2020-02-13T11:12:00Z" w:initials="CK">
    <w:p w14:paraId="2D9BF606" w14:textId="1E657174" w:rsidR="00305B18" w:rsidRDefault="00305B18">
      <w:pPr>
        <w:pStyle w:val="CommentText"/>
      </w:pPr>
      <w:r>
        <w:rPr>
          <w:rStyle w:val="CommentReference"/>
        </w:rPr>
        <w:annotationRef/>
      </w:r>
      <w:r>
        <w:t xml:space="preserve">Have added </w:t>
      </w:r>
      <w:proofErr w:type="spellStart"/>
      <w:r>
        <w:t>Kretschmer’s</w:t>
      </w:r>
      <w:proofErr w:type="spellEnd"/>
      <w:r>
        <w:t xml:space="preserve"> explanation.</w:t>
      </w:r>
    </w:p>
  </w:comment>
  <w:comment w:id="202" w:author="Natasha Del Borrello" w:date="2019-12-09T13:48:00Z" w:initials="NDB">
    <w:p w14:paraId="4C32AFBB" w14:textId="6A920113" w:rsidR="00305B18" w:rsidRDefault="00305B18">
      <w:pPr>
        <w:pStyle w:val="CommentText"/>
      </w:pPr>
      <w:r>
        <w:rPr>
          <w:rStyle w:val="CommentReference"/>
        </w:rPr>
        <w:annotationRef/>
      </w:r>
      <w:r>
        <w:t xml:space="preserve">With the staff gauge dry, I don’t think you can </w:t>
      </w:r>
      <w:proofErr w:type="spellStart"/>
      <w:r>
        <w:t>summarise</w:t>
      </w:r>
      <w:proofErr w:type="spellEnd"/>
      <w:r>
        <w:t xml:space="preserve"> the data from this period – you’d need to use bore YN5</w:t>
      </w:r>
    </w:p>
  </w:comment>
  <w:comment w:id="203" w:author="Michael Hammond" w:date="2019-12-19T09:00:00Z" w:initials="MH">
    <w:p w14:paraId="71B6B0DD" w14:textId="77777777" w:rsidR="00305B18" w:rsidRDefault="00305B18" w:rsidP="00271A89">
      <w:pPr>
        <w:pStyle w:val="CommentText"/>
      </w:pPr>
      <w:r>
        <w:rPr>
          <w:rStyle w:val="CommentReference"/>
        </w:rPr>
        <w:annotationRef/>
      </w:r>
      <w:r>
        <w:t xml:space="preserve">Move to hydrology section – note when minimum levels were last above thresholds. This is the level we are aiming for – it represents an improvement from current levels at both the bore and staff gauge. </w:t>
      </w:r>
    </w:p>
  </w:comment>
  <w:comment w:id="205" w:author="Natasha Del Borrello" w:date="2019-12-09T15:11:00Z" w:initials="NDB">
    <w:p w14:paraId="08AC014E" w14:textId="77777777" w:rsidR="00305B18" w:rsidRDefault="00305B18" w:rsidP="00271A89">
      <w:pPr>
        <w:pStyle w:val="CommentText"/>
      </w:pPr>
      <w:r>
        <w:rPr>
          <w:rStyle w:val="CommentReference"/>
        </w:rPr>
        <w:annotationRef/>
      </w:r>
      <w:r>
        <w:t>Trend line should look the same as the bore, and not level off at the end – use the recent data from the new staff gauge, and treat the ‘dry’ values at the original staff gauge as no data.</w:t>
      </w:r>
    </w:p>
  </w:comment>
  <w:comment w:id="206" w:author="Christopher Kavazos" w:date="2020-02-13T10:27:00Z" w:initials="CK">
    <w:p w14:paraId="49CAF8E4" w14:textId="34575D01" w:rsidR="00305B18" w:rsidRDefault="00305B18">
      <w:pPr>
        <w:pStyle w:val="CommentText"/>
      </w:pPr>
      <w:r>
        <w:rPr>
          <w:rStyle w:val="CommentReference"/>
        </w:rPr>
        <w:annotationRef/>
      </w:r>
      <w:r>
        <w:t>Yep. These are all things I have thought about. The issue is with the GAM models where I require periodic data. Unfortunately, if I treat these as ‘no-data’ the GAM models will not work. I think this needs to be stipulated as a weakness in the analysis for the wetlands that have this problem.</w:t>
      </w:r>
    </w:p>
  </w:comment>
  <w:comment w:id="237" w:author="Michael Hammond" w:date="2019-12-18T14:39:00Z" w:initials="MH">
    <w:p w14:paraId="0FBE9902" w14:textId="1AC15707" w:rsidR="00305B18" w:rsidRDefault="00305B18">
      <w:pPr>
        <w:pStyle w:val="CommentText"/>
      </w:pPr>
      <w:r>
        <w:rPr>
          <w:rStyle w:val="CommentReference"/>
        </w:rPr>
        <w:annotationRef/>
      </w:r>
      <w:r>
        <w:t>If levels increase to the proposed threshold there will be surface water at the old staff gauge again. I’m pretty sure that would be an improvement on the current conditions.</w:t>
      </w:r>
    </w:p>
    <w:p w14:paraId="78FF1142" w14:textId="77777777" w:rsidR="00305B18" w:rsidRDefault="00305B18">
      <w:pPr>
        <w:pStyle w:val="CommentText"/>
      </w:pPr>
    </w:p>
    <w:p w14:paraId="6C460C92" w14:textId="0DA96065" w:rsidR="00305B18" w:rsidRDefault="00305B18">
      <w:pPr>
        <w:pStyle w:val="CommentText"/>
      </w:pPr>
      <w:r>
        <w:t xml:space="preserve">There would definitely be more inundated area and the water would be deeper than it is currently </w:t>
      </w:r>
    </w:p>
  </w:comment>
  <w:comment w:id="238" w:author="Christopher Kavazos" w:date="2020-01-06T15:34:00Z" w:initials="CK">
    <w:p w14:paraId="7F655CD2" w14:textId="2C16CC26" w:rsidR="00305B18" w:rsidRDefault="00305B18">
      <w:pPr>
        <w:pStyle w:val="CommentText"/>
      </w:pPr>
      <w:r>
        <w:rPr>
          <w:rStyle w:val="CommentReference"/>
        </w:rPr>
        <w:annotationRef/>
      </w:r>
      <w:r>
        <w:t>Yep, perhaps this determination is too pessimistic. Will re-look at the results</w:t>
      </w:r>
    </w:p>
  </w:comment>
  <w:comment w:id="239" w:author="Christopher Kavazos" w:date="2020-02-13T11:40:00Z" w:initials="CK">
    <w:p w14:paraId="38CE8103" w14:textId="1DE44593" w:rsidR="00305B18" w:rsidRDefault="00305B18">
      <w:pPr>
        <w:pStyle w:val="CommentText"/>
      </w:pPr>
      <w:r>
        <w:rPr>
          <w:rStyle w:val="CommentReference"/>
        </w:rPr>
        <w:annotationRef/>
      </w:r>
      <w:r>
        <w:t>Having looked at the data again, I think my initial interpretation remains valid. If water levels are to return to similar levels as 2010, the lake is going to continue to be 2/3 dry! Yes, your proposals are an improvement on present conditions, but the system is going to</w:t>
      </w:r>
      <w:r w:rsidR="00B212E1">
        <w:t xml:space="preserve"> continue to</w:t>
      </w:r>
      <w:r>
        <w:t xml:space="preserve"> be different in the future. It has/is transitioning from a well flushed deep lake to a shallow nutrient rich pond. I haven’t mentioned drying and fire effects which would have played a role this summer, but is perhaps another consequence of the drying.</w:t>
      </w:r>
    </w:p>
  </w:comment>
  <w:comment w:id="258" w:author="Natasha Del Borrello" w:date="2019-12-09T13:52:00Z" w:initials="NDB">
    <w:p w14:paraId="7E401A87" w14:textId="5E025D5E" w:rsidR="00305B18" w:rsidRDefault="00305B18">
      <w:pPr>
        <w:pStyle w:val="CommentText"/>
      </w:pPr>
      <w:r>
        <w:rPr>
          <w:rStyle w:val="CommentReference"/>
        </w:rPr>
        <w:annotationRef/>
      </w:r>
      <w:r>
        <w:t>I’d hesitate to use one person’s interpretation as the basis of a recommendation without any supporting science.</w:t>
      </w:r>
    </w:p>
  </w:comment>
  <w:comment w:id="259" w:author="Christopher Kavazos" w:date="2020-02-13T11:40:00Z" w:initials="CK">
    <w:p w14:paraId="7C96A100" w14:textId="4290670F" w:rsidR="00305B18" w:rsidRDefault="00305B18">
      <w:pPr>
        <w:pStyle w:val="CommentText"/>
      </w:pPr>
      <w:r>
        <w:rPr>
          <w:rStyle w:val="CommentReference"/>
        </w:rPr>
        <w:annotationRef/>
      </w:r>
      <w:r>
        <w:t>Deleted sentence</w:t>
      </w:r>
    </w:p>
  </w:comment>
  <w:comment w:id="263" w:author="Michael Hammond" w:date="2019-12-18T14:39:00Z" w:initials="MH">
    <w:p w14:paraId="3290BE1D" w14:textId="6FEC88E6" w:rsidR="00305B18" w:rsidRDefault="00305B18">
      <w:pPr>
        <w:pStyle w:val="CommentText"/>
      </w:pPr>
      <w:r>
        <w:rPr>
          <w:rStyle w:val="CommentReference"/>
        </w:rPr>
        <w:annotationRef/>
      </w:r>
      <w:r>
        <w:t xml:space="preserve">Need to be careful of language – the thresholds </w:t>
      </w:r>
      <w:proofErr w:type="spellStart"/>
      <w:r>
        <w:t>wont</w:t>
      </w:r>
      <w:proofErr w:type="spellEnd"/>
      <w:r>
        <w:t xml:space="preserve"> prevent this, the threshold is a minimum level</w:t>
      </w:r>
    </w:p>
  </w:comment>
  <w:comment w:id="267" w:author="Michael Hammond" w:date="2019-12-18T14:40:00Z" w:initials="MH">
    <w:p w14:paraId="16CDC7B5" w14:textId="2FA9001B" w:rsidR="00305B18" w:rsidRDefault="00305B18">
      <w:pPr>
        <w:pStyle w:val="CommentText"/>
      </w:pPr>
      <w:r>
        <w:rPr>
          <w:rStyle w:val="CommentReference"/>
        </w:rPr>
        <w:annotationRef/>
      </w:r>
      <w:r>
        <w:t>Will this be lost everywhere or just at the transect?</w:t>
      </w:r>
    </w:p>
  </w:comment>
  <w:comment w:id="269" w:author="Michael Hammond" w:date="2019-12-19T09:10:00Z" w:initials="MH">
    <w:p w14:paraId="35E3C468" w14:textId="6A6E2989" w:rsidR="00305B18" w:rsidRDefault="00305B18">
      <w:pPr>
        <w:pStyle w:val="CommentText"/>
      </w:pPr>
      <w:r>
        <w:rPr>
          <w:rStyle w:val="CommentReference"/>
        </w:rPr>
        <w:annotationRef/>
      </w:r>
      <w:r>
        <w:t>The threshold levels represent a rise from current levels…</w:t>
      </w:r>
    </w:p>
  </w:comment>
  <w:comment w:id="270" w:author="Christopher Kavazos" w:date="2020-02-13T11:54:00Z" w:initials="CK">
    <w:p w14:paraId="4501F0BD" w14:textId="1CE4D048" w:rsidR="00305B18" w:rsidRDefault="00305B18">
      <w:pPr>
        <w:pStyle w:val="CommentText"/>
      </w:pPr>
      <w:r>
        <w:rPr>
          <w:rStyle w:val="CommentReference"/>
        </w:rPr>
        <w:annotationRef/>
      </w:r>
      <w:r>
        <w:rPr>
          <w:rStyle w:val="CommentReference"/>
        </w:rPr>
        <w:t>Have re-assessed</w:t>
      </w:r>
    </w:p>
  </w:comment>
  <w:comment w:id="307" w:author="Natasha Del Borrello" w:date="2019-12-09T15:37:00Z" w:initials="NDB">
    <w:p w14:paraId="27A86524" w14:textId="23DBA8C2" w:rsidR="00305B18" w:rsidRDefault="00305B18">
      <w:pPr>
        <w:pStyle w:val="CommentText"/>
      </w:pPr>
      <w:r>
        <w:rPr>
          <w:rStyle w:val="CommentReference"/>
        </w:rPr>
        <w:annotationRef/>
      </w:r>
      <w:r>
        <w:t>Just speculation, please remove.</w:t>
      </w:r>
    </w:p>
  </w:comment>
  <w:comment w:id="308" w:author="Christopher Kavazos" w:date="2020-02-13T11:56:00Z" w:initials="CK">
    <w:p w14:paraId="5F1AE575" w14:textId="193A8E29" w:rsidR="00305B18" w:rsidRDefault="00305B18">
      <w:pPr>
        <w:pStyle w:val="CommentText"/>
      </w:pPr>
      <w:r>
        <w:rPr>
          <w:rStyle w:val="CommentReference"/>
        </w:rPr>
        <w:annotationRef/>
      </w:r>
      <w:r>
        <w:t xml:space="preserve">Have removed the section of the sentence that is speculative. Otherwise, I believe the statement stands. The undisturbed hydrologic regime </w:t>
      </w:r>
      <w:proofErr w:type="spellStart"/>
      <w:r>
        <w:t>can not</w:t>
      </w:r>
      <w:proofErr w:type="spellEnd"/>
      <w:r>
        <w:t xml:space="preserve"> be restored unless the hydrological controls of this system are re-instated. </w:t>
      </w:r>
    </w:p>
  </w:comment>
  <w:comment w:id="323" w:author="Michael Hammond" w:date="2019-12-18T16:11:00Z" w:initials="MH">
    <w:p w14:paraId="51DBD24F" w14:textId="0D9C19A1" w:rsidR="00305B18" w:rsidRDefault="00305B18">
      <w:pPr>
        <w:pStyle w:val="CommentText"/>
      </w:pPr>
      <w:r>
        <w:rPr>
          <w:rStyle w:val="CommentReference"/>
        </w:rPr>
        <w:annotationRef/>
      </w:r>
      <w:r>
        <w:t xml:space="preserve"> largely due to land use change and associated changes in groundwater use in East Wanneroo</w:t>
      </w:r>
    </w:p>
  </w:comment>
  <w:comment w:id="324" w:author="Christopher Kavazos" w:date="2020-02-13T12:16:00Z" w:initials="CK">
    <w:p w14:paraId="6F5B626D" w14:textId="77777777" w:rsidR="00305B18" w:rsidRDefault="00305B18">
      <w:pPr>
        <w:pStyle w:val="CommentText"/>
      </w:pPr>
      <w:r>
        <w:rPr>
          <w:rStyle w:val="CommentReference"/>
        </w:rPr>
        <w:annotationRef/>
      </w:r>
      <w:r>
        <w:t>edited sentence</w:t>
      </w:r>
    </w:p>
    <w:p w14:paraId="2B7314AF" w14:textId="2C846D21" w:rsidR="00305B18" w:rsidRDefault="00305B18">
      <w:pPr>
        <w:pStyle w:val="CommentText"/>
      </w:pPr>
    </w:p>
  </w:comment>
  <w:comment w:id="331" w:author="Michael Hammond" w:date="2019-12-19T09:38:00Z" w:initials="MH">
    <w:p w14:paraId="196B0FD6" w14:textId="0A7B7632" w:rsidR="00305B18" w:rsidRDefault="00305B18">
      <w:pPr>
        <w:pStyle w:val="CommentText"/>
      </w:pPr>
      <w:r>
        <w:rPr>
          <w:rStyle w:val="CommentReference"/>
        </w:rPr>
        <w:annotationRef/>
      </w:r>
      <w:r>
        <w:t>We need to max level threshold info (Task 4 in scope) as a priority for Mariginiup and Jandabup</w:t>
      </w:r>
    </w:p>
  </w:comment>
  <w:comment w:id="332" w:author="Christopher Kavazos" w:date="2020-02-13T12:16:00Z" w:initials="CK">
    <w:p w14:paraId="0AF38CFF" w14:textId="0E4542A3" w:rsidR="00305B18" w:rsidRDefault="00305B18">
      <w:pPr>
        <w:pStyle w:val="CommentText"/>
      </w:pPr>
      <w:r>
        <w:rPr>
          <w:rStyle w:val="CommentReference"/>
        </w:rPr>
        <w:annotationRef/>
      </w:r>
      <w:r>
        <w:t>Yep. Will add section addressing this</w:t>
      </w:r>
    </w:p>
  </w:comment>
  <w:comment w:id="336" w:author="Natasha Del Borrello" w:date="2019-12-11T12:17:00Z" w:initials="NDB">
    <w:p w14:paraId="73B2A30A" w14:textId="13AF9172" w:rsidR="00305B18" w:rsidRDefault="00305B18">
      <w:pPr>
        <w:pStyle w:val="CommentText"/>
      </w:pPr>
      <w:r>
        <w:rPr>
          <w:rStyle w:val="CommentReference"/>
        </w:rPr>
        <w:annotationRef/>
      </w:r>
      <w:r>
        <w:t>I don’t think you should use the staff gauge data to do any calculations around the minimum as essentially there’s no minimum water level data when it’s dry at the gauge. You should use the bore data for all the stats other than mean max seasonal level.</w:t>
      </w:r>
    </w:p>
  </w:comment>
  <w:comment w:id="337" w:author="Christopher Kavazos" w:date="2020-01-07T10:06:00Z" w:initials="CK">
    <w:p w14:paraId="59BCAB82" w14:textId="40CC2CBE" w:rsidR="00305B18" w:rsidRDefault="00305B18">
      <w:pPr>
        <w:pStyle w:val="CommentText"/>
      </w:pPr>
      <w:r>
        <w:rPr>
          <w:rStyle w:val="CommentReference"/>
        </w:rPr>
        <w:annotationRef/>
      </w:r>
      <w:r>
        <w:t>Yes agree. Will update</w:t>
      </w:r>
    </w:p>
  </w:comment>
  <w:comment w:id="365" w:author="Christopher Kavazos" w:date="2020-02-14T16:29:00Z" w:initials="CK">
    <w:p w14:paraId="649698C3" w14:textId="31358B1A" w:rsidR="00F237B9" w:rsidRDefault="00F237B9">
      <w:pPr>
        <w:pStyle w:val="CommentText"/>
      </w:pPr>
      <w:r>
        <w:rPr>
          <w:rStyle w:val="CommentReference"/>
        </w:rPr>
        <w:annotationRef/>
      </w:r>
      <w:r>
        <w:t>There is a mistake here. Minimum threshold is not changing from 44.3mAHD</w:t>
      </w:r>
    </w:p>
  </w:comment>
  <w:comment w:id="366" w:author="Natasha Del Borrello" w:date="2019-12-11T12:56:00Z" w:initials="NDB">
    <w:p w14:paraId="2324B673" w14:textId="3DB8B5B7" w:rsidR="00305B18" w:rsidRDefault="00305B18">
      <w:pPr>
        <w:pStyle w:val="CommentText"/>
      </w:pPr>
      <w:r>
        <w:rPr>
          <w:rStyle w:val="CommentReference"/>
        </w:rPr>
        <w:annotationRef/>
      </w:r>
      <w:r>
        <w:t>In what way? i.e. what will be lost/gained that will make the lake more like Mariginiup and EPP173.</w:t>
      </w:r>
    </w:p>
  </w:comment>
  <w:comment w:id="372" w:author="Natasha Del Borrello" w:date="2019-12-11T13:27:00Z" w:initials="NDB">
    <w:p w14:paraId="5B0AF736" w14:textId="77777777" w:rsidR="00305B18" w:rsidRDefault="00305B18" w:rsidP="00657E45">
      <w:pPr>
        <w:pStyle w:val="CommentText"/>
      </w:pPr>
      <w:r>
        <w:rPr>
          <w:rStyle w:val="CommentReference"/>
        </w:rPr>
        <w:annotationRef/>
      </w:r>
      <w:r>
        <w:t>What does the shaded area represent?</w:t>
      </w:r>
    </w:p>
  </w:comment>
  <w:comment w:id="373" w:author="Christopher Kavazos" w:date="2020-01-06T17:10:00Z" w:initials="CK">
    <w:p w14:paraId="1BD7F513" w14:textId="486181AB" w:rsidR="00305B18" w:rsidRDefault="00305B18">
      <w:pPr>
        <w:pStyle w:val="CommentText"/>
      </w:pPr>
      <w:r>
        <w:rPr>
          <w:rStyle w:val="CommentReference"/>
        </w:rPr>
        <w:annotationRef/>
      </w:r>
      <w:r>
        <w:rPr>
          <w:rStyle w:val="CommentReference"/>
        </w:rPr>
        <w:t>Will adds CI information for reach plot</w:t>
      </w:r>
    </w:p>
  </w:comment>
  <w:comment w:id="374" w:author="Michael Hammond" w:date="2019-12-19T09:50:00Z" w:initials="MH">
    <w:p w14:paraId="4EBAB359" w14:textId="77777777" w:rsidR="00305B18" w:rsidRDefault="00305B18" w:rsidP="00657E45">
      <w:pPr>
        <w:pStyle w:val="CommentText"/>
      </w:pPr>
      <w:r>
        <w:rPr>
          <w:rStyle w:val="CommentReference"/>
        </w:rPr>
        <w:annotationRef/>
      </w:r>
      <w:r>
        <w:t>Its ad odd looking trends line. Levels look to have improved since around 2016</w:t>
      </w:r>
    </w:p>
  </w:comment>
  <w:comment w:id="375" w:author="Christopher Kavazos" w:date="2020-01-06T16:21:00Z" w:initials="CK">
    <w:p w14:paraId="121CE8C4" w14:textId="31BA985D" w:rsidR="00305B18" w:rsidRDefault="00305B18">
      <w:pPr>
        <w:pStyle w:val="CommentText"/>
      </w:pPr>
      <w:r>
        <w:rPr>
          <w:rStyle w:val="CommentReference"/>
        </w:rPr>
        <w:annotationRef/>
      </w:r>
      <w:r>
        <w:t>I agree, and I have played with the model to try and ‘un-</w:t>
      </w:r>
      <w:proofErr w:type="spellStart"/>
      <w:r>
        <w:t>linearise</w:t>
      </w:r>
      <w:proofErr w:type="spellEnd"/>
      <w:r>
        <w:t>’ it but I can’t.</w:t>
      </w:r>
    </w:p>
  </w:comment>
  <w:comment w:id="382" w:author="Michael Hammond" w:date="2019-12-19T13:23:00Z" w:initials="MH">
    <w:p w14:paraId="6AD975BE" w14:textId="1222ECD6" w:rsidR="00305B18" w:rsidRDefault="00305B18">
      <w:pPr>
        <w:pStyle w:val="CommentText"/>
      </w:pPr>
      <w:r>
        <w:rPr>
          <w:rStyle w:val="CommentReference"/>
        </w:rPr>
        <w:annotationRef/>
      </w:r>
      <w:r>
        <w:t xml:space="preserve">This needs to reflect that the threshold level is a rise of around 1 m from current levels </w:t>
      </w:r>
    </w:p>
  </w:comment>
  <w:comment w:id="385" w:author="Michael Hammond" w:date="2019-12-19T13:17:00Z" w:initials="MH">
    <w:p w14:paraId="1879739A" w14:textId="68499CA3" w:rsidR="00305B18" w:rsidRDefault="00305B18">
      <w:pPr>
        <w:pStyle w:val="CommentText"/>
      </w:pPr>
      <w:r>
        <w:rPr>
          <w:rStyle w:val="CommentReference"/>
        </w:rPr>
        <w:annotationRef/>
      </w:r>
      <w:r>
        <w:t xml:space="preserve">And some increased supplementation influencing local Superficial levels </w:t>
      </w:r>
    </w:p>
  </w:comment>
  <w:comment w:id="386" w:author="Michael Hammond" w:date="2019-12-19T13:21:00Z" w:initials="MH">
    <w:p w14:paraId="6B0B1645" w14:textId="227079B3" w:rsidR="00305B18" w:rsidRDefault="00305B18">
      <w:pPr>
        <w:pStyle w:val="CommentText"/>
      </w:pPr>
      <w:r>
        <w:rPr>
          <w:rStyle w:val="CommentReference"/>
        </w:rPr>
        <w:annotationRef/>
      </w:r>
      <w:r>
        <w:t xml:space="preserve">But an increase from current minimum levels of around 1 m </w:t>
      </w:r>
    </w:p>
  </w:comment>
  <w:comment w:id="388" w:author="Michael Hammond" w:date="2019-12-19T13:22:00Z" w:initials="MH">
    <w:p w14:paraId="4FF9823F" w14:textId="44A78D03" w:rsidR="00305B18" w:rsidRDefault="00305B18">
      <w:pPr>
        <w:pStyle w:val="CommentText"/>
      </w:pPr>
      <w:r>
        <w:rPr>
          <w:rStyle w:val="CommentReference"/>
        </w:rPr>
        <w:annotationRef/>
      </w:r>
      <w:r>
        <w:t>Is this data surface water??</w:t>
      </w:r>
    </w:p>
  </w:comment>
  <w:comment w:id="389" w:author="Christopher Kavazos" w:date="2020-01-06T22:46:00Z" w:initials="CK">
    <w:p w14:paraId="3557C531" w14:textId="4CA7EFD3" w:rsidR="00305B18" w:rsidRDefault="00305B18">
      <w:pPr>
        <w:pStyle w:val="CommentText"/>
      </w:pPr>
      <w:r>
        <w:rPr>
          <w:rStyle w:val="CommentReference"/>
        </w:rPr>
        <w:annotationRef/>
      </w:r>
      <w:r>
        <w:t>Hmmm need to check this.</w:t>
      </w:r>
    </w:p>
  </w:comment>
  <w:comment w:id="390" w:author="Christopher Kavazos" w:date="2020-02-13T13:12:00Z" w:initials="CK">
    <w:p w14:paraId="62B1A8D8" w14:textId="1EF470BA" w:rsidR="00305B18" w:rsidRDefault="00305B18">
      <w:pPr>
        <w:pStyle w:val="CommentText"/>
      </w:pPr>
      <w:r>
        <w:rPr>
          <w:rStyle w:val="CommentReference"/>
        </w:rPr>
        <w:annotationRef/>
      </w:r>
      <w:r>
        <w:t>Fixed. Now surface waters at 6162567</w:t>
      </w:r>
    </w:p>
  </w:comment>
  <w:comment w:id="395" w:author="Natasha Del Borrello" w:date="2019-12-11T14:20:00Z" w:initials="NDB">
    <w:p w14:paraId="205AFDFF" w14:textId="77777777" w:rsidR="00305B18" w:rsidRDefault="00305B18" w:rsidP="00194B3C">
      <w:pPr>
        <w:pStyle w:val="CommentText"/>
      </w:pPr>
      <w:r>
        <w:rPr>
          <w:rStyle w:val="CommentReference"/>
        </w:rPr>
        <w:annotationRef/>
      </w:r>
      <w:r>
        <w:rPr>
          <w:rStyle w:val="CommentReference"/>
        </w:rPr>
        <w:t>I can’t see any blue dots.</w:t>
      </w:r>
    </w:p>
  </w:comment>
  <w:comment w:id="393" w:author="Michael Hammond" w:date="2019-12-19T13:28:00Z" w:initials="MH">
    <w:p w14:paraId="5DCEEF49" w14:textId="77777777" w:rsidR="00305B18" w:rsidRDefault="00305B18" w:rsidP="00194B3C">
      <w:pPr>
        <w:pStyle w:val="CommentText"/>
      </w:pPr>
      <w:r>
        <w:rPr>
          <w:rStyle w:val="CommentReference"/>
        </w:rPr>
        <w:annotationRef/>
      </w:r>
      <w:r>
        <w:t xml:space="preserve">The recent levels below 16 are measured at a new gauge in a deeper spot. </w:t>
      </w:r>
    </w:p>
  </w:comment>
  <w:comment w:id="398" w:author="Michael Hammond" w:date="2019-12-19T13:24:00Z" w:initials="MH">
    <w:p w14:paraId="60E494C6" w14:textId="036182E4" w:rsidR="00305B18" w:rsidRDefault="00305B18">
      <w:pPr>
        <w:pStyle w:val="CommentText"/>
      </w:pPr>
      <w:r>
        <w:rPr>
          <w:rStyle w:val="CommentReference"/>
        </w:rPr>
        <w:annotationRef/>
      </w:r>
      <w:r>
        <w:t>Does this statement hold true even if current water levels improve to at or above the proposed new threshold? If so it needs to be rephrased to say something like ‘declining water levels have caused a significant reduction in macroinvertebrate richness, and even if current minimum water levels improve to at or above the proposed new threshold this trend is likely to continue’ (and then use some scientific explanation to justify this). For example, what was the macroinvertebrate community like when past levels were around the new threshold levels?</w:t>
      </w:r>
    </w:p>
  </w:comment>
  <w:comment w:id="407" w:author="Michael Hammond" w:date="2019-12-19T13:25:00Z" w:initials="MH">
    <w:p w14:paraId="43A3C532" w14:textId="77777777" w:rsidR="00305B18" w:rsidRDefault="00305B18" w:rsidP="00835827">
      <w:pPr>
        <w:pStyle w:val="CommentText"/>
      </w:pPr>
      <w:r>
        <w:rPr>
          <w:rStyle w:val="CommentReference"/>
        </w:rPr>
        <w:annotationRef/>
      </w:r>
      <w:r>
        <w:t>Shouldn’t happen if threshold is met – check past monitoring reports when levels were last above the proposed threshold….2009-10</w:t>
      </w:r>
    </w:p>
  </w:comment>
  <w:comment w:id="408" w:author="Christopher Kavazos" w:date="2020-02-13T13:27:00Z" w:initials="CK">
    <w:p w14:paraId="2426DF3B" w14:textId="545A5C10" w:rsidR="00305B18" w:rsidRDefault="00305B18">
      <w:pPr>
        <w:pStyle w:val="CommentText"/>
      </w:pPr>
      <w:r>
        <w:rPr>
          <w:rStyle w:val="CommentReference"/>
        </w:rPr>
        <w:annotationRef/>
      </w:r>
      <w:r>
        <w:t>Yep I agree.</w:t>
      </w:r>
    </w:p>
  </w:comment>
  <w:comment w:id="455" w:author="Natasha Del Borrello" w:date="2019-12-11T14:55:00Z" w:initials="NDB">
    <w:p w14:paraId="3830CB5F" w14:textId="6123560A" w:rsidR="00305B18" w:rsidRDefault="00305B18">
      <w:pPr>
        <w:pStyle w:val="CommentText"/>
      </w:pPr>
      <w:r>
        <w:rPr>
          <w:rStyle w:val="CommentReference"/>
        </w:rPr>
        <w:annotationRef/>
      </w:r>
      <w:r>
        <w:t>Site values not listed. Refer to WAWA, 1995 rather than relying on the summary table in the scope of works, as there was obviously an error there.</w:t>
      </w:r>
    </w:p>
    <w:p w14:paraId="13E4DE0A" w14:textId="653AF77C" w:rsidR="00305B18" w:rsidRDefault="00305B18">
      <w:pPr>
        <w:pStyle w:val="CommentText"/>
      </w:pPr>
      <w:r>
        <w:t xml:space="preserve">Values for Pipidinny listed in WAWA 1995 are </w:t>
      </w:r>
      <w:proofErr w:type="spellStart"/>
      <w:r>
        <w:t>waterbird</w:t>
      </w:r>
      <w:proofErr w:type="spellEnd"/>
      <w:r>
        <w:t xml:space="preserve"> habitat and potential opportunities for bird-watching. </w:t>
      </w:r>
    </w:p>
    <w:p w14:paraId="6CBCF953" w14:textId="47995A20" w:rsidR="00305B18" w:rsidRDefault="00305B18">
      <w:pPr>
        <w:pStyle w:val="CommentText"/>
      </w:pPr>
      <w:r>
        <w:t>Objectives stated in WAWA 1995 are to:</w:t>
      </w:r>
    </w:p>
    <w:p w14:paraId="28B5D193" w14:textId="127E82BE" w:rsidR="00305B18" w:rsidRDefault="00305B18">
      <w:pPr>
        <w:pStyle w:val="CommentText"/>
      </w:pPr>
      <w:r>
        <w:t>Maintain and enhance wetland vegetation</w:t>
      </w:r>
    </w:p>
    <w:p w14:paraId="44447D0F" w14:textId="1A6A61C8" w:rsidR="00305B18" w:rsidRDefault="00305B18">
      <w:pPr>
        <w:pStyle w:val="CommentText"/>
      </w:pPr>
      <w:r>
        <w:t xml:space="preserve">Protect and enhance </w:t>
      </w:r>
      <w:proofErr w:type="spellStart"/>
      <w:r>
        <w:t>waterbird</w:t>
      </w:r>
      <w:proofErr w:type="spellEnd"/>
      <w:r>
        <w:t xml:space="preserve"> habitats</w:t>
      </w:r>
    </w:p>
    <w:p w14:paraId="48D1B2FE" w14:textId="2C404200" w:rsidR="00305B18" w:rsidRDefault="00305B18">
      <w:pPr>
        <w:pStyle w:val="CommentText"/>
      </w:pPr>
    </w:p>
  </w:comment>
  <w:comment w:id="466" w:author="Natasha Del Borrello" w:date="2019-12-11T15:21:00Z" w:initials="NDB">
    <w:p w14:paraId="2F62A403" w14:textId="79CB65DB" w:rsidR="00305B18" w:rsidRDefault="00305B18">
      <w:pPr>
        <w:pStyle w:val="CommentText"/>
      </w:pPr>
      <w:r>
        <w:rPr>
          <w:rStyle w:val="CommentReference"/>
        </w:rPr>
        <w:annotationRef/>
      </w:r>
      <w:r>
        <w:t xml:space="preserve">There are many more than three, but three were originally chosen as representative and were given Ministerial water level criteria. See EPA Bulletin No 904, the EPA’s assessment report for the East Gnangara (Lexia) </w:t>
      </w:r>
      <w:proofErr w:type="spellStart"/>
      <w:r>
        <w:t>borefield</w:t>
      </w:r>
      <w:proofErr w:type="spellEnd"/>
      <w:r>
        <w:t xml:space="preserve">. </w:t>
      </w:r>
    </w:p>
  </w:comment>
  <w:comment w:id="474" w:author="Natasha Del Borrello" w:date="2019-12-11T15:34:00Z" w:initials="NDB">
    <w:p w14:paraId="6F9CA522" w14:textId="189A929C" w:rsidR="00305B18" w:rsidRDefault="00305B18">
      <w:pPr>
        <w:pStyle w:val="CommentText"/>
      </w:pPr>
      <w:r>
        <w:rPr>
          <w:rStyle w:val="CommentReference"/>
        </w:rPr>
        <w:annotationRef/>
      </w:r>
      <w:r>
        <w:t>I would take ‘fringing vegetation’ to mean the vegetation that occurs around the part of the wetland that used to be seasonally inundated. It’s probably not a relevant term anymore seeing as the wetland is dry.</w:t>
      </w:r>
    </w:p>
  </w:comment>
  <w:comment w:id="479" w:author="Natasha Del Borrello" w:date="2019-12-11T15:51:00Z" w:initials="NDB">
    <w:p w14:paraId="6563140A" w14:textId="71987210" w:rsidR="00305B18" w:rsidRDefault="00305B18">
      <w:pPr>
        <w:pStyle w:val="CommentText"/>
      </w:pPr>
      <w:r>
        <w:rPr>
          <w:rStyle w:val="CommentReference"/>
        </w:rPr>
        <w:annotationRef/>
      </w:r>
      <w:r>
        <w:t xml:space="preserve">Invertebrate communities would have referred to macroinvertebrate communities, as originally (in the ‘90s when planning for the Lexia </w:t>
      </w:r>
      <w:proofErr w:type="spellStart"/>
      <w:r>
        <w:t>borefield</w:t>
      </w:r>
      <w:proofErr w:type="spellEnd"/>
      <w:r>
        <w:t xml:space="preserve"> was happening) the wetland was seasonally inundated. However, I don’t think it’s ever been wet enough to sample for macros since the conditions were set in 1999. So the condition really is irrelevant now. At the time of the proposal to the EPA, not even baseline data had been gathered, so that was one of the original conditions (to gather baseline data), but the wetland never had enough water in it to do that.</w:t>
      </w:r>
    </w:p>
  </w:comment>
  <w:comment w:id="614" w:author="Natasha Del Borrello" w:date="2019-12-16T10:23:00Z" w:initials="NDB">
    <w:p w14:paraId="65E9DED4" w14:textId="77777777" w:rsidR="00305B18" w:rsidRDefault="00305B18" w:rsidP="006F16CA">
      <w:pPr>
        <w:pStyle w:val="CommentText"/>
      </w:pPr>
      <w:r>
        <w:rPr>
          <w:rStyle w:val="CommentReference"/>
        </w:rPr>
        <w:annotationRef/>
      </w:r>
      <w:r>
        <w:t>I think rather than a key finding, this is more interesting background information that should inform the discussion on the individual wetlands, (as the focus is on reviewing thresholds for individual wetlands rather than comparing them with one another).</w:t>
      </w:r>
    </w:p>
    <w:p w14:paraId="58166021" w14:textId="77777777" w:rsidR="00305B18" w:rsidRDefault="00305B18" w:rsidP="006F16CA">
      <w:pPr>
        <w:pStyle w:val="CommentText"/>
      </w:pPr>
    </w:p>
  </w:comment>
  <w:comment w:id="617" w:author="Natasha Del Borrello" w:date="2019-12-16T10:33:00Z" w:initials="NDB">
    <w:p w14:paraId="6D72A827" w14:textId="77777777" w:rsidR="00305B18" w:rsidRDefault="00305B18" w:rsidP="006F16CA">
      <w:pPr>
        <w:pStyle w:val="CommentText"/>
      </w:pPr>
      <w:r>
        <w:rPr>
          <w:rStyle w:val="CommentReference"/>
        </w:rPr>
        <w:annotationRef/>
      </w:r>
      <w:r>
        <w:t>There may be other studies on Perth wetlands that support this conclusion?</w:t>
      </w:r>
    </w:p>
  </w:comment>
  <w:comment w:id="618" w:author="Natasha Del Borrello" w:date="2019-12-16T10:35:00Z" w:initials="NDB">
    <w:p w14:paraId="62A9DC06" w14:textId="77777777" w:rsidR="00305B18" w:rsidRDefault="00305B18" w:rsidP="006F16CA">
      <w:pPr>
        <w:pStyle w:val="CommentText"/>
      </w:pPr>
      <w:r>
        <w:rPr>
          <w:rStyle w:val="CommentReference"/>
        </w:rPr>
        <w:annotationRef/>
      </w:r>
      <w:r>
        <w:t>Rephrase…meaning is unclear.</w:t>
      </w:r>
    </w:p>
  </w:comment>
  <w:comment w:id="616" w:author="Natasha Del Borrello" w:date="2019-12-16T10:37:00Z" w:initials="NDB">
    <w:p w14:paraId="296AB5C3" w14:textId="77777777" w:rsidR="00305B18" w:rsidRDefault="00305B18" w:rsidP="006F16CA">
      <w:pPr>
        <w:pStyle w:val="CommentText"/>
      </w:pPr>
      <w:r>
        <w:rPr>
          <w:rStyle w:val="CommentReference"/>
        </w:rPr>
        <w:annotationRef/>
      </w:r>
      <w:r>
        <w:t xml:space="preserve">Similar to my previous point, I think that this exercise of comparing wetlands to one another (and the conclusions drawn from it) should really just inform the discussion on the individual wetlands and the proposed changes to thresholds. </w:t>
      </w:r>
    </w:p>
    <w:p w14:paraId="7DCBBCAC" w14:textId="77777777" w:rsidR="00305B18" w:rsidRDefault="00305B18" w:rsidP="006F16CA">
      <w:pPr>
        <w:pStyle w:val="CommentText"/>
      </w:pPr>
    </w:p>
    <w:p w14:paraId="0C121397" w14:textId="77777777" w:rsidR="00305B18" w:rsidRDefault="00305B18" w:rsidP="006F16CA">
      <w:pPr>
        <w:pStyle w:val="CommentText"/>
      </w:pPr>
      <w:r>
        <w:t>The information in here is all a little bit jumbled and key points and conclusions are not clear. Information that would be good to know is:</w:t>
      </w:r>
    </w:p>
    <w:p w14:paraId="2C863A22" w14:textId="77777777" w:rsidR="00305B18" w:rsidRDefault="00305B18" w:rsidP="006F16CA">
      <w:pPr>
        <w:pStyle w:val="CommentText"/>
        <w:numPr>
          <w:ilvl w:val="0"/>
          <w:numId w:val="15"/>
        </w:numPr>
      </w:pPr>
      <w:r>
        <w:t>Are the changes in assemblages driven by water level changes or something else, or is this unclear</w:t>
      </w:r>
    </w:p>
    <w:p w14:paraId="3470FF9F" w14:textId="77777777" w:rsidR="00305B18" w:rsidRDefault="00305B18" w:rsidP="006F16CA">
      <w:pPr>
        <w:pStyle w:val="CommentText"/>
        <w:numPr>
          <w:ilvl w:val="0"/>
          <w:numId w:val="15"/>
        </w:numPr>
      </w:pPr>
      <w:r>
        <w:t>Are the changes on a trajectory to a particular endpoint e.g.  all the wetlands are heading towards assemblages that are less diverse and more like each other, or are the changes highly variable without a clear pathway</w:t>
      </w:r>
    </w:p>
    <w:p w14:paraId="6E0B455C" w14:textId="77777777" w:rsidR="00305B18" w:rsidRDefault="00305B18" w:rsidP="006F16CA">
      <w:pPr>
        <w:pStyle w:val="CommentText"/>
        <w:numPr>
          <w:ilvl w:val="0"/>
          <w:numId w:val="15"/>
        </w:numPr>
      </w:pPr>
      <w:r>
        <w:t>Are the wetland assemblages all becoming like one another, or all they all still fairly unique, but just different to their composition in 1996?</w:t>
      </w:r>
    </w:p>
  </w:comment>
  <w:comment w:id="620" w:author="Natasha Del Borrello" w:date="2019-12-16T12:35:00Z" w:initials="NDB">
    <w:p w14:paraId="4170C904" w14:textId="77777777" w:rsidR="00305B18" w:rsidRDefault="00305B18" w:rsidP="006F16CA">
      <w:pPr>
        <w:pStyle w:val="CommentText"/>
      </w:pPr>
      <w:r>
        <w:rPr>
          <w:rStyle w:val="CommentReference"/>
        </w:rPr>
        <w:annotationRef/>
      </w:r>
      <w:r>
        <w:t xml:space="preserve">Can these changes be correlated with declining water levels? </w:t>
      </w:r>
    </w:p>
    <w:p w14:paraId="1EDC7C31" w14:textId="77777777" w:rsidR="00305B18" w:rsidRDefault="00305B18" w:rsidP="006F16CA">
      <w:pPr>
        <w:pStyle w:val="CommentText"/>
      </w:pPr>
      <w:r>
        <w:t>Could the loss of any of these taxa or groups of species be considered a significant impact from the EPA’s perspective (refer to EPA’s Statement of Environmental Principles, Factors and Objectives as a guide, see below)</w:t>
      </w:r>
    </w:p>
    <w:p w14:paraId="0B952032" w14:textId="77777777" w:rsidR="00305B18" w:rsidRDefault="00305B18" w:rsidP="006F16CA">
      <w:pPr>
        <w:autoSpaceDE w:val="0"/>
        <w:autoSpaceDN w:val="0"/>
        <w:adjustRightInd w:val="0"/>
        <w:spacing w:after="0"/>
        <w:rPr>
          <w:rFonts w:ascii="Oswald" w:hAnsi="Oswald" w:cs="Oswald"/>
          <w:color w:val="234C74"/>
          <w:sz w:val="36"/>
          <w:szCs w:val="36"/>
          <w:lang w:val="en-AU"/>
        </w:rPr>
      </w:pPr>
      <w:r>
        <w:rPr>
          <w:rFonts w:ascii="Oswald" w:hAnsi="Oswald" w:cs="Oswald"/>
          <w:color w:val="234C74"/>
          <w:sz w:val="36"/>
          <w:szCs w:val="36"/>
          <w:lang w:val="en-AU"/>
        </w:rPr>
        <w:t>5 Consideration of Significance</w:t>
      </w:r>
    </w:p>
    <w:p w14:paraId="7300E112"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 EPA assesses proposals and schemes likely to have a significant effect on the environment. The</w:t>
      </w:r>
    </w:p>
    <w:p w14:paraId="03C7779D" w14:textId="77777777" w:rsidR="00305B18" w:rsidRDefault="00305B18" w:rsidP="006F16CA">
      <w:pPr>
        <w:autoSpaceDE w:val="0"/>
        <w:autoSpaceDN w:val="0"/>
        <w:adjustRightInd w:val="0"/>
        <w:spacing w:after="0"/>
        <w:rPr>
          <w:rFonts w:ascii="OpenSans-Italic" w:hAnsi="OpenSans-Italic" w:cs="OpenSans-Italic"/>
          <w:i/>
          <w:iCs/>
          <w:color w:val="4D4D4F"/>
          <w:sz w:val="20"/>
          <w:szCs w:val="20"/>
          <w:lang w:val="en-AU"/>
        </w:rPr>
      </w:pPr>
      <w:r>
        <w:rPr>
          <w:rFonts w:ascii="OpenSans" w:hAnsi="OpenSans" w:cs="OpenSans"/>
          <w:color w:val="4D4D4F"/>
          <w:sz w:val="20"/>
          <w:szCs w:val="20"/>
          <w:lang w:val="en-AU"/>
        </w:rPr>
        <w:t xml:space="preserve">terms ‘significant impact’ and ‘significant effect’ are not defined in the </w:t>
      </w:r>
      <w:r>
        <w:rPr>
          <w:rFonts w:ascii="OpenSans-Italic" w:hAnsi="OpenSans-Italic" w:cs="OpenSans-Italic"/>
          <w:i/>
          <w:iCs/>
          <w:color w:val="4D4D4F"/>
          <w:sz w:val="20"/>
          <w:szCs w:val="20"/>
          <w:lang w:val="en-AU"/>
        </w:rPr>
        <w:t>Environmental Protection Act 1986.</w:t>
      </w:r>
    </w:p>
    <w:p w14:paraId="1644701E"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Therefore, the ordinary or everyday meanings of these terms apply. When considering significant impact</w:t>
      </w:r>
    </w:p>
    <w:p w14:paraId="5A8DFD92"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or effect, the EPA may have regard to various matters, including the following:</w:t>
      </w:r>
    </w:p>
    <w:p w14:paraId="1445BF9B"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a. values, sensitivity and quality of the environment which is likely to be impacted</w:t>
      </w:r>
    </w:p>
    <w:p w14:paraId="52D4508F"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b. extent (intensity, duration, magnitude and geographic footprint) of the likely impacts</w:t>
      </w:r>
    </w:p>
    <w:p w14:paraId="36236115"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c. consequence of the likely impacts (or change)</w:t>
      </w:r>
    </w:p>
    <w:p w14:paraId="06502206"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d. resilience of the environment to cope with the impacts or change</w:t>
      </w:r>
    </w:p>
    <w:p w14:paraId="4B35E6EB"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e. cumulative impact with other existing or reasonably foreseeable activities, developments and</w:t>
      </w:r>
    </w:p>
    <w:p w14:paraId="6DE89BB0"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land uses</w:t>
      </w:r>
    </w:p>
    <w:p w14:paraId="0FA9925F"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f. connections and interactions between parts of the environment to inform a holistic view of</w:t>
      </w:r>
    </w:p>
    <w:p w14:paraId="7760FB7C"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impacts to the whole environment</w:t>
      </w:r>
    </w:p>
    <w:p w14:paraId="5E9CADFE"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g. level of confidence in the prediction of impacts and the success of proposed mitigation</w:t>
      </w:r>
    </w:p>
    <w:p w14:paraId="3BCBE37B"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h. public interest about the likely effect of the proposal or scheme, if implemented, on the</w:t>
      </w:r>
    </w:p>
    <w:p w14:paraId="17E2C957" w14:textId="77777777" w:rsidR="00305B18" w:rsidRDefault="00305B18" w:rsidP="006F16CA">
      <w:pPr>
        <w:pStyle w:val="CommentText"/>
      </w:pPr>
      <w:r>
        <w:rPr>
          <w:rFonts w:ascii="OpenSans" w:hAnsi="OpenSans" w:cs="OpenSans"/>
          <w:color w:val="4D4D4F"/>
          <w:lang w:val="en-AU"/>
        </w:rPr>
        <w:t>environment and public information that informs the EPA’s assessment.</w:t>
      </w:r>
    </w:p>
  </w:comment>
  <w:comment w:id="622" w:author="Michael Hammond" w:date="2019-12-19T15:04:00Z" w:initials="MH">
    <w:p w14:paraId="7252D868" w14:textId="77777777" w:rsidR="00305B18" w:rsidRDefault="00305B18" w:rsidP="006F16CA">
      <w:pPr>
        <w:pStyle w:val="CommentText"/>
      </w:pPr>
      <w:r>
        <w:rPr>
          <w:rStyle w:val="CommentReference"/>
        </w:rPr>
        <w:annotationRef/>
      </w:r>
      <w:r>
        <w:t xml:space="preserve">Check threshold levels against levels in these years to see if there is a chance of the taxa returning? </w:t>
      </w:r>
    </w:p>
  </w:comment>
  <w:comment w:id="625" w:author="Michael Hammond" w:date="2019-12-19T08:39:00Z" w:initials="MH">
    <w:p w14:paraId="492E3F6B" w14:textId="77777777" w:rsidR="00305B18" w:rsidRDefault="00305B18" w:rsidP="00437343">
      <w:pPr>
        <w:pStyle w:val="CommentText"/>
      </w:pPr>
      <w:r>
        <w:rPr>
          <w:rStyle w:val="CommentReference"/>
        </w:rPr>
        <w:annotationRef/>
      </w:r>
      <w:r>
        <w:t xml:space="preserve">Need to link to water levels where possible – i.e. acidification risks have been generally low due to the lake holding year round surface water limiting drying and rewetting of lakebed. </w:t>
      </w:r>
    </w:p>
    <w:p w14:paraId="0E43B5E7" w14:textId="77777777" w:rsidR="00305B18" w:rsidRDefault="00305B18" w:rsidP="00437343">
      <w:pPr>
        <w:pStyle w:val="CommentText"/>
      </w:pPr>
    </w:p>
    <w:p w14:paraId="56A62413" w14:textId="77777777" w:rsidR="00305B18" w:rsidRDefault="00305B18" w:rsidP="00437343">
      <w:pPr>
        <w:pStyle w:val="CommentText"/>
      </w:pPr>
      <w:r>
        <w:t>These parts should make a statement of likely impact of management levels above threshold on water quality where possible – i.e. managing levels above threshold will keep future acidification risks low</w:t>
      </w:r>
    </w:p>
  </w:comment>
  <w:comment w:id="627" w:author="Michael Hammond" w:date="2019-12-19T08:41:00Z" w:initials="MH">
    <w:p w14:paraId="4D76438A" w14:textId="77777777" w:rsidR="00305B18" w:rsidRDefault="00305B18" w:rsidP="00766910">
      <w:pPr>
        <w:pStyle w:val="CommentText"/>
      </w:pPr>
      <w:r>
        <w:rPr>
          <w:rStyle w:val="CommentReference"/>
        </w:rPr>
        <w:annotationRef/>
      </w:r>
      <w:r>
        <w:t>ok summary of what’s happened but not really relating to levels. Some comment on likely outcomes into the future if levels are managed to the threshold level is needed</w:t>
      </w:r>
    </w:p>
  </w:comment>
  <w:comment w:id="636" w:author="Michael Hammond" w:date="2019-12-19T08:53:00Z" w:initials="MH">
    <w:p w14:paraId="4D09DEAC" w14:textId="77777777" w:rsidR="00305B18" w:rsidRDefault="00305B18" w:rsidP="00766910">
      <w:pPr>
        <w:pStyle w:val="CommentText"/>
      </w:pPr>
      <w:r>
        <w:rPr>
          <w:rStyle w:val="CommentReference"/>
        </w:rPr>
        <w:annotationRef/>
      </w:r>
      <w:r>
        <w:t xml:space="preserve">what were the shifts? What drove the shifts? </w:t>
      </w:r>
    </w:p>
  </w:comment>
  <w:comment w:id="637" w:author="Michael Hammond" w:date="2019-12-19T08:55:00Z" w:initials="MH">
    <w:p w14:paraId="0EB048A6" w14:textId="77777777" w:rsidR="00305B18" w:rsidRDefault="00305B18" w:rsidP="00766910">
      <w:pPr>
        <w:pStyle w:val="CommentText"/>
      </w:pPr>
      <w:r>
        <w:rPr>
          <w:rStyle w:val="CommentReference"/>
        </w:rPr>
        <w:annotationRef/>
      </w:r>
      <w:r>
        <w:t>Most relevant to this report if levels were a driver – otherwise less important</w:t>
      </w:r>
    </w:p>
  </w:comment>
  <w:comment w:id="638" w:author="Michael Hammond" w:date="2019-12-19T08:42:00Z" w:initials="MH">
    <w:p w14:paraId="1BDFCBD1" w14:textId="77777777" w:rsidR="00305B18" w:rsidRDefault="00305B18" w:rsidP="00766910">
      <w:pPr>
        <w:pStyle w:val="CommentText"/>
      </w:pPr>
      <w:r>
        <w:rPr>
          <w:rStyle w:val="CommentReference"/>
        </w:rPr>
        <w:annotationRef/>
      </w:r>
      <w:r>
        <w:t>is this talking about the entire monitoring period?</w:t>
      </w:r>
    </w:p>
  </w:comment>
  <w:comment w:id="642" w:author="Natasha Del Borrello" w:date="2019-12-09T15:49:00Z" w:initials="NDB">
    <w:p w14:paraId="739ADDA6" w14:textId="77777777" w:rsidR="00305B18" w:rsidRDefault="00305B18" w:rsidP="00766910">
      <w:pPr>
        <w:pStyle w:val="CommentText"/>
      </w:pPr>
      <w:r>
        <w:rPr>
          <w:rStyle w:val="CommentReference"/>
        </w:rPr>
        <w:annotationRef/>
      </w:r>
      <w:r>
        <w:t>It might be an idea to highlight the invasive species in these figures.</w:t>
      </w:r>
    </w:p>
  </w:comment>
  <w:comment w:id="643" w:author="Michael Hammond" w:date="2019-12-19T08:56:00Z" w:initials="MH">
    <w:p w14:paraId="13E331FA" w14:textId="77777777" w:rsidR="00305B18" w:rsidRDefault="00305B18" w:rsidP="00766910">
      <w:pPr>
        <w:pStyle w:val="CommentText"/>
      </w:pPr>
      <w:r>
        <w:rPr>
          <w:rStyle w:val="CommentReference"/>
        </w:rPr>
        <w:annotationRef/>
      </w:r>
      <w:r>
        <w:t xml:space="preserve">This is good – so if levels are managed to the threshold we shouldn’t see an increase in the species with a negative mean posterior. </w:t>
      </w:r>
    </w:p>
  </w:comment>
  <w:comment w:id="647" w:author="Michael Hammond" w:date="2019-12-19T08:57:00Z" w:initials="MH">
    <w:p w14:paraId="07B261FD" w14:textId="77777777" w:rsidR="00305B18" w:rsidRDefault="00305B18" w:rsidP="00FC2E86">
      <w:pPr>
        <w:pStyle w:val="CommentText"/>
      </w:pPr>
      <w:r>
        <w:rPr>
          <w:rStyle w:val="CommentReference"/>
        </w:rPr>
        <w:annotationRef/>
      </w:r>
      <w:r>
        <w:t xml:space="preserve">Good – relating assemblages to levels. Is it fair to say that if levels are maintained above the threshold it is likely macro assemblages should be maintained? </w:t>
      </w:r>
    </w:p>
  </w:comment>
  <w:comment w:id="650" w:author="Natasha Del Borrello" w:date="2019-12-09T13:23:00Z" w:initials="NDB">
    <w:p w14:paraId="6165D883" w14:textId="77777777" w:rsidR="00305B18" w:rsidRDefault="00305B18" w:rsidP="00FC2E86">
      <w:pPr>
        <w:pStyle w:val="CommentText"/>
      </w:pPr>
      <w:r>
        <w:rPr>
          <w:rStyle w:val="CommentReference"/>
        </w:rPr>
        <w:annotationRef/>
      </w:r>
      <w:r>
        <w:t>Needs further explanation/labelling…. I can’t see this ‘</w:t>
      </w:r>
      <w:r w:rsidRPr="003B09F5">
        <w:rPr>
          <w:rFonts w:cs="Times New Roman"/>
        </w:rPr>
        <w:t>with ordination revealing two main groups of annual data; those collected pre 2007, and those collected post 2007</w:t>
      </w:r>
      <w:r>
        <w:rPr>
          <w:rFonts w:cs="Times New Roman"/>
        </w:rPr>
        <w:t>’</w:t>
      </w:r>
    </w:p>
  </w:comment>
  <w:comment w:id="653" w:author="Michael Hammond" w:date="2019-12-19T09:17:00Z" w:initials="MH">
    <w:p w14:paraId="18B39393" w14:textId="77777777" w:rsidR="00305B18" w:rsidRDefault="00305B18" w:rsidP="00271A89">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678" w:author="Natasha Del Borrello" w:date="2019-12-09T15:24:00Z" w:initials="NDB">
    <w:p w14:paraId="2B5A1743" w14:textId="77777777" w:rsidR="00305B18" w:rsidRDefault="00305B18" w:rsidP="00271A89">
      <w:pPr>
        <w:pStyle w:val="CommentText"/>
      </w:pPr>
      <w:r>
        <w:rPr>
          <w:rStyle w:val="CommentReference"/>
        </w:rPr>
        <w:annotationRef/>
      </w:r>
      <w:r>
        <w:t>It is difficult to see this from the plot as not enough explanation is given on the figure:</w:t>
      </w:r>
    </w:p>
    <w:p w14:paraId="3A3B3A02" w14:textId="77777777" w:rsidR="00305B18" w:rsidRDefault="00305B18" w:rsidP="00271A89">
      <w:pPr>
        <w:pStyle w:val="CommentText"/>
      </w:pPr>
      <w:r>
        <w:rPr>
          <w:rFonts w:cs="Times New Roman"/>
        </w:rPr>
        <w:t>“</w:t>
      </w:r>
      <w:r w:rsidRPr="003B09F5">
        <w:rPr>
          <w:rFonts w:cs="Times New Roman"/>
        </w:rPr>
        <w:t>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Pr="003B09F5">
        <w:rPr>
          <w:rFonts w:cs="Times New Roman"/>
        </w:rPr>
        <w:t xml:space="preserve">Figure </w:t>
      </w:r>
      <w:r>
        <w:rPr>
          <w:rFonts w:cs="Times New Roman"/>
          <w:noProof/>
        </w:rPr>
        <w:t>13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w:t>
      </w:r>
      <w:r>
        <w:rPr>
          <w:rFonts w:cs="Times New Roman"/>
        </w:rPr>
        <w:t>”</w:t>
      </w:r>
      <w:r w:rsidRPr="003B09F5">
        <w:rPr>
          <w:rFonts w:cs="Times New Roman"/>
        </w:rPr>
        <w:t>.</w:t>
      </w:r>
    </w:p>
  </w:comment>
  <w:comment w:id="680" w:author="Michael Hammond" w:date="2019-12-19T09:26:00Z" w:initials="MH">
    <w:p w14:paraId="5DCB9201" w14:textId="77777777" w:rsidR="00305B18" w:rsidRDefault="00305B18" w:rsidP="00C76FCB">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701" w:author="Michael Hammond" w:date="2019-12-19T09:27:00Z" w:initials="MH">
    <w:p w14:paraId="65AD1118" w14:textId="77777777" w:rsidR="00305B18" w:rsidRDefault="00305B18" w:rsidP="00C76FCB">
      <w:pPr>
        <w:pStyle w:val="CommentText"/>
      </w:pPr>
      <w:r>
        <w:rPr>
          <w:rStyle w:val="CommentReference"/>
        </w:rPr>
        <w:annotationRef/>
      </w:r>
      <w:r>
        <w:t xml:space="preserve">Managing levels to the threshold level represents a rise in levels </w:t>
      </w:r>
    </w:p>
  </w:comment>
  <w:comment w:id="708" w:author="Natasha Del Borrello" w:date="2019-12-09T15:51:00Z" w:initials="NDB">
    <w:p w14:paraId="3B75B2AA" w14:textId="77777777" w:rsidR="00305B18" w:rsidRDefault="00305B18" w:rsidP="00C76FCB">
      <w:pPr>
        <w:pStyle w:val="CommentText"/>
      </w:pPr>
      <w:r>
        <w:rPr>
          <w:rStyle w:val="CommentReference"/>
        </w:rPr>
        <w:annotationRef/>
      </w:r>
      <w:r>
        <w:t>This and similar figures in the report for the macroinvertebrates need further explanation</w:t>
      </w:r>
    </w:p>
  </w:comment>
  <w:comment w:id="710" w:author="Michael Hammond" w:date="2019-12-19T09:29:00Z" w:initials="MH">
    <w:p w14:paraId="493934D4" w14:textId="77777777" w:rsidR="00305B18" w:rsidRDefault="00305B18" w:rsidP="00914BB6">
      <w:pPr>
        <w:pStyle w:val="CommentText"/>
      </w:pPr>
      <w:r>
        <w:rPr>
          <w:rStyle w:val="CommentReference"/>
        </w:rPr>
        <w:annotationRef/>
      </w:r>
      <w:r>
        <w:t>All these sections need some assessment of what improving levels to the threshold would likely mean for water qual, veg dynamics or aquatic macros.</w:t>
      </w:r>
    </w:p>
  </w:comment>
  <w:comment w:id="720" w:author="Natasha Del Borrello" w:date="2019-12-11T12:01:00Z" w:initials="NDB">
    <w:p w14:paraId="32AC87E0" w14:textId="77777777" w:rsidR="00305B18" w:rsidRDefault="00305B18" w:rsidP="00914BB6">
      <w:pPr>
        <w:pStyle w:val="CommentText"/>
      </w:pPr>
      <w:r>
        <w:rPr>
          <w:rStyle w:val="CommentReference"/>
        </w:rPr>
        <w:annotationRef/>
      </w:r>
      <w:r>
        <w:t>It’s difficult to see on the plot as the years are not marked (apart from 1996 and 2015).</w:t>
      </w:r>
    </w:p>
  </w:comment>
  <w:comment w:id="721" w:author="Michael Hammond" w:date="2019-12-19T09:30:00Z" w:initials="MH">
    <w:p w14:paraId="1FE57491" w14:textId="77777777" w:rsidR="00305B18" w:rsidRDefault="00305B18" w:rsidP="00914BB6">
      <w:pPr>
        <w:pStyle w:val="CommentText"/>
      </w:pPr>
      <w:r>
        <w:rPr>
          <w:rStyle w:val="CommentReference"/>
        </w:rPr>
        <w:annotationRef/>
      </w:r>
      <w:r>
        <w:t>Good – relating to threshold level</w:t>
      </w:r>
    </w:p>
  </w:comment>
  <w:comment w:id="725" w:author="Michael Hammond" w:date="2019-12-19T09:31:00Z" w:initials="MH">
    <w:p w14:paraId="40B5B07F" w14:textId="77777777" w:rsidR="00305B18" w:rsidRDefault="00305B18" w:rsidP="00914BB6">
      <w:pPr>
        <w:pStyle w:val="CommentText"/>
      </w:pPr>
      <w:r>
        <w:rPr>
          <w:rStyle w:val="CommentReference"/>
        </w:rPr>
        <w:annotationRef/>
      </w:r>
      <w:r>
        <w:t>Squashed formatting</w:t>
      </w:r>
    </w:p>
  </w:comment>
  <w:comment w:id="732" w:author="Michael Hammond" w:date="2019-12-19T09:34:00Z" w:initials="MH">
    <w:p w14:paraId="78CB2751" w14:textId="77777777" w:rsidR="00305B18" w:rsidRDefault="00305B18" w:rsidP="008C0DEE">
      <w:pPr>
        <w:pStyle w:val="CommentText"/>
      </w:pPr>
      <w:r>
        <w:rPr>
          <w:rStyle w:val="CommentReference"/>
        </w:rPr>
        <w:annotationRef/>
      </w:r>
      <w:r>
        <w:t xml:space="preserve">Fair to say that managing levels to the proposed threshold would likely improve acidity over time? </w:t>
      </w:r>
    </w:p>
  </w:comment>
  <w:comment w:id="746" w:author="Michael Hammond" w:date="2019-12-19T09:34:00Z" w:initials="MH">
    <w:p w14:paraId="24B0348E" w14:textId="77777777" w:rsidR="00305B18" w:rsidRDefault="00305B18" w:rsidP="008C0DEE">
      <w:pPr>
        <w:pStyle w:val="CommentText"/>
      </w:pPr>
      <w:r>
        <w:rPr>
          <w:rStyle w:val="CommentReference"/>
        </w:rPr>
        <w:annotationRef/>
      </w:r>
      <w:r>
        <w:t>good</w:t>
      </w:r>
    </w:p>
  </w:comment>
  <w:comment w:id="749" w:author="Michael Hammond" w:date="2019-12-19T09:35:00Z" w:initials="MH">
    <w:p w14:paraId="16DCF53E" w14:textId="77777777" w:rsidR="00305B18" w:rsidRDefault="00305B18" w:rsidP="008C0DEE">
      <w:pPr>
        <w:pStyle w:val="CommentText"/>
      </w:pPr>
      <w:r>
        <w:rPr>
          <w:rStyle w:val="CommentReference"/>
        </w:rPr>
        <w:annotationRef/>
      </w:r>
      <w:r>
        <w:t>managing levels to the threshold level would likely mean….</w:t>
      </w:r>
    </w:p>
  </w:comment>
  <w:comment w:id="770" w:author="Michael Hammond" w:date="2019-12-19T13:28:00Z" w:initials="MH">
    <w:p w14:paraId="3AEFC296" w14:textId="77777777" w:rsidR="00305B18" w:rsidRDefault="00305B18" w:rsidP="00FF7397">
      <w:pPr>
        <w:pStyle w:val="CommentText"/>
      </w:pPr>
      <w:r>
        <w:rPr>
          <w:rStyle w:val="CommentReference"/>
        </w:rPr>
        <w:annotationRef/>
      </w:r>
      <w:r>
        <w:t>All these sections need some assessment of what improving levels to the threshold would likely mean for water qual, veg dynamics or aquatic macros.</w:t>
      </w:r>
    </w:p>
  </w:comment>
  <w:comment w:id="776" w:author="Michael Hammond" w:date="2019-12-19T13:29:00Z" w:initials="MH">
    <w:p w14:paraId="1B08DA3F" w14:textId="77777777" w:rsidR="00305B18" w:rsidRDefault="00305B18" w:rsidP="00FF7397">
      <w:pPr>
        <w:pStyle w:val="CommentText"/>
      </w:pPr>
      <w:r>
        <w:rPr>
          <w:rStyle w:val="CommentReference"/>
        </w:rPr>
        <w:annotationRef/>
      </w:r>
      <w:r>
        <w:t>squashed</w:t>
      </w:r>
    </w:p>
  </w:comment>
  <w:comment w:id="789" w:author="Natasha Del Borrello" w:date="2019-12-11T16:03:00Z" w:initials="NDB">
    <w:p w14:paraId="520B82CA" w14:textId="77777777" w:rsidR="00305B18" w:rsidRDefault="00305B18" w:rsidP="002E48C9">
      <w:pPr>
        <w:pStyle w:val="CommentText"/>
      </w:pPr>
      <w:r>
        <w:rPr>
          <w:rStyle w:val="CommentReference"/>
        </w:rPr>
        <w:annotationRef/>
      </w:r>
      <w:r>
        <w:t>No plot to show this?</w:t>
      </w:r>
    </w:p>
  </w:comment>
  <w:comment w:id="790" w:author="Christopher Kavazos" w:date="2020-01-07T14:25:00Z" w:initials="CK">
    <w:p w14:paraId="0D9EAB24" w14:textId="0DC16094" w:rsidR="00305B18" w:rsidRDefault="00305B18">
      <w:pPr>
        <w:pStyle w:val="CommentText"/>
      </w:pPr>
      <w:r>
        <w:rPr>
          <w:rStyle w:val="CommentReference"/>
        </w:rPr>
        <w:annotationRef/>
      </w:r>
      <w:r>
        <w:t>No as no species had significant posteriors</w:t>
      </w:r>
    </w:p>
  </w:comment>
  <w:comment w:id="801" w:author="Natasha Del Borrello" w:date="2019-12-12T15:54:00Z" w:initials="NDB">
    <w:p w14:paraId="35C30BBC" w14:textId="77777777" w:rsidR="00305B18" w:rsidRDefault="00305B18" w:rsidP="00611FEC">
      <w:pPr>
        <w:pStyle w:val="CommentText"/>
      </w:pPr>
      <w:r>
        <w:rPr>
          <w:rStyle w:val="CommentReference"/>
        </w:rPr>
        <w:annotationRef/>
      </w:r>
      <w:r>
        <w:t>It’s difficult to see this on the plot when only the end years are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AD32E2" w15:done="1"/>
  <w15:commentEx w15:paraId="7BF90F8F" w15:done="1"/>
  <w15:commentEx w15:paraId="1CD6D8B0" w15:paraIdParent="7BF90F8F" w15:done="1"/>
  <w15:commentEx w15:paraId="57F5BF89" w15:done="1"/>
  <w15:commentEx w15:paraId="1C53BADF" w15:paraIdParent="57F5BF89" w15:done="1"/>
  <w15:commentEx w15:paraId="20CAD40E" w15:done="1"/>
  <w15:commentEx w15:paraId="014145F4" w15:paraIdParent="20CAD40E" w15:done="1"/>
  <w15:commentEx w15:paraId="3E72D030" w15:done="1"/>
  <w15:commentEx w15:paraId="55A98B8A" w15:paraIdParent="3E72D030" w15:done="1"/>
  <w15:commentEx w15:paraId="3894A103" w15:done="1"/>
  <w15:commentEx w15:paraId="4E125D45" w15:paraIdParent="3894A103" w15:done="1"/>
  <w15:commentEx w15:paraId="5D32286F" w15:done="1"/>
  <w15:commentEx w15:paraId="5A70E99C" w15:done="0"/>
  <w15:commentEx w15:paraId="0D99A384" w15:paraIdParent="5A70E99C" w15:done="0"/>
  <w15:commentEx w15:paraId="49649994" w15:done="1"/>
  <w15:commentEx w15:paraId="2CB9351D" w15:done="1"/>
  <w15:commentEx w15:paraId="75A07C15" w15:paraIdParent="2CB9351D" w15:done="1"/>
  <w15:commentEx w15:paraId="4EE9D37D" w15:done="1"/>
  <w15:commentEx w15:paraId="7B6353B3" w15:done="0"/>
  <w15:commentEx w15:paraId="2F11933E" w15:done="1"/>
  <w15:commentEx w15:paraId="504A78A1" w15:done="1"/>
  <w15:commentEx w15:paraId="27DEDB68" w15:paraIdParent="504A78A1" w15:done="1"/>
  <w15:commentEx w15:paraId="651F018A" w15:done="0"/>
  <w15:commentEx w15:paraId="01880AFD" w15:done="0"/>
  <w15:commentEx w15:paraId="5CD66EC5" w15:done="1"/>
  <w15:commentEx w15:paraId="4B750773" w15:paraIdParent="5CD66EC5" w15:done="1"/>
  <w15:commentEx w15:paraId="08E20595" w15:done="1"/>
  <w15:commentEx w15:paraId="164C0408" w15:paraIdParent="08E20595" w15:done="1"/>
  <w15:commentEx w15:paraId="3C98E7AF" w15:done="1"/>
  <w15:commentEx w15:paraId="6DDAAF24" w15:paraIdParent="3C98E7AF" w15:done="1"/>
  <w15:commentEx w15:paraId="5FA838AF" w15:done="1"/>
  <w15:commentEx w15:paraId="2D9BF606" w15:paraIdParent="5FA838AF" w15:done="1"/>
  <w15:commentEx w15:paraId="4C32AFBB" w15:done="1"/>
  <w15:commentEx w15:paraId="71B6B0DD" w15:done="1"/>
  <w15:commentEx w15:paraId="08AC014E" w15:done="1"/>
  <w15:commentEx w15:paraId="49CAF8E4" w15:paraIdParent="08AC014E" w15:done="1"/>
  <w15:commentEx w15:paraId="6C460C92" w15:done="1"/>
  <w15:commentEx w15:paraId="7F655CD2" w15:paraIdParent="6C460C92" w15:done="1"/>
  <w15:commentEx w15:paraId="38CE8103" w15:paraIdParent="6C460C92" w15:done="1"/>
  <w15:commentEx w15:paraId="7E401A87" w15:done="1"/>
  <w15:commentEx w15:paraId="7C96A100" w15:paraIdParent="7E401A87" w15:done="1"/>
  <w15:commentEx w15:paraId="3290BE1D" w15:done="1"/>
  <w15:commentEx w15:paraId="16CDC7B5" w15:done="0"/>
  <w15:commentEx w15:paraId="35E3C468" w15:done="1"/>
  <w15:commentEx w15:paraId="4501F0BD" w15:paraIdParent="35E3C468" w15:done="1"/>
  <w15:commentEx w15:paraId="27A86524" w15:done="1"/>
  <w15:commentEx w15:paraId="5F1AE575" w15:paraIdParent="27A86524" w15:done="1"/>
  <w15:commentEx w15:paraId="51DBD24F" w15:done="1"/>
  <w15:commentEx w15:paraId="2B7314AF" w15:paraIdParent="51DBD24F" w15:done="1"/>
  <w15:commentEx w15:paraId="196B0FD6" w15:done="1"/>
  <w15:commentEx w15:paraId="0AF38CFF" w15:paraIdParent="196B0FD6" w15:done="1"/>
  <w15:commentEx w15:paraId="73B2A30A" w15:done="1"/>
  <w15:commentEx w15:paraId="59BCAB82" w15:paraIdParent="73B2A30A" w15:done="1"/>
  <w15:commentEx w15:paraId="649698C3" w15:done="0"/>
  <w15:commentEx w15:paraId="2324B673" w15:done="0"/>
  <w15:commentEx w15:paraId="5B0AF736" w15:done="1"/>
  <w15:commentEx w15:paraId="1BD7F513" w15:paraIdParent="5B0AF736" w15:done="1"/>
  <w15:commentEx w15:paraId="4EBAB359" w15:done="0"/>
  <w15:commentEx w15:paraId="121CE8C4" w15:paraIdParent="4EBAB359" w15:done="0"/>
  <w15:commentEx w15:paraId="6AD975BE" w15:done="1"/>
  <w15:commentEx w15:paraId="1879739A" w15:done="1"/>
  <w15:commentEx w15:paraId="6B0B1645" w15:done="1"/>
  <w15:commentEx w15:paraId="4FF9823F" w15:done="1"/>
  <w15:commentEx w15:paraId="3557C531" w15:paraIdParent="4FF9823F" w15:done="1"/>
  <w15:commentEx w15:paraId="62B1A8D8" w15:paraIdParent="4FF9823F" w15:done="1"/>
  <w15:commentEx w15:paraId="205AFDFF" w15:done="1"/>
  <w15:commentEx w15:paraId="5DCEEF49" w15:done="1"/>
  <w15:commentEx w15:paraId="60E494C6" w15:done="1"/>
  <w15:commentEx w15:paraId="43A3C532" w15:done="1"/>
  <w15:commentEx w15:paraId="2426DF3B" w15:paraIdParent="43A3C532" w15:done="1"/>
  <w15:commentEx w15:paraId="48D1B2FE" w15:done="1"/>
  <w15:commentEx w15:paraId="2F62A403" w15:done="1"/>
  <w15:commentEx w15:paraId="6F9CA522" w15:done="1"/>
  <w15:commentEx w15:paraId="6563140A" w15:done="1"/>
  <w15:commentEx w15:paraId="58166021" w15:done="0"/>
  <w15:commentEx w15:paraId="6D72A827" w15:done="0"/>
  <w15:commentEx w15:paraId="62A9DC06" w15:done="0"/>
  <w15:commentEx w15:paraId="6E0B455C" w15:done="0"/>
  <w15:commentEx w15:paraId="17E2C957" w15:done="0"/>
  <w15:commentEx w15:paraId="7252D868" w15:done="0"/>
  <w15:commentEx w15:paraId="56A62413" w15:done="0"/>
  <w15:commentEx w15:paraId="4D76438A" w15:done="0"/>
  <w15:commentEx w15:paraId="4D09DEAC" w15:done="0"/>
  <w15:commentEx w15:paraId="0EB048A6" w15:paraIdParent="4D09DEAC" w15:done="0"/>
  <w15:commentEx w15:paraId="1BDFCBD1" w15:done="0"/>
  <w15:commentEx w15:paraId="739ADDA6" w15:done="0"/>
  <w15:commentEx w15:paraId="13E331FA" w15:done="0"/>
  <w15:commentEx w15:paraId="07B261FD" w15:done="0"/>
  <w15:commentEx w15:paraId="6165D883" w15:done="0"/>
  <w15:commentEx w15:paraId="18B39393" w15:done="1"/>
  <w15:commentEx w15:paraId="3A3B3A02" w15:done="0"/>
  <w15:commentEx w15:paraId="5DCB9201" w15:done="1"/>
  <w15:commentEx w15:paraId="65AD1118" w15:done="0"/>
  <w15:commentEx w15:paraId="3B75B2AA" w15:done="0"/>
  <w15:commentEx w15:paraId="493934D4" w15:done="0"/>
  <w15:commentEx w15:paraId="32AC87E0" w15:done="0"/>
  <w15:commentEx w15:paraId="1FE57491" w15:done="1"/>
  <w15:commentEx w15:paraId="40B5B07F" w15:done="1"/>
  <w15:commentEx w15:paraId="78CB2751" w15:done="1"/>
  <w15:commentEx w15:paraId="24B0348E" w15:done="1"/>
  <w15:commentEx w15:paraId="16DCF53E" w15:done="1"/>
  <w15:commentEx w15:paraId="3AEFC296" w15:done="0"/>
  <w15:commentEx w15:paraId="1B08DA3F" w15:done="0"/>
  <w15:commentEx w15:paraId="520B82CA" w15:done="1"/>
  <w15:commentEx w15:paraId="0D9EAB24" w15:paraIdParent="520B82CA" w15:done="1"/>
  <w15:commentEx w15:paraId="35C30B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AD32E2" w16cid:durableId="21BD83BC"/>
  <w16cid:commentId w16cid:paraId="7BF90F8F" w16cid:durableId="21F7874B"/>
  <w16cid:commentId w16cid:paraId="1CD6D8B0" w16cid:durableId="21F7874A"/>
  <w16cid:commentId w16cid:paraId="57F5BF89" w16cid:durableId="21FA18B5"/>
  <w16cid:commentId w16cid:paraId="1C53BADF" w16cid:durableId="21BD9A93"/>
  <w16cid:commentId w16cid:paraId="20CAD40E" w16cid:durableId="21FA18B7"/>
  <w16cid:commentId w16cid:paraId="014145F4" w16cid:durableId="21BD9C81"/>
  <w16cid:commentId w16cid:paraId="3E72D030" w16cid:durableId="21BEC7B3"/>
  <w16cid:commentId w16cid:paraId="55A98B8A" w16cid:durableId="21BEC7B4"/>
  <w16cid:commentId w16cid:paraId="3894A103" w16cid:durableId="21BD83C3"/>
  <w16cid:commentId w16cid:paraId="4E125D45" w16cid:durableId="21BD9D41"/>
  <w16cid:commentId w16cid:paraId="5D32286F" w16cid:durableId="21BD83C4"/>
  <w16cid:commentId w16cid:paraId="5A70E99C" w16cid:durableId="21BD83C5"/>
  <w16cid:commentId w16cid:paraId="0D99A384" w16cid:durableId="21BD9D54"/>
  <w16cid:commentId w16cid:paraId="49649994" w16cid:durableId="21BD83C6"/>
  <w16cid:commentId w16cid:paraId="2CB9351D" w16cid:durableId="21BD83C7"/>
  <w16cid:commentId w16cid:paraId="75A07C15" w16cid:durableId="21BDA962"/>
  <w16cid:commentId w16cid:paraId="4EE9D37D" w16cid:durableId="21BD8413"/>
  <w16cid:commentId w16cid:paraId="7B6353B3" w16cid:durableId="21BD8414"/>
  <w16cid:commentId w16cid:paraId="2F11933E" w16cid:durableId="21BD83CA"/>
  <w16cid:commentId w16cid:paraId="504A78A1" w16cid:durableId="21BD83CB"/>
  <w16cid:commentId w16cid:paraId="27DEDB68" w16cid:durableId="21EF994B"/>
  <w16cid:commentId w16cid:paraId="651F018A" w16cid:durableId="21F7D189"/>
  <w16cid:commentId w16cid:paraId="01880AFD" w16cid:durableId="21BD83D5"/>
  <w16cid:commentId w16cid:paraId="5CD66EC5" w16cid:durableId="21BD83D6"/>
  <w16cid:commentId w16cid:paraId="4B750773" w16cid:durableId="21BDC70D"/>
  <w16cid:commentId w16cid:paraId="08E20595" w16cid:durableId="21BD83D9"/>
  <w16cid:commentId w16cid:paraId="164C0408" w16cid:durableId="21BDD0DB"/>
  <w16cid:commentId w16cid:paraId="3C98E7AF" w16cid:durableId="21BD83DA"/>
  <w16cid:commentId w16cid:paraId="6DDAAF24" w16cid:durableId="21EFADA8"/>
  <w16cid:commentId w16cid:paraId="5FA838AF" w16cid:durableId="21BD83DB"/>
  <w16cid:commentId w16cid:paraId="2D9BF606" w16cid:durableId="21EFADB4"/>
  <w16cid:commentId w16cid:paraId="4C32AFBB" w16cid:durableId="21BD83DC"/>
  <w16cid:commentId w16cid:paraId="71B6B0DD" w16cid:durableId="21BD83E3"/>
  <w16cid:commentId w16cid:paraId="08AC014E" w16cid:durableId="21BD83E4"/>
  <w16cid:commentId w16cid:paraId="49CAF8E4" w16cid:durableId="21EFA313"/>
  <w16cid:commentId w16cid:paraId="6C460C92" w16cid:durableId="21BD83DD"/>
  <w16cid:commentId w16cid:paraId="7F655CD2" w16cid:durableId="21BDD20B"/>
  <w16cid:commentId w16cid:paraId="38CE8103" w16cid:durableId="21EFB42B"/>
  <w16cid:commentId w16cid:paraId="7E401A87" w16cid:durableId="21BD83DE"/>
  <w16cid:commentId w16cid:paraId="7C96A100" w16cid:durableId="21EFB421"/>
  <w16cid:commentId w16cid:paraId="3290BE1D" w16cid:durableId="21BD83DF"/>
  <w16cid:commentId w16cid:paraId="16CDC7B5" w16cid:durableId="21BD83E0"/>
  <w16cid:commentId w16cid:paraId="35E3C468" w16cid:durableId="21BD83E1"/>
  <w16cid:commentId w16cid:paraId="4501F0BD" w16cid:durableId="21EFB78C"/>
  <w16cid:commentId w16cid:paraId="27A86524" w16cid:durableId="21BD83E6"/>
  <w16cid:commentId w16cid:paraId="5F1AE575" w16cid:durableId="21EFB7DE"/>
  <w16cid:commentId w16cid:paraId="51DBD24F" w16cid:durableId="21BD83EB"/>
  <w16cid:commentId w16cid:paraId="2B7314AF" w16cid:durableId="21EFBC84"/>
  <w16cid:commentId w16cid:paraId="196B0FD6" w16cid:durableId="21BD83F0"/>
  <w16cid:commentId w16cid:paraId="0AF38CFF" w16cid:durableId="21EFBC9E"/>
  <w16cid:commentId w16cid:paraId="73B2A30A" w16cid:durableId="21BD83F1"/>
  <w16cid:commentId w16cid:paraId="59BCAB82" w16cid:durableId="21BED6A2"/>
  <w16cid:commentId w16cid:paraId="649698C3" w16cid:durableId="21F1496A"/>
  <w16cid:commentId w16cid:paraId="2324B673" w16cid:durableId="21BD83F5"/>
  <w16cid:commentId w16cid:paraId="5B0AF736" w16cid:durableId="21BD83F6"/>
  <w16cid:commentId w16cid:paraId="1BD7F513" w16cid:durableId="21BDE895"/>
  <w16cid:commentId w16cid:paraId="4EBAB359" w16cid:durableId="21BD83F7"/>
  <w16cid:commentId w16cid:paraId="121CE8C4" w16cid:durableId="21BDDD19"/>
  <w16cid:commentId w16cid:paraId="6AD975BE" w16cid:durableId="21BD83F8"/>
  <w16cid:commentId w16cid:paraId="1879739A" w16cid:durableId="21BD83F9"/>
  <w16cid:commentId w16cid:paraId="6B0B1645" w16cid:durableId="21BD83FA"/>
  <w16cid:commentId w16cid:paraId="4FF9823F" w16cid:durableId="21BD83FB"/>
  <w16cid:commentId w16cid:paraId="3557C531" w16cid:durableId="21BE372B"/>
  <w16cid:commentId w16cid:paraId="62B1A8D8" w16cid:durableId="21EFC9A3"/>
  <w16cid:commentId w16cid:paraId="205AFDFF" w16cid:durableId="21BD8400"/>
  <w16cid:commentId w16cid:paraId="5DCEEF49" w16cid:durableId="21BD8401"/>
  <w16cid:commentId w16cid:paraId="60E494C6" w16cid:durableId="21BD83FC"/>
  <w16cid:commentId w16cid:paraId="43A3C532" w16cid:durableId="21EFCCEB"/>
  <w16cid:commentId w16cid:paraId="2426DF3B" w16cid:durableId="21EFCD35"/>
  <w16cid:commentId w16cid:paraId="48D1B2FE" w16cid:durableId="21BD8404"/>
  <w16cid:commentId w16cid:paraId="2F62A403" w16cid:durableId="21BD8405"/>
  <w16cid:commentId w16cid:paraId="6F9CA522" w16cid:durableId="21BD8407"/>
  <w16cid:commentId w16cid:paraId="6563140A" w16cid:durableId="21BD8408"/>
  <w16cid:commentId w16cid:paraId="58166021" w16cid:durableId="21BD840D"/>
  <w16cid:commentId w16cid:paraId="6D72A827" w16cid:durableId="21BD840E"/>
  <w16cid:commentId w16cid:paraId="62A9DC06" w16cid:durableId="21BD840F"/>
  <w16cid:commentId w16cid:paraId="6E0B455C" w16cid:durableId="21BD8410"/>
  <w16cid:commentId w16cid:paraId="17E2C957" w16cid:durableId="21BD8411"/>
  <w16cid:commentId w16cid:paraId="7252D868" w16cid:durableId="21BD8412"/>
  <w16cid:commentId w16cid:paraId="56A62413" w16cid:durableId="21BD83C9"/>
  <w16cid:commentId w16cid:paraId="4D76438A" w16cid:durableId="21BD83CC"/>
  <w16cid:commentId w16cid:paraId="4D09DEAC" w16cid:durableId="21BD83CD"/>
  <w16cid:commentId w16cid:paraId="0EB048A6" w16cid:durableId="21BD83CE"/>
  <w16cid:commentId w16cid:paraId="1BDFCBD1" w16cid:durableId="21BD83CF"/>
  <w16cid:commentId w16cid:paraId="739ADDA6" w16cid:durableId="21BD83D0"/>
  <w16cid:commentId w16cid:paraId="13E331FA" w16cid:durableId="21BD83D2"/>
  <w16cid:commentId w16cid:paraId="07B261FD" w16cid:durableId="21BD83D3"/>
  <w16cid:commentId w16cid:paraId="6165D883" w16cid:durableId="21BD83D4"/>
  <w16cid:commentId w16cid:paraId="18B39393" w16cid:durableId="21BD83E2"/>
  <w16cid:commentId w16cid:paraId="3A3B3A02" w16cid:durableId="21BD83E5"/>
  <w16cid:commentId w16cid:paraId="5DCB9201" w16cid:durableId="21BD83E8"/>
  <w16cid:commentId w16cid:paraId="65AD1118" w16cid:durableId="21BD83E9"/>
  <w16cid:commentId w16cid:paraId="3B75B2AA" w16cid:durableId="21BD83EA"/>
  <w16cid:commentId w16cid:paraId="493934D4" w16cid:durableId="21BD83EC"/>
  <w16cid:commentId w16cid:paraId="32AC87E0" w16cid:durableId="21BD83ED"/>
  <w16cid:commentId w16cid:paraId="1FE57491" w16cid:durableId="21BD83EE"/>
  <w16cid:commentId w16cid:paraId="40B5B07F" w16cid:durableId="21BD83EF"/>
  <w16cid:commentId w16cid:paraId="78CB2751" w16cid:durableId="21BD83F2"/>
  <w16cid:commentId w16cid:paraId="24B0348E" w16cid:durableId="21BD83F3"/>
  <w16cid:commentId w16cid:paraId="16DCF53E" w16cid:durableId="21BD83F4"/>
  <w16cid:commentId w16cid:paraId="3AEFC296" w16cid:durableId="21BD83FF"/>
  <w16cid:commentId w16cid:paraId="1B08DA3F" w16cid:durableId="21BD8402"/>
  <w16cid:commentId w16cid:paraId="520B82CA" w16cid:durableId="21BD8409"/>
  <w16cid:commentId w16cid:paraId="0D9EAB24" w16cid:durableId="21BF1346"/>
  <w16cid:commentId w16cid:paraId="35C30BBC" w16cid:durableId="21BD8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812BF" w14:textId="77777777" w:rsidR="0074588B" w:rsidRDefault="0074588B">
      <w:pPr>
        <w:spacing w:after="0"/>
      </w:pPr>
      <w:r>
        <w:separator/>
      </w:r>
    </w:p>
  </w:endnote>
  <w:endnote w:type="continuationSeparator" w:id="0">
    <w:p w14:paraId="54D75AB5" w14:textId="77777777" w:rsidR="0074588B" w:rsidRDefault="0074588B">
      <w:pPr>
        <w:spacing w:after="0"/>
      </w:pPr>
      <w:r>
        <w:continuationSeparator/>
      </w:r>
    </w:p>
  </w:endnote>
  <w:endnote w:type="continuationNotice" w:id="1">
    <w:p w14:paraId="26B3E893" w14:textId="77777777" w:rsidR="0074588B" w:rsidRDefault="0074588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 w:name="Oswald">
    <w:altName w:val="Arial Narrow"/>
    <w:panose1 w:val="00000000000000000000"/>
    <w:charset w:val="00"/>
    <w:family w:val="swiss"/>
    <w:notTrueType/>
    <w:pitch w:val="default"/>
    <w:sig w:usb0="00000003" w:usb1="00000000" w:usb2="00000000" w:usb3="00000000" w:csb0="00000001"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7C63" w14:textId="66C629D4" w:rsidR="00305B18" w:rsidRDefault="00305B18">
    <w:pPr>
      <w:pStyle w:val="Footer"/>
      <w:jc w:val="center"/>
    </w:pPr>
  </w:p>
  <w:p w14:paraId="1B5B8097" w14:textId="77777777" w:rsidR="00305B18" w:rsidRDefault="00305B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281653"/>
      <w:docPartObj>
        <w:docPartGallery w:val="Page Numbers (Bottom of Page)"/>
        <w:docPartUnique/>
      </w:docPartObj>
    </w:sdtPr>
    <w:sdtEndPr>
      <w:rPr>
        <w:noProof/>
      </w:rPr>
    </w:sdtEndPr>
    <w:sdtContent>
      <w:p w14:paraId="79AF0596" w14:textId="34575F09" w:rsidR="00305B18" w:rsidRDefault="00305B18">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F559C90" w14:textId="77777777" w:rsidR="00305B18" w:rsidRDefault="00305B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817413"/>
      <w:docPartObj>
        <w:docPartGallery w:val="Page Numbers (Bottom of Page)"/>
        <w:docPartUnique/>
      </w:docPartObj>
    </w:sdtPr>
    <w:sdtEndPr>
      <w:rPr>
        <w:noProof/>
      </w:rPr>
    </w:sdtEndPr>
    <w:sdtContent>
      <w:p w14:paraId="15F9B43E" w14:textId="1F202F9C" w:rsidR="00305B18" w:rsidRDefault="00305B18">
        <w:pPr>
          <w:pStyle w:val="Footer"/>
          <w:jc w:val="center"/>
        </w:pPr>
        <w:r>
          <w:fldChar w:fldCharType="begin"/>
        </w:r>
        <w:r>
          <w:instrText xml:space="preserve"> PAGE   \* MERGEFORMAT </w:instrText>
        </w:r>
        <w:r>
          <w:fldChar w:fldCharType="separate"/>
        </w:r>
        <w:r>
          <w:rPr>
            <w:noProof/>
          </w:rPr>
          <w:t>112</w:t>
        </w:r>
        <w:r>
          <w:rPr>
            <w:noProof/>
          </w:rPr>
          <w:fldChar w:fldCharType="end"/>
        </w:r>
      </w:p>
    </w:sdtContent>
  </w:sdt>
  <w:p w14:paraId="0E10C104" w14:textId="77777777" w:rsidR="00305B18" w:rsidRDefault="00305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2F587" w14:textId="77777777" w:rsidR="0074588B" w:rsidRDefault="0074588B">
      <w:r>
        <w:separator/>
      </w:r>
    </w:p>
  </w:footnote>
  <w:footnote w:type="continuationSeparator" w:id="0">
    <w:p w14:paraId="46092E85" w14:textId="77777777" w:rsidR="0074588B" w:rsidRDefault="0074588B">
      <w:r>
        <w:continuationSeparator/>
      </w:r>
    </w:p>
  </w:footnote>
  <w:footnote w:type="continuationNotice" w:id="1">
    <w:p w14:paraId="68162A60" w14:textId="77777777" w:rsidR="0074588B" w:rsidRDefault="0074588B">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6E8E7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6800618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686BD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71CD7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7D853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75456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A2218E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74608F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35E2A3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9880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996A24"/>
    <w:multiLevelType w:val="hybridMultilevel"/>
    <w:tmpl w:val="567C532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067B5587"/>
    <w:multiLevelType w:val="multilevel"/>
    <w:tmpl w:val="0C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0E8B2C38"/>
    <w:multiLevelType w:val="hybridMultilevel"/>
    <w:tmpl w:val="44F0248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1936524D"/>
    <w:multiLevelType w:val="hybridMultilevel"/>
    <w:tmpl w:val="1F44F57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D221B3F"/>
    <w:multiLevelType w:val="multilevel"/>
    <w:tmpl w:val="E6446744"/>
    <w:lvl w:ilvl="0">
      <w:start w:val="1"/>
      <w:numFmt w:val="decimal"/>
      <w:lvlText w:val="%1)"/>
      <w:lvlJc w:val="left"/>
      <w:pPr>
        <w:ind w:left="36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6C143F9"/>
    <w:multiLevelType w:val="hybridMultilevel"/>
    <w:tmpl w:val="DE3E945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1114913"/>
    <w:multiLevelType w:val="multilevel"/>
    <w:tmpl w:val="4D1CA9CE"/>
    <w:lvl w:ilvl="0">
      <w:start w:val="1"/>
      <w:numFmt w:val="decimal"/>
      <w:lvlText w:val="%1)"/>
      <w:lvlJc w:val="left"/>
      <w:pPr>
        <w:ind w:left="36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42B4B0F"/>
    <w:multiLevelType w:val="hybridMultilevel"/>
    <w:tmpl w:val="F516E9A4"/>
    <w:lvl w:ilvl="0" w:tplc="EC60E028">
      <w:start w:val="9"/>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7FA0E7B"/>
    <w:multiLevelType w:val="hybridMultilevel"/>
    <w:tmpl w:val="D5E65AAA"/>
    <w:lvl w:ilvl="0" w:tplc="9A66C80A">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8C57D19"/>
    <w:multiLevelType w:val="hybridMultilevel"/>
    <w:tmpl w:val="0CDEDBBC"/>
    <w:lvl w:ilvl="0" w:tplc="0C090017">
      <w:start w:val="2"/>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CF34074"/>
    <w:multiLevelType w:val="hybridMultilevel"/>
    <w:tmpl w:val="E88031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20"/>
  </w:num>
  <w:num w:numId="16">
    <w:abstractNumId w:val="21"/>
  </w:num>
  <w:num w:numId="17">
    <w:abstractNumId w:val="12"/>
  </w:num>
  <w:num w:numId="18">
    <w:abstractNumId w:val="19"/>
  </w:num>
  <w:num w:numId="19">
    <w:abstractNumId w:val="22"/>
  </w:num>
  <w:num w:numId="20">
    <w:abstractNumId w:val="17"/>
  </w:num>
  <w:num w:numId="21">
    <w:abstractNumId w:val="11"/>
  </w:num>
  <w:num w:numId="22">
    <w:abstractNumId w:val="13"/>
  </w:num>
  <w:num w:numId="23">
    <w:abstractNumId w:val="18"/>
  </w:num>
  <w:num w:numId="24">
    <w:abstractNumId w:val="15"/>
  </w:num>
  <w:num w:numId="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topher Kavazos">
    <w15:presenceInfo w15:providerId="Windows Live" w15:userId="7007e72b0a1ac2a2"/>
  </w15:person>
  <w15:person w15:author="Michael Hammond">
    <w15:presenceInfo w15:providerId="None" w15:userId="Michael Hammond"/>
  </w15:person>
  <w15:person w15:author="Natasha Del Borrello">
    <w15:presenceInfo w15:providerId="AD" w15:userId="S-1-5-21-3707323128-2635616194-1489384558-1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C84"/>
    <w:rsid w:val="00000CAD"/>
    <w:rsid w:val="00001463"/>
    <w:rsid w:val="0000181C"/>
    <w:rsid w:val="000029A0"/>
    <w:rsid w:val="0000421F"/>
    <w:rsid w:val="00005480"/>
    <w:rsid w:val="000077A6"/>
    <w:rsid w:val="00010FF7"/>
    <w:rsid w:val="000112FB"/>
    <w:rsid w:val="000116C0"/>
    <w:rsid w:val="00011C8B"/>
    <w:rsid w:val="00011E40"/>
    <w:rsid w:val="00011FCB"/>
    <w:rsid w:val="00012B05"/>
    <w:rsid w:val="00012E27"/>
    <w:rsid w:val="00013E4C"/>
    <w:rsid w:val="000155FB"/>
    <w:rsid w:val="00016946"/>
    <w:rsid w:val="0002019C"/>
    <w:rsid w:val="00020D59"/>
    <w:rsid w:val="00021B1C"/>
    <w:rsid w:val="0002297D"/>
    <w:rsid w:val="00023E16"/>
    <w:rsid w:val="00024184"/>
    <w:rsid w:val="0002433B"/>
    <w:rsid w:val="00024AD8"/>
    <w:rsid w:val="00024E96"/>
    <w:rsid w:val="00026E5C"/>
    <w:rsid w:val="00027B7F"/>
    <w:rsid w:val="00031FB0"/>
    <w:rsid w:val="0003305E"/>
    <w:rsid w:val="00034D70"/>
    <w:rsid w:val="00035D97"/>
    <w:rsid w:val="000368F2"/>
    <w:rsid w:val="00036CBF"/>
    <w:rsid w:val="00037079"/>
    <w:rsid w:val="000414F2"/>
    <w:rsid w:val="00042ECD"/>
    <w:rsid w:val="000447C7"/>
    <w:rsid w:val="000453AB"/>
    <w:rsid w:val="00045E1B"/>
    <w:rsid w:val="00046E22"/>
    <w:rsid w:val="00047D59"/>
    <w:rsid w:val="00050E70"/>
    <w:rsid w:val="00050F55"/>
    <w:rsid w:val="0005117E"/>
    <w:rsid w:val="000514BC"/>
    <w:rsid w:val="00051C8A"/>
    <w:rsid w:val="000520C9"/>
    <w:rsid w:val="00055C15"/>
    <w:rsid w:val="000568B6"/>
    <w:rsid w:val="00057C80"/>
    <w:rsid w:val="00057D54"/>
    <w:rsid w:val="00057DAE"/>
    <w:rsid w:val="00061B5A"/>
    <w:rsid w:val="00062212"/>
    <w:rsid w:val="00062D57"/>
    <w:rsid w:val="000640E1"/>
    <w:rsid w:val="00064497"/>
    <w:rsid w:val="000644CB"/>
    <w:rsid w:val="00067118"/>
    <w:rsid w:val="000671D0"/>
    <w:rsid w:val="0007085A"/>
    <w:rsid w:val="00072A4C"/>
    <w:rsid w:val="0007346B"/>
    <w:rsid w:val="00076038"/>
    <w:rsid w:val="00082D83"/>
    <w:rsid w:val="00083567"/>
    <w:rsid w:val="000839AE"/>
    <w:rsid w:val="00084F56"/>
    <w:rsid w:val="0008533B"/>
    <w:rsid w:val="00085A8A"/>
    <w:rsid w:val="00086A18"/>
    <w:rsid w:val="00087AAD"/>
    <w:rsid w:val="00090336"/>
    <w:rsid w:val="00090F34"/>
    <w:rsid w:val="0009126C"/>
    <w:rsid w:val="00091BAF"/>
    <w:rsid w:val="0009266B"/>
    <w:rsid w:val="00092BDE"/>
    <w:rsid w:val="00092FD6"/>
    <w:rsid w:val="000944F1"/>
    <w:rsid w:val="00095546"/>
    <w:rsid w:val="00095908"/>
    <w:rsid w:val="00095995"/>
    <w:rsid w:val="000966A6"/>
    <w:rsid w:val="0009761B"/>
    <w:rsid w:val="0009766B"/>
    <w:rsid w:val="00097829"/>
    <w:rsid w:val="000A1AAA"/>
    <w:rsid w:val="000A36EC"/>
    <w:rsid w:val="000A3A69"/>
    <w:rsid w:val="000A4539"/>
    <w:rsid w:val="000A55B4"/>
    <w:rsid w:val="000A7755"/>
    <w:rsid w:val="000B057C"/>
    <w:rsid w:val="000B28D1"/>
    <w:rsid w:val="000B2947"/>
    <w:rsid w:val="000B32FA"/>
    <w:rsid w:val="000B3307"/>
    <w:rsid w:val="000B3842"/>
    <w:rsid w:val="000B4D67"/>
    <w:rsid w:val="000B5A1B"/>
    <w:rsid w:val="000B6B6C"/>
    <w:rsid w:val="000B7127"/>
    <w:rsid w:val="000B732B"/>
    <w:rsid w:val="000C3D1E"/>
    <w:rsid w:val="000C5760"/>
    <w:rsid w:val="000C5B96"/>
    <w:rsid w:val="000C634B"/>
    <w:rsid w:val="000C7EA0"/>
    <w:rsid w:val="000D19F6"/>
    <w:rsid w:val="000D225E"/>
    <w:rsid w:val="000D3158"/>
    <w:rsid w:val="000D38E4"/>
    <w:rsid w:val="000D3BD8"/>
    <w:rsid w:val="000D40E0"/>
    <w:rsid w:val="000D4118"/>
    <w:rsid w:val="000D5DBD"/>
    <w:rsid w:val="000D657C"/>
    <w:rsid w:val="000D6675"/>
    <w:rsid w:val="000E05D5"/>
    <w:rsid w:val="000E1702"/>
    <w:rsid w:val="000E170E"/>
    <w:rsid w:val="000E2F69"/>
    <w:rsid w:val="000E3289"/>
    <w:rsid w:val="000E6C54"/>
    <w:rsid w:val="000E7669"/>
    <w:rsid w:val="000E7BEF"/>
    <w:rsid w:val="000F0231"/>
    <w:rsid w:val="000F02B4"/>
    <w:rsid w:val="000F1E01"/>
    <w:rsid w:val="000F3858"/>
    <w:rsid w:val="000F4B4F"/>
    <w:rsid w:val="000F5242"/>
    <w:rsid w:val="000F73DE"/>
    <w:rsid w:val="000F79C6"/>
    <w:rsid w:val="000F7F16"/>
    <w:rsid w:val="00102020"/>
    <w:rsid w:val="00102C29"/>
    <w:rsid w:val="00103649"/>
    <w:rsid w:val="00103A69"/>
    <w:rsid w:val="001049DF"/>
    <w:rsid w:val="0010541B"/>
    <w:rsid w:val="00106439"/>
    <w:rsid w:val="00106B96"/>
    <w:rsid w:val="0011003C"/>
    <w:rsid w:val="00110F74"/>
    <w:rsid w:val="0011117E"/>
    <w:rsid w:val="001134B7"/>
    <w:rsid w:val="00113A4B"/>
    <w:rsid w:val="00114A62"/>
    <w:rsid w:val="00114EAD"/>
    <w:rsid w:val="001155DB"/>
    <w:rsid w:val="00115F3B"/>
    <w:rsid w:val="00117082"/>
    <w:rsid w:val="0011744F"/>
    <w:rsid w:val="0011789D"/>
    <w:rsid w:val="0012024C"/>
    <w:rsid w:val="001210E4"/>
    <w:rsid w:val="001220F5"/>
    <w:rsid w:val="00122139"/>
    <w:rsid w:val="001224C9"/>
    <w:rsid w:val="001230EE"/>
    <w:rsid w:val="00124C90"/>
    <w:rsid w:val="0012555B"/>
    <w:rsid w:val="001255AA"/>
    <w:rsid w:val="0012599A"/>
    <w:rsid w:val="00126740"/>
    <w:rsid w:val="001274C9"/>
    <w:rsid w:val="0012774D"/>
    <w:rsid w:val="00131268"/>
    <w:rsid w:val="001322DB"/>
    <w:rsid w:val="00132FF2"/>
    <w:rsid w:val="0013379B"/>
    <w:rsid w:val="00135715"/>
    <w:rsid w:val="00135B75"/>
    <w:rsid w:val="00137450"/>
    <w:rsid w:val="00142703"/>
    <w:rsid w:val="00142AEE"/>
    <w:rsid w:val="001432FA"/>
    <w:rsid w:val="00143C4B"/>
    <w:rsid w:val="001445C2"/>
    <w:rsid w:val="001474B4"/>
    <w:rsid w:val="00147EA1"/>
    <w:rsid w:val="001504FD"/>
    <w:rsid w:val="00152D02"/>
    <w:rsid w:val="001551D5"/>
    <w:rsid w:val="00156D7D"/>
    <w:rsid w:val="00156FE4"/>
    <w:rsid w:val="00157BA0"/>
    <w:rsid w:val="00160FA5"/>
    <w:rsid w:val="00163441"/>
    <w:rsid w:val="001639A0"/>
    <w:rsid w:val="001650C3"/>
    <w:rsid w:val="0016550F"/>
    <w:rsid w:val="00165588"/>
    <w:rsid w:val="00165F07"/>
    <w:rsid w:val="00166695"/>
    <w:rsid w:val="00166878"/>
    <w:rsid w:val="00167118"/>
    <w:rsid w:val="0016734D"/>
    <w:rsid w:val="00167384"/>
    <w:rsid w:val="00172432"/>
    <w:rsid w:val="00172E4D"/>
    <w:rsid w:val="00174039"/>
    <w:rsid w:val="001743B4"/>
    <w:rsid w:val="00175DEE"/>
    <w:rsid w:val="00176722"/>
    <w:rsid w:val="00177182"/>
    <w:rsid w:val="00177E6E"/>
    <w:rsid w:val="00180350"/>
    <w:rsid w:val="0018165F"/>
    <w:rsid w:val="00182EAD"/>
    <w:rsid w:val="00184049"/>
    <w:rsid w:val="001846CC"/>
    <w:rsid w:val="00184871"/>
    <w:rsid w:val="00184DF1"/>
    <w:rsid w:val="0018522B"/>
    <w:rsid w:val="0018533F"/>
    <w:rsid w:val="00185904"/>
    <w:rsid w:val="00187A45"/>
    <w:rsid w:val="00187CD4"/>
    <w:rsid w:val="00187EBF"/>
    <w:rsid w:val="00190027"/>
    <w:rsid w:val="001920F4"/>
    <w:rsid w:val="00194B3C"/>
    <w:rsid w:val="00194E4C"/>
    <w:rsid w:val="00195280"/>
    <w:rsid w:val="001958E1"/>
    <w:rsid w:val="001A193A"/>
    <w:rsid w:val="001A1F2C"/>
    <w:rsid w:val="001A59BA"/>
    <w:rsid w:val="001A5E5E"/>
    <w:rsid w:val="001A6BBC"/>
    <w:rsid w:val="001A72E6"/>
    <w:rsid w:val="001A7494"/>
    <w:rsid w:val="001B03DC"/>
    <w:rsid w:val="001B1AFC"/>
    <w:rsid w:val="001B3840"/>
    <w:rsid w:val="001B3AFA"/>
    <w:rsid w:val="001B5FD7"/>
    <w:rsid w:val="001B7F32"/>
    <w:rsid w:val="001C3794"/>
    <w:rsid w:val="001C402F"/>
    <w:rsid w:val="001C5DCE"/>
    <w:rsid w:val="001C6746"/>
    <w:rsid w:val="001C75DE"/>
    <w:rsid w:val="001C7C7C"/>
    <w:rsid w:val="001D05B0"/>
    <w:rsid w:val="001D3E72"/>
    <w:rsid w:val="001D408D"/>
    <w:rsid w:val="001D42C3"/>
    <w:rsid w:val="001D4401"/>
    <w:rsid w:val="001D584F"/>
    <w:rsid w:val="001E15FD"/>
    <w:rsid w:val="001E3BAE"/>
    <w:rsid w:val="001E424D"/>
    <w:rsid w:val="001E44B1"/>
    <w:rsid w:val="001E4EA3"/>
    <w:rsid w:val="001E6A01"/>
    <w:rsid w:val="001F2E1B"/>
    <w:rsid w:val="001F3367"/>
    <w:rsid w:val="001F3893"/>
    <w:rsid w:val="001F40BF"/>
    <w:rsid w:val="001F4BA5"/>
    <w:rsid w:val="0020168A"/>
    <w:rsid w:val="00202436"/>
    <w:rsid w:val="00203ECF"/>
    <w:rsid w:val="00205308"/>
    <w:rsid w:val="002057BC"/>
    <w:rsid w:val="00205BA8"/>
    <w:rsid w:val="0020762C"/>
    <w:rsid w:val="002077BB"/>
    <w:rsid w:val="0021042B"/>
    <w:rsid w:val="00212B80"/>
    <w:rsid w:val="00212C2D"/>
    <w:rsid w:val="002130E8"/>
    <w:rsid w:val="002147FC"/>
    <w:rsid w:val="00214956"/>
    <w:rsid w:val="00215532"/>
    <w:rsid w:val="00215B5A"/>
    <w:rsid w:val="0021653F"/>
    <w:rsid w:val="00217AEF"/>
    <w:rsid w:val="00217F77"/>
    <w:rsid w:val="002212CD"/>
    <w:rsid w:val="0022217B"/>
    <w:rsid w:val="002226DF"/>
    <w:rsid w:val="00224C80"/>
    <w:rsid w:val="00225C5A"/>
    <w:rsid w:val="002268A3"/>
    <w:rsid w:val="00227149"/>
    <w:rsid w:val="0022743E"/>
    <w:rsid w:val="002301E4"/>
    <w:rsid w:val="002307D4"/>
    <w:rsid w:val="002352DE"/>
    <w:rsid w:val="00236970"/>
    <w:rsid w:val="00236F91"/>
    <w:rsid w:val="002405FB"/>
    <w:rsid w:val="002411F4"/>
    <w:rsid w:val="00241BA6"/>
    <w:rsid w:val="00241DC0"/>
    <w:rsid w:val="00243E11"/>
    <w:rsid w:val="002448A0"/>
    <w:rsid w:val="00247169"/>
    <w:rsid w:val="002471E5"/>
    <w:rsid w:val="0025044F"/>
    <w:rsid w:val="00250F73"/>
    <w:rsid w:val="00250FEC"/>
    <w:rsid w:val="0025198F"/>
    <w:rsid w:val="002519FE"/>
    <w:rsid w:val="00251F37"/>
    <w:rsid w:val="00252524"/>
    <w:rsid w:val="00253B3F"/>
    <w:rsid w:val="00255154"/>
    <w:rsid w:val="00257FC7"/>
    <w:rsid w:val="0026057A"/>
    <w:rsid w:val="00260E0B"/>
    <w:rsid w:val="002611DF"/>
    <w:rsid w:val="00261D91"/>
    <w:rsid w:val="00263F16"/>
    <w:rsid w:val="00264ED9"/>
    <w:rsid w:val="00265748"/>
    <w:rsid w:val="00266BE9"/>
    <w:rsid w:val="002678A9"/>
    <w:rsid w:val="00271A89"/>
    <w:rsid w:val="00271BF8"/>
    <w:rsid w:val="00272F1C"/>
    <w:rsid w:val="0027305E"/>
    <w:rsid w:val="00276493"/>
    <w:rsid w:val="00277CE3"/>
    <w:rsid w:val="00281032"/>
    <w:rsid w:val="0028392D"/>
    <w:rsid w:val="00284208"/>
    <w:rsid w:val="00285288"/>
    <w:rsid w:val="002854EB"/>
    <w:rsid w:val="00287720"/>
    <w:rsid w:val="0029098A"/>
    <w:rsid w:val="002926D9"/>
    <w:rsid w:val="00293A3C"/>
    <w:rsid w:val="0029441A"/>
    <w:rsid w:val="00294498"/>
    <w:rsid w:val="002952F1"/>
    <w:rsid w:val="00295581"/>
    <w:rsid w:val="00295ACD"/>
    <w:rsid w:val="00295F2C"/>
    <w:rsid w:val="00297939"/>
    <w:rsid w:val="00297DED"/>
    <w:rsid w:val="002A11D2"/>
    <w:rsid w:val="002A1A83"/>
    <w:rsid w:val="002A1D02"/>
    <w:rsid w:val="002A2B10"/>
    <w:rsid w:val="002A4589"/>
    <w:rsid w:val="002A5056"/>
    <w:rsid w:val="002A6B96"/>
    <w:rsid w:val="002B0079"/>
    <w:rsid w:val="002B0BE2"/>
    <w:rsid w:val="002B1354"/>
    <w:rsid w:val="002B24AE"/>
    <w:rsid w:val="002B26A4"/>
    <w:rsid w:val="002B483B"/>
    <w:rsid w:val="002B4D27"/>
    <w:rsid w:val="002B4DC0"/>
    <w:rsid w:val="002B5AE4"/>
    <w:rsid w:val="002B78B2"/>
    <w:rsid w:val="002B7D88"/>
    <w:rsid w:val="002C0046"/>
    <w:rsid w:val="002C070C"/>
    <w:rsid w:val="002C1A28"/>
    <w:rsid w:val="002C2831"/>
    <w:rsid w:val="002C291F"/>
    <w:rsid w:val="002C3529"/>
    <w:rsid w:val="002C3DD8"/>
    <w:rsid w:val="002C5DE1"/>
    <w:rsid w:val="002C6201"/>
    <w:rsid w:val="002C68A6"/>
    <w:rsid w:val="002C73E7"/>
    <w:rsid w:val="002C76DF"/>
    <w:rsid w:val="002D36CF"/>
    <w:rsid w:val="002D371D"/>
    <w:rsid w:val="002D3A49"/>
    <w:rsid w:val="002D50BA"/>
    <w:rsid w:val="002E00F3"/>
    <w:rsid w:val="002E121C"/>
    <w:rsid w:val="002E1E8D"/>
    <w:rsid w:val="002E2404"/>
    <w:rsid w:val="002E33A5"/>
    <w:rsid w:val="002E48C9"/>
    <w:rsid w:val="002E6585"/>
    <w:rsid w:val="002F12D3"/>
    <w:rsid w:val="002F2869"/>
    <w:rsid w:val="002F2D79"/>
    <w:rsid w:val="002F3052"/>
    <w:rsid w:val="002F4210"/>
    <w:rsid w:val="002F435A"/>
    <w:rsid w:val="002F5209"/>
    <w:rsid w:val="002F6FA2"/>
    <w:rsid w:val="002F75ED"/>
    <w:rsid w:val="002F797D"/>
    <w:rsid w:val="00300E54"/>
    <w:rsid w:val="003010B8"/>
    <w:rsid w:val="003010CB"/>
    <w:rsid w:val="003011ED"/>
    <w:rsid w:val="003013C4"/>
    <w:rsid w:val="00302B38"/>
    <w:rsid w:val="00302D7D"/>
    <w:rsid w:val="00302FAB"/>
    <w:rsid w:val="003034CA"/>
    <w:rsid w:val="003044BD"/>
    <w:rsid w:val="00305A74"/>
    <w:rsid w:val="00305B18"/>
    <w:rsid w:val="00305F47"/>
    <w:rsid w:val="003074DA"/>
    <w:rsid w:val="00307A79"/>
    <w:rsid w:val="00311822"/>
    <w:rsid w:val="00311968"/>
    <w:rsid w:val="00312E88"/>
    <w:rsid w:val="0031459F"/>
    <w:rsid w:val="00314945"/>
    <w:rsid w:val="00314E56"/>
    <w:rsid w:val="00316036"/>
    <w:rsid w:val="003166FE"/>
    <w:rsid w:val="00317B4C"/>
    <w:rsid w:val="00320499"/>
    <w:rsid w:val="00321BB1"/>
    <w:rsid w:val="0032231A"/>
    <w:rsid w:val="00326731"/>
    <w:rsid w:val="003272DE"/>
    <w:rsid w:val="00331515"/>
    <w:rsid w:val="00331600"/>
    <w:rsid w:val="00331E9E"/>
    <w:rsid w:val="00332097"/>
    <w:rsid w:val="0033275A"/>
    <w:rsid w:val="0033315C"/>
    <w:rsid w:val="0033386E"/>
    <w:rsid w:val="0033498A"/>
    <w:rsid w:val="00337696"/>
    <w:rsid w:val="00340892"/>
    <w:rsid w:val="003414D3"/>
    <w:rsid w:val="00341F10"/>
    <w:rsid w:val="00341F48"/>
    <w:rsid w:val="00344A1B"/>
    <w:rsid w:val="00344A98"/>
    <w:rsid w:val="00346EB5"/>
    <w:rsid w:val="00347721"/>
    <w:rsid w:val="003515D2"/>
    <w:rsid w:val="00351E2B"/>
    <w:rsid w:val="0035235E"/>
    <w:rsid w:val="0035364B"/>
    <w:rsid w:val="003538BF"/>
    <w:rsid w:val="0035428C"/>
    <w:rsid w:val="00356E4D"/>
    <w:rsid w:val="003573F7"/>
    <w:rsid w:val="003579D1"/>
    <w:rsid w:val="0036189F"/>
    <w:rsid w:val="00361C1B"/>
    <w:rsid w:val="00361D8D"/>
    <w:rsid w:val="00364458"/>
    <w:rsid w:val="00365B66"/>
    <w:rsid w:val="003704B8"/>
    <w:rsid w:val="00370B4F"/>
    <w:rsid w:val="00371B65"/>
    <w:rsid w:val="0037361B"/>
    <w:rsid w:val="00373A0E"/>
    <w:rsid w:val="00373AE5"/>
    <w:rsid w:val="00373F18"/>
    <w:rsid w:val="00375BB7"/>
    <w:rsid w:val="0037684F"/>
    <w:rsid w:val="00376A55"/>
    <w:rsid w:val="00377E3B"/>
    <w:rsid w:val="003813D9"/>
    <w:rsid w:val="00383A80"/>
    <w:rsid w:val="00385FD4"/>
    <w:rsid w:val="00387590"/>
    <w:rsid w:val="003879B5"/>
    <w:rsid w:val="00387C30"/>
    <w:rsid w:val="00391429"/>
    <w:rsid w:val="0039163D"/>
    <w:rsid w:val="0039246A"/>
    <w:rsid w:val="00393ACC"/>
    <w:rsid w:val="003964D9"/>
    <w:rsid w:val="00397356"/>
    <w:rsid w:val="00397362"/>
    <w:rsid w:val="003A0736"/>
    <w:rsid w:val="003A0DE2"/>
    <w:rsid w:val="003A1B90"/>
    <w:rsid w:val="003A1D70"/>
    <w:rsid w:val="003A1FA1"/>
    <w:rsid w:val="003A4C2E"/>
    <w:rsid w:val="003A53DC"/>
    <w:rsid w:val="003A6645"/>
    <w:rsid w:val="003A69DB"/>
    <w:rsid w:val="003A6BD4"/>
    <w:rsid w:val="003A6EE6"/>
    <w:rsid w:val="003B09F5"/>
    <w:rsid w:val="003B105B"/>
    <w:rsid w:val="003B1508"/>
    <w:rsid w:val="003B2221"/>
    <w:rsid w:val="003B3322"/>
    <w:rsid w:val="003B5E76"/>
    <w:rsid w:val="003B6957"/>
    <w:rsid w:val="003B7ABF"/>
    <w:rsid w:val="003C1A84"/>
    <w:rsid w:val="003C3632"/>
    <w:rsid w:val="003C37C8"/>
    <w:rsid w:val="003C442D"/>
    <w:rsid w:val="003C4BE9"/>
    <w:rsid w:val="003C5722"/>
    <w:rsid w:val="003C5BBA"/>
    <w:rsid w:val="003C6389"/>
    <w:rsid w:val="003C668E"/>
    <w:rsid w:val="003C683F"/>
    <w:rsid w:val="003C773C"/>
    <w:rsid w:val="003D2E03"/>
    <w:rsid w:val="003D4F3D"/>
    <w:rsid w:val="003D55CA"/>
    <w:rsid w:val="003D6676"/>
    <w:rsid w:val="003D69D3"/>
    <w:rsid w:val="003D6F59"/>
    <w:rsid w:val="003D73F0"/>
    <w:rsid w:val="003D7C13"/>
    <w:rsid w:val="003E15F7"/>
    <w:rsid w:val="003E20F7"/>
    <w:rsid w:val="003E22E5"/>
    <w:rsid w:val="003E3795"/>
    <w:rsid w:val="003E45F6"/>
    <w:rsid w:val="003E58AD"/>
    <w:rsid w:val="003E5A30"/>
    <w:rsid w:val="003E5B43"/>
    <w:rsid w:val="003E7448"/>
    <w:rsid w:val="003F5322"/>
    <w:rsid w:val="003F6174"/>
    <w:rsid w:val="003F7CB0"/>
    <w:rsid w:val="00401AA0"/>
    <w:rsid w:val="00405310"/>
    <w:rsid w:val="00406071"/>
    <w:rsid w:val="00411827"/>
    <w:rsid w:val="00412D0F"/>
    <w:rsid w:val="0041346D"/>
    <w:rsid w:val="0041403D"/>
    <w:rsid w:val="004145D8"/>
    <w:rsid w:val="004150C5"/>
    <w:rsid w:val="00415139"/>
    <w:rsid w:val="00415A81"/>
    <w:rsid w:val="00415C72"/>
    <w:rsid w:val="00415EF0"/>
    <w:rsid w:val="0041719A"/>
    <w:rsid w:val="0042087F"/>
    <w:rsid w:val="004218D6"/>
    <w:rsid w:val="00423982"/>
    <w:rsid w:val="00424CD9"/>
    <w:rsid w:val="0042505F"/>
    <w:rsid w:val="004256F8"/>
    <w:rsid w:val="00426155"/>
    <w:rsid w:val="00433ED0"/>
    <w:rsid w:val="004344CA"/>
    <w:rsid w:val="00435360"/>
    <w:rsid w:val="0043712B"/>
    <w:rsid w:val="00437343"/>
    <w:rsid w:val="0043748F"/>
    <w:rsid w:val="00437BDA"/>
    <w:rsid w:val="00440E87"/>
    <w:rsid w:val="004415FE"/>
    <w:rsid w:val="0044242C"/>
    <w:rsid w:val="00442BE6"/>
    <w:rsid w:val="00444B7B"/>
    <w:rsid w:val="004456E9"/>
    <w:rsid w:val="00446042"/>
    <w:rsid w:val="00446670"/>
    <w:rsid w:val="00446B62"/>
    <w:rsid w:val="00446C2D"/>
    <w:rsid w:val="00450028"/>
    <w:rsid w:val="0045133C"/>
    <w:rsid w:val="004527B0"/>
    <w:rsid w:val="004529F1"/>
    <w:rsid w:val="00452F5D"/>
    <w:rsid w:val="00453DF2"/>
    <w:rsid w:val="004549E1"/>
    <w:rsid w:val="00454C6E"/>
    <w:rsid w:val="004553A2"/>
    <w:rsid w:val="004554D1"/>
    <w:rsid w:val="0046034D"/>
    <w:rsid w:val="00460857"/>
    <w:rsid w:val="00460FC9"/>
    <w:rsid w:val="00461160"/>
    <w:rsid w:val="004619D7"/>
    <w:rsid w:val="00464BED"/>
    <w:rsid w:val="00465873"/>
    <w:rsid w:val="004664E4"/>
    <w:rsid w:val="00466898"/>
    <w:rsid w:val="0046705A"/>
    <w:rsid w:val="004719D5"/>
    <w:rsid w:val="00471A2F"/>
    <w:rsid w:val="00471D8A"/>
    <w:rsid w:val="0047337A"/>
    <w:rsid w:val="0047359E"/>
    <w:rsid w:val="00475B76"/>
    <w:rsid w:val="00476A19"/>
    <w:rsid w:val="00476CBE"/>
    <w:rsid w:val="00477664"/>
    <w:rsid w:val="004777D6"/>
    <w:rsid w:val="00480005"/>
    <w:rsid w:val="00480A84"/>
    <w:rsid w:val="00481044"/>
    <w:rsid w:val="00481142"/>
    <w:rsid w:val="00484145"/>
    <w:rsid w:val="004847B1"/>
    <w:rsid w:val="00484C87"/>
    <w:rsid w:val="004854C4"/>
    <w:rsid w:val="0048675E"/>
    <w:rsid w:val="00487D2C"/>
    <w:rsid w:val="00492BCA"/>
    <w:rsid w:val="00493106"/>
    <w:rsid w:val="00493AA2"/>
    <w:rsid w:val="00493D65"/>
    <w:rsid w:val="004947E1"/>
    <w:rsid w:val="004952BF"/>
    <w:rsid w:val="00495E75"/>
    <w:rsid w:val="004961E6"/>
    <w:rsid w:val="004963F2"/>
    <w:rsid w:val="00496E2D"/>
    <w:rsid w:val="00496F5E"/>
    <w:rsid w:val="00497650"/>
    <w:rsid w:val="004A0A66"/>
    <w:rsid w:val="004A2A39"/>
    <w:rsid w:val="004A2DD0"/>
    <w:rsid w:val="004A34B7"/>
    <w:rsid w:val="004A37D5"/>
    <w:rsid w:val="004A3A70"/>
    <w:rsid w:val="004A501A"/>
    <w:rsid w:val="004A6F55"/>
    <w:rsid w:val="004A76D8"/>
    <w:rsid w:val="004B0E9C"/>
    <w:rsid w:val="004B2336"/>
    <w:rsid w:val="004B46BB"/>
    <w:rsid w:val="004B5E9B"/>
    <w:rsid w:val="004C38FE"/>
    <w:rsid w:val="004C3AD6"/>
    <w:rsid w:val="004C7E98"/>
    <w:rsid w:val="004D1FCE"/>
    <w:rsid w:val="004D213D"/>
    <w:rsid w:val="004D2313"/>
    <w:rsid w:val="004D3FF4"/>
    <w:rsid w:val="004D4D9C"/>
    <w:rsid w:val="004E0406"/>
    <w:rsid w:val="004E04EA"/>
    <w:rsid w:val="004E29B3"/>
    <w:rsid w:val="004E35D1"/>
    <w:rsid w:val="004E378F"/>
    <w:rsid w:val="004E53C6"/>
    <w:rsid w:val="004F0645"/>
    <w:rsid w:val="004F1D6C"/>
    <w:rsid w:val="004F43A7"/>
    <w:rsid w:val="004F46ED"/>
    <w:rsid w:val="004F5C78"/>
    <w:rsid w:val="004F706D"/>
    <w:rsid w:val="004F740E"/>
    <w:rsid w:val="005010BC"/>
    <w:rsid w:val="00501CF7"/>
    <w:rsid w:val="00502299"/>
    <w:rsid w:val="00505792"/>
    <w:rsid w:val="00506625"/>
    <w:rsid w:val="00506DA5"/>
    <w:rsid w:val="005117AA"/>
    <w:rsid w:val="00511B6A"/>
    <w:rsid w:val="00511EC4"/>
    <w:rsid w:val="005127CF"/>
    <w:rsid w:val="00514324"/>
    <w:rsid w:val="00515726"/>
    <w:rsid w:val="00520422"/>
    <w:rsid w:val="00520B64"/>
    <w:rsid w:val="00521917"/>
    <w:rsid w:val="00521ACA"/>
    <w:rsid w:val="00521C1B"/>
    <w:rsid w:val="0052229D"/>
    <w:rsid w:val="005223D9"/>
    <w:rsid w:val="00522D25"/>
    <w:rsid w:val="005234D0"/>
    <w:rsid w:val="00524698"/>
    <w:rsid w:val="005266B7"/>
    <w:rsid w:val="00531298"/>
    <w:rsid w:val="00531666"/>
    <w:rsid w:val="00532BFC"/>
    <w:rsid w:val="00533E98"/>
    <w:rsid w:val="005348C8"/>
    <w:rsid w:val="0053653A"/>
    <w:rsid w:val="005366C3"/>
    <w:rsid w:val="00536BE4"/>
    <w:rsid w:val="00536CAD"/>
    <w:rsid w:val="005370AC"/>
    <w:rsid w:val="00537312"/>
    <w:rsid w:val="00537B2B"/>
    <w:rsid w:val="00537DD5"/>
    <w:rsid w:val="005409E3"/>
    <w:rsid w:val="00540C87"/>
    <w:rsid w:val="00541869"/>
    <w:rsid w:val="00541CDC"/>
    <w:rsid w:val="00542D71"/>
    <w:rsid w:val="00545DB2"/>
    <w:rsid w:val="00547023"/>
    <w:rsid w:val="00551096"/>
    <w:rsid w:val="0055111B"/>
    <w:rsid w:val="005515FC"/>
    <w:rsid w:val="00552BDF"/>
    <w:rsid w:val="00552F9B"/>
    <w:rsid w:val="005542F6"/>
    <w:rsid w:val="005544D7"/>
    <w:rsid w:val="005544E8"/>
    <w:rsid w:val="00556E8B"/>
    <w:rsid w:val="0056020C"/>
    <w:rsid w:val="005605E7"/>
    <w:rsid w:val="00560C8D"/>
    <w:rsid w:val="005626C1"/>
    <w:rsid w:val="00563624"/>
    <w:rsid w:val="00571582"/>
    <w:rsid w:val="005718D4"/>
    <w:rsid w:val="00571BFC"/>
    <w:rsid w:val="00571D4C"/>
    <w:rsid w:val="00572221"/>
    <w:rsid w:val="005724CA"/>
    <w:rsid w:val="00572D6D"/>
    <w:rsid w:val="00572E5B"/>
    <w:rsid w:val="005746CA"/>
    <w:rsid w:val="00577045"/>
    <w:rsid w:val="00577099"/>
    <w:rsid w:val="005770AA"/>
    <w:rsid w:val="00577AC2"/>
    <w:rsid w:val="005804E8"/>
    <w:rsid w:val="005818EF"/>
    <w:rsid w:val="00581C8E"/>
    <w:rsid w:val="00581E23"/>
    <w:rsid w:val="00582373"/>
    <w:rsid w:val="0058433F"/>
    <w:rsid w:val="005846DB"/>
    <w:rsid w:val="005847E0"/>
    <w:rsid w:val="00584DF3"/>
    <w:rsid w:val="00585210"/>
    <w:rsid w:val="005861C8"/>
    <w:rsid w:val="005863C8"/>
    <w:rsid w:val="0058714F"/>
    <w:rsid w:val="005907C3"/>
    <w:rsid w:val="00590956"/>
    <w:rsid w:val="00590D07"/>
    <w:rsid w:val="00590E78"/>
    <w:rsid w:val="00591D09"/>
    <w:rsid w:val="0059241B"/>
    <w:rsid w:val="0059283C"/>
    <w:rsid w:val="00593790"/>
    <w:rsid w:val="005959EF"/>
    <w:rsid w:val="0059640A"/>
    <w:rsid w:val="00596B6C"/>
    <w:rsid w:val="005976F1"/>
    <w:rsid w:val="005A17A5"/>
    <w:rsid w:val="005A2D20"/>
    <w:rsid w:val="005A4C28"/>
    <w:rsid w:val="005A6A65"/>
    <w:rsid w:val="005B082B"/>
    <w:rsid w:val="005B0C21"/>
    <w:rsid w:val="005B1B2C"/>
    <w:rsid w:val="005B20CF"/>
    <w:rsid w:val="005B292B"/>
    <w:rsid w:val="005B3521"/>
    <w:rsid w:val="005B3701"/>
    <w:rsid w:val="005B3DAA"/>
    <w:rsid w:val="005B60F1"/>
    <w:rsid w:val="005B6300"/>
    <w:rsid w:val="005B6677"/>
    <w:rsid w:val="005B7592"/>
    <w:rsid w:val="005B7F24"/>
    <w:rsid w:val="005C016A"/>
    <w:rsid w:val="005C086A"/>
    <w:rsid w:val="005C1609"/>
    <w:rsid w:val="005C24C3"/>
    <w:rsid w:val="005C26CA"/>
    <w:rsid w:val="005C4487"/>
    <w:rsid w:val="005C5585"/>
    <w:rsid w:val="005C5E09"/>
    <w:rsid w:val="005C643B"/>
    <w:rsid w:val="005D00C7"/>
    <w:rsid w:val="005D04FE"/>
    <w:rsid w:val="005D0F16"/>
    <w:rsid w:val="005D2675"/>
    <w:rsid w:val="005D2985"/>
    <w:rsid w:val="005D3DFC"/>
    <w:rsid w:val="005D4181"/>
    <w:rsid w:val="005D42B7"/>
    <w:rsid w:val="005D4FCB"/>
    <w:rsid w:val="005D6919"/>
    <w:rsid w:val="005D737A"/>
    <w:rsid w:val="005E0698"/>
    <w:rsid w:val="005E118D"/>
    <w:rsid w:val="005E13D0"/>
    <w:rsid w:val="005E16E6"/>
    <w:rsid w:val="005E1D36"/>
    <w:rsid w:val="005E3B13"/>
    <w:rsid w:val="005E446E"/>
    <w:rsid w:val="005E499B"/>
    <w:rsid w:val="005E4CC0"/>
    <w:rsid w:val="005E513B"/>
    <w:rsid w:val="005E5F8A"/>
    <w:rsid w:val="005E6648"/>
    <w:rsid w:val="005E6B38"/>
    <w:rsid w:val="005E71ED"/>
    <w:rsid w:val="005E727E"/>
    <w:rsid w:val="005E7A6F"/>
    <w:rsid w:val="005E7C76"/>
    <w:rsid w:val="005F035A"/>
    <w:rsid w:val="005F0B68"/>
    <w:rsid w:val="005F11B0"/>
    <w:rsid w:val="005F25A6"/>
    <w:rsid w:val="005F3AB0"/>
    <w:rsid w:val="005F3D10"/>
    <w:rsid w:val="005F5504"/>
    <w:rsid w:val="005F58AE"/>
    <w:rsid w:val="006000EA"/>
    <w:rsid w:val="006001FD"/>
    <w:rsid w:val="006006B1"/>
    <w:rsid w:val="0060102C"/>
    <w:rsid w:val="0060181B"/>
    <w:rsid w:val="006021BB"/>
    <w:rsid w:val="006029F2"/>
    <w:rsid w:val="00602E14"/>
    <w:rsid w:val="00603C05"/>
    <w:rsid w:val="00605A84"/>
    <w:rsid w:val="00606ACA"/>
    <w:rsid w:val="0060730F"/>
    <w:rsid w:val="00607338"/>
    <w:rsid w:val="00607DBC"/>
    <w:rsid w:val="00610473"/>
    <w:rsid w:val="00610B92"/>
    <w:rsid w:val="00610C28"/>
    <w:rsid w:val="006110AD"/>
    <w:rsid w:val="006111EB"/>
    <w:rsid w:val="00611261"/>
    <w:rsid w:val="00611FEC"/>
    <w:rsid w:val="006124C4"/>
    <w:rsid w:val="00615A90"/>
    <w:rsid w:val="00616517"/>
    <w:rsid w:val="00617B77"/>
    <w:rsid w:val="006205ED"/>
    <w:rsid w:val="00621010"/>
    <w:rsid w:val="00621D09"/>
    <w:rsid w:val="00622958"/>
    <w:rsid w:val="00623DFF"/>
    <w:rsid w:val="00624317"/>
    <w:rsid w:val="00624513"/>
    <w:rsid w:val="00625325"/>
    <w:rsid w:val="00626C04"/>
    <w:rsid w:val="00627166"/>
    <w:rsid w:val="00630994"/>
    <w:rsid w:val="006312ED"/>
    <w:rsid w:val="006320EB"/>
    <w:rsid w:val="00632926"/>
    <w:rsid w:val="00632F94"/>
    <w:rsid w:val="00634780"/>
    <w:rsid w:val="006349DA"/>
    <w:rsid w:val="006401F4"/>
    <w:rsid w:val="00640A9B"/>
    <w:rsid w:val="00640E62"/>
    <w:rsid w:val="00640EC0"/>
    <w:rsid w:val="0064292E"/>
    <w:rsid w:val="00643367"/>
    <w:rsid w:val="00645B0D"/>
    <w:rsid w:val="00645F42"/>
    <w:rsid w:val="00646610"/>
    <w:rsid w:val="006502CA"/>
    <w:rsid w:val="00650B64"/>
    <w:rsid w:val="00653742"/>
    <w:rsid w:val="0065471D"/>
    <w:rsid w:val="00655519"/>
    <w:rsid w:val="00656833"/>
    <w:rsid w:val="00656BCC"/>
    <w:rsid w:val="00656FDF"/>
    <w:rsid w:val="00657E45"/>
    <w:rsid w:val="00661C27"/>
    <w:rsid w:val="006633BE"/>
    <w:rsid w:val="0066405A"/>
    <w:rsid w:val="006651CA"/>
    <w:rsid w:val="006660F1"/>
    <w:rsid w:val="006660FB"/>
    <w:rsid w:val="00666C0E"/>
    <w:rsid w:val="00667578"/>
    <w:rsid w:val="00667604"/>
    <w:rsid w:val="0067065F"/>
    <w:rsid w:val="00670D9B"/>
    <w:rsid w:val="006731C3"/>
    <w:rsid w:val="00673281"/>
    <w:rsid w:val="00674C3E"/>
    <w:rsid w:val="00674E00"/>
    <w:rsid w:val="00675EAE"/>
    <w:rsid w:val="00677638"/>
    <w:rsid w:val="0068000B"/>
    <w:rsid w:val="0068038D"/>
    <w:rsid w:val="00680BC8"/>
    <w:rsid w:val="006820F5"/>
    <w:rsid w:val="0068277C"/>
    <w:rsid w:val="006828CD"/>
    <w:rsid w:val="006865F8"/>
    <w:rsid w:val="0068678F"/>
    <w:rsid w:val="0068697B"/>
    <w:rsid w:val="006878DF"/>
    <w:rsid w:val="00693763"/>
    <w:rsid w:val="006938C8"/>
    <w:rsid w:val="00693B7C"/>
    <w:rsid w:val="00694E58"/>
    <w:rsid w:val="006953BE"/>
    <w:rsid w:val="00696BFA"/>
    <w:rsid w:val="00697861"/>
    <w:rsid w:val="006A06F1"/>
    <w:rsid w:val="006A0D9A"/>
    <w:rsid w:val="006A1240"/>
    <w:rsid w:val="006A208A"/>
    <w:rsid w:val="006A2762"/>
    <w:rsid w:val="006A2BFF"/>
    <w:rsid w:val="006A3EB5"/>
    <w:rsid w:val="006A53B2"/>
    <w:rsid w:val="006A57C5"/>
    <w:rsid w:val="006A58E8"/>
    <w:rsid w:val="006A5BB9"/>
    <w:rsid w:val="006A76DF"/>
    <w:rsid w:val="006B08C4"/>
    <w:rsid w:val="006B0AEB"/>
    <w:rsid w:val="006B0C25"/>
    <w:rsid w:val="006B119A"/>
    <w:rsid w:val="006B1631"/>
    <w:rsid w:val="006B1D0E"/>
    <w:rsid w:val="006B2373"/>
    <w:rsid w:val="006B335C"/>
    <w:rsid w:val="006B3B96"/>
    <w:rsid w:val="006B41D1"/>
    <w:rsid w:val="006B45CC"/>
    <w:rsid w:val="006B500A"/>
    <w:rsid w:val="006B70D6"/>
    <w:rsid w:val="006B7B03"/>
    <w:rsid w:val="006C0D2D"/>
    <w:rsid w:val="006C0FCD"/>
    <w:rsid w:val="006C36E6"/>
    <w:rsid w:val="006C386E"/>
    <w:rsid w:val="006C465E"/>
    <w:rsid w:val="006C6981"/>
    <w:rsid w:val="006C702E"/>
    <w:rsid w:val="006D19D5"/>
    <w:rsid w:val="006D26A4"/>
    <w:rsid w:val="006D293B"/>
    <w:rsid w:val="006D37DF"/>
    <w:rsid w:val="006D3BCE"/>
    <w:rsid w:val="006D452C"/>
    <w:rsid w:val="006D6117"/>
    <w:rsid w:val="006D7A4D"/>
    <w:rsid w:val="006E1707"/>
    <w:rsid w:val="006E1B02"/>
    <w:rsid w:val="006E1BB1"/>
    <w:rsid w:val="006E25F1"/>
    <w:rsid w:val="006E3C4E"/>
    <w:rsid w:val="006E5232"/>
    <w:rsid w:val="006E5A6E"/>
    <w:rsid w:val="006E5F54"/>
    <w:rsid w:val="006E68F7"/>
    <w:rsid w:val="006E7227"/>
    <w:rsid w:val="006E724A"/>
    <w:rsid w:val="006E7FFA"/>
    <w:rsid w:val="006F062A"/>
    <w:rsid w:val="006F0AF2"/>
    <w:rsid w:val="006F16CA"/>
    <w:rsid w:val="006F21CD"/>
    <w:rsid w:val="006F2A83"/>
    <w:rsid w:val="006F391E"/>
    <w:rsid w:val="006F3E30"/>
    <w:rsid w:val="006F56F8"/>
    <w:rsid w:val="006F642B"/>
    <w:rsid w:val="006F66E9"/>
    <w:rsid w:val="006F6F3A"/>
    <w:rsid w:val="006F7107"/>
    <w:rsid w:val="006F791F"/>
    <w:rsid w:val="0070043C"/>
    <w:rsid w:val="00701F60"/>
    <w:rsid w:val="0070233B"/>
    <w:rsid w:val="0070254A"/>
    <w:rsid w:val="00702EED"/>
    <w:rsid w:val="00703BCB"/>
    <w:rsid w:val="007047CF"/>
    <w:rsid w:val="00704D5B"/>
    <w:rsid w:val="0070530B"/>
    <w:rsid w:val="00705769"/>
    <w:rsid w:val="007061D1"/>
    <w:rsid w:val="00710F89"/>
    <w:rsid w:val="00711C2A"/>
    <w:rsid w:val="00713677"/>
    <w:rsid w:val="00713E25"/>
    <w:rsid w:val="00715503"/>
    <w:rsid w:val="007155F9"/>
    <w:rsid w:val="0071584D"/>
    <w:rsid w:val="00716AB9"/>
    <w:rsid w:val="00717182"/>
    <w:rsid w:val="00717412"/>
    <w:rsid w:val="007177D1"/>
    <w:rsid w:val="00717D35"/>
    <w:rsid w:val="00717E41"/>
    <w:rsid w:val="00721131"/>
    <w:rsid w:val="00721D51"/>
    <w:rsid w:val="00722CBA"/>
    <w:rsid w:val="007246C9"/>
    <w:rsid w:val="007254A6"/>
    <w:rsid w:val="00725A14"/>
    <w:rsid w:val="007277BA"/>
    <w:rsid w:val="00727ACE"/>
    <w:rsid w:val="007306E4"/>
    <w:rsid w:val="0073136E"/>
    <w:rsid w:val="00732DAA"/>
    <w:rsid w:val="0073366D"/>
    <w:rsid w:val="00736116"/>
    <w:rsid w:val="00736227"/>
    <w:rsid w:val="007363FB"/>
    <w:rsid w:val="0073752B"/>
    <w:rsid w:val="007411FC"/>
    <w:rsid w:val="00741FF1"/>
    <w:rsid w:val="0074296D"/>
    <w:rsid w:val="00742C7A"/>
    <w:rsid w:val="00742CEA"/>
    <w:rsid w:val="00743622"/>
    <w:rsid w:val="007440C8"/>
    <w:rsid w:val="00744EE5"/>
    <w:rsid w:val="0074588B"/>
    <w:rsid w:val="00746074"/>
    <w:rsid w:val="007473F9"/>
    <w:rsid w:val="0075002C"/>
    <w:rsid w:val="00751B91"/>
    <w:rsid w:val="00752045"/>
    <w:rsid w:val="00752BA0"/>
    <w:rsid w:val="0075312A"/>
    <w:rsid w:val="00753CC6"/>
    <w:rsid w:val="00755094"/>
    <w:rsid w:val="00755994"/>
    <w:rsid w:val="007607F9"/>
    <w:rsid w:val="00765125"/>
    <w:rsid w:val="00765D82"/>
    <w:rsid w:val="00766910"/>
    <w:rsid w:val="00766FA4"/>
    <w:rsid w:val="00770EE8"/>
    <w:rsid w:val="00770FCB"/>
    <w:rsid w:val="00775D86"/>
    <w:rsid w:val="00776C05"/>
    <w:rsid w:val="00780807"/>
    <w:rsid w:val="00781CAB"/>
    <w:rsid w:val="00781E33"/>
    <w:rsid w:val="00783F9C"/>
    <w:rsid w:val="0078411A"/>
    <w:rsid w:val="00784D58"/>
    <w:rsid w:val="00785318"/>
    <w:rsid w:val="00785529"/>
    <w:rsid w:val="00786125"/>
    <w:rsid w:val="0078714A"/>
    <w:rsid w:val="00787165"/>
    <w:rsid w:val="007874BD"/>
    <w:rsid w:val="00787651"/>
    <w:rsid w:val="007904AE"/>
    <w:rsid w:val="00790D86"/>
    <w:rsid w:val="00790F96"/>
    <w:rsid w:val="00791244"/>
    <w:rsid w:val="007918CC"/>
    <w:rsid w:val="00793C0B"/>
    <w:rsid w:val="00794313"/>
    <w:rsid w:val="00794D93"/>
    <w:rsid w:val="007955CA"/>
    <w:rsid w:val="00796AD6"/>
    <w:rsid w:val="00797981"/>
    <w:rsid w:val="007A0C27"/>
    <w:rsid w:val="007A1260"/>
    <w:rsid w:val="007A290F"/>
    <w:rsid w:val="007A2B91"/>
    <w:rsid w:val="007A36F2"/>
    <w:rsid w:val="007A3CDA"/>
    <w:rsid w:val="007A4ED9"/>
    <w:rsid w:val="007A6270"/>
    <w:rsid w:val="007A684E"/>
    <w:rsid w:val="007A7DBC"/>
    <w:rsid w:val="007B058C"/>
    <w:rsid w:val="007B12A5"/>
    <w:rsid w:val="007B181F"/>
    <w:rsid w:val="007B18E0"/>
    <w:rsid w:val="007B1961"/>
    <w:rsid w:val="007B2FB5"/>
    <w:rsid w:val="007B317F"/>
    <w:rsid w:val="007B37F3"/>
    <w:rsid w:val="007B3B59"/>
    <w:rsid w:val="007B6D3D"/>
    <w:rsid w:val="007B7FEC"/>
    <w:rsid w:val="007C1315"/>
    <w:rsid w:val="007C1A40"/>
    <w:rsid w:val="007C2180"/>
    <w:rsid w:val="007C2274"/>
    <w:rsid w:val="007C3036"/>
    <w:rsid w:val="007C3668"/>
    <w:rsid w:val="007C530D"/>
    <w:rsid w:val="007C588D"/>
    <w:rsid w:val="007C6C9F"/>
    <w:rsid w:val="007C73FB"/>
    <w:rsid w:val="007C7954"/>
    <w:rsid w:val="007D0469"/>
    <w:rsid w:val="007D0E4C"/>
    <w:rsid w:val="007D1810"/>
    <w:rsid w:val="007D3B9E"/>
    <w:rsid w:val="007D3FB9"/>
    <w:rsid w:val="007D40BD"/>
    <w:rsid w:val="007D4325"/>
    <w:rsid w:val="007D4B69"/>
    <w:rsid w:val="007D4B6A"/>
    <w:rsid w:val="007D5757"/>
    <w:rsid w:val="007D6957"/>
    <w:rsid w:val="007D7408"/>
    <w:rsid w:val="007E2981"/>
    <w:rsid w:val="007E3153"/>
    <w:rsid w:val="007E3572"/>
    <w:rsid w:val="007E3B83"/>
    <w:rsid w:val="007E4B1C"/>
    <w:rsid w:val="007E5928"/>
    <w:rsid w:val="007E5E3A"/>
    <w:rsid w:val="007E6B71"/>
    <w:rsid w:val="007E7578"/>
    <w:rsid w:val="007F1F80"/>
    <w:rsid w:val="007F3E59"/>
    <w:rsid w:val="007F49A7"/>
    <w:rsid w:val="007F5BD4"/>
    <w:rsid w:val="007F7C6C"/>
    <w:rsid w:val="00800A3C"/>
    <w:rsid w:val="00803F61"/>
    <w:rsid w:val="00804DC4"/>
    <w:rsid w:val="008054F1"/>
    <w:rsid w:val="00806BAB"/>
    <w:rsid w:val="00811A6E"/>
    <w:rsid w:val="00812C20"/>
    <w:rsid w:val="00813612"/>
    <w:rsid w:val="0081424A"/>
    <w:rsid w:val="008144E8"/>
    <w:rsid w:val="00815416"/>
    <w:rsid w:val="0081558C"/>
    <w:rsid w:val="00821C4C"/>
    <w:rsid w:val="00821C50"/>
    <w:rsid w:val="00821D82"/>
    <w:rsid w:val="00823973"/>
    <w:rsid w:val="00824231"/>
    <w:rsid w:val="00824964"/>
    <w:rsid w:val="00825B88"/>
    <w:rsid w:val="00830B40"/>
    <w:rsid w:val="00832088"/>
    <w:rsid w:val="0083271D"/>
    <w:rsid w:val="00832C23"/>
    <w:rsid w:val="008337E2"/>
    <w:rsid w:val="00833AF7"/>
    <w:rsid w:val="00834328"/>
    <w:rsid w:val="00835650"/>
    <w:rsid w:val="00835827"/>
    <w:rsid w:val="00835C78"/>
    <w:rsid w:val="00837EB8"/>
    <w:rsid w:val="00841162"/>
    <w:rsid w:val="0084188A"/>
    <w:rsid w:val="00841EA2"/>
    <w:rsid w:val="00841F7F"/>
    <w:rsid w:val="00842C7B"/>
    <w:rsid w:val="008440DC"/>
    <w:rsid w:val="00844606"/>
    <w:rsid w:val="00844ACB"/>
    <w:rsid w:val="00846E66"/>
    <w:rsid w:val="00846EC1"/>
    <w:rsid w:val="00847A2E"/>
    <w:rsid w:val="008516DD"/>
    <w:rsid w:val="008524CE"/>
    <w:rsid w:val="00853F12"/>
    <w:rsid w:val="00854BD4"/>
    <w:rsid w:val="00855C4B"/>
    <w:rsid w:val="00856B64"/>
    <w:rsid w:val="00857273"/>
    <w:rsid w:val="0085773E"/>
    <w:rsid w:val="00857999"/>
    <w:rsid w:val="008618BC"/>
    <w:rsid w:val="00861A71"/>
    <w:rsid w:val="00861C31"/>
    <w:rsid w:val="00862D64"/>
    <w:rsid w:val="0086372D"/>
    <w:rsid w:val="00866839"/>
    <w:rsid w:val="008709BE"/>
    <w:rsid w:val="0087160B"/>
    <w:rsid w:val="008718BF"/>
    <w:rsid w:val="00871D1A"/>
    <w:rsid w:val="008734EB"/>
    <w:rsid w:val="00874162"/>
    <w:rsid w:val="00874B82"/>
    <w:rsid w:val="00875484"/>
    <w:rsid w:val="00876EB9"/>
    <w:rsid w:val="008801E1"/>
    <w:rsid w:val="00880D08"/>
    <w:rsid w:val="0088178A"/>
    <w:rsid w:val="00882069"/>
    <w:rsid w:val="008838A0"/>
    <w:rsid w:val="00885FA8"/>
    <w:rsid w:val="008862F9"/>
    <w:rsid w:val="0089023D"/>
    <w:rsid w:val="0089356A"/>
    <w:rsid w:val="008954A1"/>
    <w:rsid w:val="0089688D"/>
    <w:rsid w:val="008A0174"/>
    <w:rsid w:val="008A1AA4"/>
    <w:rsid w:val="008A2095"/>
    <w:rsid w:val="008A273E"/>
    <w:rsid w:val="008A2BF5"/>
    <w:rsid w:val="008A49C4"/>
    <w:rsid w:val="008A6532"/>
    <w:rsid w:val="008A6A83"/>
    <w:rsid w:val="008A7481"/>
    <w:rsid w:val="008A7ECB"/>
    <w:rsid w:val="008B0AB4"/>
    <w:rsid w:val="008B1DD4"/>
    <w:rsid w:val="008B3235"/>
    <w:rsid w:val="008B4FBC"/>
    <w:rsid w:val="008B56FE"/>
    <w:rsid w:val="008B6CB8"/>
    <w:rsid w:val="008B736B"/>
    <w:rsid w:val="008C0C55"/>
    <w:rsid w:val="008C0DEE"/>
    <w:rsid w:val="008C1911"/>
    <w:rsid w:val="008C406E"/>
    <w:rsid w:val="008C75A4"/>
    <w:rsid w:val="008C7EA5"/>
    <w:rsid w:val="008D0980"/>
    <w:rsid w:val="008D15F7"/>
    <w:rsid w:val="008D3B4F"/>
    <w:rsid w:val="008D4839"/>
    <w:rsid w:val="008D67BE"/>
    <w:rsid w:val="008D6863"/>
    <w:rsid w:val="008E071F"/>
    <w:rsid w:val="008E18B4"/>
    <w:rsid w:val="008E195A"/>
    <w:rsid w:val="008E23EE"/>
    <w:rsid w:val="008E3CDF"/>
    <w:rsid w:val="008E4C78"/>
    <w:rsid w:val="008E4E52"/>
    <w:rsid w:val="008E597C"/>
    <w:rsid w:val="008E5CCC"/>
    <w:rsid w:val="008E5E04"/>
    <w:rsid w:val="008E6DD7"/>
    <w:rsid w:val="008F0397"/>
    <w:rsid w:val="008F0EBC"/>
    <w:rsid w:val="008F1046"/>
    <w:rsid w:val="008F1C4E"/>
    <w:rsid w:val="008F1D58"/>
    <w:rsid w:val="008F5079"/>
    <w:rsid w:val="008F50A2"/>
    <w:rsid w:val="008F5C8A"/>
    <w:rsid w:val="008F5D0E"/>
    <w:rsid w:val="008F5DDA"/>
    <w:rsid w:val="008F6F63"/>
    <w:rsid w:val="008F771A"/>
    <w:rsid w:val="008F797F"/>
    <w:rsid w:val="008F7E7D"/>
    <w:rsid w:val="00901479"/>
    <w:rsid w:val="0090206E"/>
    <w:rsid w:val="00903054"/>
    <w:rsid w:val="00904C08"/>
    <w:rsid w:val="0090510E"/>
    <w:rsid w:val="00905D92"/>
    <w:rsid w:val="009065AF"/>
    <w:rsid w:val="009065F4"/>
    <w:rsid w:val="0090750D"/>
    <w:rsid w:val="009075BD"/>
    <w:rsid w:val="00910582"/>
    <w:rsid w:val="00910705"/>
    <w:rsid w:val="00913087"/>
    <w:rsid w:val="009143A4"/>
    <w:rsid w:val="009145C0"/>
    <w:rsid w:val="00914BB6"/>
    <w:rsid w:val="0091507B"/>
    <w:rsid w:val="0091595F"/>
    <w:rsid w:val="00916E2D"/>
    <w:rsid w:val="00925890"/>
    <w:rsid w:val="00925B1C"/>
    <w:rsid w:val="009300D7"/>
    <w:rsid w:val="00930F45"/>
    <w:rsid w:val="00933366"/>
    <w:rsid w:val="00933D36"/>
    <w:rsid w:val="00935754"/>
    <w:rsid w:val="00936E22"/>
    <w:rsid w:val="00937678"/>
    <w:rsid w:val="0094211B"/>
    <w:rsid w:val="00943707"/>
    <w:rsid w:val="00943B53"/>
    <w:rsid w:val="00945104"/>
    <w:rsid w:val="00951EA4"/>
    <w:rsid w:val="00952823"/>
    <w:rsid w:val="009539D0"/>
    <w:rsid w:val="00954E4F"/>
    <w:rsid w:val="00957A15"/>
    <w:rsid w:val="00960F98"/>
    <w:rsid w:val="00961A07"/>
    <w:rsid w:val="0096209A"/>
    <w:rsid w:val="00963A11"/>
    <w:rsid w:val="00964509"/>
    <w:rsid w:val="00967A83"/>
    <w:rsid w:val="009705A4"/>
    <w:rsid w:val="00970B5F"/>
    <w:rsid w:val="00972EF0"/>
    <w:rsid w:val="00976D29"/>
    <w:rsid w:val="00976F68"/>
    <w:rsid w:val="0097711D"/>
    <w:rsid w:val="00977C8E"/>
    <w:rsid w:val="00981292"/>
    <w:rsid w:val="009824AA"/>
    <w:rsid w:val="00982843"/>
    <w:rsid w:val="00984D81"/>
    <w:rsid w:val="00987C79"/>
    <w:rsid w:val="00990BDD"/>
    <w:rsid w:val="00990CA7"/>
    <w:rsid w:val="009918B6"/>
    <w:rsid w:val="00991D47"/>
    <w:rsid w:val="00991E0B"/>
    <w:rsid w:val="00992EAD"/>
    <w:rsid w:val="0099466E"/>
    <w:rsid w:val="0099483D"/>
    <w:rsid w:val="0099486A"/>
    <w:rsid w:val="0099553B"/>
    <w:rsid w:val="0099576C"/>
    <w:rsid w:val="0099650B"/>
    <w:rsid w:val="00996A97"/>
    <w:rsid w:val="00996DD7"/>
    <w:rsid w:val="00997EA2"/>
    <w:rsid w:val="009A07B3"/>
    <w:rsid w:val="009A101D"/>
    <w:rsid w:val="009A1F27"/>
    <w:rsid w:val="009A2EC8"/>
    <w:rsid w:val="009A33A7"/>
    <w:rsid w:val="009A369F"/>
    <w:rsid w:val="009A3F59"/>
    <w:rsid w:val="009A41DA"/>
    <w:rsid w:val="009A7621"/>
    <w:rsid w:val="009A7B4F"/>
    <w:rsid w:val="009A7E22"/>
    <w:rsid w:val="009A7E35"/>
    <w:rsid w:val="009B0697"/>
    <w:rsid w:val="009B0F56"/>
    <w:rsid w:val="009B2084"/>
    <w:rsid w:val="009B2598"/>
    <w:rsid w:val="009B669A"/>
    <w:rsid w:val="009B6C2B"/>
    <w:rsid w:val="009B710F"/>
    <w:rsid w:val="009C0B86"/>
    <w:rsid w:val="009C1840"/>
    <w:rsid w:val="009C1DFF"/>
    <w:rsid w:val="009C2293"/>
    <w:rsid w:val="009C45C5"/>
    <w:rsid w:val="009C4904"/>
    <w:rsid w:val="009C6865"/>
    <w:rsid w:val="009C71CD"/>
    <w:rsid w:val="009D15BE"/>
    <w:rsid w:val="009D1F89"/>
    <w:rsid w:val="009D3537"/>
    <w:rsid w:val="009D3E89"/>
    <w:rsid w:val="009D6909"/>
    <w:rsid w:val="009E0C47"/>
    <w:rsid w:val="009E1052"/>
    <w:rsid w:val="009E242A"/>
    <w:rsid w:val="009E30F9"/>
    <w:rsid w:val="009E351D"/>
    <w:rsid w:val="009E5531"/>
    <w:rsid w:val="009E575A"/>
    <w:rsid w:val="009E5D2E"/>
    <w:rsid w:val="009E62C7"/>
    <w:rsid w:val="009F0F69"/>
    <w:rsid w:val="009F15D5"/>
    <w:rsid w:val="009F300C"/>
    <w:rsid w:val="009F3B5E"/>
    <w:rsid w:val="009F3FDA"/>
    <w:rsid w:val="009F5CAF"/>
    <w:rsid w:val="009F5D04"/>
    <w:rsid w:val="009F6B4F"/>
    <w:rsid w:val="009F7CF1"/>
    <w:rsid w:val="00A0012D"/>
    <w:rsid w:val="00A008E3"/>
    <w:rsid w:val="00A0192D"/>
    <w:rsid w:val="00A02D9D"/>
    <w:rsid w:val="00A03277"/>
    <w:rsid w:val="00A03DB6"/>
    <w:rsid w:val="00A04E66"/>
    <w:rsid w:val="00A05414"/>
    <w:rsid w:val="00A104FF"/>
    <w:rsid w:val="00A1158C"/>
    <w:rsid w:val="00A11ACC"/>
    <w:rsid w:val="00A142A2"/>
    <w:rsid w:val="00A14ACE"/>
    <w:rsid w:val="00A15EAD"/>
    <w:rsid w:val="00A17A56"/>
    <w:rsid w:val="00A200FB"/>
    <w:rsid w:val="00A20FA4"/>
    <w:rsid w:val="00A22BD0"/>
    <w:rsid w:val="00A233F0"/>
    <w:rsid w:val="00A245C8"/>
    <w:rsid w:val="00A24B1E"/>
    <w:rsid w:val="00A25D66"/>
    <w:rsid w:val="00A31F64"/>
    <w:rsid w:val="00A352D6"/>
    <w:rsid w:val="00A35827"/>
    <w:rsid w:val="00A35DE4"/>
    <w:rsid w:val="00A35F19"/>
    <w:rsid w:val="00A36338"/>
    <w:rsid w:val="00A37D9F"/>
    <w:rsid w:val="00A413BC"/>
    <w:rsid w:val="00A4367F"/>
    <w:rsid w:val="00A436A2"/>
    <w:rsid w:val="00A4435B"/>
    <w:rsid w:val="00A44B84"/>
    <w:rsid w:val="00A45740"/>
    <w:rsid w:val="00A45DC1"/>
    <w:rsid w:val="00A46534"/>
    <w:rsid w:val="00A466F5"/>
    <w:rsid w:val="00A50AA3"/>
    <w:rsid w:val="00A517F5"/>
    <w:rsid w:val="00A5314A"/>
    <w:rsid w:val="00A5318A"/>
    <w:rsid w:val="00A535F0"/>
    <w:rsid w:val="00A53695"/>
    <w:rsid w:val="00A5516F"/>
    <w:rsid w:val="00A578F8"/>
    <w:rsid w:val="00A609BB"/>
    <w:rsid w:val="00A60E7F"/>
    <w:rsid w:val="00A61DAC"/>
    <w:rsid w:val="00A628B4"/>
    <w:rsid w:val="00A637B0"/>
    <w:rsid w:val="00A6446A"/>
    <w:rsid w:val="00A65080"/>
    <w:rsid w:val="00A66291"/>
    <w:rsid w:val="00A6630C"/>
    <w:rsid w:val="00A67C06"/>
    <w:rsid w:val="00A67F40"/>
    <w:rsid w:val="00A709BA"/>
    <w:rsid w:val="00A723D7"/>
    <w:rsid w:val="00A74D95"/>
    <w:rsid w:val="00A75325"/>
    <w:rsid w:val="00A7757E"/>
    <w:rsid w:val="00A810BD"/>
    <w:rsid w:val="00A8147C"/>
    <w:rsid w:val="00A81DC2"/>
    <w:rsid w:val="00A826F6"/>
    <w:rsid w:val="00A8309D"/>
    <w:rsid w:val="00A86044"/>
    <w:rsid w:val="00A86F95"/>
    <w:rsid w:val="00A872C9"/>
    <w:rsid w:val="00A879E3"/>
    <w:rsid w:val="00A92020"/>
    <w:rsid w:val="00A93A8E"/>
    <w:rsid w:val="00A958B1"/>
    <w:rsid w:val="00A95DEF"/>
    <w:rsid w:val="00A95E8E"/>
    <w:rsid w:val="00A97807"/>
    <w:rsid w:val="00AA0324"/>
    <w:rsid w:val="00AA1E83"/>
    <w:rsid w:val="00AA2C95"/>
    <w:rsid w:val="00AA3614"/>
    <w:rsid w:val="00AA4684"/>
    <w:rsid w:val="00AA583F"/>
    <w:rsid w:val="00AA5FC7"/>
    <w:rsid w:val="00AA729B"/>
    <w:rsid w:val="00AB2494"/>
    <w:rsid w:val="00AB2ACC"/>
    <w:rsid w:val="00AB3034"/>
    <w:rsid w:val="00AB32B9"/>
    <w:rsid w:val="00AB7380"/>
    <w:rsid w:val="00AB74BD"/>
    <w:rsid w:val="00AC00B6"/>
    <w:rsid w:val="00AC07B2"/>
    <w:rsid w:val="00AC0AFB"/>
    <w:rsid w:val="00AC31BE"/>
    <w:rsid w:val="00AC3BC2"/>
    <w:rsid w:val="00AC6152"/>
    <w:rsid w:val="00AD1904"/>
    <w:rsid w:val="00AD1CD2"/>
    <w:rsid w:val="00AD213F"/>
    <w:rsid w:val="00AD5C64"/>
    <w:rsid w:val="00AE163F"/>
    <w:rsid w:val="00AE2099"/>
    <w:rsid w:val="00AE2278"/>
    <w:rsid w:val="00AE3627"/>
    <w:rsid w:val="00AE3AF0"/>
    <w:rsid w:val="00AE4006"/>
    <w:rsid w:val="00AE6873"/>
    <w:rsid w:val="00AE73BB"/>
    <w:rsid w:val="00AF0852"/>
    <w:rsid w:val="00AF0AC1"/>
    <w:rsid w:val="00AF1413"/>
    <w:rsid w:val="00AF1D8E"/>
    <w:rsid w:val="00AF2901"/>
    <w:rsid w:val="00AF3C55"/>
    <w:rsid w:val="00AF59FA"/>
    <w:rsid w:val="00B0014B"/>
    <w:rsid w:val="00B006DD"/>
    <w:rsid w:val="00B0087C"/>
    <w:rsid w:val="00B009DF"/>
    <w:rsid w:val="00B0248C"/>
    <w:rsid w:val="00B02519"/>
    <w:rsid w:val="00B02F47"/>
    <w:rsid w:val="00B03619"/>
    <w:rsid w:val="00B03878"/>
    <w:rsid w:val="00B068A7"/>
    <w:rsid w:val="00B11235"/>
    <w:rsid w:val="00B1141E"/>
    <w:rsid w:val="00B11470"/>
    <w:rsid w:val="00B131E8"/>
    <w:rsid w:val="00B1341C"/>
    <w:rsid w:val="00B149E7"/>
    <w:rsid w:val="00B14A11"/>
    <w:rsid w:val="00B14F27"/>
    <w:rsid w:val="00B15421"/>
    <w:rsid w:val="00B15874"/>
    <w:rsid w:val="00B15E82"/>
    <w:rsid w:val="00B16425"/>
    <w:rsid w:val="00B1769D"/>
    <w:rsid w:val="00B17D48"/>
    <w:rsid w:val="00B20941"/>
    <w:rsid w:val="00B212E1"/>
    <w:rsid w:val="00B213BA"/>
    <w:rsid w:val="00B21B61"/>
    <w:rsid w:val="00B22911"/>
    <w:rsid w:val="00B22EC8"/>
    <w:rsid w:val="00B23D47"/>
    <w:rsid w:val="00B2551B"/>
    <w:rsid w:val="00B2585B"/>
    <w:rsid w:val="00B30E73"/>
    <w:rsid w:val="00B31F18"/>
    <w:rsid w:val="00B336DD"/>
    <w:rsid w:val="00B347D9"/>
    <w:rsid w:val="00B36B50"/>
    <w:rsid w:val="00B40FE5"/>
    <w:rsid w:val="00B419CF"/>
    <w:rsid w:val="00B423A8"/>
    <w:rsid w:val="00B457CE"/>
    <w:rsid w:val="00B46D21"/>
    <w:rsid w:val="00B51F16"/>
    <w:rsid w:val="00B55401"/>
    <w:rsid w:val="00B55918"/>
    <w:rsid w:val="00B55E6D"/>
    <w:rsid w:val="00B601DF"/>
    <w:rsid w:val="00B605D9"/>
    <w:rsid w:val="00B61054"/>
    <w:rsid w:val="00B6119B"/>
    <w:rsid w:val="00B63EBE"/>
    <w:rsid w:val="00B6465E"/>
    <w:rsid w:val="00B646EF"/>
    <w:rsid w:val="00B64D66"/>
    <w:rsid w:val="00B66204"/>
    <w:rsid w:val="00B679D0"/>
    <w:rsid w:val="00B7038B"/>
    <w:rsid w:val="00B73D9A"/>
    <w:rsid w:val="00B7444F"/>
    <w:rsid w:val="00B749F4"/>
    <w:rsid w:val="00B75121"/>
    <w:rsid w:val="00B751E7"/>
    <w:rsid w:val="00B75B5B"/>
    <w:rsid w:val="00B75F5F"/>
    <w:rsid w:val="00B7744E"/>
    <w:rsid w:val="00B77A35"/>
    <w:rsid w:val="00B81492"/>
    <w:rsid w:val="00B84B08"/>
    <w:rsid w:val="00B866EF"/>
    <w:rsid w:val="00B86B75"/>
    <w:rsid w:val="00B879D0"/>
    <w:rsid w:val="00B87A46"/>
    <w:rsid w:val="00B913B5"/>
    <w:rsid w:val="00B915C3"/>
    <w:rsid w:val="00B92556"/>
    <w:rsid w:val="00B92CC6"/>
    <w:rsid w:val="00B9456B"/>
    <w:rsid w:val="00B94C30"/>
    <w:rsid w:val="00B95406"/>
    <w:rsid w:val="00B95720"/>
    <w:rsid w:val="00B95DD2"/>
    <w:rsid w:val="00B96033"/>
    <w:rsid w:val="00B969D4"/>
    <w:rsid w:val="00B96A27"/>
    <w:rsid w:val="00B971CD"/>
    <w:rsid w:val="00B975A1"/>
    <w:rsid w:val="00BA0335"/>
    <w:rsid w:val="00BA23A4"/>
    <w:rsid w:val="00BA43BD"/>
    <w:rsid w:val="00BA46EB"/>
    <w:rsid w:val="00BA5BE6"/>
    <w:rsid w:val="00BA6253"/>
    <w:rsid w:val="00BB05A2"/>
    <w:rsid w:val="00BB0CCE"/>
    <w:rsid w:val="00BB12B7"/>
    <w:rsid w:val="00BB1C6D"/>
    <w:rsid w:val="00BB1D9F"/>
    <w:rsid w:val="00BB5F36"/>
    <w:rsid w:val="00BB6037"/>
    <w:rsid w:val="00BB666C"/>
    <w:rsid w:val="00BB7FC2"/>
    <w:rsid w:val="00BC01CF"/>
    <w:rsid w:val="00BC0ACC"/>
    <w:rsid w:val="00BC0C4D"/>
    <w:rsid w:val="00BC18DE"/>
    <w:rsid w:val="00BC2E96"/>
    <w:rsid w:val="00BC3E15"/>
    <w:rsid w:val="00BC454A"/>
    <w:rsid w:val="00BC4742"/>
    <w:rsid w:val="00BC48D5"/>
    <w:rsid w:val="00BC6671"/>
    <w:rsid w:val="00BC6943"/>
    <w:rsid w:val="00BC6B10"/>
    <w:rsid w:val="00BC70BD"/>
    <w:rsid w:val="00BC7F86"/>
    <w:rsid w:val="00BD0360"/>
    <w:rsid w:val="00BD076F"/>
    <w:rsid w:val="00BD4B82"/>
    <w:rsid w:val="00BD4E36"/>
    <w:rsid w:val="00BD7CD7"/>
    <w:rsid w:val="00BD7ECC"/>
    <w:rsid w:val="00BE032D"/>
    <w:rsid w:val="00BE0B7D"/>
    <w:rsid w:val="00BE0F91"/>
    <w:rsid w:val="00BE26E4"/>
    <w:rsid w:val="00BE35E9"/>
    <w:rsid w:val="00BE58D1"/>
    <w:rsid w:val="00BE59F5"/>
    <w:rsid w:val="00BE6F0F"/>
    <w:rsid w:val="00BF096D"/>
    <w:rsid w:val="00BF0A67"/>
    <w:rsid w:val="00BF0D01"/>
    <w:rsid w:val="00BF12C9"/>
    <w:rsid w:val="00BF176D"/>
    <w:rsid w:val="00BF1E47"/>
    <w:rsid w:val="00BF22C7"/>
    <w:rsid w:val="00BF2B5B"/>
    <w:rsid w:val="00BF4CB1"/>
    <w:rsid w:val="00BF4FF7"/>
    <w:rsid w:val="00BF528D"/>
    <w:rsid w:val="00BF56FE"/>
    <w:rsid w:val="00C00A9E"/>
    <w:rsid w:val="00C04041"/>
    <w:rsid w:val="00C0485C"/>
    <w:rsid w:val="00C04D7C"/>
    <w:rsid w:val="00C04EAF"/>
    <w:rsid w:val="00C057AF"/>
    <w:rsid w:val="00C05A0D"/>
    <w:rsid w:val="00C0797C"/>
    <w:rsid w:val="00C07A5D"/>
    <w:rsid w:val="00C10909"/>
    <w:rsid w:val="00C11B98"/>
    <w:rsid w:val="00C1205C"/>
    <w:rsid w:val="00C12511"/>
    <w:rsid w:val="00C12950"/>
    <w:rsid w:val="00C136E7"/>
    <w:rsid w:val="00C137EC"/>
    <w:rsid w:val="00C1508A"/>
    <w:rsid w:val="00C1596D"/>
    <w:rsid w:val="00C16D12"/>
    <w:rsid w:val="00C20E3E"/>
    <w:rsid w:val="00C23427"/>
    <w:rsid w:val="00C23E5B"/>
    <w:rsid w:val="00C2499B"/>
    <w:rsid w:val="00C25203"/>
    <w:rsid w:val="00C25E3E"/>
    <w:rsid w:val="00C25FF2"/>
    <w:rsid w:val="00C266CA"/>
    <w:rsid w:val="00C26EE8"/>
    <w:rsid w:val="00C26F52"/>
    <w:rsid w:val="00C31318"/>
    <w:rsid w:val="00C323F0"/>
    <w:rsid w:val="00C326E8"/>
    <w:rsid w:val="00C34F5F"/>
    <w:rsid w:val="00C36279"/>
    <w:rsid w:val="00C3641E"/>
    <w:rsid w:val="00C379C5"/>
    <w:rsid w:val="00C4085E"/>
    <w:rsid w:val="00C40DB1"/>
    <w:rsid w:val="00C436FA"/>
    <w:rsid w:val="00C45039"/>
    <w:rsid w:val="00C45B50"/>
    <w:rsid w:val="00C4655A"/>
    <w:rsid w:val="00C474F9"/>
    <w:rsid w:val="00C50731"/>
    <w:rsid w:val="00C53131"/>
    <w:rsid w:val="00C531E6"/>
    <w:rsid w:val="00C53600"/>
    <w:rsid w:val="00C57DB5"/>
    <w:rsid w:val="00C628C8"/>
    <w:rsid w:val="00C65960"/>
    <w:rsid w:val="00C701E8"/>
    <w:rsid w:val="00C70C00"/>
    <w:rsid w:val="00C7241E"/>
    <w:rsid w:val="00C73972"/>
    <w:rsid w:val="00C7434B"/>
    <w:rsid w:val="00C74EBE"/>
    <w:rsid w:val="00C74F20"/>
    <w:rsid w:val="00C76FCB"/>
    <w:rsid w:val="00C80545"/>
    <w:rsid w:val="00C80F19"/>
    <w:rsid w:val="00C81131"/>
    <w:rsid w:val="00C81B61"/>
    <w:rsid w:val="00C82299"/>
    <w:rsid w:val="00C83096"/>
    <w:rsid w:val="00C831C2"/>
    <w:rsid w:val="00C8350D"/>
    <w:rsid w:val="00C84249"/>
    <w:rsid w:val="00C8520E"/>
    <w:rsid w:val="00C90EBE"/>
    <w:rsid w:val="00C91B33"/>
    <w:rsid w:val="00C91FCE"/>
    <w:rsid w:val="00C92A7C"/>
    <w:rsid w:val="00C94150"/>
    <w:rsid w:val="00C96425"/>
    <w:rsid w:val="00C9762B"/>
    <w:rsid w:val="00CA1F60"/>
    <w:rsid w:val="00CA2B9F"/>
    <w:rsid w:val="00CA3448"/>
    <w:rsid w:val="00CA3EF6"/>
    <w:rsid w:val="00CA46E2"/>
    <w:rsid w:val="00CA5E39"/>
    <w:rsid w:val="00CA6017"/>
    <w:rsid w:val="00CB29F8"/>
    <w:rsid w:val="00CB32C7"/>
    <w:rsid w:val="00CB33E4"/>
    <w:rsid w:val="00CB4551"/>
    <w:rsid w:val="00CB4B0F"/>
    <w:rsid w:val="00CB5C8E"/>
    <w:rsid w:val="00CB6976"/>
    <w:rsid w:val="00CB6B88"/>
    <w:rsid w:val="00CC0BE8"/>
    <w:rsid w:val="00CC249C"/>
    <w:rsid w:val="00CC2BA6"/>
    <w:rsid w:val="00CC2D1A"/>
    <w:rsid w:val="00CC319B"/>
    <w:rsid w:val="00CC6BAC"/>
    <w:rsid w:val="00CC7152"/>
    <w:rsid w:val="00CC7295"/>
    <w:rsid w:val="00CC774C"/>
    <w:rsid w:val="00CC7D25"/>
    <w:rsid w:val="00CD00C9"/>
    <w:rsid w:val="00CD1E25"/>
    <w:rsid w:val="00CD2B8F"/>
    <w:rsid w:val="00CD2C42"/>
    <w:rsid w:val="00CD4673"/>
    <w:rsid w:val="00CD47DB"/>
    <w:rsid w:val="00CD4D5A"/>
    <w:rsid w:val="00CD6867"/>
    <w:rsid w:val="00CD6B02"/>
    <w:rsid w:val="00CD7C9E"/>
    <w:rsid w:val="00CE4A13"/>
    <w:rsid w:val="00CE6904"/>
    <w:rsid w:val="00CF2388"/>
    <w:rsid w:val="00CF2E75"/>
    <w:rsid w:val="00CF34EC"/>
    <w:rsid w:val="00CF3A4A"/>
    <w:rsid w:val="00CF3B2F"/>
    <w:rsid w:val="00CF4C8F"/>
    <w:rsid w:val="00CF5805"/>
    <w:rsid w:val="00CF7CC3"/>
    <w:rsid w:val="00D0018A"/>
    <w:rsid w:val="00D00C34"/>
    <w:rsid w:val="00D00C63"/>
    <w:rsid w:val="00D022FA"/>
    <w:rsid w:val="00D02EB8"/>
    <w:rsid w:val="00D02F61"/>
    <w:rsid w:val="00D04932"/>
    <w:rsid w:val="00D055D0"/>
    <w:rsid w:val="00D05E92"/>
    <w:rsid w:val="00D065D1"/>
    <w:rsid w:val="00D07235"/>
    <w:rsid w:val="00D1041B"/>
    <w:rsid w:val="00D104E5"/>
    <w:rsid w:val="00D11B9B"/>
    <w:rsid w:val="00D13E90"/>
    <w:rsid w:val="00D1768D"/>
    <w:rsid w:val="00D2061F"/>
    <w:rsid w:val="00D206A3"/>
    <w:rsid w:val="00D212E2"/>
    <w:rsid w:val="00D21F7A"/>
    <w:rsid w:val="00D22E63"/>
    <w:rsid w:val="00D23B19"/>
    <w:rsid w:val="00D2471A"/>
    <w:rsid w:val="00D24A22"/>
    <w:rsid w:val="00D24C1B"/>
    <w:rsid w:val="00D25935"/>
    <w:rsid w:val="00D25DF0"/>
    <w:rsid w:val="00D2607E"/>
    <w:rsid w:val="00D26734"/>
    <w:rsid w:val="00D27047"/>
    <w:rsid w:val="00D270F2"/>
    <w:rsid w:val="00D30774"/>
    <w:rsid w:val="00D30D01"/>
    <w:rsid w:val="00D30DF5"/>
    <w:rsid w:val="00D30E93"/>
    <w:rsid w:val="00D31561"/>
    <w:rsid w:val="00D31A61"/>
    <w:rsid w:val="00D32541"/>
    <w:rsid w:val="00D3422F"/>
    <w:rsid w:val="00D358D1"/>
    <w:rsid w:val="00D36741"/>
    <w:rsid w:val="00D40107"/>
    <w:rsid w:val="00D403F2"/>
    <w:rsid w:val="00D409D5"/>
    <w:rsid w:val="00D40A78"/>
    <w:rsid w:val="00D43A85"/>
    <w:rsid w:val="00D43C15"/>
    <w:rsid w:val="00D441DF"/>
    <w:rsid w:val="00D44A94"/>
    <w:rsid w:val="00D4615F"/>
    <w:rsid w:val="00D46F1B"/>
    <w:rsid w:val="00D46F6E"/>
    <w:rsid w:val="00D47729"/>
    <w:rsid w:val="00D477D4"/>
    <w:rsid w:val="00D50485"/>
    <w:rsid w:val="00D51B92"/>
    <w:rsid w:val="00D51DFA"/>
    <w:rsid w:val="00D51F51"/>
    <w:rsid w:val="00D52F33"/>
    <w:rsid w:val="00D53535"/>
    <w:rsid w:val="00D5354D"/>
    <w:rsid w:val="00D54B31"/>
    <w:rsid w:val="00D54E8F"/>
    <w:rsid w:val="00D56561"/>
    <w:rsid w:val="00D57441"/>
    <w:rsid w:val="00D57F93"/>
    <w:rsid w:val="00D60066"/>
    <w:rsid w:val="00D614AC"/>
    <w:rsid w:val="00D618E7"/>
    <w:rsid w:val="00D621E7"/>
    <w:rsid w:val="00D629AF"/>
    <w:rsid w:val="00D62BE3"/>
    <w:rsid w:val="00D63BE4"/>
    <w:rsid w:val="00D657CC"/>
    <w:rsid w:val="00D65838"/>
    <w:rsid w:val="00D66973"/>
    <w:rsid w:val="00D669BF"/>
    <w:rsid w:val="00D67818"/>
    <w:rsid w:val="00D678F4"/>
    <w:rsid w:val="00D717EC"/>
    <w:rsid w:val="00D73653"/>
    <w:rsid w:val="00D74A4C"/>
    <w:rsid w:val="00D75615"/>
    <w:rsid w:val="00D76339"/>
    <w:rsid w:val="00D7778C"/>
    <w:rsid w:val="00D77D8C"/>
    <w:rsid w:val="00D80CA2"/>
    <w:rsid w:val="00D80E9A"/>
    <w:rsid w:val="00D8184D"/>
    <w:rsid w:val="00D828AA"/>
    <w:rsid w:val="00D85382"/>
    <w:rsid w:val="00D85601"/>
    <w:rsid w:val="00D85834"/>
    <w:rsid w:val="00D85884"/>
    <w:rsid w:val="00D8766C"/>
    <w:rsid w:val="00D914D8"/>
    <w:rsid w:val="00D91E2A"/>
    <w:rsid w:val="00D93335"/>
    <w:rsid w:val="00D93F51"/>
    <w:rsid w:val="00D9420D"/>
    <w:rsid w:val="00D97B5C"/>
    <w:rsid w:val="00DA062D"/>
    <w:rsid w:val="00DA1CAC"/>
    <w:rsid w:val="00DA2C62"/>
    <w:rsid w:val="00DA3785"/>
    <w:rsid w:val="00DA4EC4"/>
    <w:rsid w:val="00DA5717"/>
    <w:rsid w:val="00DA58F9"/>
    <w:rsid w:val="00DA7257"/>
    <w:rsid w:val="00DA725D"/>
    <w:rsid w:val="00DA7A72"/>
    <w:rsid w:val="00DB0FB0"/>
    <w:rsid w:val="00DB43CB"/>
    <w:rsid w:val="00DB7664"/>
    <w:rsid w:val="00DC049F"/>
    <w:rsid w:val="00DC07BB"/>
    <w:rsid w:val="00DC0E36"/>
    <w:rsid w:val="00DC16F0"/>
    <w:rsid w:val="00DC1C88"/>
    <w:rsid w:val="00DC25B6"/>
    <w:rsid w:val="00DC379C"/>
    <w:rsid w:val="00DC5DA7"/>
    <w:rsid w:val="00DC5EDD"/>
    <w:rsid w:val="00DC6019"/>
    <w:rsid w:val="00DC6AF5"/>
    <w:rsid w:val="00DC7BDE"/>
    <w:rsid w:val="00DC7D59"/>
    <w:rsid w:val="00DD1629"/>
    <w:rsid w:val="00DD1F8B"/>
    <w:rsid w:val="00DD20E2"/>
    <w:rsid w:val="00DD2311"/>
    <w:rsid w:val="00DD451D"/>
    <w:rsid w:val="00DD491D"/>
    <w:rsid w:val="00DD6C76"/>
    <w:rsid w:val="00DD753B"/>
    <w:rsid w:val="00DD7A5F"/>
    <w:rsid w:val="00DD7D18"/>
    <w:rsid w:val="00DE1EE2"/>
    <w:rsid w:val="00DE24E4"/>
    <w:rsid w:val="00DE2553"/>
    <w:rsid w:val="00DE2B87"/>
    <w:rsid w:val="00DE487D"/>
    <w:rsid w:val="00DE6196"/>
    <w:rsid w:val="00DF1386"/>
    <w:rsid w:val="00DF2916"/>
    <w:rsid w:val="00DF2969"/>
    <w:rsid w:val="00DF4CCA"/>
    <w:rsid w:val="00DF59BD"/>
    <w:rsid w:val="00DF5B55"/>
    <w:rsid w:val="00DF5BEC"/>
    <w:rsid w:val="00DF62E2"/>
    <w:rsid w:val="00DF70D1"/>
    <w:rsid w:val="00DF76E8"/>
    <w:rsid w:val="00DF7735"/>
    <w:rsid w:val="00DF7F87"/>
    <w:rsid w:val="00E010D1"/>
    <w:rsid w:val="00E0136A"/>
    <w:rsid w:val="00E01422"/>
    <w:rsid w:val="00E026DB"/>
    <w:rsid w:val="00E02BA7"/>
    <w:rsid w:val="00E055FC"/>
    <w:rsid w:val="00E05952"/>
    <w:rsid w:val="00E05BA2"/>
    <w:rsid w:val="00E1052A"/>
    <w:rsid w:val="00E12BED"/>
    <w:rsid w:val="00E161BA"/>
    <w:rsid w:val="00E1641A"/>
    <w:rsid w:val="00E165C6"/>
    <w:rsid w:val="00E16B51"/>
    <w:rsid w:val="00E17706"/>
    <w:rsid w:val="00E17F2D"/>
    <w:rsid w:val="00E20EBA"/>
    <w:rsid w:val="00E2390A"/>
    <w:rsid w:val="00E23E8B"/>
    <w:rsid w:val="00E2570D"/>
    <w:rsid w:val="00E2612A"/>
    <w:rsid w:val="00E264E9"/>
    <w:rsid w:val="00E26E6E"/>
    <w:rsid w:val="00E314D4"/>
    <w:rsid w:val="00E315A3"/>
    <w:rsid w:val="00E353C1"/>
    <w:rsid w:val="00E356CB"/>
    <w:rsid w:val="00E35CB2"/>
    <w:rsid w:val="00E3659C"/>
    <w:rsid w:val="00E36950"/>
    <w:rsid w:val="00E37B27"/>
    <w:rsid w:val="00E4109B"/>
    <w:rsid w:val="00E44391"/>
    <w:rsid w:val="00E447E0"/>
    <w:rsid w:val="00E4691C"/>
    <w:rsid w:val="00E5180C"/>
    <w:rsid w:val="00E52289"/>
    <w:rsid w:val="00E5241E"/>
    <w:rsid w:val="00E5304D"/>
    <w:rsid w:val="00E53A73"/>
    <w:rsid w:val="00E53FED"/>
    <w:rsid w:val="00E5466B"/>
    <w:rsid w:val="00E554EC"/>
    <w:rsid w:val="00E563A4"/>
    <w:rsid w:val="00E57C40"/>
    <w:rsid w:val="00E60063"/>
    <w:rsid w:val="00E60085"/>
    <w:rsid w:val="00E6030F"/>
    <w:rsid w:val="00E60584"/>
    <w:rsid w:val="00E60A97"/>
    <w:rsid w:val="00E610A6"/>
    <w:rsid w:val="00E6139C"/>
    <w:rsid w:val="00E61558"/>
    <w:rsid w:val="00E61FA1"/>
    <w:rsid w:val="00E62137"/>
    <w:rsid w:val="00E62AE8"/>
    <w:rsid w:val="00E62F0C"/>
    <w:rsid w:val="00E63714"/>
    <w:rsid w:val="00E65600"/>
    <w:rsid w:val="00E71296"/>
    <w:rsid w:val="00E7192A"/>
    <w:rsid w:val="00E73D03"/>
    <w:rsid w:val="00E74722"/>
    <w:rsid w:val="00E74E23"/>
    <w:rsid w:val="00E7771E"/>
    <w:rsid w:val="00E77FBF"/>
    <w:rsid w:val="00E8068E"/>
    <w:rsid w:val="00E8111B"/>
    <w:rsid w:val="00E81773"/>
    <w:rsid w:val="00E8263C"/>
    <w:rsid w:val="00E8455C"/>
    <w:rsid w:val="00E9097E"/>
    <w:rsid w:val="00E9141B"/>
    <w:rsid w:val="00E91421"/>
    <w:rsid w:val="00E91BBC"/>
    <w:rsid w:val="00E91C01"/>
    <w:rsid w:val="00E923FC"/>
    <w:rsid w:val="00E94371"/>
    <w:rsid w:val="00E97F56"/>
    <w:rsid w:val="00EA0241"/>
    <w:rsid w:val="00EA1C05"/>
    <w:rsid w:val="00EA281B"/>
    <w:rsid w:val="00EA3AC7"/>
    <w:rsid w:val="00EA514F"/>
    <w:rsid w:val="00EA5A97"/>
    <w:rsid w:val="00EB00DE"/>
    <w:rsid w:val="00EB1387"/>
    <w:rsid w:val="00EB436E"/>
    <w:rsid w:val="00EB6393"/>
    <w:rsid w:val="00EB6659"/>
    <w:rsid w:val="00EC0E6F"/>
    <w:rsid w:val="00EC1D8A"/>
    <w:rsid w:val="00EC43AE"/>
    <w:rsid w:val="00ED06F0"/>
    <w:rsid w:val="00ED166A"/>
    <w:rsid w:val="00ED1A19"/>
    <w:rsid w:val="00ED2852"/>
    <w:rsid w:val="00ED2D64"/>
    <w:rsid w:val="00ED2E14"/>
    <w:rsid w:val="00ED2F9E"/>
    <w:rsid w:val="00ED34A5"/>
    <w:rsid w:val="00ED3DD5"/>
    <w:rsid w:val="00ED546C"/>
    <w:rsid w:val="00ED75D3"/>
    <w:rsid w:val="00EE1800"/>
    <w:rsid w:val="00EE327E"/>
    <w:rsid w:val="00EE7847"/>
    <w:rsid w:val="00EF05FC"/>
    <w:rsid w:val="00EF0606"/>
    <w:rsid w:val="00EF0C55"/>
    <w:rsid w:val="00EF16A6"/>
    <w:rsid w:val="00EF46E0"/>
    <w:rsid w:val="00EF48BC"/>
    <w:rsid w:val="00EF4A19"/>
    <w:rsid w:val="00EF532E"/>
    <w:rsid w:val="00EF7576"/>
    <w:rsid w:val="00F028A3"/>
    <w:rsid w:val="00F04A11"/>
    <w:rsid w:val="00F050BC"/>
    <w:rsid w:val="00F053B4"/>
    <w:rsid w:val="00F0739B"/>
    <w:rsid w:val="00F07DB5"/>
    <w:rsid w:val="00F10668"/>
    <w:rsid w:val="00F1109F"/>
    <w:rsid w:val="00F119C7"/>
    <w:rsid w:val="00F135C4"/>
    <w:rsid w:val="00F137AF"/>
    <w:rsid w:val="00F13907"/>
    <w:rsid w:val="00F1526C"/>
    <w:rsid w:val="00F15F51"/>
    <w:rsid w:val="00F237B9"/>
    <w:rsid w:val="00F25C19"/>
    <w:rsid w:val="00F2664E"/>
    <w:rsid w:val="00F272EA"/>
    <w:rsid w:val="00F27C9F"/>
    <w:rsid w:val="00F27F52"/>
    <w:rsid w:val="00F30885"/>
    <w:rsid w:val="00F31DF9"/>
    <w:rsid w:val="00F31F08"/>
    <w:rsid w:val="00F356F1"/>
    <w:rsid w:val="00F35806"/>
    <w:rsid w:val="00F37E49"/>
    <w:rsid w:val="00F37E57"/>
    <w:rsid w:val="00F40074"/>
    <w:rsid w:val="00F400D1"/>
    <w:rsid w:val="00F405F5"/>
    <w:rsid w:val="00F417CE"/>
    <w:rsid w:val="00F41DD6"/>
    <w:rsid w:val="00F4479D"/>
    <w:rsid w:val="00F44926"/>
    <w:rsid w:val="00F46107"/>
    <w:rsid w:val="00F46B5A"/>
    <w:rsid w:val="00F47E62"/>
    <w:rsid w:val="00F5261C"/>
    <w:rsid w:val="00F52C5C"/>
    <w:rsid w:val="00F5331C"/>
    <w:rsid w:val="00F53A28"/>
    <w:rsid w:val="00F53E0D"/>
    <w:rsid w:val="00F54583"/>
    <w:rsid w:val="00F54EB9"/>
    <w:rsid w:val="00F54F06"/>
    <w:rsid w:val="00F55195"/>
    <w:rsid w:val="00F55A9C"/>
    <w:rsid w:val="00F5605B"/>
    <w:rsid w:val="00F56359"/>
    <w:rsid w:val="00F5743B"/>
    <w:rsid w:val="00F60E06"/>
    <w:rsid w:val="00F6213E"/>
    <w:rsid w:val="00F62BCF"/>
    <w:rsid w:val="00F64471"/>
    <w:rsid w:val="00F6677D"/>
    <w:rsid w:val="00F66C93"/>
    <w:rsid w:val="00F67449"/>
    <w:rsid w:val="00F6789A"/>
    <w:rsid w:val="00F7146D"/>
    <w:rsid w:val="00F72EBC"/>
    <w:rsid w:val="00F72FB7"/>
    <w:rsid w:val="00F7357E"/>
    <w:rsid w:val="00F76DE8"/>
    <w:rsid w:val="00F76EBA"/>
    <w:rsid w:val="00F77003"/>
    <w:rsid w:val="00F80AC6"/>
    <w:rsid w:val="00F8112B"/>
    <w:rsid w:val="00F8141B"/>
    <w:rsid w:val="00F842EA"/>
    <w:rsid w:val="00F855C3"/>
    <w:rsid w:val="00F85F0C"/>
    <w:rsid w:val="00F87EBE"/>
    <w:rsid w:val="00F90108"/>
    <w:rsid w:val="00F9084B"/>
    <w:rsid w:val="00F9094A"/>
    <w:rsid w:val="00F91A15"/>
    <w:rsid w:val="00F91BD6"/>
    <w:rsid w:val="00F92DE9"/>
    <w:rsid w:val="00F94D07"/>
    <w:rsid w:val="00F953FF"/>
    <w:rsid w:val="00F96D3E"/>
    <w:rsid w:val="00FA0267"/>
    <w:rsid w:val="00FA11B7"/>
    <w:rsid w:val="00FA17DA"/>
    <w:rsid w:val="00FA1B9F"/>
    <w:rsid w:val="00FA23FD"/>
    <w:rsid w:val="00FA32F0"/>
    <w:rsid w:val="00FA424B"/>
    <w:rsid w:val="00FA45E5"/>
    <w:rsid w:val="00FA604C"/>
    <w:rsid w:val="00FA688A"/>
    <w:rsid w:val="00FA6A6E"/>
    <w:rsid w:val="00FA77FB"/>
    <w:rsid w:val="00FA7B03"/>
    <w:rsid w:val="00FB199A"/>
    <w:rsid w:val="00FB22FA"/>
    <w:rsid w:val="00FB3640"/>
    <w:rsid w:val="00FB4273"/>
    <w:rsid w:val="00FB43D7"/>
    <w:rsid w:val="00FB4438"/>
    <w:rsid w:val="00FB4D96"/>
    <w:rsid w:val="00FC060F"/>
    <w:rsid w:val="00FC1E2D"/>
    <w:rsid w:val="00FC2E86"/>
    <w:rsid w:val="00FC41B0"/>
    <w:rsid w:val="00FC4B85"/>
    <w:rsid w:val="00FC4C96"/>
    <w:rsid w:val="00FC4C98"/>
    <w:rsid w:val="00FC52DB"/>
    <w:rsid w:val="00FC56FF"/>
    <w:rsid w:val="00FC5B31"/>
    <w:rsid w:val="00FD0E6B"/>
    <w:rsid w:val="00FD0F3E"/>
    <w:rsid w:val="00FD3AF0"/>
    <w:rsid w:val="00FD4003"/>
    <w:rsid w:val="00FD4F07"/>
    <w:rsid w:val="00FD4F1E"/>
    <w:rsid w:val="00FD5990"/>
    <w:rsid w:val="00FD678F"/>
    <w:rsid w:val="00FE22B9"/>
    <w:rsid w:val="00FE45AC"/>
    <w:rsid w:val="00FE596A"/>
    <w:rsid w:val="00FE5CD7"/>
    <w:rsid w:val="00FE5D1C"/>
    <w:rsid w:val="00FE645D"/>
    <w:rsid w:val="00FE7921"/>
    <w:rsid w:val="00FE7B10"/>
    <w:rsid w:val="00FF054D"/>
    <w:rsid w:val="00FF125C"/>
    <w:rsid w:val="00FF34C3"/>
    <w:rsid w:val="00FF3E4C"/>
    <w:rsid w:val="00FF4442"/>
    <w:rsid w:val="00FF53DB"/>
    <w:rsid w:val="00FF701B"/>
    <w:rsid w:val="00FF7397"/>
    <w:rsid w:val="183609D2"/>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85F94BDA-F46B-4B1F-BEF4-6922EB6C1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rsid w:val="00C7434B"/>
    <w:pPr>
      <w:keepNext/>
      <w:keepLines/>
      <w:spacing w:before="200" w:after="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rsid w:val="007A684E"/>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rsid w:val="00FA23FD"/>
    <w:pPr>
      <w:spacing w:after="0"/>
    </w:pPr>
    <w:rPr>
      <w:sz w:val="20"/>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577045"/>
    <w:pPr>
      <w:spacing w:after="0"/>
      <w:jc w:val="both"/>
    </w:pPr>
    <w:rPr>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577045"/>
    <w:rPr>
      <w:sz w:val="22"/>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sz w:val="22"/>
      <w:vertAlign w:val="superscript"/>
    </w:rPr>
  </w:style>
  <w:style w:type="character" w:styleId="Hyperlink">
    <w:name w:val="Hyperlink"/>
    <w:basedOn w:val="CaptionChar"/>
    <w:uiPriority w:val="99"/>
    <w:rPr>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1">
    <w:name w:val="Unresolved Mention1"/>
    <w:basedOn w:val="DefaultParagraphFont"/>
    <w:uiPriority w:val="99"/>
    <w:semiHidden/>
    <w:unhideWhenUsed/>
    <w:rsid w:val="002C5DE1"/>
    <w:rPr>
      <w:color w:val="605E5C"/>
      <w:shd w:val="clear" w:color="auto" w:fill="E1DFDD"/>
    </w:rPr>
  </w:style>
  <w:style w:type="table" w:styleId="TableGrid">
    <w:name w:val="Table Grid"/>
    <w:basedOn w:val="TableNormal"/>
    <w:uiPriority w:val="39"/>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 w:type="paragraph" w:styleId="Header">
    <w:name w:val="header"/>
    <w:basedOn w:val="Normal"/>
    <w:link w:val="HeaderChar"/>
    <w:unhideWhenUsed/>
    <w:rsid w:val="000520C9"/>
    <w:pPr>
      <w:tabs>
        <w:tab w:val="center" w:pos="4513"/>
        <w:tab w:val="right" w:pos="9026"/>
      </w:tabs>
      <w:spacing w:after="0"/>
    </w:pPr>
  </w:style>
  <w:style w:type="character" w:customStyle="1" w:styleId="HeaderChar">
    <w:name w:val="Header Char"/>
    <w:basedOn w:val="DefaultParagraphFont"/>
    <w:link w:val="Header"/>
    <w:rsid w:val="000520C9"/>
  </w:style>
  <w:style w:type="paragraph" w:styleId="Footer">
    <w:name w:val="footer"/>
    <w:basedOn w:val="Normal"/>
    <w:link w:val="FooterChar"/>
    <w:uiPriority w:val="99"/>
    <w:unhideWhenUsed/>
    <w:rsid w:val="000520C9"/>
    <w:pPr>
      <w:tabs>
        <w:tab w:val="center" w:pos="4513"/>
        <w:tab w:val="right" w:pos="9026"/>
      </w:tabs>
      <w:spacing w:after="0"/>
    </w:pPr>
  </w:style>
  <w:style w:type="character" w:customStyle="1" w:styleId="FooterChar">
    <w:name w:val="Footer Char"/>
    <w:basedOn w:val="DefaultParagraphFont"/>
    <w:link w:val="Footer"/>
    <w:uiPriority w:val="99"/>
    <w:rsid w:val="000520C9"/>
  </w:style>
  <w:style w:type="character" w:customStyle="1" w:styleId="UnresolvedMention2">
    <w:name w:val="Unresolved Mention2"/>
    <w:basedOn w:val="DefaultParagraphFont"/>
    <w:uiPriority w:val="99"/>
    <w:semiHidden/>
    <w:unhideWhenUsed/>
    <w:rsid w:val="00E3659C"/>
    <w:rPr>
      <w:color w:val="605E5C"/>
      <w:shd w:val="clear" w:color="auto" w:fill="E1DFDD"/>
    </w:rPr>
  </w:style>
  <w:style w:type="character" w:styleId="UnresolvedMention">
    <w:name w:val="Unresolved Mention"/>
    <w:basedOn w:val="DefaultParagraphFont"/>
    <w:uiPriority w:val="99"/>
    <w:semiHidden/>
    <w:unhideWhenUsed/>
    <w:rsid w:val="00B2551B"/>
    <w:rPr>
      <w:color w:val="605E5C"/>
      <w:shd w:val="clear" w:color="auto" w:fill="E1DFDD"/>
    </w:rPr>
  </w:style>
  <w:style w:type="paragraph" w:styleId="Revision">
    <w:name w:val="Revision"/>
    <w:hidden/>
    <w:semiHidden/>
    <w:rsid w:val="000D31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doi.org/10.1007/s10750-008-9692-6"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i.org/10.1111/2041-210X.12514" TargetMode="External"/><Relationship Id="rId40" Type="http://schemas.openxmlformats.org/officeDocument/2006/relationships/hyperlink" Target="https://doi.org/10.1111/j.1467-9868.2010.00749.x"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water.wa.gov.au/maps-and-data/monitoring/water-information-report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oi.org/10.1016/j.foreco.2018.04.032"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doi.org/10.1007/s00442-001-0855-7"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175/JCLI3700.1"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71BAF-BF3E-480C-90B8-F38BAA246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2573</TotalTime>
  <Pages>157</Pages>
  <Words>38745</Words>
  <Characters>220850</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259077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subject/>
  <dc:creator>Christopher Kavazos, Grant Buller, Pierre Horwitz, Ray Froend</dc:creator>
  <cp:keywords/>
  <cp:lastModifiedBy>Christopher Kavazos</cp:lastModifiedBy>
  <cp:revision>1776</cp:revision>
  <dcterms:created xsi:type="dcterms:W3CDTF">2019-12-18T11:13:00Z</dcterms:created>
  <dcterms:modified xsi:type="dcterms:W3CDTF">2020-02-21T04:10:00Z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