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7D9CC1F7" w:rsidR="001D584F" w:rsidRPr="003B09F5" w:rsidRDefault="00BC7F86">
      <w:pPr>
        <w:pStyle w:val="Date"/>
        <w:rPr>
          <w:rFonts w:ascii="Times New Roman" w:hAnsi="Times New Roman" w:cs="Times New Roman"/>
        </w:rPr>
      </w:pPr>
      <w:r>
        <w:rPr>
          <w:rFonts w:ascii="Times New Roman" w:hAnsi="Times New Roman" w:cs="Times New Roman"/>
        </w:rPr>
        <w:t>1</w:t>
      </w:r>
      <w:r w:rsidR="005E446E">
        <w:rPr>
          <w:rFonts w:ascii="Times New Roman" w:hAnsi="Times New Roman" w:cs="Times New Roman"/>
        </w:rPr>
        <w:t>7</w:t>
      </w:r>
      <w:r w:rsidR="0029098A" w:rsidRPr="003B09F5">
        <w:rPr>
          <w:rFonts w:ascii="Times New Roman" w:hAnsi="Times New Roman" w:cs="Times New Roman"/>
        </w:rPr>
        <w:t xml:space="preserve"> </w:t>
      </w:r>
      <w:r w:rsidR="0029098A">
        <w:rPr>
          <w:rFonts w:ascii="Times New Roman" w:hAnsi="Times New Roman" w:cs="Times New Roman"/>
        </w:rPr>
        <w:t>January</w:t>
      </w:r>
      <w:r w:rsidR="005D6919" w:rsidRPr="003B09F5">
        <w:rPr>
          <w:rFonts w:ascii="Times New Roman" w:hAnsi="Times New Roman" w:cs="Times New Roman"/>
        </w:rPr>
        <w:t>,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0" w:name="executive-summary"/>
    </w:p>
    <w:p w14:paraId="5E9CA2DC" w14:textId="3FF382DD" w:rsidR="000966A6" w:rsidRDefault="005D6919" w:rsidP="008E597C">
      <w:pPr>
        <w:pStyle w:val="Heading1"/>
        <w:rPr>
          <w:rFonts w:cs="Times New Roman"/>
        </w:rPr>
      </w:pPr>
      <w:bookmarkStart w:id="1" w:name="_Toc30159317"/>
      <w:r w:rsidRPr="003B09F5">
        <w:rPr>
          <w:rFonts w:cs="Times New Roman"/>
        </w:rPr>
        <w:lastRenderedPageBreak/>
        <w:t>Executive Summary</w:t>
      </w:r>
      <w:bookmarkEnd w:id="0"/>
      <w:bookmarkEnd w:id="1"/>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5A2B4D93" w14:textId="77C5D6F4" w:rsidR="00F053B4"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0159317" w:history="1">
            <w:r w:rsidR="00F053B4" w:rsidRPr="009864A7">
              <w:rPr>
                <w:rStyle w:val="Hyperlink"/>
                <w:rFonts w:cs="Times New Roman"/>
                <w:noProof/>
              </w:rPr>
              <w:t>Executive Summary</w:t>
            </w:r>
            <w:r w:rsidR="00F053B4">
              <w:rPr>
                <w:noProof/>
                <w:webHidden/>
              </w:rPr>
              <w:tab/>
            </w:r>
            <w:r w:rsidR="00F053B4">
              <w:rPr>
                <w:noProof/>
                <w:webHidden/>
              </w:rPr>
              <w:fldChar w:fldCharType="begin"/>
            </w:r>
            <w:r w:rsidR="00F053B4">
              <w:rPr>
                <w:noProof/>
                <w:webHidden/>
              </w:rPr>
              <w:instrText xml:space="preserve"> PAGEREF _Toc30159317 \h </w:instrText>
            </w:r>
            <w:r w:rsidR="00F053B4">
              <w:rPr>
                <w:noProof/>
                <w:webHidden/>
              </w:rPr>
            </w:r>
            <w:r w:rsidR="00F053B4">
              <w:rPr>
                <w:noProof/>
                <w:webHidden/>
              </w:rPr>
              <w:fldChar w:fldCharType="separate"/>
            </w:r>
            <w:r w:rsidR="00F053B4">
              <w:rPr>
                <w:noProof/>
                <w:webHidden/>
              </w:rPr>
              <w:t>i</w:t>
            </w:r>
            <w:r w:rsidR="00F053B4">
              <w:rPr>
                <w:noProof/>
                <w:webHidden/>
              </w:rPr>
              <w:fldChar w:fldCharType="end"/>
            </w:r>
          </w:hyperlink>
        </w:p>
        <w:p w14:paraId="4A4BD73E" w14:textId="41D59FBC" w:rsidR="00F053B4" w:rsidRDefault="005724CA">
          <w:pPr>
            <w:pStyle w:val="TOC1"/>
            <w:tabs>
              <w:tab w:val="right" w:leader="dot" w:pos="9350"/>
            </w:tabs>
            <w:rPr>
              <w:rFonts w:eastAsiaTheme="minorEastAsia"/>
              <w:noProof/>
              <w:sz w:val="22"/>
              <w:szCs w:val="22"/>
              <w:lang w:val="en-AU" w:eastAsia="en-AU"/>
            </w:rPr>
          </w:pPr>
          <w:hyperlink w:anchor="_Toc30159318" w:history="1">
            <w:r w:rsidR="00F053B4" w:rsidRPr="009864A7">
              <w:rPr>
                <w:rStyle w:val="Hyperlink"/>
                <w:rFonts w:cs="Times New Roman"/>
                <w:noProof/>
              </w:rPr>
              <w:t>Introduction</w:t>
            </w:r>
            <w:r w:rsidR="00F053B4">
              <w:rPr>
                <w:noProof/>
                <w:webHidden/>
              </w:rPr>
              <w:tab/>
            </w:r>
            <w:r w:rsidR="00F053B4">
              <w:rPr>
                <w:noProof/>
                <w:webHidden/>
              </w:rPr>
              <w:fldChar w:fldCharType="begin"/>
            </w:r>
            <w:r w:rsidR="00F053B4">
              <w:rPr>
                <w:noProof/>
                <w:webHidden/>
              </w:rPr>
              <w:instrText xml:space="preserve"> PAGEREF _Toc30159318 \h </w:instrText>
            </w:r>
            <w:r w:rsidR="00F053B4">
              <w:rPr>
                <w:noProof/>
                <w:webHidden/>
              </w:rPr>
            </w:r>
            <w:r w:rsidR="00F053B4">
              <w:rPr>
                <w:noProof/>
                <w:webHidden/>
              </w:rPr>
              <w:fldChar w:fldCharType="separate"/>
            </w:r>
            <w:r w:rsidR="00F053B4">
              <w:rPr>
                <w:noProof/>
                <w:webHidden/>
              </w:rPr>
              <w:t>1</w:t>
            </w:r>
            <w:r w:rsidR="00F053B4">
              <w:rPr>
                <w:noProof/>
                <w:webHidden/>
              </w:rPr>
              <w:fldChar w:fldCharType="end"/>
            </w:r>
          </w:hyperlink>
        </w:p>
        <w:p w14:paraId="5A8D535E" w14:textId="308E646E" w:rsidR="00F053B4" w:rsidRDefault="005724CA">
          <w:pPr>
            <w:pStyle w:val="TOC2"/>
            <w:tabs>
              <w:tab w:val="right" w:leader="dot" w:pos="9350"/>
            </w:tabs>
            <w:rPr>
              <w:rFonts w:eastAsiaTheme="minorEastAsia"/>
              <w:noProof/>
              <w:sz w:val="22"/>
              <w:szCs w:val="22"/>
              <w:lang w:val="en-AU" w:eastAsia="en-AU"/>
            </w:rPr>
          </w:pPr>
          <w:hyperlink w:anchor="_Toc30159319" w:history="1">
            <w:r w:rsidR="00F053B4" w:rsidRPr="009864A7">
              <w:rPr>
                <w:rStyle w:val="Hyperlink"/>
                <w:rFonts w:cs="Times New Roman"/>
                <w:noProof/>
              </w:rPr>
              <w:t>Scope of study</w:t>
            </w:r>
            <w:r w:rsidR="00F053B4">
              <w:rPr>
                <w:noProof/>
                <w:webHidden/>
              </w:rPr>
              <w:tab/>
            </w:r>
            <w:r w:rsidR="00F053B4">
              <w:rPr>
                <w:noProof/>
                <w:webHidden/>
              </w:rPr>
              <w:fldChar w:fldCharType="begin"/>
            </w:r>
            <w:r w:rsidR="00F053B4">
              <w:rPr>
                <w:noProof/>
                <w:webHidden/>
              </w:rPr>
              <w:instrText xml:space="preserve"> PAGEREF _Toc30159319 \h </w:instrText>
            </w:r>
            <w:r w:rsidR="00F053B4">
              <w:rPr>
                <w:noProof/>
                <w:webHidden/>
              </w:rPr>
            </w:r>
            <w:r w:rsidR="00F053B4">
              <w:rPr>
                <w:noProof/>
                <w:webHidden/>
              </w:rPr>
              <w:fldChar w:fldCharType="separate"/>
            </w:r>
            <w:r w:rsidR="00F053B4">
              <w:rPr>
                <w:noProof/>
                <w:webHidden/>
              </w:rPr>
              <w:t>1</w:t>
            </w:r>
            <w:r w:rsidR="00F053B4">
              <w:rPr>
                <w:noProof/>
                <w:webHidden/>
              </w:rPr>
              <w:fldChar w:fldCharType="end"/>
            </w:r>
          </w:hyperlink>
        </w:p>
        <w:p w14:paraId="7AC421EC" w14:textId="70CC5463" w:rsidR="00F053B4" w:rsidRDefault="005724CA">
          <w:pPr>
            <w:pStyle w:val="TOC2"/>
            <w:tabs>
              <w:tab w:val="right" w:leader="dot" w:pos="9350"/>
            </w:tabs>
            <w:rPr>
              <w:rFonts w:eastAsiaTheme="minorEastAsia"/>
              <w:noProof/>
              <w:sz w:val="22"/>
              <w:szCs w:val="22"/>
              <w:lang w:val="en-AU" w:eastAsia="en-AU"/>
            </w:rPr>
          </w:pPr>
          <w:hyperlink w:anchor="_Toc30159320" w:history="1">
            <w:r w:rsidR="00F053B4" w:rsidRPr="009864A7">
              <w:rPr>
                <w:rStyle w:val="Hyperlink"/>
                <w:rFonts w:cs="Times New Roman"/>
                <w:noProof/>
              </w:rPr>
              <w:t>Structure of report</w:t>
            </w:r>
            <w:r w:rsidR="00F053B4">
              <w:rPr>
                <w:noProof/>
                <w:webHidden/>
              </w:rPr>
              <w:tab/>
            </w:r>
            <w:r w:rsidR="00F053B4">
              <w:rPr>
                <w:noProof/>
                <w:webHidden/>
              </w:rPr>
              <w:fldChar w:fldCharType="begin"/>
            </w:r>
            <w:r w:rsidR="00F053B4">
              <w:rPr>
                <w:noProof/>
                <w:webHidden/>
              </w:rPr>
              <w:instrText xml:space="preserve"> PAGEREF _Toc30159320 \h </w:instrText>
            </w:r>
            <w:r w:rsidR="00F053B4">
              <w:rPr>
                <w:noProof/>
                <w:webHidden/>
              </w:rPr>
            </w:r>
            <w:r w:rsidR="00F053B4">
              <w:rPr>
                <w:noProof/>
                <w:webHidden/>
              </w:rPr>
              <w:fldChar w:fldCharType="separate"/>
            </w:r>
            <w:r w:rsidR="00F053B4">
              <w:rPr>
                <w:noProof/>
                <w:webHidden/>
              </w:rPr>
              <w:t>2</w:t>
            </w:r>
            <w:r w:rsidR="00F053B4">
              <w:rPr>
                <w:noProof/>
                <w:webHidden/>
              </w:rPr>
              <w:fldChar w:fldCharType="end"/>
            </w:r>
          </w:hyperlink>
        </w:p>
        <w:p w14:paraId="515666B3" w14:textId="01329949" w:rsidR="00F053B4" w:rsidRDefault="005724CA">
          <w:pPr>
            <w:pStyle w:val="TOC1"/>
            <w:tabs>
              <w:tab w:val="right" w:leader="dot" w:pos="9350"/>
            </w:tabs>
            <w:rPr>
              <w:rFonts w:eastAsiaTheme="minorEastAsia"/>
              <w:noProof/>
              <w:sz w:val="22"/>
              <w:szCs w:val="22"/>
              <w:lang w:val="en-AU" w:eastAsia="en-AU"/>
            </w:rPr>
          </w:pPr>
          <w:hyperlink w:anchor="_Toc30159321" w:history="1">
            <w:r w:rsidR="00F053B4" w:rsidRPr="009864A7">
              <w:rPr>
                <w:rStyle w:val="Hyperlink"/>
                <w:rFonts w:cs="Times New Roman"/>
                <w:noProof/>
              </w:rPr>
              <w:t>Methodology</w:t>
            </w:r>
            <w:r w:rsidR="00F053B4">
              <w:rPr>
                <w:noProof/>
                <w:webHidden/>
              </w:rPr>
              <w:tab/>
            </w:r>
            <w:r w:rsidR="00F053B4">
              <w:rPr>
                <w:noProof/>
                <w:webHidden/>
              </w:rPr>
              <w:fldChar w:fldCharType="begin"/>
            </w:r>
            <w:r w:rsidR="00F053B4">
              <w:rPr>
                <w:noProof/>
                <w:webHidden/>
              </w:rPr>
              <w:instrText xml:space="preserve"> PAGEREF _Toc30159321 \h </w:instrText>
            </w:r>
            <w:r w:rsidR="00F053B4">
              <w:rPr>
                <w:noProof/>
                <w:webHidden/>
              </w:rPr>
            </w:r>
            <w:r w:rsidR="00F053B4">
              <w:rPr>
                <w:noProof/>
                <w:webHidden/>
              </w:rPr>
              <w:fldChar w:fldCharType="separate"/>
            </w:r>
            <w:r w:rsidR="00F053B4">
              <w:rPr>
                <w:noProof/>
                <w:webHidden/>
              </w:rPr>
              <w:t>5</w:t>
            </w:r>
            <w:r w:rsidR="00F053B4">
              <w:rPr>
                <w:noProof/>
                <w:webHidden/>
              </w:rPr>
              <w:fldChar w:fldCharType="end"/>
            </w:r>
          </w:hyperlink>
        </w:p>
        <w:p w14:paraId="7AAEC68D" w14:textId="7E40AA57" w:rsidR="00F053B4" w:rsidRDefault="005724CA">
          <w:pPr>
            <w:pStyle w:val="TOC2"/>
            <w:tabs>
              <w:tab w:val="right" w:leader="dot" w:pos="9350"/>
            </w:tabs>
            <w:rPr>
              <w:rFonts w:eastAsiaTheme="minorEastAsia"/>
              <w:noProof/>
              <w:sz w:val="22"/>
              <w:szCs w:val="22"/>
              <w:lang w:val="en-AU" w:eastAsia="en-AU"/>
            </w:rPr>
          </w:pPr>
          <w:hyperlink w:anchor="_Toc30159322" w:history="1">
            <w:r w:rsidR="00F053B4" w:rsidRPr="009864A7">
              <w:rPr>
                <w:rStyle w:val="Hyperlink"/>
                <w:rFonts w:cs="Times New Roman"/>
                <w:noProof/>
              </w:rPr>
              <w:t>Vegetation monitoring</w:t>
            </w:r>
            <w:r w:rsidR="00F053B4">
              <w:rPr>
                <w:noProof/>
                <w:webHidden/>
              </w:rPr>
              <w:tab/>
            </w:r>
            <w:r w:rsidR="00F053B4">
              <w:rPr>
                <w:noProof/>
                <w:webHidden/>
              </w:rPr>
              <w:fldChar w:fldCharType="begin"/>
            </w:r>
            <w:r w:rsidR="00F053B4">
              <w:rPr>
                <w:noProof/>
                <w:webHidden/>
              </w:rPr>
              <w:instrText xml:space="preserve"> PAGEREF _Toc30159322 \h </w:instrText>
            </w:r>
            <w:r w:rsidR="00F053B4">
              <w:rPr>
                <w:noProof/>
                <w:webHidden/>
              </w:rPr>
            </w:r>
            <w:r w:rsidR="00F053B4">
              <w:rPr>
                <w:noProof/>
                <w:webHidden/>
              </w:rPr>
              <w:fldChar w:fldCharType="separate"/>
            </w:r>
            <w:r w:rsidR="00F053B4">
              <w:rPr>
                <w:noProof/>
                <w:webHidden/>
              </w:rPr>
              <w:t>8</w:t>
            </w:r>
            <w:r w:rsidR="00F053B4">
              <w:rPr>
                <w:noProof/>
                <w:webHidden/>
              </w:rPr>
              <w:fldChar w:fldCharType="end"/>
            </w:r>
          </w:hyperlink>
        </w:p>
        <w:p w14:paraId="1E041426" w14:textId="0092CD87" w:rsidR="00F053B4" w:rsidRDefault="005724CA">
          <w:pPr>
            <w:pStyle w:val="TOC2"/>
            <w:tabs>
              <w:tab w:val="right" w:leader="dot" w:pos="9350"/>
            </w:tabs>
            <w:rPr>
              <w:rFonts w:eastAsiaTheme="minorEastAsia"/>
              <w:noProof/>
              <w:sz w:val="22"/>
              <w:szCs w:val="22"/>
              <w:lang w:val="en-AU" w:eastAsia="en-AU"/>
            </w:rPr>
          </w:pPr>
          <w:hyperlink w:anchor="_Toc30159323" w:history="1">
            <w:r w:rsidR="00F053B4" w:rsidRPr="009864A7">
              <w:rPr>
                <w:rStyle w:val="Hyperlink"/>
                <w:rFonts w:cs="Times New Roman"/>
                <w:noProof/>
              </w:rPr>
              <w:t>Aquatic invertebrate monitoring</w:t>
            </w:r>
            <w:r w:rsidR="00F053B4">
              <w:rPr>
                <w:noProof/>
                <w:webHidden/>
              </w:rPr>
              <w:tab/>
            </w:r>
            <w:r w:rsidR="00F053B4">
              <w:rPr>
                <w:noProof/>
                <w:webHidden/>
              </w:rPr>
              <w:fldChar w:fldCharType="begin"/>
            </w:r>
            <w:r w:rsidR="00F053B4">
              <w:rPr>
                <w:noProof/>
                <w:webHidden/>
              </w:rPr>
              <w:instrText xml:space="preserve"> PAGEREF _Toc30159323 \h </w:instrText>
            </w:r>
            <w:r w:rsidR="00F053B4">
              <w:rPr>
                <w:noProof/>
                <w:webHidden/>
              </w:rPr>
            </w:r>
            <w:r w:rsidR="00F053B4">
              <w:rPr>
                <w:noProof/>
                <w:webHidden/>
              </w:rPr>
              <w:fldChar w:fldCharType="separate"/>
            </w:r>
            <w:r w:rsidR="00F053B4">
              <w:rPr>
                <w:noProof/>
                <w:webHidden/>
              </w:rPr>
              <w:t>9</w:t>
            </w:r>
            <w:r w:rsidR="00F053B4">
              <w:rPr>
                <w:noProof/>
                <w:webHidden/>
              </w:rPr>
              <w:fldChar w:fldCharType="end"/>
            </w:r>
          </w:hyperlink>
        </w:p>
        <w:p w14:paraId="1D85B246" w14:textId="7ABCA225" w:rsidR="00F053B4" w:rsidRDefault="005724CA">
          <w:pPr>
            <w:pStyle w:val="TOC2"/>
            <w:tabs>
              <w:tab w:val="right" w:leader="dot" w:pos="9350"/>
            </w:tabs>
            <w:rPr>
              <w:rFonts w:eastAsiaTheme="minorEastAsia"/>
              <w:noProof/>
              <w:sz w:val="22"/>
              <w:szCs w:val="22"/>
              <w:lang w:val="en-AU" w:eastAsia="en-AU"/>
            </w:rPr>
          </w:pPr>
          <w:hyperlink w:anchor="_Toc30159324" w:history="1">
            <w:r w:rsidR="00F053B4" w:rsidRPr="009864A7">
              <w:rPr>
                <w:rStyle w:val="Hyperlink"/>
                <w:rFonts w:cs="Times New Roman"/>
                <w:noProof/>
              </w:rPr>
              <w:t>Statistical analyses</w:t>
            </w:r>
            <w:r w:rsidR="00F053B4">
              <w:rPr>
                <w:noProof/>
                <w:webHidden/>
              </w:rPr>
              <w:tab/>
            </w:r>
            <w:r w:rsidR="00F053B4">
              <w:rPr>
                <w:noProof/>
                <w:webHidden/>
              </w:rPr>
              <w:fldChar w:fldCharType="begin"/>
            </w:r>
            <w:r w:rsidR="00F053B4">
              <w:rPr>
                <w:noProof/>
                <w:webHidden/>
              </w:rPr>
              <w:instrText xml:space="preserve"> PAGEREF _Toc30159324 \h </w:instrText>
            </w:r>
            <w:r w:rsidR="00F053B4">
              <w:rPr>
                <w:noProof/>
                <w:webHidden/>
              </w:rPr>
            </w:r>
            <w:r w:rsidR="00F053B4">
              <w:rPr>
                <w:noProof/>
                <w:webHidden/>
              </w:rPr>
              <w:fldChar w:fldCharType="separate"/>
            </w:r>
            <w:r w:rsidR="00F053B4">
              <w:rPr>
                <w:noProof/>
                <w:webHidden/>
              </w:rPr>
              <w:t>9</w:t>
            </w:r>
            <w:r w:rsidR="00F053B4">
              <w:rPr>
                <w:noProof/>
                <w:webHidden/>
              </w:rPr>
              <w:fldChar w:fldCharType="end"/>
            </w:r>
          </w:hyperlink>
        </w:p>
        <w:p w14:paraId="2D14F14F" w14:textId="08D8611B" w:rsidR="00F053B4" w:rsidRDefault="005724CA">
          <w:pPr>
            <w:pStyle w:val="TOC2"/>
            <w:tabs>
              <w:tab w:val="right" w:leader="dot" w:pos="9350"/>
            </w:tabs>
            <w:rPr>
              <w:rFonts w:eastAsiaTheme="minorEastAsia"/>
              <w:noProof/>
              <w:sz w:val="22"/>
              <w:szCs w:val="22"/>
              <w:lang w:val="en-AU" w:eastAsia="en-AU"/>
            </w:rPr>
          </w:pPr>
          <w:hyperlink w:anchor="_Toc30159325" w:history="1">
            <w:r w:rsidR="00F053B4" w:rsidRPr="009864A7">
              <w:rPr>
                <w:rStyle w:val="Hyperlink"/>
                <w:rFonts w:cs="Times New Roman"/>
                <w:noProof/>
              </w:rPr>
              <w:t>Water quality monitoring</w:t>
            </w:r>
            <w:r w:rsidR="00F053B4">
              <w:rPr>
                <w:noProof/>
                <w:webHidden/>
              </w:rPr>
              <w:tab/>
            </w:r>
            <w:r w:rsidR="00F053B4">
              <w:rPr>
                <w:noProof/>
                <w:webHidden/>
              </w:rPr>
              <w:fldChar w:fldCharType="begin"/>
            </w:r>
            <w:r w:rsidR="00F053B4">
              <w:rPr>
                <w:noProof/>
                <w:webHidden/>
              </w:rPr>
              <w:instrText xml:space="preserve"> PAGEREF _Toc30159325 \h </w:instrText>
            </w:r>
            <w:r w:rsidR="00F053B4">
              <w:rPr>
                <w:noProof/>
                <w:webHidden/>
              </w:rPr>
            </w:r>
            <w:r w:rsidR="00F053B4">
              <w:rPr>
                <w:noProof/>
                <w:webHidden/>
              </w:rPr>
              <w:fldChar w:fldCharType="separate"/>
            </w:r>
            <w:r w:rsidR="00F053B4">
              <w:rPr>
                <w:noProof/>
                <w:webHidden/>
              </w:rPr>
              <w:t>10</w:t>
            </w:r>
            <w:r w:rsidR="00F053B4">
              <w:rPr>
                <w:noProof/>
                <w:webHidden/>
              </w:rPr>
              <w:fldChar w:fldCharType="end"/>
            </w:r>
          </w:hyperlink>
        </w:p>
        <w:p w14:paraId="177A414A" w14:textId="0AAFBEFE" w:rsidR="00F053B4" w:rsidRDefault="005724CA">
          <w:pPr>
            <w:pStyle w:val="TOC1"/>
            <w:tabs>
              <w:tab w:val="right" w:leader="dot" w:pos="9350"/>
            </w:tabs>
            <w:rPr>
              <w:rFonts w:eastAsiaTheme="minorEastAsia"/>
              <w:noProof/>
              <w:sz w:val="22"/>
              <w:szCs w:val="22"/>
              <w:lang w:val="en-AU" w:eastAsia="en-AU"/>
            </w:rPr>
          </w:pPr>
          <w:hyperlink w:anchor="_Toc30159326" w:history="1">
            <w:r w:rsidR="00F053B4" w:rsidRPr="009864A7">
              <w:rPr>
                <w:rStyle w:val="Hyperlink"/>
                <w:rFonts w:cs="Times New Roman"/>
                <w:noProof/>
              </w:rPr>
              <w:t>Individual wetland descriptions</w:t>
            </w:r>
            <w:r w:rsidR="00F053B4">
              <w:rPr>
                <w:noProof/>
                <w:webHidden/>
              </w:rPr>
              <w:tab/>
            </w:r>
            <w:r w:rsidR="00F053B4">
              <w:rPr>
                <w:noProof/>
                <w:webHidden/>
              </w:rPr>
              <w:fldChar w:fldCharType="begin"/>
            </w:r>
            <w:r w:rsidR="00F053B4">
              <w:rPr>
                <w:noProof/>
                <w:webHidden/>
              </w:rPr>
              <w:instrText xml:space="preserve"> PAGEREF _Toc30159326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48276257" w14:textId="6F453CAE" w:rsidR="00F053B4" w:rsidRDefault="005724CA">
          <w:pPr>
            <w:pStyle w:val="TOC2"/>
            <w:tabs>
              <w:tab w:val="right" w:leader="dot" w:pos="9350"/>
            </w:tabs>
            <w:rPr>
              <w:rFonts w:eastAsiaTheme="minorEastAsia"/>
              <w:noProof/>
              <w:sz w:val="22"/>
              <w:szCs w:val="22"/>
              <w:lang w:val="en-AU" w:eastAsia="en-AU"/>
            </w:rPr>
          </w:pPr>
          <w:hyperlink w:anchor="_Toc30159327" w:history="1">
            <w:r w:rsidR="00F053B4" w:rsidRPr="009864A7">
              <w:rPr>
                <w:rStyle w:val="Hyperlink"/>
                <w:rFonts w:cs="Times New Roman"/>
                <w:noProof/>
              </w:rPr>
              <w:t>Lake Goollelal</w:t>
            </w:r>
            <w:r w:rsidR="00F053B4">
              <w:rPr>
                <w:noProof/>
                <w:webHidden/>
              </w:rPr>
              <w:tab/>
            </w:r>
            <w:r w:rsidR="00F053B4">
              <w:rPr>
                <w:noProof/>
                <w:webHidden/>
              </w:rPr>
              <w:fldChar w:fldCharType="begin"/>
            </w:r>
            <w:r w:rsidR="00F053B4">
              <w:rPr>
                <w:noProof/>
                <w:webHidden/>
              </w:rPr>
              <w:instrText xml:space="preserve"> PAGEREF _Toc30159327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29F46EC3" w14:textId="646EB7AA" w:rsidR="00F053B4" w:rsidRDefault="005724CA">
          <w:pPr>
            <w:pStyle w:val="TOC3"/>
            <w:tabs>
              <w:tab w:val="right" w:leader="dot" w:pos="9350"/>
            </w:tabs>
            <w:rPr>
              <w:rFonts w:eastAsiaTheme="minorEastAsia"/>
              <w:noProof/>
              <w:sz w:val="22"/>
              <w:szCs w:val="22"/>
              <w:lang w:val="en-AU" w:eastAsia="en-AU"/>
            </w:rPr>
          </w:pPr>
          <w:hyperlink w:anchor="_Toc30159328" w:history="1">
            <w:r w:rsidR="00F053B4" w:rsidRPr="009864A7">
              <w:rPr>
                <w:rStyle w:val="Hyperlink"/>
                <w:rFonts w:cs="Times New Roman"/>
                <w:noProof/>
              </w:rPr>
              <w:t>Current hydrological regime</w:t>
            </w:r>
            <w:r w:rsidR="00F053B4">
              <w:rPr>
                <w:noProof/>
                <w:webHidden/>
              </w:rPr>
              <w:tab/>
            </w:r>
            <w:r w:rsidR="00F053B4">
              <w:rPr>
                <w:noProof/>
                <w:webHidden/>
              </w:rPr>
              <w:fldChar w:fldCharType="begin"/>
            </w:r>
            <w:r w:rsidR="00F053B4">
              <w:rPr>
                <w:noProof/>
                <w:webHidden/>
              </w:rPr>
              <w:instrText xml:space="preserve"> PAGEREF _Toc30159328 \h </w:instrText>
            </w:r>
            <w:r w:rsidR="00F053B4">
              <w:rPr>
                <w:noProof/>
                <w:webHidden/>
              </w:rPr>
            </w:r>
            <w:r w:rsidR="00F053B4">
              <w:rPr>
                <w:noProof/>
                <w:webHidden/>
              </w:rPr>
              <w:fldChar w:fldCharType="separate"/>
            </w:r>
            <w:r w:rsidR="00F053B4">
              <w:rPr>
                <w:noProof/>
                <w:webHidden/>
              </w:rPr>
              <w:t>11</w:t>
            </w:r>
            <w:r w:rsidR="00F053B4">
              <w:rPr>
                <w:noProof/>
                <w:webHidden/>
              </w:rPr>
              <w:fldChar w:fldCharType="end"/>
            </w:r>
          </w:hyperlink>
        </w:p>
        <w:p w14:paraId="2149E970" w14:textId="3B2B4F7F" w:rsidR="00F053B4" w:rsidRDefault="005724CA">
          <w:pPr>
            <w:pStyle w:val="TOC3"/>
            <w:tabs>
              <w:tab w:val="right" w:leader="dot" w:pos="9350"/>
            </w:tabs>
            <w:rPr>
              <w:rFonts w:eastAsiaTheme="minorEastAsia"/>
              <w:noProof/>
              <w:sz w:val="22"/>
              <w:szCs w:val="22"/>
              <w:lang w:val="en-AU" w:eastAsia="en-AU"/>
            </w:rPr>
          </w:pPr>
          <w:hyperlink w:anchor="_Toc30159329"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_Toc30159329 \h </w:instrText>
            </w:r>
            <w:r w:rsidR="00F053B4">
              <w:rPr>
                <w:noProof/>
                <w:webHidden/>
              </w:rPr>
            </w:r>
            <w:r w:rsidR="00F053B4">
              <w:rPr>
                <w:noProof/>
                <w:webHidden/>
              </w:rPr>
              <w:fldChar w:fldCharType="separate"/>
            </w:r>
            <w:r w:rsidR="00F053B4">
              <w:rPr>
                <w:noProof/>
                <w:webHidden/>
              </w:rPr>
              <w:t>12</w:t>
            </w:r>
            <w:r w:rsidR="00F053B4">
              <w:rPr>
                <w:noProof/>
                <w:webHidden/>
              </w:rPr>
              <w:fldChar w:fldCharType="end"/>
            </w:r>
          </w:hyperlink>
        </w:p>
        <w:p w14:paraId="2B8D22D0" w14:textId="5778D4D4" w:rsidR="00F053B4" w:rsidRDefault="005724CA">
          <w:pPr>
            <w:pStyle w:val="TOC2"/>
            <w:tabs>
              <w:tab w:val="right" w:leader="dot" w:pos="9350"/>
            </w:tabs>
            <w:rPr>
              <w:rFonts w:eastAsiaTheme="minorEastAsia"/>
              <w:noProof/>
              <w:sz w:val="22"/>
              <w:szCs w:val="22"/>
              <w:lang w:val="en-AU" w:eastAsia="en-AU"/>
            </w:rPr>
          </w:pPr>
          <w:hyperlink w:anchor="_Toc30159330" w:history="1">
            <w:r w:rsidR="00F053B4" w:rsidRPr="009864A7">
              <w:rPr>
                <w:rStyle w:val="Hyperlink"/>
                <w:rFonts w:cs="Times New Roman"/>
                <w:noProof/>
              </w:rPr>
              <w:t>Loch McNess</w:t>
            </w:r>
            <w:r w:rsidR="00F053B4">
              <w:rPr>
                <w:noProof/>
                <w:webHidden/>
              </w:rPr>
              <w:tab/>
            </w:r>
            <w:r w:rsidR="00F053B4">
              <w:rPr>
                <w:noProof/>
                <w:webHidden/>
              </w:rPr>
              <w:fldChar w:fldCharType="begin"/>
            </w:r>
            <w:r w:rsidR="00F053B4">
              <w:rPr>
                <w:noProof/>
                <w:webHidden/>
              </w:rPr>
              <w:instrText xml:space="preserve"> PAGEREF _Toc30159330 \h </w:instrText>
            </w:r>
            <w:r w:rsidR="00F053B4">
              <w:rPr>
                <w:noProof/>
                <w:webHidden/>
              </w:rPr>
            </w:r>
            <w:r w:rsidR="00F053B4">
              <w:rPr>
                <w:noProof/>
                <w:webHidden/>
              </w:rPr>
              <w:fldChar w:fldCharType="separate"/>
            </w:r>
            <w:r w:rsidR="00F053B4">
              <w:rPr>
                <w:noProof/>
                <w:webHidden/>
              </w:rPr>
              <w:t>15</w:t>
            </w:r>
            <w:r w:rsidR="00F053B4">
              <w:rPr>
                <w:noProof/>
                <w:webHidden/>
              </w:rPr>
              <w:fldChar w:fldCharType="end"/>
            </w:r>
          </w:hyperlink>
        </w:p>
        <w:p w14:paraId="607D5715" w14:textId="17AE500B" w:rsidR="00F053B4" w:rsidRDefault="005724CA">
          <w:pPr>
            <w:pStyle w:val="TOC3"/>
            <w:tabs>
              <w:tab w:val="right" w:leader="dot" w:pos="9350"/>
            </w:tabs>
            <w:rPr>
              <w:rFonts w:eastAsiaTheme="minorEastAsia"/>
              <w:noProof/>
              <w:sz w:val="22"/>
              <w:szCs w:val="22"/>
              <w:lang w:val="en-AU" w:eastAsia="en-AU"/>
            </w:rPr>
          </w:pPr>
          <w:hyperlink w:anchor="_Toc30159331"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_Toc30159331 \h </w:instrText>
            </w:r>
            <w:r w:rsidR="00F053B4">
              <w:rPr>
                <w:noProof/>
                <w:webHidden/>
              </w:rPr>
            </w:r>
            <w:r w:rsidR="00F053B4">
              <w:rPr>
                <w:noProof/>
                <w:webHidden/>
              </w:rPr>
              <w:fldChar w:fldCharType="separate"/>
            </w:r>
            <w:r w:rsidR="00F053B4">
              <w:rPr>
                <w:noProof/>
                <w:webHidden/>
              </w:rPr>
              <w:t>15</w:t>
            </w:r>
            <w:r w:rsidR="00F053B4">
              <w:rPr>
                <w:noProof/>
                <w:webHidden/>
              </w:rPr>
              <w:fldChar w:fldCharType="end"/>
            </w:r>
          </w:hyperlink>
        </w:p>
        <w:p w14:paraId="4382B272" w14:textId="1CBFF1D7" w:rsidR="00F053B4" w:rsidRDefault="005724CA">
          <w:pPr>
            <w:pStyle w:val="TOC3"/>
            <w:tabs>
              <w:tab w:val="right" w:leader="dot" w:pos="9350"/>
            </w:tabs>
            <w:rPr>
              <w:rFonts w:eastAsiaTheme="minorEastAsia"/>
              <w:noProof/>
              <w:sz w:val="22"/>
              <w:szCs w:val="22"/>
              <w:lang w:val="en-AU" w:eastAsia="en-AU"/>
            </w:rPr>
          </w:pPr>
          <w:hyperlink w:anchor="_Toc30159332"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_Toc30159332 \h </w:instrText>
            </w:r>
            <w:r w:rsidR="00F053B4">
              <w:rPr>
                <w:noProof/>
                <w:webHidden/>
              </w:rPr>
            </w:r>
            <w:r w:rsidR="00F053B4">
              <w:rPr>
                <w:noProof/>
                <w:webHidden/>
              </w:rPr>
              <w:fldChar w:fldCharType="separate"/>
            </w:r>
            <w:r w:rsidR="00F053B4">
              <w:rPr>
                <w:noProof/>
                <w:webHidden/>
              </w:rPr>
              <w:t>17</w:t>
            </w:r>
            <w:r w:rsidR="00F053B4">
              <w:rPr>
                <w:noProof/>
                <w:webHidden/>
              </w:rPr>
              <w:fldChar w:fldCharType="end"/>
            </w:r>
          </w:hyperlink>
        </w:p>
        <w:p w14:paraId="080495E3" w14:textId="69DAC109" w:rsidR="00F053B4" w:rsidRDefault="005724CA">
          <w:pPr>
            <w:pStyle w:val="TOC2"/>
            <w:tabs>
              <w:tab w:val="right" w:leader="dot" w:pos="9350"/>
            </w:tabs>
            <w:rPr>
              <w:rFonts w:eastAsiaTheme="minorEastAsia"/>
              <w:noProof/>
              <w:sz w:val="22"/>
              <w:szCs w:val="22"/>
              <w:lang w:val="en-AU" w:eastAsia="en-AU"/>
            </w:rPr>
          </w:pPr>
          <w:hyperlink w:anchor="_Toc30159333" w:history="1">
            <w:r w:rsidR="00F053B4" w:rsidRPr="009864A7">
              <w:rPr>
                <w:rStyle w:val="Hyperlink"/>
                <w:rFonts w:cs="Times New Roman"/>
                <w:noProof/>
              </w:rPr>
              <w:t>Lake Yonderup</w:t>
            </w:r>
            <w:r w:rsidR="00F053B4">
              <w:rPr>
                <w:noProof/>
                <w:webHidden/>
              </w:rPr>
              <w:tab/>
            </w:r>
            <w:r w:rsidR="00F053B4">
              <w:rPr>
                <w:noProof/>
                <w:webHidden/>
              </w:rPr>
              <w:fldChar w:fldCharType="begin"/>
            </w:r>
            <w:r w:rsidR="00F053B4">
              <w:rPr>
                <w:noProof/>
                <w:webHidden/>
              </w:rPr>
              <w:instrText xml:space="preserve"> PAGEREF _Toc30159333 \h </w:instrText>
            </w:r>
            <w:r w:rsidR="00F053B4">
              <w:rPr>
                <w:noProof/>
                <w:webHidden/>
              </w:rPr>
            </w:r>
            <w:r w:rsidR="00F053B4">
              <w:rPr>
                <w:noProof/>
                <w:webHidden/>
              </w:rPr>
              <w:fldChar w:fldCharType="separate"/>
            </w:r>
            <w:r w:rsidR="00F053B4">
              <w:rPr>
                <w:noProof/>
                <w:webHidden/>
              </w:rPr>
              <w:t>21</w:t>
            </w:r>
            <w:r w:rsidR="00F053B4">
              <w:rPr>
                <w:noProof/>
                <w:webHidden/>
              </w:rPr>
              <w:fldChar w:fldCharType="end"/>
            </w:r>
          </w:hyperlink>
        </w:p>
        <w:p w14:paraId="32F6CA1B" w14:textId="794463FC" w:rsidR="00F053B4" w:rsidRDefault="005724CA">
          <w:pPr>
            <w:pStyle w:val="TOC3"/>
            <w:tabs>
              <w:tab w:val="right" w:leader="dot" w:pos="9350"/>
            </w:tabs>
            <w:rPr>
              <w:rFonts w:eastAsiaTheme="minorEastAsia"/>
              <w:noProof/>
              <w:sz w:val="22"/>
              <w:szCs w:val="22"/>
              <w:lang w:val="en-AU" w:eastAsia="en-AU"/>
            </w:rPr>
          </w:pPr>
          <w:hyperlink w:anchor="_Toc30159334"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_Toc30159334 \h </w:instrText>
            </w:r>
            <w:r w:rsidR="00F053B4">
              <w:rPr>
                <w:noProof/>
                <w:webHidden/>
              </w:rPr>
            </w:r>
            <w:r w:rsidR="00F053B4">
              <w:rPr>
                <w:noProof/>
                <w:webHidden/>
              </w:rPr>
              <w:fldChar w:fldCharType="separate"/>
            </w:r>
            <w:r w:rsidR="00F053B4">
              <w:rPr>
                <w:noProof/>
                <w:webHidden/>
              </w:rPr>
              <w:t>21</w:t>
            </w:r>
            <w:r w:rsidR="00F053B4">
              <w:rPr>
                <w:noProof/>
                <w:webHidden/>
              </w:rPr>
              <w:fldChar w:fldCharType="end"/>
            </w:r>
          </w:hyperlink>
        </w:p>
        <w:p w14:paraId="40B440D4" w14:textId="72BD43E6" w:rsidR="00F053B4" w:rsidRDefault="005724CA">
          <w:pPr>
            <w:pStyle w:val="TOC3"/>
            <w:tabs>
              <w:tab w:val="right" w:leader="dot" w:pos="9350"/>
            </w:tabs>
            <w:rPr>
              <w:rFonts w:eastAsiaTheme="minorEastAsia"/>
              <w:noProof/>
              <w:sz w:val="22"/>
              <w:szCs w:val="22"/>
              <w:lang w:val="en-AU" w:eastAsia="en-AU"/>
            </w:rPr>
          </w:pPr>
          <w:hyperlink w:anchor="_Toc30159335"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_Toc30159335 \h </w:instrText>
            </w:r>
            <w:r w:rsidR="00F053B4">
              <w:rPr>
                <w:noProof/>
                <w:webHidden/>
              </w:rPr>
            </w:r>
            <w:r w:rsidR="00F053B4">
              <w:rPr>
                <w:noProof/>
                <w:webHidden/>
              </w:rPr>
              <w:fldChar w:fldCharType="separate"/>
            </w:r>
            <w:r w:rsidR="00F053B4">
              <w:rPr>
                <w:noProof/>
                <w:webHidden/>
              </w:rPr>
              <w:t>22</w:t>
            </w:r>
            <w:r w:rsidR="00F053B4">
              <w:rPr>
                <w:noProof/>
                <w:webHidden/>
              </w:rPr>
              <w:fldChar w:fldCharType="end"/>
            </w:r>
          </w:hyperlink>
        </w:p>
        <w:p w14:paraId="5E27E8BE" w14:textId="558C7C88" w:rsidR="00F053B4" w:rsidRDefault="005724CA">
          <w:pPr>
            <w:pStyle w:val="TOC2"/>
            <w:tabs>
              <w:tab w:val="right" w:leader="dot" w:pos="9350"/>
            </w:tabs>
            <w:rPr>
              <w:rFonts w:eastAsiaTheme="minorEastAsia"/>
              <w:noProof/>
              <w:sz w:val="22"/>
              <w:szCs w:val="22"/>
              <w:lang w:val="en-AU" w:eastAsia="en-AU"/>
            </w:rPr>
          </w:pPr>
          <w:hyperlink w:anchor="_Toc30159336" w:history="1">
            <w:r w:rsidR="00F053B4" w:rsidRPr="009864A7">
              <w:rPr>
                <w:rStyle w:val="Hyperlink"/>
                <w:rFonts w:cs="Times New Roman"/>
                <w:noProof/>
              </w:rPr>
              <w:t>Lake Joondalup</w:t>
            </w:r>
            <w:r w:rsidR="00F053B4">
              <w:rPr>
                <w:noProof/>
                <w:webHidden/>
              </w:rPr>
              <w:tab/>
            </w:r>
            <w:r w:rsidR="00F053B4">
              <w:rPr>
                <w:noProof/>
                <w:webHidden/>
              </w:rPr>
              <w:fldChar w:fldCharType="begin"/>
            </w:r>
            <w:r w:rsidR="00F053B4">
              <w:rPr>
                <w:noProof/>
                <w:webHidden/>
              </w:rPr>
              <w:instrText xml:space="preserve"> PAGEREF _Toc30159336 \h </w:instrText>
            </w:r>
            <w:r w:rsidR="00F053B4">
              <w:rPr>
                <w:noProof/>
                <w:webHidden/>
              </w:rPr>
            </w:r>
            <w:r w:rsidR="00F053B4">
              <w:rPr>
                <w:noProof/>
                <w:webHidden/>
              </w:rPr>
              <w:fldChar w:fldCharType="separate"/>
            </w:r>
            <w:r w:rsidR="00F053B4">
              <w:rPr>
                <w:noProof/>
                <w:webHidden/>
              </w:rPr>
              <w:t>26</w:t>
            </w:r>
            <w:r w:rsidR="00F053B4">
              <w:rPr>
                <w:noProof/>
                <w:webHidden/>
              </w:rPr>
              <w:fldChar w:fldCharType="end"/>
            </w:r>
          </w:hyperlink>
        </w:p>
        <w:p w14:paraId="3C18B829" w14:textId="403D3C51" w:rsidR="00F053B4" w:rsidRDefault="005724CA">
          <w:pPr>
            <w:pStyle w:val="TOC3"/>
            <w:tabs>
              <w:tab w:val="right" w:leader="dot" w:pos="9350"/>
            </w:tabs>
            <w:rPr>
              <w:rFonts w:eastAsiaTheme="minorEastAsia"/>
              <w:noProof/>
              <w:sz w:val="22"/>
              <w:szCs w:val="22"/>
              <w:lang w:val="en-AU" w:eastAsia="en-AU"/>
            </w:rPr>
          </w:pPr>
          <w:hyperlink w:anchor="_Toc30159337"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_Toc30159337 \h </w:instrText>
            </w:r>
            <w:r w:rsidR="00F053B4">
              <w:rPr>
                <w:noProof/>
                <w:webHidden/>
              </w:rPr>
            </w:r>
            <w:r w:rsidR="00F053B4">
              <w:rPr>
                <w:noProof/>
                <w:webHidden/>
              </w:rPr>
              <w:fldChar w:fldCharType="separate"/>
            </w:r>
            <w:r w:rsidR="00F053B4">
              <w:rPr>
                <w:noProof/>
                <w:webHidden/>
              </w:rPr>
              <w:t>26</w:t>
            </w:r>
            <w:r w:rsidR="00F053B4">
              <w:rPr>
                <w:noProof/>
                <w:webHidden/>
              </w:rPr>
              <w:fldChar w:fldCharType="end"/>
            </w:r>
          </w:hyperlink>
        </w:p>
        <w:p w14:paraId="1B5DCF65" w14:textId="47922718" w:rsidR="00F053B4" w:rsidRDefault="005724CA">
          <w:pPr>
            <w:pStyle w:val="TOC3"/>
            <w:tabs>
              <w:tab w:val="right" w:leader="dot" w:pos="9350"/>
            </w:tabs>
            <w:rPr>
              <w:rFonts w:eastAsiaTheme="minorEastAsia"/>
              <w:noProof/>
              <w:sz w:val="22"/>
              <w:szCs w:val="22"/>
              <w:lang w:val="en-AU" w:eastAsia="en-AU"/>
            </w:rPr>
          </w:pPr>
          <w:hyperlink w:anchor="_Toc30159338"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_Toc30159338 \h </w:instrText>
            </w:r>
            <w:r w:rsidR="00F053B4">
              <w:rPr>
                <w:noProof/>
                <w:webHidden/>
              </w:rPr>
            </w:r>
            <w:r w:rsidR="00F053B4">
              <w:rPr>
                <w:noProof/>
                <w:webHidden/>
              </w:rPr>
              <w:fldChar w:fldCharType="separate"/>
            </w:r>
            <w:r w:rsidR="00F053B4">
              <w:rPr>
                <w:noProof/>
                <w:webHidden/>
              </w:rPr>
              <w:t>27</w:t>
            </w:r>
            <w:r w:rsidR="00F053B4">
              <w:rPr>
                <w:noProof/>
                <w:webHidden/>
              </w:rPr>
              <w:fldChar w:fldCharType="end"/>
            </w:r>
          </w:hyperlink>
        </w:p>
        <w:p w14:paraId="78EA08A4" w14:textId="0B3E0BAC" w:rsidR="00F053B4" w:rsidRDefault="005724CA">
          <w:pPr>
            <w:pStyle w:val="TOC2"/>
            <w:tabs>
              <w:tab w:val="right" w:leader="dot" w:pos="9350"/>
            </w:tabs>
            <w:rPr>
              <w:rFonts w:eastAsiaTheme="minorEastAsia"/>
              <w:noProof/>
              <w:sz w:val="22"/>
              <w:szCs w:val="22"/>
              <w:lang w:val="en-AU" w:eastAsia="en-AU"/>
            </w:rPr>
          </w:pPr>
          <w:hyperlink w:anchor="_Toc30159339" w:history="1">
            <w:r w:rsidR="00F053B4" w:rsidRPr="009864A7">
              <w:rPr>
                <w:rStyle w:val="Hyperlink"/>
                <w:rFonts w:cs="Times New Roman"/>
                <w:noProof/>
              </w:rPr>
              <w:t>Lake Mariginiup</w:t>
            </w:r>
            <w:r w:rsidR="00F053B4">
              <w:rPr>
                <w:noProof/>
                <w:webHidden/>
              </w:rPr>
              <w:tab/>
            </w:r>
            <w:r w:rsidR="00F053B4">
              <w:rPr>
                <w:noProof/>
                <w:webHidden/>
              </w:rPr>
              <w:fldChar w:fldCharType="begin"/>
            </w:r>
            <w:r w:rsidR="00F053B4">
              <w:rPr>
                <w:noProof/>
                <w:webHidden/>
              </w:rPr>
              <w:instrText xml:space="preserve"> PAGEREF _Toc30159339 \h </w:instrText>
            </w:r>
            <w:r w:rsidR="00F053B4">
              <w:rPr>
                <w:noProof/>
                <w:webHidden/>
              </w:rPr>
            </w:r>
            <w:r w:rsidR="00F053B4">
              <w:rPr>
                <w:noProof/>
                <w:webHidden/>
              </w:rPr>
              <w:fldChar w:fldCharType="separate"/>
            </w:r>
            <w:r w:rsidR="00F053B4">
              <w:rPr>
                <w:noProof/>
                <w:webHidden/>
              </w:rPr>
              <w:t>30</w:t>
            </w:r>
            <w:r w:rsidR="00F053B4">
              <w:rPr>
                <w:noProof/>
                <w:webHidden/>
              </w:rPr>
              <w:fldChar w:fldCharType="end"/>
            </w:r>
          </w:hyperlink>
        </w:p>
        <w:p w14:paraId="455A6933" w14:textId="15F68FA5" w:rsidR="00F053B4" w:rsidRDefault="005724CA">
          <w:pPr>
            <w:pStyle w:val="TOC3"/>
            <w:tabs>
              <w:tab w:val="right" w:leader="dot" w:pos="9350"/>
            </w:tabs>
            <w:rPr>
              <w:rFonts w:eastAsiaTheme="minorEastAsia"/>
              <w:noProof/>
              <w:sz w:val="22"/>
              <w:szCs w:val="22"/>
              <w:lang w:val="en-AU" w:eastAsia="en-AU"/>
            </w:rPr>
          </w:pPr>
          <w:hyperlink w:anchor="_Toc30159340"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_Toc30159340 \h </w:instrText>
            </w:r>
            <w:r w:rsidR="00F053B4">
              <w:rPr>
                <w:noProof/>
                <w:webHidden/>
              </w:rPr>
            </w:r>
            <w:r w:rsidR="00F053B4">
              <w:rPr>
                <w:noProof/>
                <w:webHidden/>
              </w:rPr>
              <w:fldChar w:fldCharType="separate"/>
            </w:r>
            <w:r w:rsidR="00F053B4">
              <w:rPr>
                <w:noProof/>
                <w:webHidden/>
              </w:rPr>
              <w:t>30</w:t>
            </w:r>
            <w:r w:rsidR="00F053B4">
              <w:rPr>
                <w:noProof/>
                <w:webHidden/>
              </w:rPr>
              <w:fldChar w:fldCharType="end"/>
            </w:r>
          </w:hyperlink>
        </w:p>
        <w:p w14:paraId="3882997A" w14:textId="38DDBA2A" w:rsidR="00F053B4" w:rsidRDefault="005724CA">
          <w:pPr>
            <w:pStyle w:val="TOC3"/>
            <w:tabs>
              <w:tab w:val="right" w:leader="dot" w:pos="9350"/>
            </w:tabs>
            <w:rPr>
              <w:rFonts w:eastAsiaTheme="minorEastAsia"/>
              <w:noProof/>
              <w:sz w:val="22"/>
              <w:szCs w:val="22"/>
              <w:lang w:val="en-AU" w:eastAsia="en-AU"/>
            </w:rPr>
          </w:pPr>
          <w:hyperlink w:anchor="_Toc30159341"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_Toc30159341 \h </w:instrText>
            </w:r>
            <w:r w:rsidR="00F053B4">
              <w:rPr>
                <w:noProof/>
                <w:webHidden/>
              </w:rPr>
            </w:r>
            <w:r w:rsidR="00F053B4">
              <w:rPr>
                <w:noProof/>
                <w:webHidden/>
              </w:rPr>
              <w:fldChar w:fldCharType="separate"/>
            </w:r>
            <w:r w:rsidR="00F053B4">
              <w:rPr>
                <w:noProof/>
                <w:webHidden/>
              </w:rPr>
              <w:t>31</w:t>
            </w:r>
            <w:r w:rsidR="00F053B4">
              <w:rPr>
                <w:noProof/>
                <w:webHidden/>
              </w:rPr>
              <w:fldChar w:fldCharType="end"/>
            </w:r>
          </w:hyperlink>
        </w:p>
        <w:p w14:paraId="0546AFE5" w14:textId="7333FA01" w:rsidR="00F053B4" w:rsidRDefault="005724CA">
          <w:pPr>
            <w:pStyle w:val="TOC2"/>
            <w:tabs>
              <w:tab w:val="right" w:leader="dot" w:pos="9350"/>
            </w:tabs>
            <w:rPr>
              <w:rFonts w:eastAsiaTheme="minorEastAsia"/>
              <w:noProof/>
              <w:sz w:val="22"/>
              <w:szCs w:val="22"/>
              <w:lang w:val="en-AU" w:eastAsia="en-AU"/>
            </w:rPr>
          </w:pPr>
          <w:hyperlink w:anchor="_Toc30159342" w:history="1">
            <w:r w:rsidR="00F053B4" w:rsidRPr="009864A7">
              <w:rPr>
                <w:rStyle w:val="Hyperlink"/>
                <w:rFonts w:cs="Times New Roman"/>
                <w:noProof/>
              </w:rPr>
              <w:t>Lake Jandabup</w:t>
            </w:r>
            <w:r w:rsidR="00F053B4">
              <w:rPr>
                <w:noProof/>
                <w:webHidden/>
              </w:rPr>
              <w:tab/>
            </w:r>
            <w:r w:rsidR="00F053B4">
              <w:rPr>
                <w:noProof/>
                <w:webHidden/>
              </w:rPr>
              <w:fldChar w:fldCharType="begin"/>
            </w:r>
            <w:r w:rsidR="00F053B4">
              <w:rPr>
                <w:noProof/>
                <w:webHidden/>
              </w:rPr>
              <w:instrText xml:space="preserve"> PAGEREF _Toc30159342 \h </w:instrText>
            </w:r>
            <w:r w:rsidR="00F053B4">
              <w:rPr>
                <w:noProof/>
                <w:webHidden/>
              </w:rPr>
            </w:r>
            <w:r w:rsidR="00F053B4">
              <w:rPr>
                <w:noProof/>
                <w:webHidden/>
              </w:rPr>
              <w:fldChar w:fldCharType="separate"/>
            </w:r>
            <w:r w:rsidR="00F053B4">
              <w:rPr>
                <w:noProof/>
                <w:webHidden/>
              </w:rPr>
              <w:t>35</w:t>
            </w:r>
            <w:r w:rsidR="00F053B4">
              <w:rPr>
                <w:noProof/>
                <w:webHidden/>
              </w:rPr>
              <w:fldChar w:fldCharType="end"/>
            </w:r>
          </w:hyperlink>
        </w:p>
        <w:p w14:paraId="03D69E1D" w14:textId="034513D5" w:rsidR="00F053B4" w:rsidRDefault="005724CA">
          <w:pPr>
            <w:pStyle w:val="TOC3"/>
            <w:tabs>
              <w:tab w:val="right" w:leader="dot" w:pos="9350"/>
            </w:tabs>
            <w:rPr>
              <w:rFonts w:eastAsiaTheme="minorEastAsia"/>
              <w:noProof/>
              <w:sz w:val="22"/>
              <w:szCs w:val="22"/>
              <w:lang w:val="en-AU" w:eastAsia="en-AU"/>
            </w:rPr>
          </w:pPr>
          <w:hyperlink w:anchor="_Toc30159343"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_Toc30159343 \h </w:instrText>
            </w:r>
            <w:r w:rsidR="00F053B4">
              <w:rPr>
                <w:noProof/>
                <w:webHidden/>
              </w:rPr>
            </w:r>
            <w:r w:rsidR="00F053B4">
              <w:rPr>
                <w:noProof/>
                <w:webHidden/>
              </w:rPr>
              <w:fldChar w:fldCharType="separate"/>
            </w:r>
            <w:r w:rsidR="00F053B4">
              <w:rPr>
                <w:noProof/>
                <w:webHidden/>
              </w:rPr>
              <w:t>35</w:t>
            </w:r>
            <w:r w:rsidR="00F053B4">
              <w:rPr>
                <w:noProof/>
                <w:webHidden/>
              </w:rPr>
              <w:fldChar w:fldCharType="end"/>
            </w:r>
          </w:hyperlink>
        </w:p>
        <w:p w14:paraId="5B7C81AB" w14:textId="49A724CD" w:rsidR="00F053B4" w:rsidRDefault="005724CA">
          <w:pPr>
            <w:pStyle w:val="TOC3"/>
            <w:tabs>
              <w:tab w:val="right" w:leader="dot" w:pos="9350"/>
            </w:tabs>
            <w:rPr>
              <w:rFonts w:eastAsiaTheme="minorEastAsia"/>
              <w:noProof/>
              <w:sz w:val="22"/>
              <w:szCs w:val="22"/>
              <w:lang w:val="en-AU" w:eastAsia="en-AU"/>
            </w:rPr>
          </w:pPr>
          <w:hyperlink w:anchor="_Toc30159344" w:history="1">
            <w:r w:rsidR="00F053B4" w:rsidRPr="009864A7">
              <w:rPr>
                <w:rStyle w:val="Hyperlink"/>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_Toc30159344 \h </w:instrText>
            </w:r>
            <w:r w:rsidR="00F053B4">
              <w:rPr>
                <w:noProof/>
                <w:webHidden/>
              </w:rPr>
            </w:r>
            <w:r w:rsidR="00F053B4">
              <w:rPr>
                <w:noProof/>
                <w:webHidden/>
              </w:rPr>
              <w:fldChar w:fldCharType="separate"/>
            </w:r>
            <w:r w:rsidR="00F053B4">
              <w:rPr>
                <w:noProof/>
                <w:webHidden/>
              </w:rPr>
              <w:t>36</w:t>
            </w:r>
            <w:r w:rsidR="00F053B4">
              <w:rPr>
                <w:noProof/>
                <w:webHidden/>
              </w:rPr>
              <w:fldChar w:fldCharType="end"/>
            </w:r>
          </w:hyperlink>
        </w:p>
        <w:p w14:paraId="528773BB" w14:textId="4FC8A479" w:rsidR="00F053B4" w:rsidRDefault="005724CA">
          <w:pPr>
            <w:pStyle w:val="TOC2"/>
            <w:tabs>
              <w:tab w:val="right" w:leader="dot" w:pos="9350"/>
            </w:tabs>
            <w:rPr>
              <w:rFonts w:eastAsiaTheme="minorEastAsia"/>
              <w:noProof/>
              <w:sz w:val="22"/>
              <w:szCs w:val="22"/>
              <w:lang w:val="en-AU" w:eastAsia="en-AU"/>
            </w:rPr>
          </w:pPr>
          <w:hyperlink w:anchor="_Toc30159345" w:history="1">
            <w:r w:rsidR="00F053B4" w:rsidRPr="009864A7">
              <w:rPr>
                <w:rStyle w:val="Hyperlink"/>
                <w:rFonts w:cs="Times New Roman"/>
                <w:noProof/>
              </w:rPr>
              <w:t>Lake Nowergup</w:t>
            </w:r>
            <w:r w:rsidR="00F053B4">
              <w:rPr>
                <w:noProof/>
                <w:webHidden/>
              </w:rPr>
              <w:tab/>
            </w:r>
            <w:r w:rsidR="00F053B4">
              <w:rPr>
                <w:noProof/>
                <w:webHidden/>
              </w:rPr>
              <w:fldChar w:fldCharType="begin"/>
            </w:r>
            <w:r w:rsidR="00F053B4">
              <w:rPr>
                <w:noProof/>
                <w:webHidden/>
              </w:rPr>
              <w:instrText xml:space="preserve"> PAGEREF _Toc30159345 \h </w:instrText>
            </w:r>
            <w:r w:rsidR="00F053B4">
              <w:rPr>
                <w:noProof/>
                <w:webHidden/>
              </w:rPr>
            </w:r>
            <w:r w:rsidR="00F053B4">
              <w:rPr>
                <w:noProof/>
                <w:webHidden/>
              </w:rPr>
              <w:fldChar w:fldCharType="separate"/>
            </w:r>
            <w:r w:rsidR="00F053B4">
              <w:rPr>
                <w:noProof/>
                <w:webHidden/>
              </w:rPr>
              <w:t>41</w:t>
            </w:r>
            <w:r w:rsidR="00F053B4">
              <w:rPr>
                <w:noProof/>
                <w:webHidden/>
              </w:rPr>
              <w:fldChar w:fldCharType="end"/>
            </w:r>
          </w:hyperlink>
        </w:p>
        <w:p w14:paraId="316FBB61" w14:textId="45DB5AD0" w:rsidR="00F053B4" w:rsidRDefault="005724CA">
          <w:pPr>
            <w:pStyle w:val="TOC3"/>
            <w:tabs>
              <w:tab w:val="right" w:leader="dot" w:pos="9350"/>
            </w:tabs>
            <w:rPr>
              <w:rFonts w:eastAsiaTheme="minorEastAsia"/>
              <w:noProof/>
              <w:sz w:val="22"/>
              <w:szCs w:val="22"/>
              <w:lang w:val="en-AU" w:eastAsia="en-AU"/>
            </w:rPr>
          </w:pPr>
          <w:hyperlink w:anchor="_Toc30159346"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_Toc30159346 \h </w:instrText>
            </w:r>
            <w:r w:rsidR="00F053B4">
              <w:rPr>
                <w:noProof/>
                <w:webHidden/>
              </w:rPr>
            </w:r>
            <w:r w:rsidR="00F053B4">
              <w:rPr>
                <w:noProof/>
                <w:webHidden/>
              </w:rPr>
              <w:fldChar w:fldCharType="separate"/>
            </w:r>
            <w:r w:rsidR="00F053B4">
              <w:rPr>
                <w:noProof/>
                <w:webHidden/>
              </w:rPr>
              <w:t>41</w:t>
            </w:r>
            <w:r w:rsidR="00F053B4">
              <w:rPr>
                <w:noProof/>
                <w:webHidden/>
              </w:rPr>
              <w:fldChar w:fldCharType="end"/>
            </w:r>
          </w:hyperlink>
        </w:p>
        <w:p w14:paraId="2674480A" w14:textId="11F0E4C2" w:rsidR="00F053B4" w:rsidRDefault="005724CA">
          <w:pPr>
            <w:pStyle w:val="TOC3"/>
            <w:tabs>
              <w:tab w:val="right" w:leader="dot" w:pos="9350"/>
            </w:tabs>
            <w:rPr>
              <w:rFonts w:eastAsiaTheme="minorEastAsia"/>
              <w:noProof/>
              <w:sz w:val="22"/>
              <w:szCs w:val="22"/>
              <w:lang w:val="en-AU" w:eastAsia="en-AU"/>
            </w:rPr>
          </w:pPr>
          <w:hyperlink w:anchor="_Toc30159347"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_Toc30159347 \h </w:instrText>
            </w:r>
            <w:r w:rsidR="00F053B4">
              <w:rPr>
                <w:noProof/>
                <w:webHidden/>
              </w:rPr>
            </w:r>
            <w:r w:rsidR="00F053B4">
              <w:rPr>
                <w:noProof/>
                <w:webHidden/>
              </w:rPr>
              <w:fldChar w:fldCharType="separate"/>
            </w:r>
            <w:r w:rsidR="00F053B4">
              <w:rPr>
                <w:noProof/>
                <w:webHidden/>
              </w:rPr>
              <w:t>42</w:t>
            </w:r>
            <w:r w:rsidR="00F053B4">
              <w:rPr>
                <w:noProof/>
                <w:webHidden/>
              </w:rPr>
              <w:fldChar w:fldCharType="end"/>
            </w:r>
          </w:hyperlink>
        </w:p>
        <w:p w14:paraId="55FC6C44" w14:textId="583D0284" w:rsidR="00F053B4" w:rsidRDefault="005724CA">
          <w:pPr>
            <w:pStyle w:val="TOC2"/>
            <w:tabs>
              <w:tab w:val="right" w:leader="dot" w:pos="9350"/>
            </w:tabs>
            <w:rPr>
              <w:rFonts w:eastAsiaTheme="minorEastAsia"/>
              <w:noProof/>
              <w:sz w:val="22"/>
              <w:szCs w:val="22"/>
              <w:lang w:val="en-AU" w:eastAsia="en-AU"/>
            </w:rPr>
          </w:pPr>
          <w:hyperlink w:anchor="_Toc30159348" w:history="1">
            <w:r w:rsidR="00F053B4" w:rsidRPr="009864A7">
              <w:rPr>
                <w:rStyle w:val="Hyperlink"/>
                <w:rFonts w:cs="Times New Roman"/>
                <w:noProof/>
              </w:rPr>
              <w:t>Lake Wilgarup</w:t>
            </w:r>
            <w:r w:rsidR="00F053B4">
              <w:rPr>
                <w:noProof/>
                <w:webHidden/>
              </w:rPr>
              <w:tab/>
            </w:r>
            <w:r w:rsidR="00F053B4">
              <w:rPr>
                <w:noProof/>
                <w:webHidden/>
              </w:rPr>
              <w:fldChar w:fldCharType="begin"/>
            </w:r>
            <w:r w:rsidR="00F053B4">
              <w:rPr>
                <w:noProof/>
                <w:webHidden/>
              </w:rPr>
              <w:instrText xml:space="preserve"> PAGEREF _Toc30159348 \h </w:instrText>
            </w:r>
            <w:r w:rsidR="00F053B4">
              <w:rPr>
                <w:noProof/>
                <w:webHidden/>
              </w:rPr>
            </w:r>
            <w:r w:rsidR="00F053B4">
              <w:rPr>
                <w:noProof/>
                <w:webHidden/>
              </w:rPr>
              <w:fldChar w:fldCharType="separate"/>
            </w:r>
            <w:r w:rsidR="00F053B4">
              <w:rPr>
                <w:noProof/>
                <w:webHidden/>
              </w:rPr>
              <w:t>46</w:t>
            </w:r>
            <w:r w:rsidR="00F053B4">
              <w:rPr>
                <w:noProof/>
                <w:webHidden/>
              </w:rPr>
              <w:fldChar w:fldCharType="end"/>
            </w:r>
          </w:hyperlink>
        </w:p>
        <w:p w14:paraId="4FD2553A" w14:textId="6D56569C" w:rsidR="00F053B4" w:rsidRDefault="005724CA">
          <w:pPr>
            <w:pStyle w:val="TOC3"/>
            <w:tabs>
              <w:tab w:val="right" w:leader="dot" w:pos="9350"/>
            </w:tabs>
            <w:rPr>
              <w:rFonts w:eastAsiaTheme="minorEastAsia"/>
              <w:noProof/>
              <w:sz w:val="22"/>
              <w:szCs w:val="22"/>
              <w:lang w:val="en-AU" w:eastAsia="en-AU"/>
            </w:rPr>
          </w:pPr>
          <w:hyperlink w:anchor="_Toc30159349"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_Toc30159349 \h </w:instrText>
            </w:r>
            <w:r w:rsidR="00F053B4">
              <w:rPr>
                <w:noProof/>
                <w:webHidden/>
              </w:rPr>
            </w:r>
            <w:r w:rsidR="00F053B4">
              <w:rPr>
                <w:noProof/>
                <w:webHidden/>
              </w:rPr>
              <w:fldChar w:fldCharType="separate"/>
            </w:r>
            <w:r w:rsidR="00F053B4">
              <w:rPr>
                <w:noProof/>
                <w:webHidden/>
              </w:rPr>
              <w:t>46</w:t>
            </w:r>
            <w:r w:rsidR="00F053B4">
              <w:rPr>
                <w:noProof/>
                <w:webHidden/>
              </w:rPr>
              <w:fldChar w:fldCharType="end"/>
            </w:r>
          </w:hyperlink>
        </w:p>
        <w:p w14:paraId="531C7AD2" w14:textId="295FEFDC" w:rsidR="00F053B4" w:rsidRDefault="005724CA">
          <w:pPr>
            <w:pStyle w:val="TOC3"/>
            <w:tabs>
              <w:tab w:val="right" w:leader="dot" w:pos="9350"/>
            </w:tabs>
            <w:rPr>
              <w:rFonts w:eastAsiaTheme="minorEastAsia"/>
              <w:noProof/>
              <w:sz w:val="22"/>
              <w:szCs w:val="22"/>
              <w:lang w:val="en-AU" w:eastAsia="en-AU"/>
            </w:rPr>
          </w:pPr>
          <w:hyperlink w:anchor="_Toc30159350" w:history="1">
            <w:r w:rsidR="00F053B4" w:rsidRPr="009864A7">
              <w:rPr>
                <w:rStyle w:val="Hyperlink"/>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_Toc30159350 \h </w:instrText>
            </w:r>
            <w:r w:rsidR="00F053B4">
              <w:rPr>
                <w:noProof/>
                <w:webHidden/>
              </w:rPr>
            </w:r>
            <w:r w:rsidR="00F053B4">
              <w:rPr>
                <w:noProof/>
                <w:webHidden/>
              </w:rPr>
              <w:fldChar w:fldCharType="separate"/>
            </w:r>
            <w:r w:rsidR="00F053B4">
              <w:rPr>
                <w:noProof/>
                <w:webHidden/>
              </w:rPr>
              <w:t>47</w:t>
            </w:r>
            <w:r w:rsidR="00F053B4">
              <w:rPr>
                <w:noProof/>
                <w:webHidden/>
              </w:rPr>
              <w:fldChar w:fldCharType="end"/>
            </w:r>
          </w:hyperlink>
        </w:p>
        <w:p w14:paraId="06A0A196" w14:textId="0059C44A" w:rsidR="00F053B4" w:rsidRDefault="005724CA">
          <w:pPr>
            <w:pStyle w:val="TOC2"/>
            <w:tabs>
              <w:tab w:val="right" w:leader="dot" w:pos="9350"/>
            </w:tabs>
            <w:rPr>
              <w:rFonts w:eastAsiaTheme="minorEastAsia"/>
              <w:noProof/>
              <w:sz w:val="22"/>
              <w:szCs w:val="22"/>
              <w:lang w:val="en-AU" w:eastAsia="en-AU"/>
            </w:rPr>
          </w:pPr>
          <w:hyperlink w:anchor="_Toc30159351" w:history="1">
            <w:r w:rsidR="00F053B4" w:rsidRPr="009864A7">
              <w:rPr>
                <w:rStyle w:val="Hyperlink"/>
                <w:rFonts w:cs="Times New Roman"/>
                <w:noProof/>
              </w:rPr>
              <w:t>Pipidinny Swamp</w:t>
            </w:r>
            <w:r w:rsidR="00F053B4">
              <w:rPr>
                <w:noProof/>
                <w:webHidden/>
              </w:rPr>
              <w:tab/>
            </w:r>
            <w:r w:rsidR="00F053B4">
              <w:rPr>
                <w:noProof/>
                <w:webHidden/>
              </w:rPr>
              <w:fldChar w:fldCharType="begin"/>
            </w:r>
            <w:r w:rsidR="00F053B4">
              <w:rPr>
                <w:noProof/>
                <w:webHidden/>
              </w:rPr>
              <w:instrText xml:space="preserve"> PAGEREF _Toc30159351 \h </w:instrText>
            </w:r>
            <w:r w:rsidR="00F053B4">
              <w:rPr>
                <w:noProof/>
                <w:webHidden/>
              </w:rPr>
            </w:r>
            <w:r w:rsidR="00F053B4">
              <w:rPr>
                <w:noProof/>
                <w:webHidden/>
              </w:rPr>
              <w:fldChar w:fldCharType="separate"/>
            </w:r>
            <w:r w:rsidR="00F053B4">
              <w:rPr>
                <w:noProof/>
                <w:webHidden/>
              </w:rPr>
              <w:t>49</w:t>
            </w:r>
            <w:r w:rsidR="00F053B4">
              <w:rPr>
                <w:noProof/>
                <w:webHidden/>
              </w:rPr>
              <w:fldChar w:fldCharType="end"/>
            </w:r>
          </w:hyperlink>
        </w:p>
        <w:p w14:paraId="5B639C0E" w14:textId="370CE208" w:rsidR="00F053B4" w:rsidRDefault="005724CA">
          <w:pPr>
            <w:pStyle w:val="TOC3"/>
            <w:tabs>
              <w:tab w:val="right" w:leader="dot" w:pos="9350"/>
            </w:tabs>
            <w:rPr>
              <w:rFonts w:eastAsiaTheme="minorEastAsia"/>
              <w:noProof/>
              <w:sz w:val="22"/>
              <w:szCs w:val="22"/>
              <w:lang w:val="en-AU" w:eastAsia="en-AU"/>
            </w:rPr>
          </w:pPr>
          <w:hyperlink w:anchor="_Toc30159352"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_Toc30159352 \h </w:instrText>
            </w:r>
            <w:r w:rsidR="00F053B4">
              <w:rPr>
                <w:noProof/>
                <w:webHidden/>
              </w:rPr>
            </w:r>
            <w:r w:rsidR="00F053B4">
              <w:rPr>
                <w:noProof/>
                <w:webHidden/>
              </w:rPr>
              <w:fldChar w:fldCharType="separate"/>
            </w:r>
            <w:r w:rsidR="00F053B4">
              <w:rPr>
                <w:noProof/>
                <w:webHidden/>
              </w:rPr>
              <w:t>49</w:t>
            </w:r>
            <w:r w:rsidR="00F053B4">
              <w:rPr>
                <w:noProof/>
                <w:webHidden/>
              </w:rPr>
              <w:fldChar w:fldCharType="end"/>
            </w:r>
          </w:hyperlink>
        </w:p>
        <w:p w14:paraId="1766B781" w14:textId="0FFDA17F" w:rsidR="00F053B4" w:rsidRDefault="005724CA">
          <w:pPr>
            <w:pStyle w:val="TOC3"/>
            <w:tabs>
              <w:tab w:val="right" w:leader="dot" w:pos="9350"/>
            </w:tabs>
            <w:rPr>
              <w:rFonts w:eastAsiaTheme="minorEastAsia"/>
              <w:noProof/>
              <w:sz w:val="22"/>
              <w:szCs w:val="22"/>
              <w:lang w:val="en-AU" w:eastAsia="en-AU"/>
            </w:rPr>
          </w:pPr>
          <w:hyperlink w:anchor="_Toc30159353"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_Toc30159353 \h </w:instrText>
            </w:r>
            <w:r w:rsidR="00F053B4">
              <w:rPr>
                <w:noProof/>
                <w:webHidden/>
              </w:rPr>
            </w:r>
            <w:r w:rsidR="00F053B4">
              <w:rPr>
                <w:noProof/>
                <w:webHidden/>
              </w:rPr>
              <w:fldChar w:fldCharType="separate"/>
            </w:r>
            <w:r w:rsidR="00F053B4">
              <w:rPr>
                <w:noProof/>
                <w:webHidden/>
              </w:rPr>
              <w:t>50</w:t>
            </w:r>
            <w:r w:rsidR="00F053B4">
              <w:rPr>
                <w:noProof/>
                <w:webHidden/>
              </w:rPr>
              <w:fldChar w:fldCharType="end"/>
            </w:r>
          </w:hyperlink>
        </w:p>
        <w:p w14:paraId="5A9A9159" w14:textId="26DA1851" w:rsidR="00F053B4" w:rsidRDefault="005724CA">
          <w:pPr>
            <w:pStyle w:val="TOC2"/>
            <w:tabs>
              <w:tab w:val="right" w:leader="dot" w:pos="9350"/>
            </w:tabs>
            <w:rPr>
              <w:rFonts w:eastAsiaTheme="minorEastAsia"/>
              <w:noProof/>
              <w:sz w:val="22"/>
              <w:szCs w:val="22"/>
              <w:lang w:val="en-AU" w:eastAsia="en-AU"/>
            </w:rPr>
          </w:pPr>
          <w:hyperlink w:anchor="_Toc30159354" w:history="1">
            <w:r w:rsidR="00F053B4" w:rsidRPr="009864A7">
              <w:rPr>
                <w:rStyle w:val="Hyperlink"/>
                <w:rFonts w:cs="Times New Roman"/>
                <w:noProof/>
              </w:rPr>
              <w:t>Lexia 186</w:t>
            </w:r>
            <w:r w:rsidR="00F053B4">
              <w:rPr>
                <w:noProof/>
                <w:webHidden/>
              </w:rPr>
              <w:tab/>
            </w:r>
            <w:r w:rsidR="00F053B4">
              <w:rPr>
                <w:noProof/>
                <w:webHidden/>
              </w:rPr>
              <w:fldChar w:fldCharType="begin"/>
            </w:r>
            <w:r w:rsidR="00F053B4">
              <w:rPr>
                <w:noProof/>
                <w:webHidden/>
              </w:rPr>
              <w:instrText xml:space="preserve"> PAGEREF _Toc30159354 \h </w:instrText>
            </w:r>
            <w:r w:rsidR="00F053B4">
              <w:rPr>
                <w:noProof/>
                <w:webHidden/>
              </w:rPr>
            </w:r>
            <w:r w:rsidR="00F053B4">
              <w:rPr>
                <w:noProof/>
                <w:webHidden/>
              </w:rPr>
              <w:fldChar w:fldCharType="separate"/>
            </w:r>
            <w:r w:rsidR="00F053B4">
              <w:rPr>
                <w:noProof/>
                <w:webHidden/>
              </w:rPr>
              <w:t>52</w:t>
            </w:r>
            <w:r w:rsidR="00F053B4">
              <w:rPr>
                <w:noProof/>
                <w:webHidden/>
              </w:rPr>
              <w:fldChar w:fldCharType="end"/>
            </w:r>
          </w:hyperlink>
        </w:p>
        <w:p w14:paraId="76C6FA17" w14:textId="6E8750F9" w:rsidR="00F053B4" w:rsidRDefault="005724CA">
          <w:pPr>
            <w:pStyle w:val="TOC3"/>
            <w:tabs>
              <w:tab w:val="right" w:leader="dot" w:pos="9350"/>
            </w:tabs>
            <w:rPr>
              <w:rFonts w:eastAsiaTheme="minorEastAsia"/>
              <w:noProof/>
              <w:sz w:val="22"/>
              <w:szCs w:val="22"/>
              <w:lang w:val="en-AU" w:eastAsia="en-AU"/>
            </w:rPr>
          </w:pPr>
          <w:hyperlink w:anchor="_Toc30159355"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_Toc30159355 \h </w:instrText>
            </w:r>
            <w:r w:rsidR="00F053B4">
              <w:rPr>
                <w:noProof/>
                <w:webHidden/>
              </w:rPr>
            </w:r>
            <w:r w:rsidR="00F053B4">
              <w:rPr>
                <w:noProof/>
                <w:webHidden/>
              </w:rPr>
              <w:fldChar w:fldCharType="separate"/>
            </w:r>
            <w:r w:rsidR="00F053B4">
              <w:rPr>
                <w:noProof/>
                <w:webHidden/>
              </w:rPr>
              <w:t>52</w:t>
            </w:r>
            <w:r w:rsidR="00F053B4">
              <w:rPr>
                <w:noProof/>
                <w:webHidden/>
              </w:rPr>
              <w:fldChar w:fldCharType="end"/>
            </w:r>
          </w:hyperlink>
        </w:p>
        <w:p w14:paraId="4A7540BC" w14:textId="14D10544" w:rsidR="00F053B4" w:rsidRDefault="005724CA">
          <w:pPr>
            <w:pStyle w:val="TOC3"/>
            <w:tabs>
              <w:tab w:val="right" w:leader="dot" w:pos="9350"/>
            </w:tabs>
            <w:rPr>
              <w:rFonts w:eastAsiaTheme="minorEastAsia"/>
              <w:noProof/>
              <w:sz w:val="22"/>
              <w:szCs w:val="22"/>
              <w:lang w:val="en-AU" w:eastAsia="en-AU"/>
            </w:rPr>
          </w:pPr>
          <w:hyperlink w:anchor="_Toc30159356"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_Toc30159356 \h </w:instrText>
            </w:r>
            <w:r w:rsidR="00F053B4">
              <w:rPr>
                <w:noProof/>
                <w:webHidden/>
              </w:rPr>
            </w:r>
            <w:r w:rsidR="00F053B4">
              <w:rPr>
                <w:noProof/>
                <w:webHidden/>
              </w:rPr>
              <w:fldChar w:fldCharType="separate"/>
            </w:r>
            <w:r w:rsidR="00F053B4">
              <w:rPr>
                <w:noProof/>
                <w:webHidden/>
              </w:rPr>
              <w:t>53</w:t>
            </w:r>
            <w:r w:rsidR="00F053B4">
              <w:rPr>
                <w:noProof/>
                <w:webHidden/>
              </w:rPr>
              <w:fldChar w:fldCharType="end"/>
            </w:r>
          </w:hyperlink>
        </w:p>
        <w:p w14:paraId="0F415A38" w14:textId="10518EA3" w:rsidR="00F053B4" w:rsidRDefault="005724CA">
          <w:pPr>
            <w:pStyle w:val="TOC2"/>
            <w:tabs>
              <w:tab w:val="right" w:leader="dot" w:pos="9350"/>
            </w:tabs>
            <w:rPr>
              <w:rFonts w:eastAsiaTheme="minorEastAsia"/>
              <w:noProof/>
              <w:sz w:val="22"/>
              <w:szCs w:val="22"/>
              <w:lang w:val="en-AU" w:eastAsia="en-AU"/>
            </w:rPr>
          </w:pPr>
          <w:hyperlink w:anchor="_Toc30159357" w:history="1">
            <w:r w:rsidR="00F053B4" w:rsidRPr="009864A7">
              <w:rPr>
                <w:rStyle w:val="Hyperlink"/>
                <w:rFonts w:cs="Times New Roman"/>
                <w:noProof/>
              </w:rPr>
              <w:t>Melaleuca Park 173</w:t>
            </w:r>
            <w:r w:rsidR="00F053B4">
              <w:rPr>
                <w:noProof/>
                <w:webHidden/>
              </w:rPr>
              <w:tab/>
            </w:r>
            <w:r w:rsidR="00F053B4">
              <w:rPr>
                <w:noProof/>
                <w:webHidden/>
              </w:rPr>
              <w:fldChar w:fldCharType="begin"/>
            </w:r>
            <w:r w:rsidR="00F053B4">
              <w:rPr>
                <w:noProof/>
                <w:webHidden/>
              </w:rPr>
              <w:instrText xml:space="preserve"> PAGEREF _Toc30159357 \h </w:instrText>
            </w:r>
            <w:r w:rsidR="00F053B4">
              <w:rPr>
                <w:noProof/>
                <w:webHidden/>
              </w:rPr>
            </w:r>
            <w:r w:rsidR="00F053B4">
              <w:rPr>
                <w:noProof/>
                <w:webHidden/>
              </w:rPr>
              <w:fldChar w:fldCharType="separate"/>
            </w:r>
            <w:r w:rsidR="00F053B4">
              <w:rPr>
                <w:noProof/>
                <w:webHidden/>
              </w:rPr>
              <w:t>56</w:t>
            </w:r>
            <w:r w:rsidR="00F053B4">
              <w:rPr>
                <w:noProof/>
                <w:webHidden/>
              </w:rPr>
              <w:fldChar w:fldCharType="end"/>
            </w:r>
          </w:hyperlink>
        </w:p>
        <w:p w14:paraId="592EDBBA" w14:textId="6B8ACCE2" w:rsidR="00F053B4" w:rsidRDefault="005724CA">
          <w:pPr>
            <w:pStyle w:val="TOC3"/>
            <w:tabs>
              <w:tab w:val="right" w:leader="dot" w:pos="9350"/>
            </w:tabs>
            <w:rPr>
              <w:rFonts w:eastAsiaTheme="minorEastAsia"/>
              <w:noProof/>
              <w:sz w:val="22"/>
              <w:szCs w:val="22"/>
              <w:lang w:val="en-AU" w:eastAsia="en-AU"/>
            </w:rPr>
          </w:pPr>
          <w:hyperlink w:anchor="_Toc30159358"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_Toc30159358 \h </w:instrText>
            </w:r>
            <w:r w:rsidR="00F053B4">
              <w:rPr>
                <w:noProof/>
                <w:webHidden/>
              </w:rPr>
            </w:r>
            <w:r w:rsidR="00F053B4">
              <w:rPr>
                <w:noProof/>
                <w:webHidden/>
              </w:rPr>
              <w:fldChar w:fldCharType="separate"/>
            </w:r>
            <w:r w:rsidR="00F053B4">
              <w:rPr>
                <w:noProof/>
                <w:webHidden/>
              </w:rPr>
              <w:t>56</w:t>
            </w:r>
            <w:r w:rsidR="00F053B4">
              <w:rPr>
                <w:noProof/>
                <w:webHidden/>
              </w:rPr>
              <w:fldChar w:fldCharType="end"/>
            </w:r>
          </w:hyperlink>
        </w:p>
        <w:p w14:paraId="75B0500D" w14:textId="70FC28CF" w:rsidR="00F053B4" w:rsidRDefault="005724CA">
          <w:pPr>
            <w:pStyle w:val="TOC3"/>
            <w:tabs>
              <w:tab w:val="right" w:leader="dot" w:pos="9350"/>
            </w:tabs>
            <w:rPr>
              <w:rFonts w:eastAsiaTheme="minorEastAsia"/>
              <w:noProof/>
              <w:sz w:val="22"/>
              <w:szCs w:val="22"/>
              <w:lang w:val="en-AU" w:eastAsia="en-AU"/>
            </w:rPr>
          </w:pPr>
          <w:hyperlink w:anchor="_Toc30159359"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_Toc30159359 \h </w:instrText>
            </w:r>
            <w:r w:rsidR="00F053B4">
              <w:rPr>
                <w:noProof/>
                <w:webHidden/>
              </w:rPr>
            </w:r>
            <w:r w:rsidR="00F053B4">
              <w:rPr>
                <w:noProof/>
                <w:webHidden/>
              </w:rPr>
              <w:fldChar w:fldCharType="separate"/>
            </w:r>
            <w:r w:rsidR="00F053B4">
              <w:rPr>
                <w:noProof/>
                <w:webHidden/>
              </w:rPr>
              <w:t>57</w:t>
            </w:r>
            <w:r w:rsidR="00F053B4">
              <w:rPr>
                <w:noProof/>
                <w:webHidden/>
              </w:rPr>
              <w:fldChar w:fldCharType="end"/>
            </w:r>
          </w:hyperlink>
        </w:p>
        <w:p w14:paraId="07FBE8A1" w14:textId="21359254" w:rsidR="00F053B4" w:rsidRDefault="005724CA">
          <w:pPr>
            <w:pStyle w:val="TOC2"/>
            <w:tabs>
              <w:tab w:val="right" w:leader="dot" w:pos="9350"/>
            </w:tabs>
            <w:rPr>
              <w:rFonts w:eastAsiaTheme="minorEastAsia"/>
              <w:noProof/>
              <w:sz w:val="22"/>
              <w:szCs w:val="22"/>
              <w:lang w:val="en-AU" w:eastAsia="en-AU"/>
            </w:rPr>
          </w:pPr>
          <w:hyperlink w:anchor="_Toc30159360" w:history="1">
            <w:r w:rsidR="00F053B4" w:rsidRPr="009864A7">
              <w:rPr>
                <w:rStyle w:val="Hyperlink"/>
                <w:rFonts w:cs="Times New Roman"/>
                <w:noProof/>
              </w:rPr>
              <w:t>Melaleuca Park 78</w:t>
            </w:r>
            <w:r w:rsidR="00F053B4">
              <w:rPr>
                <w:noProof/>
                <w:webHidden/>
              </w:rPr>
              <w:tab/>
            </w:r>
            <w:r w:rsidR="00F053B4">
              <w:rPr>
                <w:noProof/>
                <w:webHidden/>
              </w:rPr>
              <w:fldChar w:fldCharType="begin"/>
            </w:r>
            <w:r w:rsidR="00F053B4">
              <w:rPr>
                <w:noProof/>
                <w:webHidden/>
              </w:rPr>
              <w:instrText xml:space="preserve"> PAGEREF _Toc30159360 \h </w:instrText>
            </w:r>
            <w:r w:rsidR="00F053B4">
              <w:rPr>
                <w:noProof/>
                <w:webHidden/>
              </w:rPr>
            </w:r>
            <w:r w:rsidR="00F053B4">
              <w:rPr>
                <w:noProof/>
                <w:webHidden/>
              </w:rPr>
              <w:fldChar w:fldCharType="separate"/>
            </w:r>
            <w:r w:rsidR="00F053B4">
              <w:rPr>
                <w:noProof/>
                <w:webHidden/>
              </w:rPr>
              <w:t>59</w:t>
            </w:r>
            <w:r w:rsidR="00F053B4">
              <w:rPr>
                <w:noProof/>
                <w:webHidden/>
              </w:rPr>
              <w:fldChar w:fldCharType="end"/>
            </w:r>
          </w:hyperlink>
        </w:p>
        <w:p w14:paraId="66181D29" w14:textId="6D68CFBE" w:rsidR="00F053B4" w:rsidRDefault="005724CA">
          <w:pPr>
            <w:pStyle w:val="TOC3"/>
            <w:tabs>
              <w:tab w:val="right" w:leader="dot" w:pos="9350"/>
            </w:tabs>
            <w:rPr>
              <w:rFonts w:eastAsiaTheme="minorEastAsia"/>
              <w:noProof/>
              <w:sz w:val="22"/>
              <w:szCs w:val="22"/>
              <w:lang w:val="en-AU" w:eastAsia="en-AU"/>
            </w:rPr>
          </w:pPr>
          <w:hyperlink w:anchor="_Toc30159361"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_Toc30159361 \h </w:instrText>
            </w:r>
            <w:r w:rsidR="00F053B4">
              <w:rPr>
                <w:noProof/>
                <w:webHidden/>
              </w:rPr>
            </w:r>
            <w:r w:rsidR="00F053B4">
              <w:rPr>
                <w:noProof/>
                <w:webHidden/>
              </w:rPr>
              <w:fldChar w:fldCharType="separate"/>
            </w:r>
            <w:r w:rsidR="00F053B4">
              <w:rPr>
                <w:noProof/>
                <w:webHidden/>
              </w:rPr>
              <w:t>59</w:t>
            </w:r>
            <w:r w:rsidR="00F053B4">
              <w:rPr>
                <w:noProof/>
                <w:webHidden/>
              </w:rPr>
              <w:fldChar w:fldCharType="end"/>
            </w:r>
          </w:hyperlink>
        </w:p>
        <w:p w14:paraId="4623A255" w14:textId="382D195D" w:rsidR="00F053B4" w:rsidRDefault="005724CA">
          <w:pPr>
            <w:pStyle w:val="TOC3"/>
            <w:tabs>
              <w:tab w:val="right" w:leader="dot" w:pos="9350"/>
            </w:tabs>
            <w:rPr>
              <w:rFonts w:eastAsiaTheme="minorEastAsia"/>
              <w:noProof/>
              <w:sz w:val="22"/>
              <w:szCs w:val="22"/>
              <w:lang w:val="en-AU" w:eastAsia="en-AU"/>
            </w:rPr>
          </w:pPr>
          <w:hyperlink w:anchor="_Toc30159362"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_Toc30159362 \h </w:instrText>
            </w:r>
            <w:r w:rsidR="00F053B4">
              <w:rPr>
                <w:noProof/>
                <w:webHidden/>
              </w:rPr>
            </w:r>
            <w:r w:rsidR="00F053B4">
              <w:rPr>
                <w:noProof/>
                <w:webHidden/>
              </w:rPr>
              <w:fldChar w:fldCharType="separate"/>
            </w:r>
            <w:r w:rsidR="00F053B4">
              <w:rPr>
                <w:noProof/>
                <w:webHidden/>
              </w:rPr>
              <w:t>60</w:t>
            </w:r>
            <w:r w:rsidR="00F053B4">
              <w:rPr>
                <w:noProof/>
                <w:webHidden/>
              </w:rPr>
              <w:fldChar w:fldCharType="end"/>
            </w:r>
          </w:hyperlink>
        </w:p>
        <w:p w14:paraId="60177B0E" w14:textId="6F169341" w:rsidR="00F053B4" w:rsidRDefault="005724CA">
          <w:pPr>
            <w:pStyle w:val="TOC2"/>
            <w:tabs>
              <w:tab w:val="right" w:leader="dot" w:pos="9350"/>
            </w:tabs>
            <w:rPr>
              <w:rFonts w:eastAsiaTheme="minorEastAsia"/>
              <w:noProof/>
              <w:sz w:val="22"/>
              <w:szCs w:val="22"/>
              <w:lang w:val="en-AU" w:eastAsia="en-AU"/>
            </w:rPr>
          </w:pPr>
          <w:hyperlink w:anchor="_Toc30159363" w:history="1">
            <w:r w:rsidR="00F053B4" w:rsidRPr="009864A7">
              <w:rPr>
                <w:rStyle w:val="Hyperlink"/>
                <w:rFonts w:cs="Times New Roman"/>
                <w:noProof/>
              </w:rPr>
              <w:t>MM59B - Whiteman Park East</w:t>
            </w:r>
            <w:r w:rsidR="00F053B4">
              <w:rPr>
                <w:noProof/>
                <w:webHidden/>
              </w:rPr>
              <w:tab/>
            </w:r>
            <w:r w:rsidR="00F053B4">
              <w:rPr>
                <w:noProof/>
                <w:webHidden/>
              </w:rPr>
              <w:fldChar w:fldCharType="begin"/>
            </w:r>
            <w:r w:rsidR="00F053B4">
              <w:rPr>
                <w:noProof/>
                <w:webHidden/>
              </w:rPr>
              <w:instrText xml:space="preserve"> PAGEREF _Toc30159363 \h </w:instrText>
            </w:r>
            <w:r w:rsidR="00F053B4">
              <w:rPr>
                <w:noProof/>
                <w:webHidden/>
              </w:rPr>
            </w:r>
            <w:r w:rsidR="00F053B4">
              <w:rPr>
                <w:noProof/>
                <w:webHidden/>
              </w:rPr>
              <w:fldChar w:fldCharType="separate"/>
            </w:r>
            <w:r w:rsidR="00F053B4">
              <w:rPr>
                <w:noProof/>
                <w:webHidden/>
              </w:rPr>
              <w:t>62</w:t>
            </w:r>
            <w:r w:rsidR="00F053B4">
              <w:rPr>
                <w:noProof/>
                <w:webHidden/>
              </w:rPr>
              <w:fldChar w:fldCharType="end"/>
            </w:r>
          </w:hyperlink>
        </w:p>
        <w:p w14:paraId="7FD8C2AA" w14:textId="18296D8E" w:rsidR="00F053B4" w:rsidRDefault="005724CA">
          <w:pPr>
            <w:pStyle w:val="TOC3"/>
            <w:tabs>
              <w:tab w:val="right" w:leader="dot" w:pos="9350"/>
            </w:tabs>
            <w:rPr>
              <w:rFonts w:eastAsiaTheme="minorEastAsia"/>
              <w:noProof/>
              <w:sz w:val="22"/>
              <w:szCs w:val="22"/>
              <w:lang w:val="en-AU" w:eastAsia="en-AU"/>
            </w:rPr>
          </w:pPr>
          <w:hyperlink w:anchor="_Toc30159364"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_Toc30159364 \h </w:instrText>
            </w:r>
            <w:r w:rsidR="00F053B4">
              <w:rPr>
                <w:noProof/>
                <w:webHidden/>
              </w:rPr>
            </w:r>
            <w:r w:rsidR="00F053B4">
              <w:rPr>
                <w:noProof/>
                <w:webHidden/>
              </w:rPr>
              <w:fldChar w:fldCharType="separate"/>
            </w:r>
            <w:r w:rsidR="00F053B4">
              <w:rPr>
                <w:noProof/>
                <w:webHidden/>
              </w:rPr>
              <w:t>62</w:t>
            </w:r>
            <w:r w:rsidR="00F053B4">
              <w:rPr>
                <w:noProof/>
                <w:webHidden/>
              </w:rPr>
              <w:fldChar w:fldCharType="end"/>
            </w:r>
          </w:hyperlink>
        </w:p>
        <w:p w14:paraId="39B0FA41" w14:textId="0034D4DB" w:rsidR="00F053B4" w:rsidRDefault="005724CA">
          <w:pPr>
            <w:pStyle w:val="TOC3"/>
            <w:tabs>
              <w:tab w:val="right" w:leader="dot" w:pos="9350"/>
            </w:tabs>
            <w:rPr>
              <w:rFonts w:eastAsiaTheme="minorEastAsia"/>
              <w:noProof/>
              <w:sz w:val="22"/>
              <w:szCs w:val="22"/>
              <w:lang w:val="en-AU" w:eastAsia="en-AU"/>
            </w:rPr>
          </w:pPr>
          <w:hyperlink w:anchor="_Toc30159365"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_Toc30159365 \h </w:instrText>
            </w:r>
            <w:r w:rsidR="00F053B4">
              <w:rPr>
                <w:noProof/>
                <w:webHidden/>
              </w:rPr>
            </w:r>
            <w:r w:rsidR="00F053B4">
              <w:rPr>
                <w:noProof/>
                <w:webHidden/>
              </w:rPr>
              <w:fldChar w:fldCharType="separate"/>
            </w:r>
            <w:r w:rsidR="00F053B4">
              <w:rPr>
                <w:noProof/>
                <w:webHidden/>
              </w:rPr>
              <w:t>63</w:t>
            </w:r>
            <w:r w:rsidR="00F053B4">
              <w:rPr>
                <w:noProof/>
                <w:webHidden/>
              </w:rPr>
              <w:fldChar w:fldCharType="end"/>
            </w:r>
          </w:hyperlink>
        </w:p>
        <w:p w14:paraId="557D6B40" w14:textId="61115158" w:rsidR="00F053B4" w:rsidRDefault="005724CA">
          <w:pPr>
            <w:pStyle w:val="TOC2"/>
            <w:tabs>
              <w:tab w:val="right" w:leader="dot" w:pos="9350"/>
            </w:tabs>
            <w:rPr>
              <w:rFonts w:eastAsiaTheme="minorEastAsia"/>
              <w:noProof/>
              <w:sz w:val="22"/>
              <w:szCs w:val="22"/>
              <w:lang w:val="en-AU" w:eastAsia="en-AU"/>
            </w:rPr>
          </w:pPr>
          <w:hyperlink w:anchor="_Toc30159366" w:history="1">
            <w:r w:rsidR="00F053B4" w:rsidRPr="009864A7">
              <w:rPr>
                <w:rStyle w:val="Hyperlink"/>
                <w:rFonts w:cs="Times New Roman"/>
                <w:noProof/>
              </w:rPr>
              <w:t>PM9 - Pinjar North</w:t>
            </w:r>
            <w:r w:rsidR="00F053B4">
              <w:rPr>
                <w:noProof/>
                <w:webHidden/>
              </w:rPr>
              <w:tab/>
            </w:r>
            <w:r w:rsidR="00F053B4">
              <w:rPr>
                <w:noProof/>
                <w:webHidden/>
              </w:rPr>
              <w:fldChar w:fldCharType="begin"/>
            </w:r>
            <w:r w:rsidR="00F053B4">
              <w:rPr>
                <w:noProof/>
                <w:webHidden/>
              </w:rPr>
              <w:instrText xml:space="preserve"> PAGEREF _Toc30159366 \h </w:instrText>
            </w:r>
            <w:r w:rsidR="00F053B4">
              <w:rPr>
                <w:noProof/>
                <w:webHidden/>
              </w:rPr>
            </w:r>
            <w:r w:rsidR="00F053B4">
              <w:rPr>
                <w:noProof/>
                <w:webHidden/>
              </w:rPr>
              <w:fldChar w:fldCharType="separate"/>
            </w:r>
            <w:r w:rsidR="00F053B4">
              <w:rPr>
                <w:noProof/>
                <w:webHidden/>
              </w:rPr>
              <w:t>65</w:t>
            </w:r>
            <w:r w:rsidR="00F053B4">
              <w:rPr>
                <w:noProof/>
                <w:webHidden/>
              </w:rPr>
              <w:fldChar w:fldCharType="end"/>
            </w:r>
          </w:hyperlink>
        </w:p>
        <w:p w14:paraId="478855B5" w14:textId="0813F349" w:rsidR="00F053B4" w:rsidRDefault="005724CA">
          <w:pPr>
            <w:pStyle w:val="TOC3"/>
            <w:tabs>
              <w:tab w:val="right" w:leader="dot" w:pos="9350"/>
            </w:tabs>
            <w:rPr>
              <w:rFonts w:eastAsiaTheme="minorEastAsia"/>
              <w:noProof/>
              <w:sz w:val="22"/>
              <w:szCs w:val="22"/>
              <w:lang w:val="en-AU" w:eastAsia="en-AU"/>
            </w:rPr>
          </w:pPr>
          <w:hyperlink w:anchor="_Toc30159367"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_Toc30159367 \h </w:instrText>
            </w:r>
            <w:r w:rsidR="00F053B4">
              <w:rPr>
                <w:noProof/>
                <w:webHidden/>
              </w:rPr>
            </w:r>
            <w:r w:rsidR="00F053B4">
              <w:rPr>
                <w:noProof/>
                <w:webHidden/>
              </w:rPr>
              <w:fldChar w:fldCharType="separate"/>
            </w:r>
            <w:r w:rsidR="00F053B4">
              <w:rPr>
                <w:noProof/>
                <w:webHidden/>
              </w:rPr>
              <w:t>65</w:t>
            </w:r>
            <w:r w:rsidR="00F053B4">
              <w:rPr>
                <w:noProof/>
                <w:webHidden/>
              </w:rPr>
              <w:fldChar w:fldCharType="end"/>
            </w:r>
          </w:hyperlink>
        </w:p>
        <w:p w14:paraId="544CEA54" w14:textId="547BA8CE" w:rsidR="00F053B4" w:rsidRDefault="005724CA">
          <w:pPr>
            <w:pStyle w:val="TOC3"/>
            <w:tabs>
              <w:tab w:val="right" w:leader="dot" w:pos="9350"/>
            </w:tabs>
            <w:rPr>
              <w:rFonts w:eastAsiaTheme="minorEastAsia"/>
              <w:noProof/>
              <w:sz w:val="22"/>
              <w:szCs w:val="22"/>
              <w:lang w:val="en-AU" w:eastAsia="en-AU"/>
            </w:rPr>
          </w:pPr>
          <w:hyperlink w:anchor="_Toc30159368"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_Toc30159368 \h </w:instrText>
            </w:r>
            <w:r w:rsidR="00F053B4">
              <w:rPr>
                <w:noProof/>
                <w:webHidden/>
              </w:rPr>
            </w:r>
            <w:r w:rsidR="00F053B4">
              <w:rPr>
                <w:noProof/>
                <w:webHidden/>
              </w:rPr>
              <w:fldChar w:fldCharType="separate"/>
            </w:r>
            <w:r w:rsidR="00F053B4">
              <w:rPr>
                <w:noProof/>
                <w:webHidden/>
              </w:rPr>
              <w:t>66</w:t>
            </w:r>
            <w:r w:rsidR="00F053B4">
              <w:rPr>
                <w:noProof/>
                <w:webHidden/>
              </w:rPr>
              <w:fldChar w:fldCharType="end"/>
            </w:r>
          </w:hyperlink>
        </w:p>
        <w:p w14:paraId="25C66FBC" w14:textId="489126C3" w:rsidR="00F053B4" w:rsidRDefault="005724CA">
          <w:pPr>
            <w:pStyle w:val="TOC2"/>
            <w:tabs>
              <w:tab w:val="right" w:leader="dot" w:pos="9350"/>
            </w:tabs>
            <w:rPr>
              <w:rFonts w:eastAsiaTheme="minorEastAsia"/>
              <w:noProof/>
              <w:sz w:val="22"/>
              <w:szCs w:val="22"/>
              <w:lang w:val="en-AU" w:eastAsia="en-AU"/>
            </w:rPr>
          </w:pPr>
          <w:hyperlink w:anchor="_Toc30159369" w:history="1">
            <w:r w:rsidR="00F053B4" w:rsidRPr="009864A7">
              <w:rPr>
                <w:rStyle w:val="Hyperlink"/>
                <w:rFonts w:cs="Times New Roman"/>
                <w:noProof/>
              </w:rPr>
              <w:t>WM1 - Pinjar</w:t>
            </w:r>
            <w:r w:rsidR="00F053B4">
              <w:rPr>
                <w:noProof/>
                <w:webHidden/>
              </w:rPr>
              <w:tab/>
            </w:r>
            <w:r w:rsidR="00F053B4">
              <w:rPr>
                <w:noProof/>
                <w:webHidden/>
              </w:rPr>
              <w:fldChar w:fldCharType="begin"/>
            </w:r>
            <w:r w:rsidR="00F053B4">
              <w:rPr>
                <w:noProof/>
                <w:webHidden/>
              </w:rPr>
              <w:instrText xml:space="preserve"> PAGEREF _Toc30159369 \h </w:instrText>
            </w:r>
            <w:r w:rsidR="00F053B4">
              <w:rPr>
                <w:noProof/>
                <w:webHidden/>
              </w:rPr>
            </w:r>
            <w:r w:rsidR="00F053B4">
              <w:rPr>
                <w:noProof/>
                <w:webHidden/>
              </w:rPr>
              <w:fldChar w:fldCharType="separate"/>
            </w:r>
            <w:r w:rsidR="00F053B4">
              <w:rPr>
                <w:noProof/>
                <w:webHidden/>
              </w:rPr>
              <w:t>67</w:t>
            </w:r>
            <w:r w:rsidR="00F053B4">
              <w:rPr>
                <w:noProof/>
                <w:webHidden/>
              </w:rPr>
              <w:fldChar w:fldCharType="end"/>
            </w:r>
          </w:hyperlink>
        </w:p>
        <w:p w14:paraId="48B94342" w14:textId="7B512D2B" w:rsidR="00F053B4" w:rsidRDefault="005724CA">
          <w:pPr>
            <w:pStyle w:val="TOC3"/>
            <w:tabs>
              <w:tab w:val="right" w:leader="dot" w:pos="9350"/>
            </w:tabs>
            <w:rPr>
              <w:rFonts w:eastAsiaTheme="minorEastAsia"/>
              <w:noProof/>
              <w:sz w:val="22"/>
              <w:szCs w:val="22"/>
              <w:lang w:val="en-AU" w:eastAsia="en-AU"/>
            </w:rPr>
          </w:pPr>
          <w:hyperlink w:anchor="_Toc30159370"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_Toc30159370 \h </w:instrText>
            </w:r>
            <w:r w:rsidR="00F053B4">
              <w:rPr>
                <w:noProof/>
                <w:webHidden/>
              </w:rPr>
            </w:r>
            <w:r w:rsidR="00F053B4">
              <w:rPr>
                <w:noProof/>
                <w:webHidden/>
              </w:rPr>
              <w:fldChar w:fldCharType="separate"/>
            </w:r>
            <w:r w:rsidR="00F053B4">
              <w:rPr>
                <w:noProof/>
                <w:webHidden/>
              </w:rPr>
              <w:t>67</w:t>
            </w:r>
            <w:r w:rsidR="00F053B4">
              <w:rPr>
                <w:noProof/>
                <w:webHidden/>
              </w:rPr>
              <w:fldChar w:fldCharType="end"/>
            </w:r>
          </w:hyperlink>
        </w:p>
        <w:p w14:paraId="06560B27" w14:textId="360FC854" w:rsidR="00F053B4" w:rsidRDefault="005724CA">
          <w:pPr>
            <w:pStyle w:val="TOC3"/>
            <w:tabs>
              <w:tab w:val="right" w:leader="dot" w:pos="9350"/>
            </w:tabs>
            <w:rPr>
              <w:rFonts w:eastAsiaTheme="minorEastAsia"/>
              <w:noProof/>
              <w:sz w:val="22"/>
              <w:szCs w:val="22"/>
              <w:lang w:val="en-AU" w:eastAsia="en-AU"/>
            </w:rPr>
          </w:pPr>
          <w:hyperlink w:anchor="_Toc30159371"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_Toc30159371 \h </w:instrText>
            </w:r>
            <w:r w:rsidR="00F053B4">
              <w:rPr>
                <w:noProof/>
                <w:webHidden/>
              </w:rPr>
            </w:r>
            <w:r w:rsidR="00F053B4">
              <w:rPr>
                <w:noProof/>
                <w:webHidden/>
              </w:rPr>
              <w:fldChar w:fldCharType="separate"/>
            </w:r>
            <w:r w:rsidR="00F053B4">
              <w:rPr>
                <w:noProof/>
                <w:webHidden/>
              </w:rPr>
              <w:t>68</w:t>
            </w:r>
            <w:r w:rsidR="00F053B4">
              <w:rPr>
                <w:noProof/>
                <w:webHidden/>
              </w:rPr>
              <w:fldChar w:fldCharType="end"/>
            </w:r>
          </w:hyperlink>
        </w:p>
        <w:p w14:paraId="2DF69848" w14:textId="0B6FC983" w:rsidR="00F053B4" w:rsidRDefault="005724CA">
          <w:pPr>
            <w:pStyle w:val="TOC2"/>
            <w:tabs>
              <w:tab w:val="right" w:leader="dot" w:pos="9350"/>
            </w:tabs>
            <w:rPr>
              <w:rFonts w:eastAsiaTheme="minorEastAsia"/>
              <w:noProof/>
              <w:sz w:val="22"/>
              <w:szCs w:val="22"/>
              <w:lang w:val="en-AU" w:eastAsia="en-AU"/>
            </w:rPr>
          </w:pPr>
          <w:hyperlink w:anchor="_Toc30159372" w:history="1">
            <w:r w:rsidR="00F053B4" w:rsidRPr="009864A7">
              <w:rPr>
                <w:rStyle w:val="Hyperlink"/>
                <w:rFonts w:cs="Times New Roman"/>
                <w:noProof/>
              </w:rPr>
              <w:t>WM2 - Melaleuca Park North</w:t>
            </w:r>
            <w:r w:rsidR="00F053B4">
              <w:rPr>
                <w:noProof/>
                <w:webHidden/>
              </w:rPr>
              <w:tab/>
            </w:r>
            <w:r w:rsidR="00F053B4">
              <w:rPr>
                <w:noProof/>
                <w:webHidden/>
              </w:rPr>
              <w:fldChar w:fldCharType="begin"/>
            </w:r>
            <w:r w:rsidR="00F053B4">
              <w:rPr>
                <w:noProof/>
                <w:webHidden/>
              </w:rPr>
              <w:instrText xml:space="preserve"> PAGEREF _Toc30159372 \h </w:instrText>
            </w:r>
            <w:r w:rsidR="00F053B4">
              <w:rPr>
                <w:noProof/>
                <w:webHidden/>
              </w:rPr>
            </w:r>
            <w:r w:rsidR="00F053B4">
              <w:rPr>
                <w:noProof/>
                <w:webHidden/>
              </w:rPr>
              <w:fldChar w:fldCharType="separate"/>
            </w:r>
            <w:r w:rsidR="00F053B4">
              <w:rPr>
                <w:noProof/>
                <w:webHidden/>
              </w:rPr>
              <w:t>70</w:t>
            </w:r>
            <w:r w:rsidR="00F053B4">
              <w:rPr>
                <w:noProof/>
                <w:webHidden/>
              </w:rPr>
              <w:fldChar w:fldCharType="end"/>
            </w:r>
          </w:hyperlink>
        </w:p>
        <w:p w14:paraId="683CD613" w14:textId="49DBCA3D" w:rsidR="00F053B4" w:rsidRDefault="005724CA">
          <w:pPr>
            <w:pStyle w:val="TOC3"/>
            <w:tabs>
              <w:tab w:val="right" w:leader="dot" w:pos="9350"/>
            </w:tabs>
            <w:rPr>
              <w:rFonts w:eastAsiaTheme="minorEastAsia"/>
              <w:noProof/>
              <w:sz w:val="22"/>
              <w:szCs w:val="22"/>
              <w:lang w:val="en-AU" w:eastAsia="en-AU"/>
            </w:rPr>
          </w:pPr>
          <w:hyperlink w:anchor="_Toc30159373"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_Toc30159373 \h </w:instrText>
            </w:r>
            <w:r w:rsidR="00F053B4">
              <w:rPr>
                <w:noProof/>
                <w:webHidden/>
              </w:rPr>
            </w:r>
            <w:r w:rsidR="00F053B4">
              <w:rPr>
                <w:noProof/>
                <w:webHidden/>
              </w:rPr>
              <w:fldChar w:fldCharType="separate"/>
            </w:r>
            <w:r w:rsidR="00F053B4">
              <w:rPr>
                <w:noProof/>
                <w:webHidden/>
              </w:rPr>
              <w:t>70</w:t>
            </w:r>
            <w:r w:rsidR="00F053B4">
              <w:rPr>
                <w:noProof/>
                <w:webHidden/>
              </w:rPr>
              <w:fldChar w:fldCharType="end"/>
            </w:r>
          </w:hyperlink>
        </w:p>
        <w:p w14:paraId="00ED8188" w14:textId="599E2199" w:rsidR="00F053B4" w:rsidRDefault="005724CA">
          <w:pPr>
            <w:pStyle w:val="TOC3"/>
            <w:tabs>
              <w:tab w:val="right" w:leader="dot" w:pos="9350"/>
            </w:tabs>
            <w:rPr>
              <w:rFonts w:eastAsiaTheme="minorEastAsia"/>
              <w:noProof/>
              <w:sz w:val="22"/>
              <w:szCs w:val="22"/>
              <w:lang w:val="en-AU" w:eastAsia="en-AU"/>
            </w:rPr>
          </w:pPr>
          <w:hyperlink w:anchor="_Toc30159374"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_Toc30159374 \h </w:instrText>
            </w:r>
            <w:r w:rsidR="00F053B4">
              <w:rPr>
                <w:noProof/>
                <w:webHidden/>
              </w:rPr>
            </w:r>
            <w:r w:rsidR="00F053B4">
              <w:rPr>
                <w:noProof/>
                <w:webHidden/>
              </w:rPr>
              <w:fldChar w:fldCharType="separate"/>
            </w:r>
            <w:r w:rsidR="00F053B4">
              <w:rPr>
                <w:noProof/>
                <w:webHidden/>
              </w:rPr>
              <w:t>71</w:t>
            </w:r>
            <w:r w:rsidR="00F053B4">
              <w:rPr>
                <w:noProof/>
                <w:webHidden/>
              </w:rPr>
              <w:fldChar w:fldCharType="end"/>
            </w:r>
          </w:hyperlink>
        </w:p>
        <w:p w14:paraId="328EDDBA" w14:textId="6FF9711E" w:rsidR="00F053B4" w:rsidRDefault="005724CA">
          <w:pPr>
            <w:pStyle w:val="TOC2"/>
            <w:tabs>
              <w:tab w:val="right" w:leader="dot" w:pos="9350"/>
            </w:tabs>
            <w:rPr>
              <w:rFonts w:eastAsiaTheme="minorEastAsia"/>
              <w:noProof/>
              <w:sz w:val="22"/>
              <w:szCs w:val="22"/>
              <w:lang w:val="en-AU" w:eastAsia="en-AU"/>
            </w:rPr>
          </w:pPr>
          <w:hyperlink w:anchor="_Toc30159375" w:history="1">
            <w:r w:rsidR="00F053B4" w:rsidRPr="009864A7">
              <w:rPr>
                <w:rStyle w:val="Hyperlink"/>
                <w:rFonts w:cs="Times New Roman"/>
                <w:noProof/>
              </w:rPr>
              <w:t>WM8 - Melaleuca Park</w:t>
            </w:r>
            <w:r w:rsidR="00F053B4">
              <w:rPr>
                <w:noProof/>
                <w:webHidden/>
              </w:rPr>
              <w:tab/>
            </w:r>
            <w:r w:rsidR="00F053B4">
              <w:rPr>
                <w:noProof/>
                <w:webHidden/>
              </w:rPr>
              <w:fldChar w:fldCharType="begin"/>
            </w:r>
            <w:r w:rsidR="00F053B4">
              <w:rPr>
                <w:noProof/>
                <w:webHidden/>
              </w:rPr>
              <w:instrText xml:space="preserve"> PAGEREF _Toc30159375 \h </w:instrText>
            </w:r>
            <w:r w:rsidR="00F053B4">
              <w:rPr>
                <w:noProof/>
                <w:webHidden/>
              </w:rPr>
            </w:r>
            <w:r w:rsidR="00F053B4">
              <w:rPr>
                <w:noProof/>
                <w:webHidden/>
              </w:rPr>
              <w:fldChar w:fldCharType="separate"/>
            </w:r>
            <w:r w:rsidR="00F053B4">
              <w:rPr>
                <w:noProof/>
                <w:webHidden/>
              </w:rPr>
              <w:t>73</w:t>
            </w:r>
            <w:r w:rsidR="00F053B4">
              <w:rPr>
                <w:noProof/>
                <w:webHidden/>
              </w:rPr>
              <w:fldChar w:fldCharType="end"/>
            </w:r>
          </w:hyperlink>
        </w:p>
        <w:p w14:paraId="2DDCFF91" w14:textId="53770C43" w:rsidR="00F053B4" w:rsidRDefault="005724CA">
          <w:pPr>
            <w:pStyle w:val="TOC3"/>
            <w:tabs>
              <w:tab w:val="right" w:leader="dot" w:pos="9350"/>
            </w:tabs>
            <w:rPr>
              <w:rFonts w:eastAsiaTheme="minorEastAsia"/>
              <w:noProof/>
              <w:sz w:val="22"/>
              <w:szCs w:val="22"/>
              <w:lang w:val="en-AU" w:eastAsia="en-AU"/>
            </w:rPr>
          </w:pPr>
          <w:hyperlink w:anchor="_Toc30159376"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_Toc30159376 \h </w:instrText>
            </w:r>
            <w:r w:rsidR="00F053B4">
              <w:rPr>
                <w:noProof/>
                <w:webHidden/>
              </w:rPr>
            </w:r>
            <w:r w:rsidR="00F053B4">
              <w:rPr>
                <w:noProof/>
                <w:webHidden/>
              </w:rPr>
              <w:fldChar w:fldCharType="separate"/>
            </w:r>
            <w:r w:rsidR="00F053B4">
              <w:rPr>
                <w:noProof/>
                <w:webHidden/>
              </w:rPr>
              <w:t>73</w:t>
            </w:r>
            <w:r w:rsidR="00F053B4">
              <w:rPr>
                <w:noProof/>
                <w:webHidden/>
              </w:rPr>
              <w:fldChar w:fldCharType="end"/>
            </w:r>
          </w:hyperlink>
        </w:p>
        <w:p w14:paraId="1245183C" w14:textId="5A8EFDE9" w:rsidR="00F053B4" w:rsidRDefault="005724CA">
          <w:pPr>
            <w:pStyle w:val="TOC3"/>
            <w:tabs>
              <w:tab w:val="right" w:leader="dot" w:pos="9350"/>
            </w:tabs>
            <w:rPr>
              <w:rFonts w:eastAsiaTheme="minorEastAsia"/>
              <w:noProof/>
              <w:sz w:val="22"/>
              <w:szCs w:val="22"/>
              <w:lang w:val="en-AU" w:eastAsia="en-AU"/>
            </w:rPr>
          </w:pPr>
          <w:hyperlink w:anchor="_Toc30159377"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_Toc30159377 \h </w:instrText>
            </w:r>
            <w:r w:rsidR="00F053B4">
              <w:rPr>
                <w:noProof/>
                <w:webHidden/>
              </w:rPr>
            </w:r>
            <w:r w:rsidR="00F053B4">
              <w:rPr>
                <w:noProof/>
                <w:webHidden/>
              </w:rPr>
              <w:fldChar w:fldCharType="separate"/>
            </w:r>
            <w:r w:rsidR="00F053B4">
              <w:rPr>
                <w:noProof/>
                <w:webHidden/>
              </w:rPr>
              <w:t>74</w:t>
            </w:r>
            <w:r w:rsidR="00F053B4">
              <w:rPr>
                <w:noProof/>
                <w:webHidden/>
              </w:rPr>
              <w:fldChar w:fldCharType="end"/>
            </w:r>
          </w:hyperlink>
        </w:p>
        <w:p w14:paraId="7FBF7A9D" w14:textId="26ACE4B3" w:rsidR="00F053B4" w:rsidRDefault="005724CA">
          <w:pPr>
            <w:pStyle w:val="TOC2"/>
            <w:tabs>
              <w:tab w:val="right" w:leader="dot" w:pos="9350"/>
            </w:tabs>
            <w:rPr>
              <w:rFonts w:eastAsiaTheme="minorEastAsia"/>
              <w:noProof/>
              <w:sz w:val="22"/>
              <w:szCs w:val="22"/>
              <w:lang w:val="en-AU" w:eastAsia="en-AU"/>
            </w:rPr>
          </w:pPr>
          <w:hyperlink w:anchor="_Toc30159378" w:history="1">
            <w:r w:rsidR="00F053B4" w:rsidRPr="009864A7">
              <w:rPr>
                <w:rStyle w:val="Hyperlink"/>
                <w:rFonts w:cs="Times New Roman"/>
                <w:noProof/>
              </w:rPr>
              <w:t>Lake Gwelup</w:t>
            </w:r>
            <w:r w:rsidR="00F053B4">
              <w:rPr>
                <w:noProof/>
                <w:webHidden/>
              </w:rPr>
              <w:tab/>
            </w:r>
            <w:r w:rsidR="00F053B4">
              <w:rPr>
                <w:noProof/>
                <w:webHidden/>
              </w:rPr>
              <w:fldChar w:fldCharType="begin"/>
            </w:r>
            <w:r w:rsidR="00F053B4">
              <w:rPr>
                <w:noProof/>
                <w:webHidden/>
              </w:rPr>
              <w:instrText xml:space="preserve"> PAGEREF _Toc30159378 \h </w:instrText>
            </w:r>
            <w:r w:rsidR="00F053B4">
              <w:rPr>
                <w:noProof/>
                <w:webHidden/>
              </w:rPr>
            </w:r>
            <w:r w:rsidR="00F053B4">
              <w:rPr>
                <w:noProof/>
                <w:webHidden/>
              </w:rPr>
              <w:fldChar w:fldCharType="separate"/>
            </w:r>
            <w:r w:rsidR="00F053B4">
              <w:rPr>
                <w:noProof/>
                <w:webHidden/>
              </w:rPr>
              <w:t>76</w:t>
            </w:r>
            <w:r w:rsidR="00F053B4">
              <w:rPr>
                <w:noProof/>
                <w:webHidden/>
              </w:rPr>
              <w:fldChar w:fldCharType="end"/>
            </w:r>
          </w:hyperlink>
        </w:p>
        <w:p w14:paraId="6FCFE629" w14:textId="7767EDBB" w:rsidR="00F053B4" w:rsidRDefault="005724CA">
          <w:pPr>
            <w:pStyle w:val="TOC3"/>
            <w:tabs>
              <w:tab w:val="right" w:leader="dot" w:pos="9350"/>
            </w:tabs>
            <w:rPr>
              <w:rFonts w:eastAsiaTheme="minorEastAsia"/>
              <w:noProof/>
              <w:sz w:val="22"/>
              <w:szCs w:val="22"/>
              <w:lang w:val="en-AU" w:eastAsia="en-AU"/>
            </w:rPr>
          </w:pPr>
          <w:hyperlink w:anchor="_Toc30159379" w:history="1">
            <w:r w:rsidR="00F053B4" w:rsidRPr="009864A7">
              <w:rPr>
                <w:rStyle w:val="Hyperlink"/>
                <w:rFonts w:cs="Times New Roman"/>
                <w:noProof/>
              </w:rPr>
              <w:t>Hydrology</w:t>
            </w:r>
            <w:r w:rsidR="00F053B4">
              <w:rPr>
                <w:noProof/>
                <w:webHidden/>
              </w:rPr>
              <w:tab/>
            </w:r>
            <w:r w:rsidR="00F053B4">
              <w:rPr>
                <w:noProof/>
                <w:webHidden/>
              </w:rPr>
              <w:fldChar w:fldCharType="begin"/>
            </w:r>
            <w:r w:rsidR="00F053B4">
              <w:rPr>
                <w:noProof/>
                <w:webHidden/>
              </w:rPr>
              <w:instrText xml:space="preserve"> PAGEREF _Toc30159379 \h </w:instrText>
            </w:r>
            <w:r w:rsidR="00F053B4">
              <w:rPr>
                <w:noProof/>
                <w:webHidden/>
              </w:rPr>
            </w:r>
            <w:r w:rsidR="00F053B4">
              <w:rPr>
                <w:noProof/>
                <w:webHidden/>
              </w:rPr>
              <w:fldChar w:fldCharType="separate"/>
            </w:r>
            <w:r w:rsidR="00F053B4">
              <w:rPr>
                <w:noProof/>
                <w:webHidden/>
              </w:rPr>
              <w:t>76</w:t>
            </w:r>
            <w:r w:rsidR="00F053B4">
              <w:rPr>
                <w:noProof/>
                <w:webHidden/>
              </w:rPr>
              <w:fldChar w:fldCharType="end"/>
            </w:r>
          </w:hyperlink>
        </w:p>
        <w:p w14:paraId="15BDA490" w14:textId="6586C53F" w:rsidR="00F053B4" w:rsidRDefault="005724CA">
          <w:pPr>
            <w:pStyle w:val="TOC3"/>
            <w:tabs>
              <w:tab w:val="right" w:leader="dot" w:pos="9350"/>
            </w:tabs>
            <w:rPr>
              <w:rFonts w:eastAsiaTheme="minorEastAsia"/>
              <w:noProof/>
              <w:sz w:val="22"/>
              <w:szCs w:val="22"/>
              <w:lang w:val="en-AU" w:eastAsia="en-AU"/>
            </w:rPr>
          </w:pPr>
          <w:hyperlink w:anchor="_Toc30159380" w:history="1">
            <w:r w:rsidR="00F053B4" w:rsidRPr="009864A7">
              <w:rPr>
                <w:rStyle w:val="Hyperlink"/>
                <w:rFonts w:cs="Times New Roman"/>
                <w:noProof/>
              </w:rPr>
              <w:t>Implications of revised threshold</w:t>
            </w:r>
            <w:r w:rsidR="00F053B4">
              <w:rPr>
                <w:noProof/>
                <w:webHidden/>
              </w:rPr>
              <w:tab/>
            </w:r>
            <w:r w:rsidR="00F053B4">
              <w:rPr>
                <w:noProof/>
                <w:webHidden/>
              </w:rPr>
              <w:fldChar w:fldCharType="begin"/>
            </w:r>
            <w:r w:rsidR="00F053B4">
              <w:rPr>
                <w:noProof/>
                <w:webHidden/>
              </w:rPr>
              <w:instrText xml:space="preserve"> PAGEREF _Toc30159380 \h </w:instrText>
            </w:r>
            <w:r w:rsidR="00F053B4">
              <w:rPr>
                <w:noProof/>
                <w:webHidden/>
              </w:rPr>
            </w:r>
            <w:r w:rsidR="00F053B4">
              <w:rPr>
                <w:noProof/>
                <w:webHidden/>
              </w:rPr>
              <w:fldChar w:fldCharType="separate"/>
            </w:r>
            <w:r w:rsidR="00F053B4">
              <w:rPr>
                <w:noProof/>
                <w:webHidden/>
              </w:rPr>
              <w:t>77</w:t>
            </w:r>
            <w:r w:rsidR="00F053B4">
              <w:rPr>
                <w:noProof/>
                <w:webHidden/>
              </w:rPr>
              <w:fldChar w:fldCharType="end"/>
            </w:r>
          </w:hyperlink>
        </w:p>
        <w:p w14:paraId="275EF0EB" w14:textId="100A956F" w:rsidR="00F053B4" w:rsidRDefault="005724CA">
          <w:pPr>
            <w:pStyle w:val="TOC1"/>
            <w:tabs>
              <w:tab w:val="right" w:leader="dot" w:pos="9350"/>
            </w:tabs>
            <w:rPr>
              <w:rFonts w:eastAsiaTheme="minorEastAsia"/>
              <w:noProof/>
              <w:sz w:val="22"/>
              <w:szCs w:val="22"/>
              <w:lang w:val="en-AU" w:eastAsia="en-AU"/>
            </w:rPr>
          </w:pPr>
          <w:hyperlink w:anchor="_Toc30159381" w:history="1">
            <w:r w:rsidR="00F053B4" w:rsidRPr="009864A7">
              <w:rPr>
                <w:rStyle w:val="Hyperlink"/>
                <w:rFonts w:cs="Times New Roman"/>
                <w:noProof/>
              </w:rPr>
              <w:t>Trends across wetlands on the Gnangara Mound</w:t>
            </w:r>
            <w:r w:rsidR="00F053B4">
              <w:rPr>
                <w:noProof/>
                <w:webHidden/>
              </w:rPr>
              <w:tab/>
            </w:r>
            <w:r w:rsidR="00F053B4">
              <w:rPr>
                <w:noProof/>
                <w:webHidden/>
              </w:rPr>
              <w:fldChar w:fldCharType="begin"/>
            </w:r>
            <w:r w:rsidR="00F053B4">
              <w:rPr>
                <w:noProof/>
                <w:webHidden/>
              </w:rPr>
              <w:instrText xml:space="preserve"> PAGEREF _Toc30159381 \h </w:instrText>
            </w:r>
            <w:r w:rsidR="00F053B4">
              <w:rPr>
                <w:noProof/>
                <w:webHidden/>
              </w:rPr>
            </w:r>
            <w:r w:rsidR="00F053B4">
              <w:rPr>
                <w:noProof/>
                <w:webHidden/>
              </w:rPr>
              <w:fldChar w:fldCharType="separate"/>
            </w:r>
            <w:r w:rsidR="00F053B4">
              <w:rPr>
                <w:noProof/>
                <w:webHidden/>
              </w:rPr>
              <w:t>80</w:t>
            </w:r>
            <w:r w:rsidR="00F053B4">
              <w:rPr>
                <w:noProof/>
                <w:webHidden/>
              </w:rPr>
              <w:fldChar w:fldCharType="end"/>
            </w:r>
          </w:hyperlink>
        </w:p>
        <w:p w14:paraId="004D4197" w14:textId="1E144980" w:rsidR="00F053B4" w:rsidRDefault="005724CA">
          <w:pPr>
            <w:pStyle w:val="TOC1"/>
            <w:tabs>
              <w:tab w:val="right" w:leader="dot" w:pos="9350"/>
            </w:tabs>
            <w:rPr>
              <w:rFonts w:eastAsiaTheme="minorEastAsia"/>
              <w:noProof/>
              <w:sz w:val="22"/>
              <w:szCs w:val="22"/>
              <w:lang w:val="en-AU" w:eastAsia="en-AU"/>
            </w:rPr>
          </w:pPr>
          <w:hyperlink w:anchor="_Toc30159382" w:history="1">
            <w:r w:rsidR="00F053B4" w:rsidRPr="009864A7">
              <w:rPr>
                <w:rStyle w:val="Hyperlink"/>
                <w:rFonts w:cs="Times New Roman"/>
                <w:noProof/>
              </w:rPr>
              <w:t>Summary</w:t>
            </w:r>
            <w:r w:rsidR="00F053B4">
              <w:rPr>
                <w:noProof/>
                <w:webHidden/>
              </w:rPr>
              <w:tab/>
            </w:r>
            <w:r w:rsidR="00F053B4">
              <w:rPr>
                <w:noProof/>
                <w:webHidden/>
              </w:rPr>
              <w:fldChar w:fldCharType="begin"/>
            </w:r>
            <w:r w:rsidR="00F053B4">
              <w:rPr>
                <w:noProof/>
                <w:webHidden/>
              </w:rPr>
              <w:instrText xml:space="preserve"> PAGEREF _Toc30159382 \h </w:instrText>
            </w:r>
            <w:r w:rsidR="00F053B4">
              <w:rPr>
                <w:noProof/>
                <w:webHidden/>
              </w:rPr>
            </w:r>
            <w:r w:rsidR="00F053B4">
              <w:rPr>
                <w:noProof/>
                <w:webHidden/>
              </w:rPr>
              <w:fldChar w:fldCharType="separate"/>
            </w:r>
            <w:r w:rsidR="00F053B4">
              <w:rPr>
                <w:noProof/>
                <w:webHidden/>
              </w:rPr>
              <w:t>84</w:t>
            </w:r>
            <w:r w:rsidR="00F053B4">
              <w:rPr>
                <w:noProof/>
                <w:webHidden/>
              </w:rPr>
              <w:fldChar w:fldCharType="end"/>
            </w:r>
          </w:hyperlink>
        </w:p>
        <w:p w14:paraId="2ED9E5A5" w14:textId="354B0873" w:rsidR="00F053B4" w:rsidRDefault="005724CA">
          <w:pPr>
            <w:pStyle w:val="TOC2"/>
            <w:tabs>
              <w:tab w:val="right" w:leader="dot" w:pos="9350"/>
            </w:tabs>
            <w:rPr>
              <w:rFonts w:eastAsiaTheme="minorEastAsia"/>
              <w:noProof/>
              <w:sz w:val="22"/>
              <w:szCs w:val="22"/>
              <w:lang w:val="en-AU" w:eastAsia="en-AU"/>
            </w:rPr>
          </w:pPr>
          <w:hyperlink w:anchor="_Toc30159383" w:history="1">
            <w:r w:rsidR="00F053B4" w:rsidRPr="009864A7">
              <w:rPr>
                <w:rStyle w:val="Hyperlink"/>
                <w:rFonts w:cs="Times New Roman"/>
                <w:noProof/>
              </w:rPr>
              <w:t>Overview</w:t>
            </w:r>
            <w:r w:rsidR="00F053B4">
              <w:rPr>
                <w:noProof/>
                <w:webHidden/>
              </w:rPr>
              <w:tab/>
            </w:r>
            <w:r w:rsidR="00F053B4">
              <w:rPr>
                <w:noProof/>
                <w:webHidden/>
              </w:rPr>
              <w:fldChar w:fldCharType="begin"/>
            </w:r>
            <w:r w:rsidR="00F053B4">
              <w:rPr>
                <w:noProof/>
                <w:webHidden/>
              </w:rPr>
              <w:instrText xml:space="preserve"> PAGEREF _Toc30159383 \h </w:instrText>
            </w:r>
            <w:r w:rsidR="00F053B4">
              <w:rPr>
                <w:noProof/>
                <w:webHidden/>
              </w:rPr>
            </w:r>
            <w:r w:rsidR="00F053B4">
              <w:rPr>
                <w:noProof/>
                <w:webHidden/>
              </w:rPr>
              <w:fldChar w:fldCharType="separate"/>
            </w:r>
            <w:r w:rsidR="00F053B4">
              <w:rPr>
                <w:noProof/>
                <w:webHidden/>
              </w:rPr>
              <w:t>84</w:t>
            </w:r>
            <w:r w:rsidR="00F053B4">
              <w:rPr>
                <w:noProof/>
                <w:webHidden/>
              </w:rPr>
              <w:fldChar w:fldCharType="end"/>
            </w:r>
          </w:hyperlink>
        </w:p>
        <w:p w14:paraId="784BAFB9" w14:textId="67671328" w:rsidR="00F053B4" w:rsidRDefault="005724CA">
          <w:pPr>
            <w:pStyle w:val="TOC2"/>
            <w:tabs>
              <w:tab w:val="right" w:leader="dot" w:pos="9350"/>
            </w:tabs>
            <w:rPr>
              <w:rFonts w:eastAsiaTheme="minorEastAsia"/>
              <w:noProof/>
              <w:sz w:val="22"/>
              <w:szCs w:val="22"/>
              <w:lang w:val="en-AU" w:eastAsia="en-AU"/>
            </w:rPr>
          </w:pPr>
          <w:hyperlink w:anchor="_Toc30159384" w:history="1">
            <w:r w:rsidR="00F053B4" w:rsidRPr="009864A7">
              <w:rPr>
                <w:rStyle w:val="Hyperlink"/>
                <w:rFonts w:cs="Times New Roman"/>
                <w:noProof/>
              </w:rPr>
              <w:t>Management objectives</w:t>
            </w:r>
            <w:r w:rsidR="00F053B4">
              <w:rPr>
                <w:noProof/>
                <w:webHidden/>
              </w:rPr>
              <w:tab/>
            </w:r>
            <w:r w:rsidR="00F053B4">
              <w:rPr>
                <w:noProof/>
                <w:webHidden/>
              </w:rPr>
              <w:fldChar w:fldCharType="begin"/>
            </w:r>
            <w:r w:rsidR="00F053B4">
              <w:rPr>
                <w:noProof/>
                <w:webHidden/>
              </w:rPr>
              <w:instrText xml:space="preserve"> PAGEREF _Toc30159384 \h </w:instrText>
            </w:r>
            <w:r w:rsidR="00F053B4">
              <w:rPr>
                <w:noProof/>
                <w:webHidden/>
              </w:rPr>
            </w:r>
            <w:r w:rsidR="00F053B4">
              <w:rPr>
                <w:noProof/>
                <w:webHidden/>
              </w:rPr>
              <w:fldChar w:fldCharType="separate"/>
            </w:r>
            <w:r w:rsidR="00F053B4">
              <w:rPr>
                <w:noProof/>
                <w:webHidden/>
              </w:rPr>
              <w:t>88</w:t>
            </w:r>
            <w:r w:rsidR="00F053B4">
              <w:rPr>
                <w:noProof/>
                <w:webHidden/>
              </w:rPr>
              <w:fldChar w:fldCharType="end"/>
            </w:r>
          </w:hyperlink>
        </w:p>
        <w:p w14:paraId="0AA1510F" w14:textId="5856B63A" w:rsidR="00F053B4" w:rsidRDefault="005724CA">
          <w:pPr>
            <w:pStyle w:val="TOC2"/>
            <w:tabs>
              <w:tab w:val="right" w:leader="dot" w:pos="9350"/>
            </w:tabs>
            <w:rPr>
              <w:rFonts w:eastAsiaTheme="minorEastAsia"/>
              <w:noProof/>
              <w:sz w:val="22"/>
              <w:szCs w:val="22"/>
              <w:lang w:val="en-AU" w:eastAsia="en-AU"/>
            </w:rPr>
          </w:pPr>
          <w:hyperlink w:anchor="_Toc30159385" w:history="1">
            <w:r w:rsidR="00F053B4" w:rsidRPr="009864A7">
              <w:rPr>
                <w:rStyle w:val="Hyperlink"/>
                <w:rFonts w:cs="Times New Roman"/>
                <w:noProof/>
              </w:rPr>
              <w:t>Conclusions</w:t>
            </w:r>
            <w:r w:rsidR="00F053B4">
              <w:rPr>
                <w:noProof/>
                <w:webHidden/>
              </w:rPr>
              <w:tab/>
            </w:r>
            <w:r w:rsidR="00F053B4">
              <w:rPr>
                <w:noProof/>
                <w:webHidden/>
              </w:rPr>
              <w:fldChar w:fldCharType="begin"/>
            </w:r>
            <w:r w:rsidR="00F053B4">
              <w:rPr>
                <w:noProof/>
                <w:webHidden/>
              </w:rPr>
              <w:instrText xml:space="preserve"> PAGEREF _Toc30159385 \h </w:instrText>
            </w:r>
            <w:r w:rsidR="00F053B4">
              <w:rPr>
                <w:noProof/>
                <w:webHidden/>
              </w:rPr>
            </w:r>
            <w:r w:rsidR="00F053B4">
              <w:rPr>
                <w:noProof/>
                <w:webHidden/>
              </w:rPr>
              <w:fldChar w:fldCharType="separate"/>
            </w:r>
            <w:r w:rsidR="00F053B4">
              <w:rPr>
                <w:noProof/>
                <w:webHidden/>
              </w:rPr>
              <w:t>88</w:t>
            </w:r>
            <w:r w:rsidR="00F053B4">
              <w:rPr>
                <w:noProof/>
                <w:webHidden/>
              </w:rPr>
              <w:fldChar w:fldCharType="end"/>
            </w:r>
          </w:hyperlink>
        </w:p>
        <w:p w14:paraId="69AF61DF" w14:textId="28CCD005" w:rsidR="00F053B4" w:rsidRDefault="005724CA">
          <w:pPr>
            <w:pStyle w:val="TOC1"/>
            <w:tabs>
              <w:tab w:val="right" w:leader="dot" w:pos="9350"/>
            </w:tabs>
            <w:rPr>
              <w:rFonts w:eastAsiaTheme="minorEastAsia"/>
              <w:noProof/>
              <w:sz w:val="22"/>
              <w:szCs w:val="22"/>
              <w:lang w:val="en-AU" w:eastAsia="en-AU"/>
            </w:rPr>
          </w:pPr>
          <w:hyperlink w:anchor="_Toc30159386" w:history="1">
            <w:r w:rsidR="00F053B4" w:rsidRPr="009864A7">
              <w:rPr>
                <w:rStyle w:val="Hyperlink"/>
                <w:rFonts w:cs="Times New Roman"/>
                <w:noProof/>
              </w:rPr>
              <w:t>References</w:t>
            </w:r>
            <w:r w:rsidR="00F053B4">
              <w:rPr>
                <w:noProof/>
                <w:webHidden/>
              </w:rPr>
              <w:tab/>
            </w:r>
            <w:r w:rsidR="00F053B4">
              <w:rPr>
                <w:noProof/>
                <w:webHidden/>
              </w:rPr>
              <w:fldChar w:fldCharType="begin"/>
            </w:r>
            <w:r w:rsidR="00F053B4">
              <w:rPr>
                <w:noProof/>
                <w:webHidden/>
              </w:rPr>
              <w:instrText xml:space="preserve"> PAGEREF _Toc30159386 \h </w:instrText>
            </w:r>
            <w:r w:rsidR="00F053B4">
              <w:rPr>
                <w:noProof/>
                <w:webHidden/>
              </w:rPr>
            </w:r>
            <w:r w:rsidR="00F053B4">
              <w:rPr>
                <w:noProof/>
                <w:webHidden/>
              </w:rPr>
              <w:fldChar w:fldCharType="separate"/>
            </w:r>
            <w:r w:rsidR="00F053B4">
              <w:rPr>
                <w:noProof/>
                <w:webHidden/>
              </w:rPr>
              <w:t>89</w:t>
            </w:r>
            <w:r w:rsidR="00F053B4">
              <w:rPr>
                <w:noProof/>
                <w:webHidden/>
              </w:rPr>
              <w:fldChar w:fldCharType="end"/>
            </w:r>
          </w:hyperlink>
        </w:p>
        <w:p w14:paraId="084A9569" w14:textId="4804BBBE" w:rsidR="00F053B4" w:rsidRDefault="005724CA">
          <w:pPr>
            <w:pStyle w:val="TOC1"/>
            <w:tabs>
              <w:tab w:val="right" w:leader="dot" w:pos="9350"/>
            </w:tabs>
            <w:rPr>
              <w:rFonts w:eastAsiaTheme="minorEastAsia"/>
              <w:noProof/>
              <w:sz w:val="22"/>
              <w:szCs w:val="22"/>
              <w:lang w:val="en-AU" w:eastAsia="en-AU"/>
            </w:rPr>
          </w:pPr>
          <w:hyperlink w:anchor="_Toc30159387" w:history="1">
            <w:r w:rsidR="00F053B4" w:rsidRPr="009864A7">
              <w:rPr>
                <w:rStyle w:val="Hyperlink"/>
                <w:noProof/>
              </w:rPr>
              <w:t>Appendix</w:t>
            </w:r>
            <w:r w:rsidR="00F053B4">
              <w:rPr>
                <w:noProof/>
                <w:webHidden/>
              </w:rPr>
              <w:tab/>
            </w:r>
            <w:r w:rsidR="00F053B4">
              <w:rPr>
                <w:noProof/>
                <w:webHidden/>
              </w:rPr>
              <w:fldChar w:fldCharType="begin"/>
            </w:r>
            <w:r w:rsidR="00F053B4">
              <w:rPr>
                <w:noProof/>
                <w:webHidden/>
              </w:rPr>
              <w:instrText xml:space="preserve"> PAGEREF _Toc30159387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3052981D" w14:textId="71EB2B34" w:rsidR="00F053B4" w:rsidRDefault="005724CA">
          <w:pPr>
            <w:pStyle w:val="TOC2"/>
            <w:tabs>
              <w:tab w:val="right" w:leader="dot" w:pos="9350"/>
            </w:tabs>
            <w:rPr>
              <w:rFonts w:eastAsiaTheme="minorEastAsia"/>
              <w:noProof/>
              <w:sz w:val="22"/>
              <w:szCs w:val="22"/>
              <w:lang w:val="en-AU" w:eastAsia="en-AU"/>
            </w:rPr>
          </w:pPr>
          <w:hyperlink w:anchor="_Toc30159388" w:history="1">
            <w:r w:rsidR="00F053B4" w:rsidRPr="009864A7">
              <w:rPr>
                <w:rStyle w:val="Hyperlink"/>
                <w:noProof/>
              </w:rPr>
              <w:t>Lake Goollelal</w:t>
            </w:r>
            <w:r w:rsidR="00F053B4">
              <w:rPr>
                <w:noProof/>
                <w:webHidden/>
              </w:rPr>
              <w:tab/>
            </w:r>
            <w:r w:rsidR="00F053B4">
              <w:rPr>
                <w:noProof/>
                <w:webHidden/>
              </w:rPr>
              <w:fldChar w:fldCharType="begin"/>
            </w:r>
            <w:r w:rsidR="00F053B4">
              <w:rPr>
                <w:noProof/>
                <w:webHidden/>
              </w:rPr>
              <w:instrText xml:space="preserve"> PAGEREF _Toc30159388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6BA26880" w14:textId="12377666" w:rsidR="00F053B4" w:rsidRDefault="005724CA">
          <w:pPr>
            <w:pStyle w:val="TOC3"/>
            <w:tabs>
              <w:tab w:val="right" w:leader="dot" w:pos="9350"/>
            </w:tabs>
            <w:rPr>
              <w:rFonts w:eastAsiaTheme="minorEastAsia"/>
              <w:noProof/>
              <w:sz w:val="22"/>
              <w:szCs w:val="22"/>
              <w:lang w:val="en-AU" w:eastAsia="en-AU"/>
            </w:rPr>
          </w:pPr>
          <w:hyperlink w:anchor="_Toc30159389"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_Toc30159389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508FD9C8" w14:textId="042CE1CD" w:rsidR="00F053B4" w:rsidRDefault="005724CA">
          <w:pPr>
            <w:pStyle w:val="TOC3"/>
            <w:tabs>
              <w:tab w:val="right" w:leader="dot" w:pos="9350"/>
            </w:tabs>
            <w:rPr>
              <w:rFonts w:eastAsiaTheme="minorEastAsia"/>
              <w:noProof/>
              <w:sz w:val="22"/>
              <w:szCs w:val="22"/>
              <w:lang w:val="en-AU" w:eastAsia="en-AU"/>
            </w:rPr>
          </w:pPr>
          <w:hyperlink w:anchor="_Toc30159390"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_Toc30159390 \h </w:instrText>
            </w:r>
            <w:r w:rsidR="00F053B4">
              <w:rPr>
                <w:noProof/>
                <w:webHidden/>
              </w:rPr>
            </w:r>
            <w:r w:rsidR="00F053B4">
              <w:rPr>
                <w:noProof/>
                <w:webHidden/>
              </w:rPr>
              <w:fldChar w:fldCharType="separate"/>
            </w:r>
            <w:r w:rsidR="00F053B4">
              <w:rPr>
                <w:noProof/>
                <w:webHidden/>
              </w:rPr>
              <w:t>92</w:t>
            </w:r>
            <w:r w:rsidR="00F053B4">
              <w:rPr>
                <w:noProof/>
                <w:webHidden/>
              </w:rPr>
              <w:fldChar w:fldCharType="end"/>
            </w:r>
          </w:hyperlink>
        </w:p>
        <w:p w14:paraId="39A29B0F" w14:textId="1B3BCC1C" w:rsidR="00F053B4" w:rsidRDefault="005724CA">
          <w:pPr>
            <w:pStyle w:val="TOC3"/>
            <w:tabs>
              <w:tab w:val="right" w:leader="dot" w:pos="9350"/>
            </w:tabs>
            <w:rPr>
              <w:rFonts w:eastAsiaTheme="minorEastAsia"/>
              <w:noProof/>
              <w:sz w:val="22"/>
              <w:szCs w:val="22"/>
              <w:lang w:val="en-AU" w:eastAsia="en-AU"/>
            </w:rPr>
          </w:pPr>
          <w:hyperlink w:anchor="_Toc30159391"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_Toc30159391 \h </w:instrText>
            </w:r>
            <w:r w:rsidR="00F053B4">
              <w:rPr>
                <w:noProof/>
                <w:webHidden/>
              </w:rPr>
            </w:r>
            <w:r w:rsidR="00F053B4">
              <w:rPr>
                <w:noProof/>
                <w:webHidden/>
              </w:rPr>
              <w:fldChar w:fldCharType="separate"/>
            </w:r>
            <w:r w:rsidR="00F053B4">
              <w:rPr>
                <w:noProof/>
                <w:webHidden/>
              </w:rPr>
              <w:t>94</w:t>
            </w:r>
            <w:r w:rsidR="00F053B4">
              <w:rPr>
                <w:noProof/>
                <w:webHidden/>
              </w:rPr>
              <w:fldChar w:fldCharType="end"/>
            </w:r>
          </w:hyperlink>
        </w:p>
        <w:p w14:paraId="2E235A47" w14:textId="5B45524B" w:rsidR="00F053B4" w:rsidRDefault="005724CA">
          <w:pPr>
            <w:pStyle w:val="TOC2"/>
            <w:tabs>
              <w:tab w:val="right" w:leader="dot" w:pos="9350"/>
            </w:tabs>
            <w:rPr>
              <w:rFonts w:eastAsiaTheme="minorEastAsia"/>
              <w:noProof/>
              <w:sz w:val="22"/>
              <w:szCs w:val="22"/>
              <w:lang w:val="en-AU" w:eastAsia="en-AU"/>
            </w:rPr>
          </w:pPr>
          <w:hyperlink w:anchor="_Toc30159392" w:history="1">
            <w:r w:rsidR="00F053B4" w:rsidRPr="009864A7">
              <w:rPr>
                <w:rStyle w:val="Hyperlink"/>
                <w:noProof/>
              </w:rPr>
              <w:t>Loch McNess</w:t>
            </w:r>
            <w:r w:rsidR="00F053B4">
              <w:rPr>
                <w:noProof/>
                <w:webHidden/>
              </w:rPr>
              <w:tab/>
            </w:r>
            <w:r w:rsidR="00F053B4">
              <w:rPr>
                <w:noProof/>
                <w:webHidden/>
              </w:rPr>
              <w:fldChar w:fldCharType="begin"/>
            </w:r>
            <w:r w:rsidR="00F053B4">
              <w:rPr>
                <w:noProof/>
                <w:webHidden/>
              </w:rPr>
              <w:instrText xml:space="preserve"> PAGEREF _Toc30159392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1D4B28BE" w14:textId="236462CC" w:rsidR="00F053B4" w:rsidRDefault="005724CA">
          <w:pPr>
            <w:pStyle w:val="TOC3"/>
            <w:tabs>
              <w:tab w:val="right" w:leader="dot" w:pos="9350"/>
            </w:tabs>
            <w:rPr>
              <w:rFonts w:eastAsiaTheme="minorEastAsia"/>
              <w:noProof/>
              <w:sz w:val="22"/>
              <w:szCs w:val="22"/>
              <w:lang w:val="en-AU" w:eastAsia="en-AU"/>
            </w:rPr>
          </w:pPr>
          <w:hyperlink w:anchor="_Toc3015939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_Toc30159393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6766B76B" w14:textId="34818DA7" w:rsidR="00F053B4" w:rsidRDefault="005724CA">
          <w:pPr>
            <w:pStyle w:val="TOC3"/>
            <w:tabs>
              <w:tab w:val="right" w:leader="dot" w:pos="9350"/>
            </w:tabs>
            <w:rPr>
              <w:rFonts w:eastAsiaTheme="minorEastAsia"/>
              <w:noProof/>
              <w:sz w:val="22"/>
              <w:szCs w:val="22"/>
              <w:lang w:val="en-AU" w:eastAsia="en-AU"/>
            </w:rPr>
          </w:pPr>
          <w:hyperlink w:anchor="_Toc3015939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_Toc30159394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6A977F20" w14:textId="09D9294E" w:rsidR="00F053B4" w:rsidRDefault="005724CA">
          <w:pPr>
            <w:pStyle w:val="TOC3"/>
            <w:tabs>
              <w:tab w:val="right" w:leader="dot" w:pos="9350"/>
            </w:tabs>
            <w:rPr>
              <w:rFonts w:eastAsiaTheme="minorEastAsia"/>
              <w:noProof/>
              <w:sz w:val="22"/>
              <w:szCs w:val="22"/>
              <w:lang w:val="en-AU" w:eastAsia="en-AU"/>
            </w:rPr>
          </w:pPr>
          <w:hyperlink w:anchor="_Toc30159395" w:history="1">
            <w:r w:rsidR="00F053B4" w:rsidRPr="009864A7">
              <w:rPr>
                <w:rStyle w:val="Hyperlink"/>
                <w:rFonts w:cs="Times New Roman"/>
                <w:noProof/>
              </w:rPr>
              <w:t>Aquatic macroinvertebrates</w:t>
            </w:r>
            <w:r w:rsidR="00F053B4">
              <w:rPr>
                <w:noProof/>
                <w:webHidden/>
              </w:rPr>
              <w:tab/>
            </w:r>
            <w:r w:rsidR="00F053B4">
              <w:rPr>
                <w:noProof/>
                <w:webHidden/>
              </w:rPr>
              <w:fldChar w:fldCharType="begin"/>
            </w:r>
            <w:r w:rsidR="00F053B4">
              <w:rPr>
                <w:noProof/>
                <w:webHidden/>
              </w:rPr>
              <w:instrText xml:space="preserve"> PAGEREF _Toc30159395 \h </w:instrText>
            </w:r>
            <w:r w:rsidR="00F053B4">
              <w:rPr>
                <w:noProof/>
                <w:webHidden/>
              </w:rPr>
            </w:r>
            <w:r w:rsidR="00F053B4">
              <w:rPr>
                <w:noProof/>
                <w:webHidden/>
              </w:rPr>
              <w:fldChar w:fldCharType="separate"/>
            </w:r>
            <w:r w:rsidR="00F053B4">
              <w:rPr>
                <w:noProof/>
                <w:webHidden/>
              </w:rPr>
              <w:t>97</w:t>
            </w:r>
            <w:r w:rsidR="00F053B4">
              <w:rPr>
                <w:noProof/>
                <w:webHidden/>
              </w:rPr>
              <w:fldChar w:fldCharType="end"/>
            </w:r>
          </w:hyperlink>
        </w:p>
        <w:p w14:paraId="50F4E71C" w14:textId="52ED489E" w:rsidR="00F053B4" w:rsidRDefault="005724CA">
          <w:pPr>
            <w:pStyle w:val="TOC2"/>
            <w:tabs>
              <w:tab w:val="right" w:leader="dot" w:pos="9350"/>
            </w:tabs>
            <w:rPr>
              <w:rFonts w:eastAsiaTheme="minorEastAsia"/>
              <w:noProof/>
              <w:sz w:val="22"/>
              <w:szCs w:val="22"/>
              <w:lang w:val="en-AU" w:eastAsia="en-AU"/>
            </w:rPr>
          </w:pPr>
          <w:hyperlink w:anchor="_Toc30159396" w:history="1">
            <w:r w:rsidR="00F053B4" w:rsidRPr="009864A7">
              <w:rPr>
                <w:rStyle w:val="Hyperlink"/>
                <w:noProof/>
              </w:rPr>
              <w:t>Lake Yonderup</w:t>
            </w:r>
            <w:r w:rsidR="00F053B4">
              <w:rPr>
                <w:noProof/>
                <w:webHidden/>
              </w:rPr>
              <w:tab/>
            </w:r>
            <w:r w:rsidR="00F053B4">
              <w:rPr>
                <w:noProof/>
                <w:webHidden/>
              </w:rPr>
              <w:fldChar w:fldCharType="begin"/>
            </w:r>
            <w:r w:rsidR="00F053B4">
              <w:rPr>
                <w:noProof/>
                <w:webHidden/>
              </w:rPr>
              <w:instrText xml:space="preserve"> PAGEREF _Toc30159396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5E52FA02" w14:textId="01F9FBF0" w:rsidR="00F053B4" w:rsidRDefault="005724CA">
          <w:pPr>
            <w:pStyle w:val="TOC3"/>
            <w:tabs>
              <w:tab w:val="right" w:leader="dot" w:pos="9350"/>
            </w:tabs>
            <w:rPr>
              <w:rFonts w:eastAsiaTheme="minorEastAsia"/>
              <w:noProof/>
              <w:sz w:val="22"/>
              <w:szCs w:val="22"/>
              <w:lang w:val="en-AU" w:eastAsia="en-AU"/>
            </w:rPr>
          </w:pPr>
          <w:hyperlink w:anchor="_Toc30159397"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_Toc30159397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04DFA97" w14:textId="7C065177" w:rsidR="00F053B4" w:rsidRDefault="005724CA">
          <w:pPr>
            <w:pStyle w:val="TOC3"/>
            <w:tabs>
              <w:tab w:val="right" w:leader="dot" w:pos="9350"/>
            </w:tabs>
            <w:rPr>
              <w:rFonts w:eastAsiaTheme="minorEastAsia"/>
              <w:noProof/>
              <w:sz w:val="22"/>
              <w:szCs w:val="22"/>
              <w:lang w:val="en-AU" w:eastAsia="en-AU"/>
            </w:rPr>
          </w:pPr>
          <w:hyperlink w:anchor="_Toc30159398"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_Toc30159398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A9340DB" w14:textId="2C46AFB8" w:rsidR="00F053B4" w:rsidRDefault="005724CA">
          <w:pPr>
            <w:pStyle w:val="TOC3"/>
            <w:tabs>
              <w:tab w:val="right" w:leader="dot" w:pos="9350"/>
            </w:tabs>
            <w:rPr>
              <w:rFonts w:eastAsiaTheme="minorEastAsia"/>
              <w:noProof/>
              <w:sz w:val="22"/>
              <w:szCs w:val="22"/>
              <w:lang w:val="en-AU" w:eastAsia="en-AU"/>
            </w:rPr>
          </w:pPr>
          <w:hyperlink w:anchor="_Toc30159399"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_Toc30159399 \h </w:instrText>
            </w:r>
            <w:r w:rsidR="00F053B4">
              <w:rPr>
                <w:noProof/>
                <w:webHidden/>
              </w:rPr>
            </w:r>
            <w:r w:rsidR="00F053B4">
              <w:rPr>
                <w:noProof/>
                <w:webHidden/>
              </w:rPr>
              <w:fldChar w:fldCharType="separate"/>
            </w:r>
            <w:r w:rsidR="00F053B4">
              <w:rPr>
                <w:noProof/>
                <w:webHidden/>
              </w:rPr>
              <w:t>100</w:t>
            </w:r>
            <w:r w:rsidR="00F053B4">
              <w:rPr>
                <w:noProof/>
                <w:webHidden/>
              </w:rPr>
              <w:fldChar w:fldCharType="end"/>
            </w:r>
          </w:hyperlink>
        </w:p>
        <w:p w14:paraId="3E2BEEC5" w14:textId="15EB3FBD" w:rsidR="00F053B4" w:rsidRDefault="005724CA">
          <w:pPr>
            <w:pStyle w:val="TOC2"/>
            <w:tabs>
              <w:tab w:val="right" w:leader="dot" w:pos="9350"/>
            </w:tabs>
            <w:rPr>
              <w:rFonts w:eastAsiaTheme="minorEastAsia"/>
              <w:noProof/>
              <w:sz w:val="22"/>
              <w:szCs w:val="22"/>
              <w:lang w:val="en-AU" w:eastAsia="en-AU"/>
            </w:rPr>
          </w:pPr>
          <w:hyperlink w:anchor="_Toc30159400" w:history="1">
            <w:r w:rsidR="00F053B4" w:rsidRPr="009864A7">
              <w:rPr>
                <w:rStyle w:val="Hyperlink"/>
                <w:noProof/>
              </w:rPr>
              <w:t>Lake Joondalup</w:t>
            </w:r>
            <w:r w:rsidR="00F053B4">
              <w:rPr>
                <w:noProof/>
                <w:webHidden/>
              </w:rPr>
              <w:tab/>
            </w:r>
            <w:r w:rsidR="00F053B4">
              <w:rPr>
                <w:noProof/>
                <w:webHidden/>
              </w:rPr>
              <w:fldChar w:fldCharType="begin"/>
            </w:r>
            <w:r w:rsidR="00F053B4">
              <w:rPr>
                <w:noProof/>
                <w:webHidden/>
              </w:rPr>
              <w:instrText xml:space="preserve"> PAGEREF _Toc30159400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3673D3E8" w14:textId="409DAED1" w:rsidR="00F053B4" w:rsidRDefault="005724CA">
          <w:pPr>
            <w:pStyle w:val="TOC3"/>
            <w:tabs>
              <w:tab w:val="right" w:leader="dot" w:pos="9350"/>
            </w:tabs>
            <w:rPr>
              <w:rFonts w:eastAsiaTheme="minorEastAsia"/>
              <w:noProof/>
              <w:sz w:val="22"/>
              <w:szCs w:val="22"/>
              <w:lang w:val="en-AU" w:eastAsia="en-AU"/>
            </w:rPr>
          </w:pPr>
          <w:hyperlink w:anchor="_Toc30159401"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_Toc30159401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14954B0B" w14:textId="03CE71E2" w:rsidR="00F053B4" w:rsidRDefault="005724CA">
          <w:pPr>
            <w:pStyle w:val="TOC3"/>
            <w:tabs>
              <w:tab w:val="right" w:leader="dot" w:pos="9350"/>
            </w:tabs>
            <w:rPr>
              <w:rFonts w:eastAsiaTheme="minorEastAsia"/>
              <w:noProof/>
              <w:sz w:val="22"/>
              <w:szCs w:val="22"/>
              <w:lang w:val="en-AU" w:eastAsia="en-AU"/>
            </w:rPr>
          </w:pPr>
          <w:hyperlink w:anchor="_Toc30159402"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_Toc30159402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3E6C9DB8" w14:textId="01983420" w:rsidR="00F053B4" w:rsidRDefault="005724CA">
          <w:pPr>
            <w:pStyle w:val="TOC3"/>
            <w:tabs>
              <w:tab w:val="right" w:leader="dot" w:pos="9350"/>
            </w:tabs>
            <w:rPr>
              <w:rFonts w:eastAsiaTheme="minorEastAsia"/>
              <w:noProof/>
              <w:sz w:val="22"/>
              <w:szCs w:val="22"/>
              <w:lang w:val="en-AU" w:eastAsia="en-AU"/>
            </w:rPr>
          </w:pPr>
          <w:hyperlink w:anchor="_Toc30159403"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_Toc30159403 \h </w:instrText>
            </w:r>
            <w:r w:rsidR="00F053B4">
              <w:rPr>
                <w:noProof/>
                <w:webHidden/>
              </w:rPr>
            </w:r>
            <w:r w:rsidR="00F053B4">
              <w:rPr>
                <w:noProof/>
                <w:webHidden/>
              </w:rPr>
              <w:fldChar w:fldCharType="separate"/>
            </w:r>
            <w:r w:rsidR="00F053B4">
              <w:rPr>
                <w:noProof/>
                <w:webHidden/>
              </w:rPr>
              <w:t>103</w:t>
            </w:r>
            <w:r w:rsidR="00F053B4">
              <w:rPr>
                <w:noProof/>
                <w:webHidden/>
              </w:rPr>
              <w:fldChar w:fldCharType="end"/>
            </w:r>
          </w:hyperlink>
        </w:p>
        <w:p w14:paraId="67EB6293" w14:textId="32513BD0" w:rsidR="00F053B4" w:rsidRDefault="005724CA">
          <w:pPr>
            <w:pStyle w:val="TOC2"/>
            <w:tabs>
              <w:tab w:val="right" w:leader="dot" w:pos="9350"/>
            </w:tabs>
            <w:rPr>
              <w:rFonts w:eastAsiaTheme="minorEastAsia"/>
              <w:noProof/>
              <w:sz w:val="22"/>
              <w:szCs w:val="22"/>
              <w:lang w:val="en-AU" w:eastAsia="en-AU"/>
            </w:rPr>
          </w:pPr>
          <w:hyperlink w:anchor="_Toc30159404" w:history="1">
            <w:r w:rsidR="00F053B4" w:rsidRPr="009864A7">
              <w:rPr>
                <w:rStyle w:val="Hyperlink"/>
                <w:noProof/>
              </w:rPr>
              <w:t>Lake Mariginiup</w:t>
            </w:r>
            <w:r w:rsidR="00F053B4">
              <w:rPr>
                <w:noProof/>
                <w:webHidden/>
              </w:rPr>
              <w:tab/>
            </w:r>
            <w:r w:rsidR="00F053B4">
              <w:rPr>
                <w:noProof/>
                <w:webHidden/>
              </w:rPr>
              <w:fldChar w:fldCharType="begin"/>
            </w:r>
            <w:r w:rsidR="00F053B4">
              <w:rPr>
                <w:noProof/>
                <w:webHidden/>
              </w:rPr>
              <w:instrText xml:space="preserve"> PAGEREF _Toc30159404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4C318D39" w14:textId="77E38580" w:rsidR="00F053B4" w:rsidRDefault="005724CA">
          <w:pPr>
            <w:pStyle w:val="TOC3"/>
            <w:tabs>
              <w:tab w:val="right" w:leader="dot" w:pos="9350"/>
            </w:tabs>
            <w:rPr>
              <w:rFonts w:eastAsiaTheme="minorEastAsia"/>
              <w:noProof/>
              <w:sz w:val="22"/>
              <w:szCs w:val="22"/>
              <w:lang w:val="en-AU" w:eastAsia="en-AU"/>
            </w:rPr>
          </w:pPr>
          <w:hyperlink w:anchor="_Toc30159405"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_Toc30159405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2403AC29" w14:textId="03C09A94" w:rsidR="00F053B4" w:rsidRDefault="005724CA">
          <w:pPr>
            <w:pStyle w:val="TOC3"/>
            <w:tabs>
              <w:tab w:val="right" w:leader="dot" w:pos="9350"/>
            </w:tabs>
            <w:rPr>
              <w:rFonts w:eastAsiaTheme="minorEastAsia"/>
              <w:noProof/>
              <w:sz w:val="22"/>
              <w:szCs w:val="22"/>
              <w:lang w:val="en-AU" w:eastAsia="en-AU"/>
            </w:rPr>
          </w:pPr>
          <w:hyperlink w:anchor="_Toc30159406"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_Toc30159406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3BF05C50" w14:textId="72630B90" w:rsidR="00F053B4" w:rsidRDefault="005724CA">
          <w:pPr>
            <w:pStyle w:val="TOC3"/>
            <w:tabs>
              <w:tab w:val="right" w:leader="dot" w:pos="9350"/>
            </w:tabs>
            <w:rPr>
              <w:rFonts w:eastAsiaTheme="minorEastAsia"/>
              <w:noProof/>
              <w:sz w:val="22"/>
              <w:szCs w:val="22"/>
              <w:lang w:val="en-AU" w:eastAsia="en-AU"/>
            </w:rPr>
          </w:pPr>
          <w:hyperlink w:anchor="_Toc30159407"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_Toc30159407 \h </w:instrText>
            </w:r>
            <w:r w:rsidR="00F053B4">
              <w:rPr>
                <w:noProof/>
                <w:webHidden/>
              </w:rPr>
            </w:r>
            <w:r w:rsidR="00F053B4">
              <w:rPr>
                <w:noProof/>
                <w:webHidden/>
              </w:rPr>
              <w:fldChar w:fldCharType="separate"/>
            </w:r>
            <w:r w:rsidR="00F053B4">
              <w:rPr>
                <w:noProof/>
                <w:webHidden/>
              </w:rPr>
              <w:t>106</w:t>
            </w:r>
            <w:r w:rsidR="00F053B4">
              <w:rPr>
                <w:noProof/>
                <w:webHidden/>
              </w:rPr>
              <w:fldChar w:fldCharType="end"/>
            </w:r>
          </w:hyperlink>
        </w:p>
        <w:p w14:paraId="0F12447A" w14:textId="6C7ED42B" w:rsidR="00F053B4" w:rsidRDefault="005724CA">
          <w:pPr>
            <w:pStyle w:val="TOC2"/>
            <w:tabs>
              <w:tab w:val="right" w:leader="dot" w:pos="9350"/>
            </w:tabs>
            <w:rPr>
              <w:rFonts w:eastAsiaTheme="minorEastAsia"/>
              <w:noProof/>
              <w:sz w:val="22"/>
              <w:szCs w:val="22"/>
              <w:lang w:val="en-AU" w:eastAsia="en-AU"/>
            </w:rPr>
          </w:pPr>
          <w:hyperlink w:anchor="_Toc30159408" w:history="1">
            <w:r w:rsidR="00F053B4" w:rsidRPr="009864A7">
              <w:rPr>
                <w:rStyle w:val="Hyperlink"/>
                <w:noProof/>
              </w:rPr>
              <w:t>Lake Jandabup</w:t>
            </w:r>
            <w:r w:rsidR="00F053B4">
              <w:rPr>
                <w:noProof/>
                <w:webHidden/>
              </w:rPr>
              <w:tab/>
            </w:r>
            <w:r w:rsidR="00F053B4">
              <w:rPr>
                <w:noProof/>
                <w:webHidden/>
              </w:rPr>
              <w:fldChar w:fldCharType="begin"/>
            </w:r>
            <w:r w:rsidR="00F053B4">
              <w:rPr>
                <w:noProof/>
                <w:webHidden/>
              </w:rPr>
              <w:instrText xml:space="preserve"> PAGEREF _Toc30159408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4AD9C6E0" w14:textId="5BC714E6" w:rsidR="00F053B4" w:rsidRDefault="005724CA">
          <w:pPr>
            <w:pStyle w:val="TOC3"/>
            <w:tabs>
              <w:tab w:val="right" w:leader="dot" w:pos="9350"/>
            </w:tabs>
            <w:rPr>
              <w:rFonts w:eastAsiaTheme="minorEastAsia"/>
              <w:noProof/>
              <w:sz w:val="22"/>
              <w:szCs w:val="22"/>
              <w:lang w:val="en-AU" w:eastAsia="en-AU"/>
            </w:rPr>
          </w:pPr>
          <w:hyperlink w:anchor="_Toc30159409"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_Toc30159409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1FAF4EF3" w14:textId="28614069" w:rsidR="00F053B4" w:rsidRDefault="005724CA">
          <w:pPr>
            <w:pStyle w:val="TOC3"/>
            <w:tabs>
              <w:tab w:val="right" w:leader="dot" w:pos="9350"/>
            </w:tabs>
            <w:rPr>
              <w:rFonts w:eastAsiaTheme="minorEastAsia"/>
              <w:noProof/>
              <w:sz w:val="22"/>
              <w:szCs w:val="22"/>
              <w:lang w:val="en-AU" w:eastAsia="en-AU"/>
            </w:rPr>
          </w:pPr>
          <w:hyperlink w:anchor="_Toc30159410" w:history="1">
            <w:r w:rsidR="00F053B4" w:rsidRPr="009864A7">
              <w:rPr>
                <w:rStyle w:val="Hyperlink"/>
                <w:noProof/>
              </w:rPr>
              <w:t>Vegetation dynamics</w:t>
            </w:r>
            <w:r w:rsidR="00F053B4">
              <w:rPr>
                <w:noProof/>
                <w:webHidden/>
              </w:rPr>
              <w:tab/>
            </w:r>
            <w:r w:rsidR="00F053B4">
              <w:rPr>
                <w:noProof/>
                <w:webHidden/>
              </w:rPr>
              <w:fldChar w:fldCharType="begin"/>
            </w:r>
            <w:r w:rsidR="00F053B4">
              <w:rPr>
                <w:noProof/>
                <w:webHidden/>
              </w:rPr>
              <w:instrText xml:space="preserve"> PAGEREF _Toc30159410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2374965F" w14:textId="3CA79254" w:rsidR="00F053B4" w:rsidRDefault="005724CA">
          <w:pPr>
            <w:pStyle w:val="TOC3"/>
            <w:tabs>
              <w:tab w:val="right" w:leader="dot" w:pos="9350"/>
            </w:tabs>
            <w:rPr>
              <w:rFonts w:eastAsiaTheme="minorEastAsia"/>
              <w:noProof/>
              <w:sz w:val="22"/>
              <w:szCs w:val="22"/>
              <w:lang w:val="en-AU" w:eastAsia="en-AU"/>
            </w:rPr>
          </w:pPr>
          <w:hyperlink w:anchor="_Toc30159411"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_Toc30159411 \h </w:instrText>
            </w:r>
            <w:r w:rsidR="00F053B4">
              <w:rPr>
                <w:noProof/>
                <w:webHidden/>
              </w:rPr>
            </w:r>
            <w:r w:rsidR="00F053B4">
              <w:rPr>
                <w:noProof/>
                <w:webHidden/>
              </w:rPr>
              <w:fldChar w:fldCharType="separate"/>
            </w:r>
            <w:r w:rsidR="00F053B4">
              <w:rPr>
                <w:noProof/>
                <w:webHidden/>
              </w:rPr>
              <w:t>109</w:t>
            </w:r>
            <w:r w:rsidR="00F053B4">
              <w:rPr>
                <w:noProof/>
                <w:webHidden/>
              </w:rPr>
              <w:fldChar w:fldCharType="end"/>
            </w:r>
          </w:hyperlink>
        </w:p>
        <w:p w14:paraId="4AB98909" w14:textId="583152F4" w:rsidR="00F053B4" w:rsidRDefault="005724CA">
          <w:pPr>
            <w:pStyle w:val="TOC2"/>
            <w:tabs>
              <w:tab w:val="right" w:leader="dot" w:pos="9350"/>
            </w:tabs>
            <w:rPr>
              <w:rFonts w:eastAsiaTheme="minorEastAsia"/>
              <w:noProof/>
              <w:sz w:val="22"/>
              <w:szCs w:val="22"/>
              <w:lang w:val="en-AU" w:eastAsia="en-AU"/>
            </w:rPr>
          </w:pPr>
          <w:hyperlink w:anchor="_Toc30159412" w:history="1">
            <w:r w:rsidR="00F053B4" w:rsidRPr="009864A7">
              <w:rPr>
                <w:rStyle w:val="Hyperlink"/>
                <w:noProof/>
              </w:rPr>
              <w:t>Lake Nowergup</w:t>
            </w:r>
            <w:r w:rsidR="00F053B4">
              <w:rPr>
                <w:noProof/>
                <w:webHidden/>
              </w:rPr>
              <w:tab/>
            </w:r>
            <w:r w:rsidR="00F053B4">
              <w:rPr>
                <w:noProof/>
                <w:webHidden/>
              </w:rPr>
              <w:fldChar w:fldCharType="begin"/>
            </w:r>
            <w:r w:rsidR="00F053B4">
              <w:rPr>
                <w:noProof/>
                <w:webHidden/>
              </w:rPr>
              <w:instrText xml:space="preserve"> PAGEREF _Toc30159412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4ACB05E5" w14:textId="483AFA10" w:rsidR="00F053B4" w:rsidRDefault="005724CA">
          <w:pPr>
            <w:pStyle w:val="TOC3"/>
            <w:tabs>
              <w:tab w:val="right" w:leader="dot" w:pos="9350"/>
            </w:tabs>
            <w:rPr>
              <w:rFonts w:eastAsiaTheme="minorEastAsia"/>
              <w:noProof/>
              <w:sz w:val="22"/>
              <w:szCs w:val="22"/>
              <w:lang w:val="en-AU" w:eastAsia="en-AU"/>
            </w:rPr>
          </w:pPr>
          <w:hyperlink w:anchor="_Toc3015941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_Toc30159413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69AE040C" w14:textId="65B28AE5" w:rsidR="00F053B4" w:rsidRDefault="005724CA">
          <w:pPr>
            <w:pStyle w:val="TOC3"/>
            <w:tabs>
              <w:tab w:val="right" w:leader="dot" w:pos="9350"/>
            </w:tabs>
            <w:rPr>
              <w:rFonts w:eastAsiaTheme="minorEastAsia"/>
              <w:noProof/>
              <w:sz w:val="22"/>
              <w:szCs w:val="22"/>
              <w:lang w:val="en-AU" w:eastAsia="en-AU"/>
            </w:rPr>
          </w:pPr>
          <w:hyperlink w:anchor="_Toc3015941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_Toc30159414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53DE22BD" w14:textId="65F8365E" w:rsidR="00F053B4" w:rsidRDefault="005724CA">
          <w:pPr>
            <w:pStyle w:val="TOC3"/>
            <w:tabs>
              <w:tab w:val="right" w:leader="dot" w:pos="9350"/>
            </w:tabs>
            <w:rPr>
              <w:rFonts w:eastAsiaTheme="minorEastAsia"/>
              <w:noProof/>
              <w:sz w:val="22"/>
              <w:szCs w:val="22"/>
              <w:lang w:val="en-AU" w:eastAsia="en-AU"/>
            </w:rPr>
          </w:pPr>
          <w:hyperlink w:anchor="_Toc30159415"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_Toc30159415 \h </w:instrText>
            </w:r>
            <w:r w:rsidR="00F053B4">
              <w:rPr>
                <w:noProof/>
                <w:webHidden/>
              </w:rPr>
            </w:r>
            <w:r w:rsidR="00F053B4">
              <w:rPr>
                <w:noProof/>
                <w:webHidden/>
              </w:rPr>
              <w:fldChar w:fldCharType="separate"/>
            </w:r>
            <w:r w:rsidR="00F053B4">
              <w:rPr>
                <w:noProof/>
                <w:webHidden/>
              </w:rPr>
              <w:t>112</w:t>
            </w:r>
            <w:r w:rsidR="00F053B4">
              <w:rPr>
                <w:noProof/>
                <w:webHidden/>
              </w:rPr>
              <w:fldChar w:fldCharType="end"/>
            </w:r>
          </w:hyperlink>
        </w:p>
        <w:p w14:paraId="0BE79976" w14:textId="1555FB29" w:rsidR="00F053B4" w:rsidRDefault="005724CA">
          <w:pPr>
            <w:pStyle w:val="TOC2"/>
            <w:tabs>
              <w:tab w:val="right" w:leader="dot" w:pos="9350"/>
            </w:tabs>
            <w:rPr>
              <w:rFonts w:eastAsiaTheme="minorEastAsia"/>
              <w:noProof/>
              <w:sz w:val="22"/>
              <w:szCs w:val="22"/>
              <w:lang w:val="en-AU" w:eastAsia="en-AU"/>
            </w:rPr>
          </w:pPr>
          <w:hyperlink w:anchor="_Toc30159416" w:history="1">
            <w:r w:rsidR="00F053B4" w:rsidRPr="009864A7">
              <w:rPr>
                <w:rStyle w:val="Hyperlink"/>
                <w:noProof/>
              </w:rPr>
              <w:t>Lake Wilgarup</w:t>
            </w:r>
            <w:r w:rsidR="00F053B4">
              <w:rPr>
                <w:noProof/>
                <w:webHidden/>
              </w:rPr>
              <w:tab/>
            </w:r>
            <w:r w:rsidR="00F053B4">
              <w:rPr>
                <w:noProof/>
                <w:webHidden/>
              </w:rPr>
              <w:fldChar w:fldCharType="begin"/>
            </w:r>
            <w:r w:rsidR="00F053B4">
              <w:rPr>
                <w:noProof/>
                <w:webHidden/>
              </w:rPr>
              <w:instrText xml:space="preserve"> PAGEREF _Toc30159416 \h </w:instrText>
            </w:r>
            <w:r w:rsidR="00F053B4">
              <w:rPr>
                <w:noProof/>
                <w:webHidden/>
              </w:rPr>
            </w:r>
            <w:r w:rsidR="00F053B4">
              <w:rPr>
                <w:noProof/>
                <w:webHidden/>
              </w:rPr>
              <w:fldChar w:fldCharType="separate"/>
            </w:r>
            <w:r w:rsidR="00F053B4">
              <w:rPr>
                <w:noProof/>
                <w:webHidden/>
              </w:rPr>
              <w:t>115</w:t>
            </w:r>
            <w:r w:rsidR="00F053B4">
              <w:rPr>
                <w:noProof/>
                <w:webHidden/>
              </w:rPr>
              <w:fldChar w:fldCharType="end"/>
            </w:r>
          </w:hyperlink>
        </w:p>
        <w:p w14:paraId="4EF6ED74" w14:textId="5BD32BC7" w:rsidR="00F053B4" w:rsidRDefault="005724CA">
          <w:pPr>
            <w:pStyle w:val="TOC3"/>
            <w:tabs>
              <w:tab w:val="right" w:leader="dot" w:pos="9350"/>
            </w:tabs>
            <w:rPr>
              <w:rFonts w:eastAsiaTheme="minorEastAsia"/>
              <w:noProof/>
              <w:sz w:val="22"/>
              <w:szCs w:val="22"/>
              <w:lang w:val="en-AU" w:eastAsia="en-AU"/>
            </w:rPr>
          </w:pPr>
          <w:hyperlink w:anchor="_Toc30159417"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_Toc30159417 \h </w:instrText>
            </w:r>
            <w:r w:rsidR="00F053B4">
              <w:rPr>
                <w:noProof/>
                <w:webHidden/>
              </w:rPr>
            </w:r>
            <w:r w:rsidR="00F053B4">
              <w:rPr>
                <w:noProof/>
                <w:webHidden/>
              </w:rPr>
              <w:fldChar w:fldCharType="separate"/>
            </w:r>
            <w:r w:rsidR="00F053B4">
              <w:rPr>
                <w:noProof/>
                <w:webHidden/>
              </w:rPr>
              <w:t>115</w:t>
            </w:r>
            <w:r w:rsidR="00F053B4">
              <w:rPr>
                <w:noProof/>
                <w:webHidden/>
              </w:rPr>
              <w:fldChar w:fldCharType="end"/>
            </w:r>
          </w:hyperlink>
        </w:p>
        <w:p w14:paraId="72004DB5" w14:textId="1CE29900" w:rsidR="00F053B4" w:rsidRDefault="005724CA">
          <w:pPr>
            <w:pStyle w:val="TOC2"/>
            <w:tabs>
              <w:tab w:val="right" w:leader="dot" w:pos="9350"/>
            </w:tabs>
            <w:rPr>
              <w:rFonts w:eastAsiaTheme="minorEastAsia"/>
              <w:noProof/>
              <w:sz w:val="22"/>
              <w:szCs w:val="22"/>
              <w:lang w:val="en-AU" w:eastAsia="en-AU"/>
            </w:rPr>
          </w:pPr>
          <w:hyperlink w:anchor="_Toc30159418" w:history="1">
            <w:r w:rsidR="00F053B4" w:rsidRPr="009864A7">
              <w:rPr>
                <w:rStyle w:val="Hyperlink"/>
                <w:noProof/>
              </w:rPr>
              <w:t>Pipidinny Swamp</w:t>
            </w:r>
            <w:r w:rsidR="00F053B4">
              <w:rPr>
                <w:noProof/>
                <w:webHidden/>
              </w:rPr>
              <w:tab/>
            </w:r>
            <w:r w:rsidR="00F053B4">
              <w:rPr>
                <w:noProof/>
                <w:webHidden/>
              </w:rPr>
              <w:fldChar w:fldCharType="begin"/>
            </w:r>
            <w:r w:rsidR="00F053B4">
              <w:rPr>
                <w:noProof/>
                <w:webHidden/>
              </w:rPr>
              <w:instrText xml:space="preserve"> PAGEREF _Toc30159418 \h </w:instrText>
            </w:r>
            <w:r w:rsidR="00F053B4">
              <w:rPr>
                <w:noProof/>
                <w:webHidden/>
              </w:rPr>
            </w:r>
            <w:r w:rsidR="00F053B4">
              <w:rPr>
                <w:noProof/>
                <w:webHidden/>
              </w:rPr>
              <w:fldChar w:fldCharType="separate"/>
            </w:r>
            <w:r w:rsidR="00F053B4">
              <w:rPr>
                <w:noProof/>
                <w:webHidden/>
              </w:rPr>
              <w:t>116</w:t>
            </w:r>
            <w:r w:rsidR="00F053B4">
              <w:rPr>
                <w:noProof/>
                <w:webHidden/>
              </w:rPr>
              <w:fldChar w:fldCharType="end"/>
            </w:r>
          </w:hyperlink>
        </w:p>
        <w:p w14:paraId="10B21F67" w14:textId="0A802B9E" w:rsidR="00F053B4" w:rsidRDefault="005724CA">
          <w:pPr>
            <w:pStyle w:val="TOC3"/>
            <w:tabs>
              <w:tab w:val="right" w:leader="dot" w:pos="9350"/>
            </w:tabs>
            <w:rPr>
              <w:rFonts w:eastAsiaTheme="minorEastAsia"/>
              <w:noProof/>
              <w:sz w:val="22"/>
              <w:szCs w:val="22"/>
              <w:lang w:val="en-AU" w:eastAsia="en-AU"/>
            </w:rPr>
          </w:pPr>
          <w:hyperlink w:anchor="_Toc30159419"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_Toc30159419 \h </w:instrText>
            </w:r>
            <w:r w:rsidR="00F053B4">
              <w:rPr>
                <w:noProof/>
                <w:webHidden/>
              </w:rPr>
            </w:r>
            <w:r w:rsidR="00F053B4">
              <w:rPr>
                <w:noProof/>
                <w:webHidden/>
              </w:rPr>
              <w:fldChar w:fldCharType="separate"/>
            </w:r>
            <w:r w:rsidR="00F053B4">
              <w:rPr>
                <w:noProof/>
                <w:webHidden/>
              </w:rPr>
              <w:t>116</w:t>
            </w:r>
            <w:r w:rsidR="00F053B4">
              <w:rPr>
                <w:noProof/>
                <w:webHidden/>
              </w:rPr>
              <w:fldChar w:fldCharType="end"/>
            </w:r>
          </w:hyperlink>
        </w:p>
        <w:p w14:paraId="1C6B75A2" w14:textId="71EDF01A" w:rsidR="00F053B4" w:rsidRDefault="005724CA">
          <w:pPr>
            <w:pStyle w:val="TOC2"/>
            <w:tabs>
              <w:tab w:val="right" w:leader="dot" w:pos="9350"/>
            </w:tabs>
            <w:rPr>
              <w:rFonts w:eastAsiaTheme="minorEastAsia"/>
              <w:noProof/>
              <w:sz w:val="22"/>
              <w:szCs w:val="22"/>
              <w:lang w:val="en-AU" w:eastAsia="en-AU"/>
            </w:rPr>
          </w:pPr>
          <w:hyperlink w:anchor="_Toc30159420" w:history="1">
            <w:r w:rsidR="00F053B4" w:rsidRPr="009864A7">
              <w:rPr>
                <w:rStyle w:val="Hyperlink"/>
                <w:noProof/>
              </w:rPr>
              <w:t>Lexia 186</w:t>
            </w:r>
            <w:r w:rsidR="00F053B4">
              <w:rPr>
                <w:noProof/>
                <w:webHidden/>
              </w:rPr>
              <w:tab/>
            </w:r>
            <w:r w:rsidR="00F053B4">
              <w:rPr>
                <w:noProof/>
                <w:webHidden/>
              </w:rPr>
              <w:fldChar w:fldCharType="begin"/>
            </w:r>
            <w:r w:rsidR="00F053B4">
              <w:rPr>
                <w:noProof/>
                <w:webHidden/>
              </w:rPr>
              <w:instrText xml:space="preserve"> PAGEREF _Toc30159420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618C78B4" w14:textId="48F7B505" w:rsidR="00F053B4" w:rsidRDefault="005724CA">
          <w:pPr>
            <w:pStyle w:val="TOC3"/>
            <w:tabs>
              <w:tab w:val="right" w:leader="dot" w:pos="9350"/>
            </w:tabs>
            <w:rPr>
              <w:rFonts w:eastAsiaTheme="minorEastAsia"/>
              <w:noProof/>
              <w:sz w:val="22"/>
              <w:szCs w:val="22"/>
              <w:lang w:val="en-AU" w:eastAsia="en-AU"/>
            </w:rPr>
          </w:pPr>
          <w:hyperlink w:anchor="_Toc30159421"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_Toc30159421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64FF7BB6" w14:textId="65EBD8E9" w:rsidR="00F053B4" w:rsidRDefault="005724CA">
          <w:pPr>
            <w:pStyle w:val="TOC2"/>
            <w:tabs>
              <w:tab w:val="right" w:leader="dot" w:pos="9350"/>
            </w:tabs>
            <w:rPr>
              <w:rFonts w:eastAsiaTheme="minorEastAsia"/>
              <w:noProof/>
              <w:sz w:val="22"/>
              <w:szCs w:val="22"/>
              <w:lang w:val="en-AU" w:eastAsia="en-AU"/>
            </w:rPr>
          </w:pPr>
          <w:hyperlink w:anchor="_Toc30159422" w:history="1">
            <w:r w:rsidR="00F053B4" w:rsidRPr="009864A7">
              <w:rPr>
                <w:rStyle w:val="Hyperlink"/>
                <w:noProof/>
              </w:rPr>
              <w:t>Melaleuca Park 173</w:t>
            </w:r>
            <w:r w:rsidR="00F053B4">
              <w:rPr>
                <w:noProof/>
                <w:webHidden/>
              </w:rPr>
              <w:tab/>
            </w:r>
            <w:r w:rsidR="00F053B4">
              <w:rPr>
                <w:noProof/>
                <w:webHidden/>
              </w:rPr>
              <w:fldChar w:fldCharType="begin"/>
            </w:r>
            <w:r w:rsidR="00F053B4">
              <w:rPr>
                <w:noProof/>
                <w:webHidden/>
              </w:rPr>
              <w:instrText xml:space="preserve"> PAGEREF _Toc30159422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3839EBA8" w14:textId="1681C50A" w:rsidR="00F053B4" w:rsidRDefault="005724CA">
          <w:pPr>
            <w:pStyle w:val="TOC3"/>
            <w:tabs>
              <w:tab w:val="right" w:leader="dot" w:pos="9350"/>
            </w:tabs>
            <w:rPr>
              <w:rFonts w:eastAsiaTheme="minorEastAsia"/>
              <w:noProof/>
              <w:sz w:val="22"/>
              <w:szCs w:val="22"/>
              <w:lang w:val="en-AU" w:eastAsia="en-AU"/>
            </w:rPr>
          </w:pPr>
          <w:hyperlink w:anchor="_Toc30159423" w:history="1">
            <w:r w:rsidR="00F053B4" w:rsidRPr="009864A7">
              <w:rPr>
                <w:rStyle w:val="Hyperlink"/>
                <w:rFonts w:cs="Times New Roman"/>
                <w:noProof/>
              </w:rPr>
              <w:t>Water quality</w:t>
            </w:r>
            <w:r w:rsidR="00F053B4">
              <w:rPr>
                <w:noProof/>
                <w:webHidden/>
              </w:rPr>
              <w:tab/>
            </w:r>
            <w:r w:rsidR="00F053B4">
              <w:rPr>
                <w:noProof/>
                <w:webHidden/>
              </w:rPr>
              <w:fldChar w:fldCharType="begin"/>
            </w:r>
            <w:r w:rsidR="00F053B4">
              <w:rPr>
                <w:noProof/>
                <w:webHidden/>
              </w:rPr>
              <w:instrText xml:space="preserve"> PAGEREF _Toc30159423 \h </w:instrText>
            </w:r>
            <w:r w:rsidR="00F053B4">
              <w:rPr>
                <w:noProof/>
                <w:webHidden/>
              </w:rPr>
            </w:r>
            <w:r w:rsidR="00F053B4">
              <w:rPr>
                <w:noProof/>
                <w:webHidden/>
              </w:rPr>
              <w:fldChar w:fldCharType="separate"/>
            </w:r>
            <w:r w:rsidR="00F053B4">
              <w:rPr>
                <w:noProof/>
                <w:webHidden/>
              </w:rPr>
              <w:t>118</w:t>
            </w:r>
            <w:r w:rsidR="00F053B4">
              <w:rPr>
                <w:noProof/>
                <w:webHidden/>
              </w:rPr>
              <w:fldChar w:fldCharType="end"/>
            </w:r>
          </w:hyperlink>
        </w:p>
        <w:p w14:paraId="21124D25" w14:textId="56E7DA74" w:rsidR="00F053B4" w:rsidRDefault="005724CA">
          <w:pPr>
            <w:pStyle w:val="TOC3"/>
            <w:tabs>
              <w:tab w:val="right" w:leader="dot" w:pos="9350"/>
            </w:tabs>
            <w:rPr>
              <w:rFonts w:eastAsiaTheme="minorEastAsia"/>
              <w:noProof/>
              <w:sz w:val="22"/>
              <w:szCs w:val="22"/>
              <w:lang w:val="en-AU" w:eastAsia="en-AU"/>
            </w:rPr>
          </w:pPr>
          <w:hyperlink w:anchor="_Toc30159424"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_Toc30159424 \h </w:instrText>
            </w:r>
            <w:r w:rsidR="00F053B4">
              <w:rPr>
                <w:noProof/>
                <w:webHidden/>
              </w:rPr>
            </w:r>
            <w:r w:rsidR="00F053B4">
              <w:rPr>
                <w:noProof/>
                <w:webHidden/>
              </w:rPr>
              <w:fldChar w:fldCharType="separate"/>
            </w:r>
            <w:r w:rsidR="00F053B4">
              <w:rPr>
                <w:noProof/>
                <w:webHidden/>
              </w:rPr>
              <w:t>119</w:t>
            </w:r>
            <w:r w:rsidR="00F053B4">
              <w:rPr>
                <w:noProof/>
                <w:webHidden/>
              </w:rPr>
              <w:fldChar w:fldCharType="end"/>
            </w:r>
          </w:hyperlink>
        </w:p>
        <w:p w14:paraId="5626585C" w14:textId="0068C424" w:rsidR="00F053B4" w:rsidRDefault="005724CA">
          <w:pPr>
            <w:pStyle w:val="TOC3"/>
            <w:tabs>
              <w:tab w:val="right" w:leader="dot" w:pos="9350"/>
            </w:tabs>
            <w:rPr>
              <w:rFonts w:eastAsiaTheme="minorEastAsia"/>
              <w:noProof/>
              <w:sz w:val="22"/>
              <w:szCs w:val="22"/>
              <w:lang w:val="en-AU" w:eastAsia="en-AU"/>
            </w:rPr>
          </w:pPr>
          <w:hyperlink w:anchor="_Toc30159425" w:history="1">
            <w:r w:rsidR="00F053B4" w:rsidRPr="009864A7">
              <w:rPr>
                <w:rStyle w:val="Hyperlink"/>
                <w:rFonts w:cs="Times New Roman"/>
                <w:noProof/>
              </w:rPr>
              <w:t>Aquatic invertebrates</w:t>
            </w:r>
            <w:r w:rsidR="00F053B4">
              <w:rPr>
                <w:noProof/>
                <w:webHidden/>
              </w:rPr>
              <w:tab/>
            </w:r>
            <w:r w:rsidR="00F053B4">
              <w:rPr>
                <w:noProof/>
                <w:webHidden/>
              </w:rPr>
              <w:fldChar w:fldCharType="begin"/>
            </w:r>
            <w:r w:rsidR="00F053B4">
              <w:rPr>
                <w:noProof/>
                <w:webHidden/>
              </w:rPr>
              <w:instrText xml:space="preserve"> PAGEREF _Toc30159425 \h </w:instrText>
            </w:r>
            <w:r w:rsidR="00F053B4">
              <w:rPr>
                <w:noProof/>
                <w:webHidden/>
              </w:rPr>
            </w:r>
            <w:r w:rsidR="00F053B4">
              <w:rPr>
                <w:noProof/>
                <w:webHidden/>
              </w:rPr>
              <w:fldChar w:fldCharType="separate"/>
            </w:r>
            <w:r w:rsidR="00F053B4">
              <w:rPr>
                <w:noProof/>
                <w:webHidden/>
              </w:rPr>
              <w:t>119</w:t>
            </w:r>
            <w:r w:rsidR="00F053B4">
              <w:rPr>
                <w:noProof/>
                <w:webHidden/>
              </w:rPr>
              <w:fldChar w:fldCharType="end"/>
            </w:r>
          </w:hyperlink>
        </w:p>
        <w:p w14:paraId="1818AC0C" w14:textId="33BE7711" w:rsidR="00F053B4" w:rsidRDefault="005724CA">
          <w:pPr>
            <w:pStyle w:val="TOC2"/>
            <w:tabs>
              <w:tab w:val="right" w:leader="dot" w:pos="9350"/>
            </w:tabs>
            <w:rPr>
              <w:rFonts w:eastAsiaTheme="minorEastAsia"/>
              <w:noProof/>
              <w:sz w:val="22"/>
              <w:szCs w:val="22"/>
              <w:lang w:val="en-AU" w:eastAsia="en-AU"/>
            </w:rPr>
          </w:pPr>
          <w:hyperlink w:anchor="_Toc30159426" w:history="1">
            <w:r w:rsidR="00F053B4" w:rsidRPr="009864A7">
              <w:rPr>
                <w:rStyle w:val="Hyperlink"/>
                <w:noProof/>
              </w:rPr>
              <w:t>Melaleuca Park 78</w:t>
            </w:r>
            <w:r w:rsidR="00F053B4">
              <w:rPr>
                <w:noProof/>
                <w:webHidden/>
              </w:rPr>
              <w:tab/>
            </w:r>
            <w:r w:rsidR="00F053B4">
              <w:rPr>
                <w:noProof/>
                <w:webHidden/>
              </w:rPr>
              <w:fldChar w:fldCharType="begin"/>
            </w:r>
            <w:r w:rsidR="00F053B4">
              <w:rPr>
                <w:noProof/>
                <w:webHidden/>
              </w:rPr>
              <w:instrText xml:space="preserve"> PAGEREF _Toc30159426 \h </w:instrText>
            </w:r>
            <w:r w:rsidR="00F053B4">
              <w:rPr>
                <w:noProof/>
                <w:webHidden/>
              </w:rPr>
            </w:r>
            <w:r w:rsidR="00F053B4">
              <w:rPr>
                <w:noProof/>
                <w:webHidden/>
              </w:rPr>
              <w:fldChar w:fldCharType="separate"/>
            </w:r>
            <w:r w:rsidR="00F053B4">
              <w:rPr>
                <w:noProof/>
                <w:webHidden/>
              </w:rPr>
              <w:t>122</w:t>
            </w:r>
            <w:r w:rsidR="00F053B4">
              <w:rPr>
                <w:noProof/>
                <w:webHidden/>
              </w:rPr>
              <w:fldChar w:fldCharType="end"/>
            </w:r>
          </w:hyperlink>
        </w:p>
        <w:p w14:paraId="058D0E0C" w14:textId="3C88D81E" w:rsidR="00F053B4" w:rsidRDefault="005724CA">
          <w:pPr>
            <w:pStyle w:val="TOC3"/>
            <w:tabs>
              <w:tab w:val="right" w:leader="dot" w:pos="9350"/>
            </w:tabs>
            <w:rPr>
              <w:rFonts w:eastAsiaTheme="minorEastAsia"/>
              <w:noProof/>
              <w:sz w:val="22"/>
              <w:szCs w:val="22"/>
              <w:lang w:val="en-AU" w:eastAsia="en-AU"/>
            </w:rPr>
          </w:pPr>
          <w:hyperlink w:anchor="_Toc30159427"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_Toc30159427 \h </w:instrText>
            </w:r>
            <w:r w:rsidR="00F053B4">
              <w:rPr>
                <w:noProof/>
                <w:webHidden/>
              </w:rPr>
            </w:r>
            <w:r w:rsidR="00F053B4">
              <w:rPr>
                <w:noProof/>
                <w:webHidden/>
              </w:rPr>
              <w:fldChar w:fldCharType="separate"/>
            </w:r>
            <w:r w:rsidR="00F053B4">
              <w:rPr>
                <w:noProof/>
                <w:webHidden/>
              </w:rPr>
              <w:t>122</w:t>
            </w:r>
            <w:r w:rsidR="00F053B4">
              <w:rPr>
                <w:noProof/>
                <w:webHidden/>
              </w:rPr>
              <w:fldChar w:fldCharType="end"/>
            </w:r>
          </w:hyperlink>
        </w:p>
        <w:p w14:paraId="0F6092FE" w14:textId="203CCFB9" w:rsidR="00F053B4" w:rsidRDefault="005724CA">
          <w:pPr>
            <w:pStyle w:val="TOC2"/>
            <w:tabs>
              <w:tab w:val="right" w:leader="dot" w:pos="9350"/>
            </w:tabs>
            <w:rPr>
              <w:rFonts w:eastAsiaTheme="minorEastAsia"/>
              <w:noProof/>
              <w:sz w:val="22"/>
              <w:szCs w:val="22"/>
              <w:lang w:val="en-AU" w:eastAsia="en-AU"/>
            </w:rPr>
          </w:pPr>
          <w:hyperlink w:anchor="_Toc30159428" w:history="1">
            <w:r w:rsidR="00F053B4" w:rsidRPr="009864A7">
              <w:rPr>
                <w:rStyle w:val="Hyperlink"/>
                <w:noProof/>
              </w:rPr>
              <w:t>Lake Gwelup</w:t>
            </w:r>
            <w:r w:rsidR="00F053B4">
              <w:rPr>
                <w:noProof/>
                <w:webHidden/>
              </w:rPr>
              <w:tab/>
            </w:r>
            <w:r w:rsidR="00F053B4">
              <w:rPr>
                <w:noProof/>
                <w:webHidden/>
              </w:rPr>
              <w:fldChar w:fldCharType="begin"/>
            </w:r>
            <w:r w:rsidR="00F053B4">
              <w:rPr>
                <w:noProof/>
                <w:webHidden/>
              </w:rPr>
              <w:instrText xml:space="preserve"> PAGEREF _Toc30159428 \h </w:instrText>
            </w:r>
            <w:r w:rsidR="00F053B4">
              <w:rPr>
                <w:noProof/>
                <w:webHidden/>
              </w:rPr>
            </w:r>
            <w:r w:rsidR="00F053B4">
              <w:rPr>
                <w:noProof/>
                <w:webHidden/>
              </w:rPr>
              <w:fldChar w:fldCharType="separate"/>
            </w:r>
            <w:r w:rsidR="00F053B4">
              <w:rPr>
                <w:noProof/>
                <w:webHidden/>
              </w:rPr>
              <w:t>124</w:t>
            </w:r>
            <w:r w:rsidR="00F053B4">
              <w:rPr>
                <w:noProof/>
                <w:webHidden/>
              </w:rPr>
              <w:fldChar w:fldCharType="end"/>
            </w:r>
          </w:hyperlink>
        </w:p>
        <w:p w14:paraId="06F3C955" w14:textId="4F469FEA" w:rsidR="00F053B4" w:rsidRDefault="005724CA">
          <w:pPr>
            <w:pStyle w:val="TOC3"/>
            <w:tabs>
              <w:tab w:val="right" w:leader="dot" w:pos="9350"/>
            </w:tabs>
            <w:rPr>
              <w:rFonts w:eastAsiaTheme="minorEastAsia"/>
              <w:noProof/>
              <w:sz w:val="22"/>
              <w:szCs w:val="22"/>
              <w:lang w:val="en-AU" w:eastAsia="en-AU"/>
            </w:rPr>
          </w:pPr>
          <w:hyperlink w:anchor="_Toc30159429" w:history="1">
            <w:r w:rsidR="00F053B4" w:rsidRPr="009864A7">
              <w:rPr>
                <w:rStyle w:val="Hyperlink"/>
                <w:rFonts w:cs="Times New Roman"/>
                <w:noProof/>
              </w:rPr>
              <w:t>Vegetation dynamics</w:t>
            </w:r>
            <w:r w:rsidR="00F053B4">
              <w:rPr>
                <w:noProof/>
                <w:webHidden/>
              </w:rPr>
              <w:tab/>
            </w:r>
            <w:r w:rsidR="00F053B4">
              <w:rPr>
                <w:noProof/>
                <w:webHidden/>
              </w:rPr>
              <w:fldChar w:fldCharType="begin"/>
            </w:r>
            <w:r w:rsidR="00F053B4">
              <w:rPr>
                <w:noProof/>
                <w:webHidden/>
              </w:rPr>
              <w:instrText xml:space="preserve"> PAGEREF _Toc30159429 \h </w:instrText>
            </w:r>
            <w:r w:rsidR="00F053B4">
              <w:rPr>
                <w:noProof/>
                <w:webHidden/>
              </w:rPr>
            </w:r>
            <w:r w:rsidR="00F053B4">
              <w:rPr>
                <w:noProof/>
                <w:webHidden/>
              </w:rPr>
              <w:fldChar w:fldCharType="separate"/>
            </w:r>
            <w:r w:rsidR="00F053B4">
              <w:rPr>
                <w:noProof/>
                <w:webHidden/>
              </w:rPr>
              <w:t>124</w:t>
            </w:r>
            <w:r w:rsidR="00F053B4">
              <w:rPr>
                <w:noProof/>
                <w:webHidden/>
              </w:rPr>
              <w:fldChar w:fldCharType="end"/>
            </w:r>
          </w:hyperlink>
        </w:p>
        <w:p w14:paraId="46E84956" w14:textId="517F780D"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2" w:name="introduction"/>
    </w:p>
    <w:p w14:paraId="26271E0C" w14:textId="4D6C8607" w:rsidR="001D584F" w:rsidRPr="003B09F5" w:rsidRDefault="005D6919">
      <w:pPr>
        <w:pStyle w:val="Heading1"/>
        <w:rPr>
          <w:rFonts w:cs="Times New Roman"/>
        </w:rPr>
      </w:pPr>
      <w:bookmarkStart w:id="3" w:name="_Toc30159318"/>
      <w:commentRangeStart w:id="4"/>
      <w:r w:rsidRPr="003B09F5">
        <w:rPr>
          <w:rFonts w:cs="Times New Roman"/>
        </w:rPr>
        <w:lastRenderedPageBreak/>
        <w:t>Introduction</w:t>
      </w:r>
      <w:bookmarkEnd w:id="2"/>
      <w:commentRangeEnd w:id="4"/>
      <w:r w:rsidR="006A06F1">
        <w:rPr>
          <w:rStyle w:val="CommentReference"/>
          <w:rFonts w:asciiTheme="minorHAnsi" w:eastAsiaTheme="minorHAnsi" w:hAnsiTheme="minorHAnsi" w:cstheme="minorBidi"/>
          <w:b w:val="0"/>
          <w:bCs w:val="0"/>
        </w:rPr>
        <w:commentReference w:id="4"/>
      </w:r>
      <w:bookmarkEnd w:id="3"/>
    </w:p>
    <w:p w14:paraId="26271E0D" w14:textId="3F73374F"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F053B4" w:rsidRPr="003B09F5">
        <w:rPr>
          <w:rFonts w:cs="Times New Roman"/>
        </w:rPr>
        <w:t xml:space="preserve">Figure </w:t>
      </w:r>
      <w:r w:rsidR="00F053B4">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w:t>
      </w:r>
      <w:commentRangeStart w:id="5"/>
      <w:commentRangeStart w:id="6"/>
      <w:r w:rsidRPr="003B09F5">
        <w:rPr>
          <w:rFonts w:cs="Times New Roman"/>
        </w:rPr>
        <w:t>The underlying aquifer</w:t>
      </w:r>
      <w:r w:rsidR="0075312A">
        <w:rPr>
          <w:rFonts w:cs="Times New Roman"/>
        </w:rPr>
        <w:t>s</w:t>
      </w:r>
      <w:r w:rsidRPr="003B09F5">
        <w:rPr>
          <w:rFonts w:cs="Times New Roman"/>
        </w:rPr>
        <w:t xml:space="preserve"> suppl</w:t>
      </w:r>
      <w:r w:rsidR="0075312A">
        <w:rPr>
          <w:rFonts w:cs="Times New Roman"/>
        </w:rPr>
        <w:t>y</w:t>
      </w:r>
      <w:r w:rsidRPr="003B09F5">
        <w:rPr>
          <w:rFonts w:cs="Times New Roman"/>
        </w:rPr>
        <w:t xml:space="preserve"> Perth with up to 60 % of its drinking water supply. </w:t>
      </w:r>
      <w:commentRangeEnd w:id="5"/>
      <w:r w:rsidR="00775D86">
        <w:rPr>
          <w:rStyle w:val="CommentReference"/>
          <w:rFonts w:asciiTheme="minorHAnsi" w:hAnsiTheme="minorHAnsi"/>
        </w:rPr>
        <w:commentReference w:id="5"/>
      </w:r>
      <w:commentRangeEnd w:id="6"/>
      <w:r w:rsidR="00621D09">
        <w:rPr>
          <w:rStyle w:val="CommentReference"/>
          <w:rFonts w:asciiTheme="minorHAnsi" w:hAnsiTheme="minorHAnsi"/>
        </w:rPr>
        <w:commentReference w:id="6"/>
      </w:r>
      <w:r w:rsidRPr="003B09F5">
        <w:rPr>
          <w:rFonts w:cs="Times New Roman"/>
        </w:rPr>
        <w:t xml:space="preserve">The Superficial aquifer consists mainly of sand, silt and clay sediments up to 100 m thick with different soil types distributed parallel to the coastline. These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4219CE35" w:rsidR="001D584F" w:rsidRPr="003B09F5" w:rsidRDefault="005D6919">
      <w:pPr>
        <w:pStyle w:val="BodyText"/>
        <w:rPr>
          <w:rFonts w:cs="Times New Roman"/>
        </w:rPr>
      </w:pPr>
      <w:commentRangeStart w:id="7"/>
      <w:commentRangeStart w:id="8"/>
      <w:commentRangeStart w:id="9"/>
      <w:commentRangeStart w:id="10"/>
      <w:r w:rsidRPr="003B09F5">
        <w:rPr>
          <w:rFonts w:cs="Times New Roman"/>
        </w:rPr>
        <w:t xml:space="preserve">Recharge of the Gnangara </w:t>
      </w:r>
      <w:r w:rsidR="008F50A2" w:rsidRPr="003B09F5">
        <w:rPr>
          <w:rFonts w:cs="Times New Roman"/>
        </w:rPr>
        <w:t xml:space="preserve">Groundwater System </w:t>
      </w:r>
      <w:r w:rsidRPr="003B09F5">
        <w:rPr>
          <w:rFonts w:cs="Times New Roman"/>
        </w:rPr>
        <w:t xml:space="preserve">has been declining due to disruptions </w:t>
      </w:r>
      <w:r w:rsidR="005E6B38">
        <w:rPr>
          <w:rFonts w:cs="Times New Roman"/>
        </w:rPr>
        <w:t>in the</w:t>
      </w:r>
      <w:r w:rsidR="005E6B38" w:rsidRPr="003B09F5">
        <w:rPr>
          <w:rFonts w:cs="Times New Roman"/>
        </w:rPr>
        <w:t xml:space="preserve"> </w:t>
      </w:r>
      <w:r w:rsidRPr="003B09F5">
        <w:rPr>
          <w:rFonts w:cs="Times New Roman"/>
        </w:rPr>
        <w:t>water balance</w:t>
      </w:r>
      <w:commentRangeEnd w:id="7"/>
      <w:r w:rsidR="006A06F1">
        <w:rPr>
          <w:rStyle w:val="CommentReference"/>
          <w:rFonts w:asciiTheme="minorHAnsi" w:hAnsiTheme="minorHAnsi"/>
        </w:rPr>
        <w:commentReference w:id="7"/>
      </w:r>
      <w:commentRangeEnd w:id="8"/>
      <w:r w:rsidR="00AF2901">
        <w:rPr>
          <w:rStyle w:val="CommentReference"/>
          <w:rFonts w:asciiTheme="minorHAnsi" w:hAnsiTheme="minorHAnsi"/>
        </w:rPr>
        <w:commentReference w:id="8"/>
      </w:r>
      <w:r w:rsidR="000B057C">
        <w:rPr>
          <w:rFonts w:cs="Times New Roman"/>
        </w:rPr>
        <w:t xml:space="preserve"> caused by </w:t>
      </w:r>
      <w:r w:rsidR="00BD4E36">
        <w:rPr>
          <w:rFonts w:cs="Times New Roman"/>
        </w:rPr>
        <w:t>abstraction and declining rainfall</w:t>
      </w:r>
      <w:r w:rsidRPr="003B09F5">
        <w:rPr>
          <w:rFonts w:cs="Times New Roman"/>
        </w:rPr>
        <w:t xml:space="preserve">. Major users of groundwater </w:t>
      </w:r>
      <w:r w:rsidR="00E74E23">
        <w:rPr>
          <w:rFonts w:cs="Times New Roman"/>
        </w:rPr>
        <w:t>from</w:t>
      </w:r>
      <w:r w:rsidRPr="003B09F5">
        <w:rPr>
          <w:rFonts w:cs="Times New Roman"/>
        </w:rPr>
        <w:t xml:space="preserve"> the Gnangara </w:t>
      </w:r>
      <w:r w:rsidR="00E74E23">
        <w:rPr>
          <w:rFonts w:cs="Times New Roman"/>
        </w:rPr>
        <w:t>groundwater resources</w:t>
      </w:r>
      <w:r w:rsidR="00E74E23" w:rsidRPr="003B09F5">
        <w:rPr>
          <w:rFonts w:cs="Times New Roman"/>
        </w:rPr>
        <w:t xml:space="preserve"> </w:t>
      </w:r>
      <w:r w:rsidRPr="003B09F5">
        <w:rPr>
          <w:rFonts w:cs="Times New Roman"/>
        </w:rPr>
        <w:t xml:space="preserve">include </w:t>
      </w:r>
      <w:r w:rsidR="00E74E23">
        <w:rPr>
          <w:rFonts w:cs="Times New Roman"/>
        </w:rPr>
        <w:t xml:space="preserve">public water supply, private self-supply (such as for horticulture, irrigation of public open space and domestic gardens), </w:t>
      </w:r>
      <w:r w:rsidRPr="003B09F5">
        <w:rPr>
          <w:rFonts w:cs="Times New Roman"/>
        </w:rPr>
        <w:t>native vegetation, pine forest plantations</w:t>
      </w:r>
      <w:r w:rsidR="00E74E23">
        <w:rPr>
          <w:rFonts w:cs="Times New Roman"/>
        </w:rPr>
        <w:t xml:space="preserve"> </w:t>
      </w:r>
      <w:r w:rsidRPr="003B09F5">
        <w:rPr>
          <w:rFonts w:cs="Times New Roman"/>
        </w:rPr>
        <w:t xml:space="preserve">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plantations potentially reduces the recharge of groundwater as pines</w:t>
      </w:r>
      <w:r w:rsidR="00E74E23">
        <w:rPr>
          <w:rFonts w:cs="Times New Roman"/>
        </w:rPr>
        <w:t xml:space="preserve"> (planted at high densities)</w:t>
      </w:r>
      <w:r w:rsidRPr="003B09F5">
        <w:rPr>
          <w:rFonts w:cs="Times New Roman"/>
        </w:rPr>
        <w:t xml:space="preserve"> transpire more than the native plants they replace, </w:t>
      </w:r>
      <w:r w:rsidR="00E74E23">
        <w:rPr>
          <w:rFonts w:cs="Times New Roman"/>
        </w:rPr>
        <w:t>and they are also able to directly access</w:t>
      </w:r>
      <w:r w:rsidRPr="003B09F5">
        <w:rPr>
          <w:rFonts w:cs="Times New Roman"/>
        </w:rPr>
        <w:t xml:space="preserve"> deeper levels of the water table. Abstraction of groundwater </w:t>
      </w:r>
      <w:r w:rsidR="00E74E23">
        <w:rPr>
          <w:rFonts w:cs="Times New Roman"/>
        </w:rPr>
        <w:t xml:space="preserve">for public supply and private use </w:t>
      </w:r>
      <w:r w:rsidRPr="003B09F5">
        <w:rPr>
          <w:rFonts w:cs="Times New Roman"/>
        </w:rPr>
        <w:t xml:space="preserve">is also causing declines in water levels. Groundwater recharge has been hampered by declining rainfall </w:t>
      </w:r>
      <w:r w:rsidR="00E74E23">
        <w:rPr>
          <w:rFonts w:cs="Times New Roman"/>
        </w:rPr>
        <w:t>in</w:t>
      </w:r>
      <w:r w:rsidRPr="003B09F5">
        <w:rPr>
          <w:rFonts w:cs="Times New Roman"/>
        </w:rPr>
        <w:t xml:space="preserve">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xml:space="preserve">), </w:t>
      </w:r>
      <w:r w:rsidR="004554D1">
        <w:rPr>
          <w:rFonts w:cs="Times New Roman"/>
        </w:rPr>
        <w:t xml:space="preserve">with </w:t>
      </w:r>
      <w:r w:rsidR="00A17A56">
        <w:rPr>
          <w:rFonts w:cs="Times New Roman"/>
        </w:rPr>
        <w:t>up</w:t>
      </w:r>
      <w:r w:rsidR="009F5D04">
        <w:rPr>
          <w:rFonts w:cs="Times New Roman"/>
        </w:rPr>
        <w:t xml:space="preserve"> </w:t>
      </w:r>
      <w:r w:rsidR="00A17A56">
        <w:rPr>
          <w:rFonts w:cs="Times New Roman"/>
        </w:rPr>
        <w:t>to 64 % less run</w:t>
      </w:r>
      <w:r w:rsidR="00CA1F60">
        <w:rPr>
          <w:rFonts w:cs="Times New Roman"/>
        </w:rPr>
        <w:t xml:space="preserve">off </w:t>
      </w:r>
      <w:r w:rsidR="007306E4">
        <w:rPr>
          <w:rFonts w:cs="Times New Roman"/>
        </w:rPr>
        <w:t>occurring in the region in 2003 compared to 1974</w:t>
      </w:r>
      <w:r w:rsidR="009F5D04">
        <w:rPr>
          <w:rFonts w:cs="Times New Roman"/>
        </w:rPr>
        <w:t xml:space="preserve"> </w:t>
      </w:r>
      <w:r w:rsidR="009F5D04" w:rsidRPr="003B09F5">
        <w:rPr>
          <w:rFonts w:cs="Times New Roman"/>
        </w:rPr>
        <w:t xml:space="preserve">(Yesertener, </w:t>
      </w:r>
      <w:hyperlink w:anchor="ref-Yesertener2008">
        <w:r w:rsidR="009F5D04" w:rsidRPr="003B09F5">
          <w:rPr>
            <w:rStyle w:val="Hyperlink"/>
            <w:rFonts w:cs="Times New Roman"/>
            <w:color w:val="auto"/>
          </w:rPr>
          <w:t>2007</w:t>
        </w:r>
      </w:hyperlink>
      <w:r w:rsidR="009F5D04" w:rsidRPr="003B09F5">
        <w:rPr>
          <w:rFonts w:cs="Times New Roman"/>
        </w:rPr>
        <w:t>)</w:t>
      </w:r>
      <w:r w:rsidR="00C31318">
        <w:rPr>
          <w:rFonts w:cs="Times New Roman"/>
        </w:rPr>
        <w:t>. S</w:t>
      </w:r>
      <w:r w:rsidRPr="003B09F5">
        <w:rPr>
          <w:rFonts w:cs="Times New Roman"/>
        </w:rPr>
        <w:t>ince the mid</w:t>
      </w:r>
      <w:r w:rsidR="00B75121">
        <w:rPr>
          <w:rFonts w:cs="Times New Roman"/>
        </w:rPr>
        <w:t>-</w:t>
      </w:r>
      <w:r w:rsidRPr="003B09F5">
        <w:rPr>
          <w:rFonts w:cs="Times New Roman"/>
        </w:rPr>
        <w:t xml:space="preserve">1990s, rainfall has generally been below the </w:t>
      </w:r>
      <w:r w:rsidR="00643367" w:rsidRPr="003B09F5">
        <w:rPr>
          <w:rFonts w:cs="Times New Roman"/>
        </w:rPr>
        <w:t>long-term</w:t>
      </w:r>
      <w:r w:rsidRPr="003B09F5">
        <w:rPr>
          <w:rFonts w:cs="Times New Roman"/>
        </w:rPr>
        <w:t xml:space="preserve">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w:t>
      </w:r>
      <w:r w:rsidR="008F50A2" w:rsidRPr="003B09F5">
        <w:rPr>
          <w:rFonts w:cs="Times New Roman"/>
        </w:rPr>
        <w:t xml:space="preserve">Groundwater System </w:t>
      </w:r>
      <w:r w:rsidRPr="003B09F5">
        <w:rPr>
          <w:rFonts w:cs="Times New Roman"/>
        </w:rPr>
        <w:t xml:space="preserve">(Yesertener, </w:t>
      </w:r>
      <w:hyperlink w:anchor="ref-Yesertener2008">
        <w:r w:rsidRPr="003B09F5">
          <w:rPr>
            <w:rStyle w:val="Hyperlink"/>
            <w:rFonts w:cs="Times New Roman"/>
            <w:color w:val="auto"/>
          </w:rPr>
          <w:t>2007</w:t>
        </w:r>
      </w:hyperlink>
      <w:r w:rsidRPr="003B09F5">
        <w:rPr>
          <w:rFonts w:cs="Times New Roman"/>
        </w:rPr>
        <w:t>).</w:t>
      </w:r>
      <w:commentRangeEnd w:id="9"/>
      <w:r w:rsidR="006A06F1">
        <w:rPr>
          <w:rStyle w:val="CommentReference"/>
          <w:rFonts w:asciiTheme="minorHAnsi" w:hAnsiTheme="minorHAnsi"/>
        </w:rPr>
        <w:commentReference w:id="9"/>
      </w:r>
      <w:commentRangeEnd w:id="10"/>
      <w:r w:rsidR="00643367">
        <w:rPr>
          <w:rStyle w:val="CommentReference"/>
          <w:rFonts w:asciiTheme="minorHAnsi" w:hAnsiTheme="minorHAnsi"/>
        </w:rPr>
        <w:commentReference w:id="10"/>
      </w:r>
      <w:r w:rsidR="00721131" w:rsidRPr="00721131">
        <w:rPr>
          <w:rFonts w:cs="Times New Roman"/>
        </w:rPr>
        <w:t xml:space="preserve"> </w:t>
      </w:r>
      <w:r w:rsidR="00721131" w:rsidRPr="003B09F5">
        <w:rPr>
          <w:rFonts w:cs="Times New Roman"/>
        </w:rPr>
        <w:t xml:space="preserve">Drawdown of groundwater </w:t>
      </w:r>
      <w:r w:rsidR="00721131">
        <w:rPr>
          <w:rFonts w:cs="Times New Roman"/>
        </w:rPr>
        <w:t>a</w:t>
      </w:r>
      <w:r w:rsidR="00721131" w:rsidRPr="003B09F5">
        <w:rPr>
          <w:rFonts w:cs="Times New Roman"/>
        </w:rPr>
        <w:t xml:space="preserve">ffects the mortality and health of plant communities that depend on groundwater access (Groom et al., </w:t>
      </w:r>
      <w:hyperlink w:anchor="ref-Groom2000">
        <w:r w:rsidR="00721131" w:rsidRPr="003B09F5">
          <w:rPr>
            <w:rStyle w:val="Hyperlink"/>
            <w:rFonts w:cs="Times New Roman"/>
            <w:color w:val="auto"/>
          </w:rPr>
          <w:t>2000</w:t>
        </w:r>
      </w:hyperlink>
      <w:r w:rsidR="00721131" w:rsidRPr="003B09F5">
        <w:rPr>
          <w:rFonts w:cs="Times New Roman"/>
        </w:rPr>
        <w:t xml:space="preserve">; Muler et al., </w:t>
      </w:r>
      <w:hyperlink w:anchor="ref-Muler2018">
        <w:r w:rsidR="00721131" w:rsidRPr="003B09F5">
          <w:rPr>
            <w:rStyle w:val="Hyperlink"/>
            <w:rFonts w:cs="Times New Roman"/>
            <w:color w:val="auto"/>
          </w:rPr>
          <w:t>2018</w:t>
        </w:r>
      </w:hyperlink>
      <w:r w:rsidR="00721131" w:rsidRPr="003B09F5">
        <w:rPr>
          <w:rFonts w:cs="Times New Roman"/>
        </w:rPr>
        <w:t xml:space="preserve">; Zencich et al., </w:t>
      </w:r>
      <w:hyperlink w:anchor="ref-Zencich2002">
        <w:r w:rsidR="00721131" w:rsidRPr="003B09F5">
          <w:rPr>
            <w:rStyle w:val="Hyperlink"/>
            <w:rFonts w:cs="Times New Roman"/>
            <w:color w:val="auto"/>
          </w:rPr>
          <w:t>2002</w:t>
        </w:r>
      </w:hyperlink>
      <w:r w:rsidR="00721131" w:rsidRPr="003B09F5">
        <w:rPr>
          <w:rFonts w:cs="Times New Roman"/>
        </w:rPr>
        <w:t xml:space="preserve">) and the composition of aquatic invertebrate communities that inhabit the surface waters of wetlands </w:t>
      </w:r>
      <w:r w:rsidR="00721131">
        <w:rPr>
          <w:rFonts w:cs="Times New Roman"/>
        </w:rPr>
        <w:t>of</w:t>
      </w:r>
      <w:r w:rsidR="00721131" w:rsidRPr="003B09F5">
        <w:rPr>
          <w:rFonts w:cs="Times New Roman"/>
        </w:rPr>
        <w:t xml:space="preserve"> the Gnangara Groundwater System (Horwitz et al., </w:t>
      </w:r>
      <w:hyperlink w:anchor="ref-Horwitz2008">
        <w:r w:rsidR="00721131" w:rsidRPr="003B09F5">
          <w:rPr>
            <w:rStyle w:val="Hyperlink"/>
            <w:rFonts w:cs="Times New Roman"/>
            <w:color w:val="auto"/>
          </w:rPr>
          <w:t>2008</w:t>
        </w:r>
      </w:hyperlink>
      <w:r w:rsidR="00721131" w:rsidRPr="003B09F5">
        <w:rPr>
          <w:rFonts w:cs="Times New Roman"/>
        </w:rPr>
        <w:t xml:space="preserve">, </w:t>
      </w:r>
      <w:hyperlink w:anchor="ref-Horwitz2009">
        <w:r w:rsidR="00721131" w:rsidRPr="003B09F5">
          <w:rPr>
            <w:rStyle w:val="Hyperlink"/>
            <w:rFonts w:cs="Times New Roman"/>
            <w:color w:val="auto"/>
          </w:rPr>
          <w:t>2009</w:t>
        </w:r>
      </w:hyperlink>
      <w:r w:rsidR="00721131" w:rsidRPr="003B09F5">
        <w:rPr>
          <w:rFonts w:cs="Times New Roman"/>
        </w:rPr>
        <w:t>).</w:t>
      </w:r>
      <w:commentRangeStart w:id="11"/>
      <w:commentRangeEnd w:id="11"/>
      <w:r w:rsidR="00721131">
        <w:rPr>
          <w:rStyle w:val="CommentReference"/>
          <w:rFonts w:asciiTheme="minorHAnsi" w:hAnsiTheme="minorHAnsi"/>
        </w:rPr>
        <w:commentReference w:id="11"/>
      </w:r>
      <w:commentRangeStart w:id="12"/>
      <w:commentRangeEnd w:id="12"/>
      <w:r w:rsidR="00721131">
        <w:rPr>
          <w:rStyle w:val="CommentReference"/>
          <w:rFonts w:asciiTheme="minorHAnsi" w:hAnsiTheme="minorHAnsi"/>
        </w:rPr>
        <w:commentReference w:id="12"/>
      </w:r>
    </w:p>
    <w:p w14:paraId="26271E0F" w14:textId="118D630E" w:rsidR="001D584F" w:rsidRPr="003B09F5" w:rsidRDefault="005D6919">
      <w:pPr>
        <w:pStyle w:val="BodyText"/>
        <w:rPr>
          <w:rFonts w:cs="Times New Roman"/>
        </w:rPr>
      </w:pPr>
      <w:commentRangeStart w:id="13"/>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F053B4" w:rsidRPr="003B09F5">
        <w:rPr>
          <w:rFonts w:cs="Times New Roman"/>
        </w:rPr>
        <w:t xml:space="preserve">Figure </w:t>
      </w:r>
      <w:r w:rsidR="00F053B4">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w:t>
      </w:r>
      <w:commentRangeEnd w:id="13"/>
      <w:r w:rsidR="00904C08">
        <w:rPr>
          <w:rStyle w:val="CommentReference"/>
          <w:rFonts w:asciiTheme="minorHAnsi" w:hAnsiTheme="minorHAnsi"/>
        </w:rPr>
        <w:commentReference w:id="13"/>
      </w:r>
    </w:p>
    <w:p w14:paraId="26271E10" w14:textId="77777777" w:rsidR="001D584F" w:rsidRPr="003B09F5" w:rsidRDefault="005D6919">
      <w:pPr>
        <w:pStyle w:val="Heading2"/>
        <w:rPr>
          <w:rFonts w:cs="Times New Roman"/>
        </w:rPr>
      </w:pPr>
      <w:bookmarkStart w:id="14" w:name="scope-of-study"/>
      <w:bookmarkStart w:id="15" w:name="_Toc30159319"/>
      <w:r w:rsidRPr="003B09F5">
        <w:rPr>
          <w:rFonts w:cs="Times New Roman"/>
        </w:rPr>
        <w:t>Scope of study</w:t>
      </w:r>
      <w:bookmarkEnd w:id="14"/>
      <w:bookmarkEnd w:id="15"/>
    </w:p>
    <w:p w14:paraId="26271E11" w14:textId="623804CA"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F053B4" w:rsidRPr="003B09F5">
        <w:rPr>
          <w:rFonts w:cs="Times New Roman"/>
        </w:rPr>
        <w:t xml:space="preserve">Figure </w:t>
      </w:r>
      <w:r w:rsidR="00F053B4">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w:t>
      </w:r>
      <w:r w:rsidRPr="003B09F5">
        <w:rPr>
          <w:rFonts w:cs="Times New Roman"/>
        </w:rPr>
        <w:lastRenderedPageBreak/>
        <w:t xml:space="preserve">abstraction in the plan area by a total of up to </w:t>
      </w:r>
      <w:commentRangeStart w:id="16"/>
      <w:commentRangeStart w:id="17"/>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16"/>
      <w:r w:rsidR="00243E11">
        <w:rPr>
          <w:rStyle w:val="CommentReference"/>
          <w:rFonts w:asciiTheme="minorHAnsi" w:hAnsiTheme="minorHAnsi"/>
        </w:rPr>
        <w:commentReference w:id="16"/>
      </w:r>
      <w:commentRangeEnd w:id="17"/>
      <w:r w:rsidR="00156FE4">
        <w:rPr>
          <w:rStyle w:val="CommentReference"/>
          <w:rFonts w:asciiTheme="minorHAnsi" w:hAnsiTheme="minorHAnsi"/>
        </w:rPr>
        <w:commentReference w:id="17"/>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48BA109A" w:rsidR="001D584F" w:rsidRPr="003B09F5" w:rsidRDefault="005D6919">
      <w:pPr>
        <w:pStyle w:val="BodyText"/>
        <w:rPr>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18"/>
      <w:commentRangeEnd w:id="18"/>
      <w:r w:rsidR="00243E11">
        <w:rPr>
          <w:rStyle w:val="CommentReference"/>
          <w:rFonts w:asciiTheme="minorHAnsi" w:hAnsiTheme="minorHAnsi"/>
        </w:rPr>
        <w:commentReference w:id="18"/>
      </w:r>
      <w:r w:rsidRPr="003B09F5">
        <w:rPr>
          <w:rFonts w:cs="Times New Roman"/>
        </w:rPr>
        <w:t xml:space="preserve">. The proposed minimum thresholds have been based </w:t>
      </w:r>
      <w:commentRangeStart w:id="19"/>
      <w:commentRangeStart w:id="20"/>
      <w:r w:rsidRPr="003B09F5">
        <w:rPr>
          <w:rFonts w:cs="Times New Roman"/>
        </w:rPr>
        <w:t xml:space="preserve">on what groundwater modelling has </w:t>
      </w:r>
      <w:commentRangeEnd w:id="19"/>
      <w:r w:rsidR="006A06F1">
        <w:rPr>
          <w:rStyle w:val="CommentReference"/>
          <w:rFonts w:asciiTheme="minorHAnsi" w:hAnsiTheme="minorHAnsi"/>
        </w:rPr>
        <w:commentReference w:id="19"/>
      </w:r>
      <w:commentRangeEnd w:id="20"/>
      <w:r w:rsidR="00156FE4">
        <w:rPr>
          <w:rStyle w:val="CommentReference"/>
          <w:rFonts w:asciiTheme="minorHAnsi" w:hAnsiTheme="minorHAnsi"/>
        </w:rPr>
        <w:commentReference w:id="20"/>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2FC29811"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07A52CE8"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4F46ED" w:rsidRPr="003B09F5">
        <w:rPr>
          <w:rFonts w:cs="Times New Roman"/>
        </w:rPr>
        <w:t>licen</w:t>
      </w:r>
      <w:r w:rsidR="004F46ED">
        <w:rPr>
          <w:rFonts w:cs="Times New Roman"/>
        </w:rPr>
        <w:t>s</w:t>
      </w:r>
      <w:r w:rsidR="004F46ED" w:rsidRPr="003B09F5">
        <w:rPr>
          <w:rFonts w:cs="Times New Roman"/>
        </w:rPr>
        <w:t>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t>
      </w:r>
      <w:r w:rsidR="005B20CF">
        <w:rPr>
          <w:rFonts w:cs="Times New Roman"/>
        </w:rPr>
        <w:t xml:space="preserve"> </w:t>
      </w:r>
      <w:r w:rsidR="00BF56FE" w:rsidRPr="003B09F5">
        <w:rPr>
          <w:rFonts w:cs="Times New Roman"/>
        </w:rPr>
        <w:t>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21" w:name="structure-of-report"/>
      <w:bookmarkStart w:id="22" w:name="_Toc30159320"/>
      <w:r w:rsidRPr="003B09F5">
        <w:rPr>
          <w:rFonts w:cs="Times New Roman"/>
        </w:rPr>
        <w:t>Structure of report</w:t>
      </w:r>
      <w:bookmarkEnd w:id="21"/>
      <w:bookmarkEnd w:id="22"/>
    </w:p>
    <w:p w14:paraId="26271E1C" w14:textId="3A4BC5A4"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w:t>
      </w:r>
      <w:r w:rsidRPr="003B09F5">
        <w:rPr>
          <w:rFonts w:cs="Times New Roman"/>
        </w:rPr>
        <w:lastRenderedPageBreak/>
        <w:t xml:space="preserve">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ecosystems </w:t>
      </w:r>
      <w:r w:rsidRPr="003B09F5">
        <w:rPr>
          <w:rFonts w:cs="Times New Roman"/>
        </w:rPr>
        <w:t>as a whole.</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33C5EF27">
            <wp:extent cx="5333999" cy="7588700"/>
            <wp:effectExtent l="0" t="0" r="63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33999" cy="7588700"/>
                    </a:xfrm>
                    <a:prstGeom prst="rect">
                      <a:avLst/>
                    </a:prstGeom>
                    <a:noFill/>
                    <a:ln w="9525">
                      <a:noFill/>
                      <a:headEnd/>
                      <a:tailEnd/>
                    </a:ln>
                  </pic:spPr>
                </pic:pic>
              </a:graphicData>
            </a:graphic>
          </wp:inline>
        </w:drawing>
      </w:r>
    </w:p>
    <w:p w14:paraId="7EECE71D" w14:textId="0A914936" w:rsidR="00766FA4" w:rsidRPr="003B09F5" w:rsidRDefault="00766FA4" w:rsidP="00766FA4">
      <w:pPr>
        <w:pStyle w:val="ImageCaption"/>
        <w:rPr>
          <w:rFonts w:ascii="Times New Roman" w:hAnsi="Times New Roman" w:cs="Times New Roman"/>
        </w:rPr>
      </w:pPr>
      <w:bookmarkStart w:id="23"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23"/>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4AFCEB20">
            <wp:extent cx="4620126" cy="3197728"/>
            <wp:effectExtent l="0" t="0" r="0" b="3175"/>
            <wp:docPr id="2" name="Picture"/>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056CC27" w14:textId="7E954E1C" w:rsidR="00766FA4" w:rsidRPr="003B09F5" w:rsidRDefault="00766FA4" w:rsidP="00766FA4">
      <w:pPr>
        <w:pStyle w:val="ImageCaption"/>
        <w:rPr>
          <w:rFonts w:ascii="Times New Roman" w:hAnsi="Times New Roman" w:cs="Times New Roman"/>
        </w:rPr>
      </w:pPr>
      <w:bookmarkStart w:id="24"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w:t>
      </w:r>
      <w:r w:rsidRPr="003B09F5">
        <w:rPr>
          <w:rFonts w:ascii="Times New Roman" w:hAnsi="Times New Roman" w:cs="Times New Roman"/>
        </w:rPr>
        <w:fldChar w:fldCharType="end"/>
      </w:r>
      <w:bookmarkEnd w:id="24"/>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25"/>
      <w:r w:rsidRPr="003B09F5">
        <w:rPr>
          <w:rFonts w:ascii="Times New Roman" w:hAnsi="Times New Roman" w:cs="Times New Roman"/>
        </w:rPr>
        <w:t>onthly rainfall data reported for Perth Airport</w:t>
      </w:r>
      <w:commentRangeEnd w:id="25"/>
      <w:r w:rsidR="00F76DE8">
        <w:rPr>
          <w:rStyle w:val="CommentReference"/>
        </w:rPr>
        <w:commentReference w:id="25"/>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26" w:name="methodology"/>
      <w:bookmarkStart w:id="27" w:name="_Toc30159321"/>
      <w:r w:rsidRPr="003B09F5">
        <w:rPr>
          <w:rFonts w:cs="Times New Roman"/>
        </w:rPr>
        <w:t>Methodology</w:t>
      </w:r>
      <w:bookmarkEnd w:id="26"/>
      <w:bookmarkEnd w:id="27"/>
    </w:p>
    <w:p w14:paraId="26271E23" w14:textId="13AB8EF4" w:rsidR="001D584F" w:rsidRPr="003B09F5" w:rsidRDefault="005D6919">
      <w:pPr>
        <w:pStyle w:val="FirstParagraph"/>
        <w:rPr>
          <w:rFonts w:cs="Times New Roman"/>
        </w:rPr>
      </w:pPr>
      <w:commentRangeStart w:id="28"/>
      <w:commentRangeStart w:id="29"/>
      <w:r w:rsidRPr="003B09F5">
        <w:rPr>
          <w:rFonts w:cs="Times New Roman"/>
        </w:rPr>
        <w:t xml:space="preserve">The surface geology of the Gnangara </w:t>
      </w:r>
      <w:r w:rsidR="008F50A2" w:rsidRPr="003B09F5">
        <w:rPr>
          <w:rFonts w:cs="Times New Roman"/>
        </w:rPr>
        <w:t xml:space="preserve">Groundwater System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t>
      </w:r>
      <w:r w:rsidR="008F50A2" w:rsidRPr="003B09F5">
        <w:rPr>
          <w:rFonts w:cs="Times New Roman"/>
        </w:rPr>
        <w:t>Groundwater System</w:t>
      </w:r>
      <w:r w:rsidRPr="003B09F5">
        <w:rPr>
          <w:rFonts w:cs="Times New Roman"/>
        </w:rPr>
        <w:t xml:space="preserve">,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t>
      </w:r>
      <w:r w:rsidR="008F50A2" w:rsidRPr="003B09F5">
        <w:rPr>
          <w:rFonts w:cs="Times New Roman"/>
        </w:rPr>
        <w:t>Groundwater System</w:t>
      </w:r>
      <w:r w:rsidRPr="003B09F5">
        <w:rPr>
          <w:rFonts w:cs="Times New Roman"/>
        </w:rPr>
        <w:t>.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commentRangeEnd w:id="28"/>
      <w:r w:rsidR="006A06F1">
        <w:rPr>
          <w:rStyle w:val="CommentReference"/>
          <w:rFonts w:asciiTheme="minorHAnsi" w:hAnsiTheme="minorHAnsi"/>
        </w:rPr>
        <w:commentReference w:id="28"/>
      </w:r>
      <w:commentRangeEnd w:id="29"/>
      <w:r w:rsidR="006E7FFA">
        <w:rPr>
          <w:rStyle w:val="CommentReference"/>
          <w:rFonts w:asciiTheme="minorHAnsi" w:hAnsiTheme="minorHAnsi"/>
        </w:rPr>
        <w:commentReference w:id="29"/>
      </w:r>
    </w:p>
    <w:p w14:paraId="26271E24" w14:textId="3AB71F8E" w:rsidR="001D584F" w:rsidRDefault="00F76DE8">
      <w:pPr>
        <w:pStyle w:val="BodyText"/>
        <w:rPr>
          <w:rFonts w:cs="Times New Roman"/>
        </w:rPr>
      </w:pPr>
      <w:r>
        <w:rPr>
          <w:rFonts w:cs="Times New Roman"/>
        </w:rPr>
        <w:lastRenderedPageBreak/>
        <w:t>Fifteen</w:t>
      </w:r>
      <w:r w:rsidRPr="003B09F5">
        <w:rPr>
          <w:rFonts w:cs="Times New Roman"/>
        </w:rPr>
        <w:t xml:space="preserve"> </w:t>
      </w:r>
      <w:r w:rsidR="005D6919" w:rsidRPr="003B09F5">
        <w:rPr>
          <w:rFonts w:cs="Times New Roman"/>
        </w:rPr>
        <w:t>wetlands</w:t>
      </w:r>
      <w:r>
        <w:rPr>
          <w:rFonts w:cs="Times New Roman"/>
        </w:rPr>
        <w:t xml:space="preserve"> and five terrestrial </w:t>
      </w:r>
      <w:r w:rsidR="006D3BCE">
        <w:rPr>
          <w:rFonts w:cs="Times New Roman"/>
        </w:rPr>
        <w:t xml:space="preserve">(bushland) </w:t>
      </w:r>
      <w:r>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F053B4" w:rsidRPr="003B09F5">
        <w:rPr>
          <w:rFonts w:cs="Times New Roman"/>
        </w:rPr>
        <w:t xml:space="preserve">Table </w:t>
      </w:r>
      <w:r w:rsidR="00F053B4">
        <w:rPr>
          <w:rFonts w:cs="Times New Roman"/>
          <w:noProof/>
        </w:rPr>
        <w:t>1</w:t>
      </w:r>
      <w:r w:rsidR="00844606">
        <w:rPr>
          <w:rFonts w:cs="Times New Roman"/>
        </w:rPr>
        <w:fldChar w:fldCharType="end"/>
      </w:r>
      <w:r w:rsidR="005D6919" w:rsidRPr="003B09F5">
        <w:rPr>
          <w:rFonts w:cs="Times New Roman"/>
        </w:rPr>
        <w:t xml:space="preserve">). </w:t>
      </w:r>
      <w:commentRangeStart w:id="30"/>
      <w:r w:rsidR="005D6919" w:rsidRPr="00991D47">
        <w:rPr>
          <w:rFonts w:cs="Times New Roman"/>
          <w:highlight w:val="yellow"/>
        </w:rPr>
        <w:t>[HOW DO THE WANNEROO WETLANDS FIT INTO THIS SYSTEM. NEED TO CONFIRM DUNAL SYSTEMS IN TABLE. GINGIN = Pinjarra Plain?]</w:t>
      </w:r>
      <w:commentRangeEnd w:id="30"/>
      <w:r w:rsidR="006C465E">
        <w:rPr>
          <w:rStyle w:val="CommentReference"/>
          <w:rFonts w:asciiTheme="minorHAnsi" w:hAnsiTheme="minorHAnsi"/>
        </w:rPr>
        <w:commentReference w:id="30"/>
      </w:r>
    </w:p>
    <w:p w14:paraId="0653B988" w14:textId="77777777" w:rsidR="00C91FCE" w:rsidRDefault="00C91FCE">
      <w:pPr>
        <w:pStyle w:val="BodyText"/>
        <w:rPr>
          <w:rFonts w:cs="Times New Roman"/>
        </w:rPr>
        <w:sectPr w:rsidR="00C91FCE" w:rsidSect="009A07B3">
          <w:footerReference w:type="default" r:id="rId15"/>
          <w:pgSz w:w="12240" w:h="15840"/>
          <w:pgMar w:top="1440" w:right="1440" w:bottom="1440" w:left="1440" w:header="720" w:footer="720" w:gutter="0"/>
          <w:pgNumType w:start="1"/>
          <w:cols w:space="720"/>
        </w:sectPr>
      </w:pPr>
    </w:p>
    <w:p w14:paraId="428B06E7" w14:textId="4DFD7894" w:rsidR="00766FA4" w:rsidRPr="003B09F5" w:rsidRDefault="00766FA4" w:rsidP="00766FA4">
      <w:pPr>
        <w:pStyle w:val="TableCaption"/>
        <w:rPr>
          <w:rFonts w:ascii="Times New Roman" w:hAnsi="Times New Roman" w:cs="Times New Roman"/>
        </w:rPr>
      </w:pPr>
      <w:bookmarkStart w:id="31"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w:t>
      </w:r>
      <w:r w:rsidRPr="003B09F5">
        <w:rPr>
          <w:rFonts w:ascii="Times New Roman" w:hAnsi="Times New Roman" w:cs="Times New Roman"/>
        </w:rPr>
        <w:fldChar w:fldCharType="end"/>
      </w:r>
      <w:bookmarkEnd w:id="31"/>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32" w:name="vegetation-monitoring"/>
    </w:p>
    <w:p w14:paraId="26271ECE" w14:textId="4A786834" w:rsidR="001D584F" w:rsidRPr="003B09F5" w:rsidRDefault="005D6919">
      <w:pPr>
        <w:pStyle w:val="Heading2"/>
        <w:rPr>
          <w:rFonts w:cs="Times New Roman"/>
        </w:rPr>
      </w:pPr>
      <w:bookmarkStart w:id="33" w:name="_Toc30159322"/>
      <w:r w:rsidRPr="003B09F5">
        <w:rPr>
          <w:rFonts w:cs="Times New Roman"/>
        </w:rPr>
        <w:lastRenderedPageBreak/>
        <w:t>Vegetation monitoring</w:t>
      </w:r>
      <w:bookmarkEnd w:id="32"/>
      <w:bookmarkEnd w:id="33"/>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4A150B08"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F053B4" w:rsidRPr="003B09F5">
        <w:rPr>
          <w:rFonts w:cs="Times New Roman"/>
        </w:rPr>
        <w:t xml:space="preserve">Figure </w:t>
      </w:r>
      <w:r w:rsidR="00F053B4">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7" wp14:editId="0A6473AA">
            <wp:extent cx="4620126" cy="3197728"/>
            <wp:effectExtent l="0" t="0" r="0" b="3175"/>
            <wp:docPr id="3" name="Picture"/>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6271ED6" w14:textId="27C39022" w:rsidR="001D584F" w:rsidRPr="003B09F5" w:rsidRDefault="00766FA4" w:rsidP="00766FA4">
      <w:pPr>
        <w:pStyle w:val="Caption"/>
        <w:rPr>
          <w:rFonts w:ascii="Times New Roman" w:hAnsi="Times New Roman" w:cs="Times New Roman"/>
        </w:rPr>
      </w:pPr>
      <w:bookmarkStart w:id="34"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34"/>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35" w:name="aquatic-invertebrate-monitoring"/>
      <w:bookmarkStart w:id="36" w:name="_Toc30159323"/>
      <w:r w:rsidRPr="003B09F5">
        <w:rPr>
          <w:rFonts w:cs="Times New Roman"/>
        </w:rPr>
        <w:lastRenderedPageBreak/>
        <w:t>Aquatic invertebrate monitoring</w:t>
      </w:r>
      <w:bookmarkEnd w:id="35"/>
      <w:bookmarkEnd w:id="36"/>
    </w:p>
    <w:p w14:paraId="26271ED8" w14:textId="2455089A"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37" w:name="statistical-analyses"/>
      <w:bookmarkStart w:id="38" w:name="_Toc30159324"/>
      <w:r w:rsidRPr="003B09F5">
        <w:rPr>
          <w:rFonts w:cs="Times New Roman"/>
        </w:rPr>
        <w:t>Statistical analyses</w:t>
      </w:r>
      <w:bookmarkEnd w:id="37"/>
      <w:bookmarkEnd w:id="38"/>
    </w:p>
    <w:p w14:paraId="26271EDC" w14:textId="2A7C4902"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71CC279C"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39" w:name="water-quality-monitoring"/>
      <w:bookmarkStart w:id="40" w:name="_Toc30159325"/>
      <w:bookmarkStart w:id="41" w:name="individual-wetland-descriptions"/>
      <w:r w:rsidRPr="003B09F5">
        <w:rPr>
          <w:rFonts w:cs="Times New Roman"/>
        </w:rPr>
        <w:t>Water quality monitoring</w:t>
      </w:r>
      <w:bookmarkEnd w:id="39"/>
      <w:bookmarkEnd w:id="40"/>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lastRenderedPageBreak/>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42" w:name="_Toc30159326"/>
      <w:r w:rsidRPr="003B09F5">
        <w:rPr>
          <w:rFonts w:cs="Times New Roman"/>
        </w:rPr>
        <w:lastRenderedPageBreak/>
        <w:t>Individual wetland descriptions</w:t>
      </w:r>
      <w:bookmarkEnd w:id="41"/>
      <w:bookmarkEnd w:id="42"/>
    </w:p>
    <w:p w14:paraId="26271EDF" w14:textId="00C2D680"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w:t>
      </w:r>
      <w:r w:rsidR="00BC0ACC">
        <w:rPr>
          <w:rFonts w:cs="Times New Roman"/>
        </w:rPr>
        <w:t>appendices</w:t>
      </w:r>
      <w:r w:rsidRPr="003B09F5">
        <w:rPr>
          <w:rFonts w:cs="Times New Roman"/>
        </w:rPr>
        <w:t xml:space="preserve">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43" w:name="lake-goollelal"/>
      <w:bookmarkStart w:id="44" w:name="_Toc30159327"/>
      <w:r w:rsidRPr="003B09F5">
        <w:rPr>
          <w:rFonts w:cs="Times New Roman"/>
        </w:rPr>
        <w:t>Lake Goollelal</w:t>
      </w:r>
      <w:bookmarkEnd w:id="43"/>
      <w:bookmarkEnd w:id="44"/>
    </w:p>
    <w:p w14:paraId="26271EE1" w14:textId="08FFDF06"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45" w:name="_Toc30159328"/>
      <w:r>
        <w:rPr>
          <w:rFonts w:cs="Times New Roman"/>
        </w:rPr>
        <w:t>Current hydrological regim</w:t>
      </w:r>
      <w:r w:rsidR="00D66973">
        <w:rPr>
          <w:rFonts w:cs="Times New Roman"/>
        </w:rPr>
        <w:t>e</w:t>
      </w:r>
      <w:bookmarkEnd w:id="45"/>
    </w:p>
    <w:p w14:paraId="26271EE3" w14:textId="4C59812B"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F053B4">
        <w:t xml:space="preserve">Table </w:t>
      </w:r>
      <w:r w:rsidR="00F053B4">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F053B4" w:rsidRPr="003B09F5">
        <w:rPr>
          <w:rFonts w:cs="Times New Roman"/>
        </w:rPr>
        <w:t xml:space="preserve">Figure </w:t>
      </w:r>
      <w:r w:rsidR="00F053B4">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7D451080" w:rsidR="001474B4" w:rsidRDefault="001474B4" w:rsidP="001474B4">
      <w:pPr>
        <w:pStyle w:val="Caption"/>
        <w:keepNext/>
      </w:pPr>
      <w:bookmarkStart w:id="46" w:name="_Ref25921514"/>
      <w:r>
        <w:t xml:space="preserve">Table </w:t>
      </w:r>
      <w:r>
        <w:fldChar w:fldCharType="begin"/>
      </w:r>
      <w:r>
        <w:instrText>SEQ Table \* ARABIC</w:instrText>
      </w:r>
      <w:r>
        <w:fldChar w:fldCharType="separate"/>
      </w:r>
      <w:r w:rsidR="00F053B4">
        <w:rPr>
          <w:noProof/>
        </w:rPr>
        <w:t>2</w:t>
      </w:r>
      <w:r>
        <w:fldChar w:fldCharType="end"/>
      </w:r>
      <w:bookmarkEnd w:id="46"/>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47" w:name="site-summary"/>
    </w:p>
    <w:p w14:paraId="502312DF" w14:textId="25A349BA" w:rsidR="003F6174" w:rsidRPr="003B09F5" w:rsidRDefault="003F6174" w:rsidP="003F6174">
      <w:pPr>
        <w:pStyle w:val="CaptionedFigure"/>
        <w:rPr>
          <w:rFonts w:ascii="Times New Roman" w:hAnsi="Times New Roman" w:cs="Times New Roman"/>
        </w:rPr>
      </w:pPr>
      <w:commentRangeStart w:id="48"/>
      <w:r w:rsidRPr="003B09F5">
        <w:rPr>
          <w:rFonts w:ascii="Times New Roman" w:hAnsi="Times New Roman" w:cs="Times New Roman"/>
          <w:noProof/>
          <w:lang w:val="en-AU" w:eastAsia="en-AU"/>
        </w:rPr>
        <w:drawing>
          <wp:inline distT="0" distB="0" distL="0" distR="0" wp14:anchorId="1A512B8E" wp14:editId="242DFBCF">
            <wp:extent cx="4620126" cy="3197728"/>
            <wp:effectExtent l="0" t="0" r="0" b="3175"/>
            <wp:docPr id="4" name="Picture"/>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commentRangeEnd w:id="48"/>
      <w:r>
        <w:rPr>
          <w:rStyle w:val="CommentReference"/>
        </w:rPr>
        <w:commentReference w:id="48"/>
      </w:r>
    </w:p>
    <w:p w14:paraId="12FE7295" w14:textId="490BF711" w:rsidR="003F6174" w:rsidRPr="00172432" w:rsidRDefault="003F6174" w:rsidP="00172432">
      <w:pPr>
        <w:pStyle w:val="Caption"/>
        <w:rPr>
          <w:rFonts w:ascii="Times New Roman" w:hAnsi="Times New Roman" w:cs="Times New Roman"/>
        </w:rPr>
      </w:pPr>
      <w:bookmarkStart w:id="49"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w:t>
      </w:r>
      <w:r w:rsidRPr="003B09F5">
        <w:rPr>
          <w:rFonts w:ascii="Times New Roman" w:hAnsi="Times New Roman" w:cs="Times New Roman"/>
        </w:rPr>
        <w:fldChar w:fldCharType="end"/>
      </w:r>
      <w:bookmarkEnd w:id="49"/>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r w:rsidR="005724CA">
        <w:rPr>
          <w:rFonts w:ascii="Times New Roman" w:hAnsi="Times New Roman" w:cs="Times New Roman"/>
        </w:rPr>
        <w:t>green segments</w:t>
      </w:r>
      <w:commentRangeStart w:id="50"/>
      <w:commentRangeStart w:id="51"/>
      <w:r w:rsidRPr="003B09F5">
        <w:rPr>
          <w:rFonts w:ascii="Times New Roman" w:hAnsi="Times New Roman" w:cs="Times New Roman"/>
        </w:rPr>
        <w:t xml:space="preserve"> </w:t>
      </w:r>
      <w:commentRangeEnd w:id="50"/>
      <w:r>
        <w:rPr>
          <w:rStyle w:val="CommentReference"/>
        </w:rPr>
        <w:commentReference w:id="50"/>
      </w:r>
      <w:commentRangeEnd w:id="51"/>
      <w:r w:rsidR="005724CA">
        <w:rPr>
          <w:rStyle w:val="CommentReference"/>
        </w:rPr>
        <w:commentReference w:id="51"/>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52" w:name="_Toc30159329"/>
      <w:r>
        <w:rPr>
          <w:rFonts w:cs="Times New Roman"/>
        </w:rPr>
        <w:t>Implications of revised threshold</w:t>
      </w:r>
      <w:bookmarkEnd w:id="47"/>
      <w:bookmarkEnd w:id="52"/>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r w:rsidR="005D6919" w:rsidRPr="003B09F5">
        <w:rPr>
          <w:rFonts w:cs="Times New Roman"/>
          <w:i/>
        </w:rPr>
        <w:t>Lepidosperma gladiatum</w:t>
      </w:r>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4FA17245"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r w:rsidR="008A2BF5">
        <w:rPr>
          <w:rFonts w:cs="Times New Roman"/>
        </w:rPr>
        <w:t>similar to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F053B4" w:rsidRPr="003B09F5">
        <w:rPr>
          <w:rFonts w:cs="Times New Roman"/>
        </w:rPr>
        <w:t xml:space="preserve">Table </w:t>
      </w:r>
      <w:r w:rsidR="00F053B4">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xml:space="preserve">, with seasonal fluctuations in water levels ensuring feeding habitats are available for waders during the summer months. </w:t>
      </w:r>
      <w:r w:rsidR="005D6919" w:rsidRPr="003B09F5">
        <w:rPr>
          <w:rFonts w:cs="Times New Roman"/>
        </w:rPr>
        <w:lastRenderedPageBreak/>
        <w:t>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002B32BD" w:rsidR="00D67818" w:rsidRPr="003B09F5" w:rsidRDefault="00D67818" w:rsidP="00D67818">
      <w:pPr>
        <w:pStyle w:val="TableCaption"/>
        <w:rPr>
          <w:rFonts w:ascii="Times New Roman" w:hAnsi="Times New Roman" w:cs="Times New Roman"/>
        </w:rPr>
      </w:pPr>
      <w:bookmarkStart w:id="53"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w:t>
      </w:r>
      <w:r w:rsidRPr="003B09F5">
        <w:rPr>
          <w:rFonts w:ascii="Times New Roman" w:hAnsi="Times New Roman" w:cs="Times New Roman"/>
        </w:rPr>
        <w:fldChar w:fldCharType="end"/>
      </w:r>
      <w:bookmarkEnd w:id="53"/>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843"/>
        <w:gridCol w:w="6075"/>
        <w:gridCol w:w="2042"/>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4" w:name="water-quality"/>
    </w:p>
    <w:p w14:paraId="26271F23" w14:textId="19F10BE8" w:rsidR="001D584F" w:rsidRPr="003B09F5" w:rsidRDefault="005D6919">
      <w:pPr>
        <w:pStyle w:val="Heading2"/>
        <w:rPr>
          <w:rFonts w:cs="Times New Roman"/>
        </w:rPr>
      </w:pPr>
      <w:bookmarkStart w:id="55" w:name="loch-mcness"/>
      <w:bookmarkStart w:id="56" w:name="_Toc30159330"/>
      <w:bookmarkEnd w:id="54"/>
      <w:commentRangeStart w:id="57"/>
      <w:commentRangeStart w:id="58"/>
      <w:r w:rsidRPr="003B09F5">
        <w:rPr>
          <w:rFonts w:cs="Times New Roman"/>
        </w:rPr>
        <w:lastRenderedPageBreak/>
        <w:t>Loch McNess</w:t>
      </w:r>
      <w:bookmarkEnd w:id="55"/>
      <w:commentRangeEnd w:id="57"/>
      <w:r w:rsidR="006A06F1">
        <w:rPr>
          <w:rStyle w:val="CommentReference"/>
          <w:rFonts w:asciiTheme="minorHAnsi" w:eastAsiaTheme="minorHAnsi" w:hAnsiTheme="minorHAnsi" w:cstheme="minorBidi"/>
          <w:b w:val="0"/>
          <w:bCs w:val="0"/>
        </w:rPr>
        <w:commentReference w:id="57"/>
      </w:r>
      <w:commentRangeEnd w:id="58"/>
      <w:r w:rsidR="009A7B4F">
        <w:rPr>
          <w:rStyle w:val="CommentReference"/>
          <w:rFonts w:asciiTheme="minorHAnsi" w:eastAsiaTheme="minorHAnsi" w:hAnsiTheme="minorHAnsi" w:cstheme="minorBidi"/>
          <w:b w:val="0"/>
          <w:bCs w:val="0"/>
        </w:rPr>
        <w:commentReference w:id="58"/>
      </w:r>
      <w:bookmarkEnd w:id="56"/>
    </w:p>
    <w:p w14:paraId="26271F24" w14:textId="2BB0A509"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59"/>
      <w:commentRangeStart w:id="60"/>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commentRangeEnd w:id="59"/>
      <w:r w:rsidR="00391429">
        <w:rPr>
          <w:rStyle w:val="CommentReference"/>
          <w:rFonts w:asciiTheme="minorHAnsi" w:hAnsiTheme="minorHAnsi"/>
        </w:rPr>
        <w:commentReference w:id="59"/>
      </w:r>
      <w:commentRangeEnd w:id="60"/>
      <w:r w:rsidR="00CD2C42">
        <w:rPr>
          <w:rStyle w:val="CommentReference"/>
          <w:rFonts w:asciiTheme="minorHAnsi" w:hAnsiTheme="minorHAnsi"/>
        </w:rPr>
        <w:commentReference w:id="60"/>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61" w:name="hydrology-1"/>
      <w:bookmarkStart w:id="62" w:name="_Toc30159331"/>
      <w:r w:rsidRPr="003B09F5">
        <w:rPr>
          <w:rFonts w:cs="Times New Roman"/>
        </w:rPr>
        <w:t>Hydrology</w:t>
      </w:r>
      <w:bookmarkEnd w:id="61"/>
      <w:bookmarkEnd w:id="62"/>
    </w:p>
    <w:p w14:paraId="26271F26" w14:textId="284DC6F9"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F053B4" w:rsidRPr="003B09F5">
        <w:rPr>
          <w:rFonts w:cs="Times New Roman"/>
        </w:rPr>
        <w:t xml:space="preserve">Figure </w:t>
      </w:r>
      <w:r w:rsidR="00F053B4">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F053B4">
        <w:t xml:space="preserve">Table </w:t>
      </w:r>
      <w:r w:rsidR="00F053B4">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sufficient increases in groundwater</w:t>
      </w:r>
      <w:r w:rsidR="00A45DC1">
        <w:rPr>
          <w:rFonts w:cs="Times New Roman"/>
        </w:rPr>
        <w:t xml:space="preserve"> level</w:t>
      </w:r>
      <w:r w:rsidRPr="003B09F5">
        <w:rPr>
          <w:rFonts w:cs="Times New Roman"/>
        </w:rPr>
        <w:t xml:space="preserve"> to make this wetland compliant with existing </w:t>
      </w:r>
      <w:commentRangeStart w:id="63"/>
      <w:commentRangeStart w:id="64"/>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63"/>
      <w:r w:rsidR="00FC1E2D">
        <w:rPr>
          <w:rStyle w:val="CommentReference"/>
          <w:rFonts w:asciiTheme="minorHAnsi" w:hAnsiTheme="minorHAnsi"/>
        </w:rPr>
        <w:commentReference w:id="63"/>
      </w:r>
      <w:commentRangeEnd w:id="64"/>
      <w:r w:rsidR="00572E5B">
        <w:rPr>
          <w:rStyle w:val="CommentReference"/>
          <w:rFonts w:asciiTheme="minorHAnsi" w:hAnsiTheme="minorHAnsi"/>
        </w:rPr>
        <w:commentReference w:id="64"/>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then 0.3 m higher than current levels.</w:t>
      </w:r>
    </w:p>
    <w:p w14:paraId="12C15424" w14:textId="13D08D1D" w:rsidR="006A2BFF" w:rsidRPr="006953BE" w:rsidRDefault="183609D2" w:rsidP="006A2BFF">
      <w:pPr>
        <w:pStyle w:val="BodyText"/>
      </w:pPr>
      <w:r w:rsidRPr="183609D2">
        <w:rPr>
          <w:highlight w:val="yellow"/>
        </w:rPr>
        <w:t>Prior to 2006, evapotranspiration from the lake and its vegetation could be sufficient to account for seasonal fluctuations; the increased amplitude of seasonal variations experienced in recent years mirrors more closely the fluctuations of the groundwater.</w:t>
      </w:r>
      <w:r>
        <w:t xml:space="preserve"> </w:t>
      </w:r>
      <w:commentRangeStart w:id="65"/>
      <w:commentRangeStart w:id="66"/>
      <w:commentRangeStart w:id="67"/>
      <w:commentRangeStart w:id="68"/>
      <w:r>
        <w:t>The pattern of change suggests that the karst barrier on the western/southern side of the lake, which has maintained constant water levels, has been breached, probably due to an event-related erosion caused by downstream groundwater abstraction (Muirden pers comm.).</w:t>
      </w:r>
      <w:commentRangeEnd w:id="65"/>
      <w:r w:rsidR="006A2BFF">
        <w:rPr>
          <w:rStyle w:val="CommentReference"/>
        </w:rPr>
        <w:commentReference w:id="65"/>
      </w:r>
      <w:commentRangeEnd w:id="66"/>
      <w:r w:rsidR="006A2BFF">
        <w:rPr>
          <w:rStyle w:val="CommentReference"/>
        </w:rPr>
        <w:commentReference w:id="66"/>
      </w:r>
      <w:commentRangeEnd w:id="67"/>
      <w:r w:rsidR="006A2BFF">
        <w:rPr>
          <w:rStyle w:val="CommentReference"/>
        </w:rPr>
        <w:commentReference w:id="67"/>
      </w:r>
      <w:commentRangeEnd w:id="68"/>
      <w:r w:rsidR="006A2BFF">
        <w:rPr>
          <w:rStyle w:val="CommentReference"/>
        </w:rPr>
        <w:commentReference w:id="68"/>
      </w:r>
    </w:p>
    <w:p w14:paraId="45D2EC71" w14:textId="58670893" w:rsidR="00D85834" w:rsidRDefault="00D85834" w:rsidP="00D85834">
      <w:pPr>
        <w:pStyle w:val="Caption"/>
        <w:keepNext/>
      </w:pPr>
      <w:bookmarkStart w:id="69" w:name="_Ref25921589"/>
      <w:bookmarkStart w:id="70" w:name="site-summary-1"/>
      <w:r>
        <w:t xml:space="preserve">Table </w:t>
      </w:r>
      <w:r>
        <w:fldChar w:fldCharType="begin"/>
      </w:r>
      <w:r>
        <w:instrText>SEQ Table \* ARABIC</w:instrText>
      </w:r>
      <w:r>
        <w:fldChar w:fldCharType="separate"/>
      </w:r>
      <w:r w:rsidR="00F053B4">
        <w:rPr>
          <w:noProof/>
        </w:rPr>
        <w:t>4</w:t>
      </w:r>
      <w:r>
        <w:fldChar w:fldCharType="end"/>
      </w:r>
      <w:bookmarkEnd w:id="6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r w:rsidR="005724CA">
        <w:rPr>
          <w:lang w:val="en-AU"/>
        </w:rPr>
        <w:t>. No data is available for the 2014-2019 period due to the staff gauge being dry.</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lastRenderedPageBreak/>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71"/>
            <w:r>
              <w:t>08/2014 – 07/2019</w:t>
            </w:r>
            <w:commentRangeEnd w:id="71"/>
            <w:r w:rsidR="003C5BBA">
              <w:rPr>
                <w:rStyle w:val="CommentReference"/>
                <w:rFonts w:asciiTheme="minorHAnsi" w:hAnsiTheme="minorHAnsi"/>
              </w:rPr>
              <w:commentReference w:id="71"/>
            </w:r>
          </w:p>
        </w:tc>
        <w:tc>
          <w:tcPr>
            <w:tcW w:w="2051" w:type="dxa"/>
          </w:tcPr>
          <w:p w14:paraId="091F80E4" w14:textId="3FFD32D4" w:rsidR="00D85834" w:rsidRDefault="005724CA" w:rsidP="001504FD">
            <w:pPr>
              <w:pStyle w:val="BodyText"/>
              <w:jc w:val="center"/>
            </w:pPr>
            <w:r>
              <w:t>NA</w:t>
            </w:r>
          </w:p>
        </w:tc>
        <w:tc>
          <w:tcPr>
            <w:tcW w:w="1909" w:type="dxa"/>
          </w:tcPr>
          <w:p w14:paraId="18A05816" w14:textId="779A2F94" w:rsidR="00D85834" w:rsidRDefault="005724CA" w:rsidP="001504FD">
            <w:pPr>
              <w:pStyle w:val="BodyText"/>
              <w:jc w:val="center"/>
            </w:pPr>
            <w:r>
              <w:t>NA</w:t>
            </w:r>
          </w:p>
        </w:tc>
        <w:tc>
          <w:tcPr>
            <w:tcW w:w="1701" w:type="dxa"/>
          </w:tcPr>
          <w:p w14:paraId="5A6012BE" w14:textId="2E2E9732" w:rsidR="00D85834" w:rsidRDefault="005724CA" w:rsidP="001504FD">
            <w:pPr>
              <w:pStyle w:val="BodyText"/>
              <w:jc w:val="center"/>
            </w:pPr>
            <w:r>
              <w:t>NA</w:t>
            </w:r>
          </w:p>
        </w:tc>
        <w:tc>
          <w:tcPr>
            <w:tcW w:w="1701" w:type="dxa"/>
          </w:tcPr>
          <w:p w14:paraId="32BBD931" w14:textId="03E3E158" w:rsidR="00D85834" w:rsidRDefault="005724CA" w:rsidP="001504FD">
            <w:pPr>
              <w:pStyle w:val="BodyText"/>
              <w:jc w:val="center"/>
            </w:pPr>
            <w:r>
              <w:t>NA</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271A89">
      <w:pPr>
        <w:pStyle w:val="CaptionedFigure"/>
        <w:rPr>
          <w:rFonts w:ascii="Times New Roman" w:hAnsi="Times New Roman" w:cs="Times New Roman"/>
        </w:rPr>
      </w:pPr>
      <w:commentRangeStart w:id="72"/>
      <w:r w:rsidRPr="003B09F5">
        <w:rPr>
          <w:rFonts w:ascii="Times New Roman" w:hAnsi="Times New Roman" w:cs="Times New Roman"/>
          <w:noProof/>
          <w:lang w:val="en-AU" w:eastAsia="en-AU"/>
        </w:rPr>
        <w:drawing>
          <wp:inline distT="0" distB="0" distL="0" distR="0" wp14:anchorId="40B2905B" wp14:editId="493D6AB8">
            <wp:extent cx="5829946" cy="4035081"/>
            <wp:effectExtent l="0" t="0" r="0" b="381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829946" cy="4035081"/>
                    </a:xfrm>
                    <a:prstGeom prst="rect">
                      <a:avLst/>
                    </a:prstGeom>
                    <a:noFill/>
                    <a:ln w="9525">
                      <a:noFill/>
                      <a:headEnd/>
                      <a:tailEnd/>
                    </a:ln>
                  </pic:spPr>
                </pic:pic>
              </a:graphicData>
            </a:graphic>
          </wp:inline>
        </w:drawing>
      </w:r>
      <w:commentRangeEnd w:id="72"/>
      <w:r>
        <w:rPr>
          <w:rStyle w:val="CommentReference"/>
        </w:rPr>
        <w:commentReference w:id="72"/>
      </w:r>
    </w:p>
    <w:p w14:paraId="68488210" w14:textId="12F8042E" w:rsidR="00271A89" w:rsidRDefault="00271A89" w:rsidP="00271A89">
      <w:pPr>
        <w:pStyle w:val="Caption"/>
        <w:rPr>
          <w:rFonts w:ascii="Times New Roman" w:hAnsi="Times New Roman" w:cs="Times New Roman"/>
        </w:rPr>
      </w:pPr>
      <w:bookmarkStart w:id="73"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73"/>
      <w:r w:rsidRPr="003B09F5">
        <w:rPr>
          <w:rFonts w:ascii="Times New Roman" w:hAnsi="Times New Roman" w:cs="Times New Roman"/>
        </w:rPr>
        <w:t xml:space="preserve"> Ground and surface water levels recorded at bore 61612104 (red) </w:t>
      </w:r>
      <w:commentRangeStart w:id="74"/>
      <w:r w:rsidRPr="003B09F5">
        <w:rPr>
          <w:rFonts w:ascii="Times New Roman" w:hAnsi="Times New Roman" w:cs="Times New Roman"/>
        </w:rPr>
        <w:t xml:space="preserve">and staff gauge 6162564 (blue) </w:t>
      </w:r>
      <w:commentRangeEnd w:id="74"/>
      <w:r>
        <w:rPr>
          <w:rStyle w:val="CommentReference"/>
        </w:rPr>
        <w:commentReference w:id="74"/>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bookmarkStart w:id="75" w:name="_GoBack"/>
      <w:bookmarkEnd w:id="75"/>
    </w:p>
    <w:p w14:paraId="3C3328E8" w14:textId="11B50E4C" w:rsidR="00B02519" w:rsidRPr="00B02519" w:rsidRDefault="00B02519" w:rsidP="00B02519">
      <w:pPr>
        <w:tabs>
          <w:tab w:val="left" w:pos="8235"/>
        </w:tabs>
      </w:pPr>
      <w:r>
        <w:tab/>
      </w:r>
    </w:p>
    <w:p w14:paraId="26271F28" w14:textId="1E1B15F3" w:rsidR="001D584F" w:rsidRPr="003B09F5" w:rsidRDefault="00A200FB">
      <w:pPr>
        <w:pStyle w:val="Heading3"/>
        <w:rPr>
          <w:rFonts w:cs="Times New Roman"/>
        </w:rPr>
      </w:pPr>
      <w:bookmarkStart w:id="76" w:name="_Toc30159332"/>
      <w:r>
        <w:rPr>
          <w:rFonts w:cs="Times New Roman"/>
        </w:rPr>
        <w:t>Implications of revised threshold</w:t>
      </w:r>
      <w:bookmarkEnd w:id="70"/>
      <w:bookmarkEnd w:id="76"/>
    </w:p>
    <w:p w14:paraId="4235AF4B" w14:textId="527223B0"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 xml:space="preserve">Managing the lake at the proposed threshold (0.75 m below the current threshold) </w:t>
      </w:r>
      <w:commentRangeStart w:id="77"/>
      <w:commentRangeStart w:id="78"/>
      <w:r w:rsidRPr="003B09F5">
        <w:t xml:space="preserve">will continue the </w:t>
      </w:r>
      <w:commentRangeEnd w:id="77"/>
      <w:r w:rsidR="006A06F1">
        <w:rPr>
          <w:rStyle w:val="CommentReference"/>
          <w:rFonts w:asciiTheme="minorHAnsi" w:hAnsiTheme="minorHAnsi"/>
        </w:rPr>
        <w:commentReference w:id="77"/>
      </w:r>
      <w:commentRangeEnd w:id="78"/>
      <w:r w:rsidR="00B64D66">
        <w:rPr>
          <w:rStyle w:val="CommentReference"/>
          <w:rFonts w:asciiTheme="minorHAnsi" w:hAnsiTheme="minorHAnsi"/>
        </w:rPr>
        <w:commentReference w:id="78"/>
      </w:r>
      <w:r w:rsidRPr="003B09F5">
        <w:t>deterioration of site values at Loch McNess (</w:t>
      </w:r>
      <w:r w:rsidR="006660FB">
        <w:fldChar w:fldCharType="begin"/>
      </w:r>
      <w:r w:rsidR="006660FB">
        <w:instrText xml:space="preserve"> REF _Ref25921604 \h </w:instrText>
      </w:r>
      <w:r w:rsidR="006660FB">
        <w:fldChar w:fldCharType="separate"/>
      </w:r>
      <w:r w:rsidR="00F053B4" w:rsidRPr="003B09F5">
        <w:rPr>
          <w:rFonts w:cs="Times New Roman"/>
        </w:rPr>
        <w:t xml:space="preserve">Table </w:t>
      </w:r>
      <w:r w:rsidR="00F053B4">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open water above metaphyton</w:t>
      </w:r>
      <w:r w:rsidR="006953BE">
        <w:t xml:space="preserve"> will become shallower, </w:t>
      </w:r>
      <w:r w:rsidR="00CF4C8F" w:rsidRPr="003B09F5">
        <w:t xml:space="preserve">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w:t>
      </w:r>
      <w:r w:rsidR="00CF4C8F" w:rsidRPr="003B09F5">
        <w:lastRenderedPageBreak/>
        <w:t>to return to normal given the proposed lowering of threshold levels.</w:t>
      </w:r>
      <w:r w:rsidR="006660FB">
        <w:t xml:space="preserve"> </w:t>
      </w:r>
      <w:r w:rsidR="006953BE">
        <w:t>Reduced groundwater abstractions</w:t>
      </w:r>
      <w:r w:rsidR="00751B91">
        <w:t xml:space="preserve"> coupled with </w:t>
      </w:r>
      <w:commentRangeStart w:id="79"/>
      <w:commentRangeStart w:id="80"/>
      <w:r w:rsidR="00751B91">
        <w:t xml:space="preserve">restoration of a hydrological barrier on the western/southern boundary of the wetland </w:t>
      </w:r>
      <w:commentRangeEnd w:id="79"/>
      <w:r w:rsidR="003C5BBA">
        <w:rPr>
          <w:rStyle w:val="CommentReference"/>
          <w:rFonts w:asciiTheme="minorHAnsi" w:hAnsiTheme="minorHAnsi"/>
        </w:rPr>
        <w:commentReference w:id="79"/>
      </w:r>
      <w:commentRangeEnd w:id="80"/>
      <w:r w:rsidR="002D50BA">
        <w:rPr>
          <w:rStyle w:val="CommentReference"/>
          <w:rFonts w:asciiTheme="minorHAnsi" w:hAnsiTheme="minorHAnsi"/>
        </w:rPr>
        <w:commentReference w:id="80"/>
      </w:r>
      <w:r w:rsidR="00751B91">
        <w:t>may prevent projected losses of ecological and recreational values.</w:t>
      </w:r>
    </w:p>
    <w:p w14:paraId="413CD657" w14:textId="455E0013" w:rsidR="006953BE" w:rsidRPr="006660FB" w:rsidRDefault="006953BE" w:rsidP="006660FB">
      <w:pPr>
        <w:pStyle w:val="FirstParagraph"/>
      </w:pPr>
    </w:p>
    <w:p w14:paraId="17B730AD" w14:textId="22C51855" w:rsidR="009B710F" w:rsidRPr="003B09F5" w:rsidRDefault="009B710F" w:rsidP="009B710F">
      <w:pPr>
        <w:pStyle w:val="TableCaption"/>
        <w:rPr>
          <w:rFonts w:ascii="Times New Roman" w:hAnsi="Times New Roman" w:cs="Times New Roman"/>
        </w:rPr>
      </w:pPr>
      <w:bookmarkStart w:id="81"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5</w:t>
      </w:r>
      <w:r w:rsidRPr="003B09F5">
        <w:rPr>
          <w:rFonts w:ascii="Times New Roman" w:hAnsi="Times New Roman" w:cs="Times New Roman"/>
        </w:rPr>
        <w:fldChar w:fldCharType="end"/>
      </w:r>
      <w:bookmarkEnd w:id="81"/>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66"/>
        <w:gridCol w:w="8299"/>
        <w:gridCol w:w="1795"/>
      </w:tblGrid>
      <w:tr w:rsidR="00F6213E" w:rsidRPr="003B09F5" w14:paraId="26271F2E" w14:textId="77777777">
        <w:tc>
          <w:tcPr>
            <w:tcW w:w="0" w:type="auto"/>
            <w:tcBorders>
              <w:bottom w:val="single" w:sz="0" w:space="0" w:color="auto"/>
            </w:tcBorders>
            <w:vAlign w:val="bottom"/>
          </w:tcPr>
          <w:p w14:paraId="26271F2B"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2C"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09DB53FF"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96A4EA8"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del w:id="82" w:author="Natasha Del Borrello" w:date="2019-12-09T14:28:00Z">
              <w:r w:rsidR="008C75A4" w:rsidDel="009F3FDA">
                <w:rPr>
                  <w:rFonts w:cs="Times New Roman"/>
                </w:rPr>
                <w:delText xml:space="preserve"> unless the geomorphological mechanism that maintained the levels is re-instated</w:delText>
              </w:r>
            </w:del>
            <w:r w:rsidR="008C75A4">
              <w:rPr>
                <w:rFonts w:cs="Times New Roman"/>
              </w:rPr>
              <w:t>.</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commentRangeStart w:id="83"/>
            <w:r w:rsidRPr="003B09F5">
              <w:rPr>
                <w:rFonts w:cs="Times New Roman"/>
              </w:rPr>
              <w:t>The proposed thresholds will prevent the assemblage returning to pre-2003 composition,</w:t>
            </w:r>
            <w:commentRangeEnd w:id="83"/>
            <w:r w:rsidR="006A06F1">
              <w:rPr>
                <w:rStyle w:val="CommentReference"/>
                <w:rFonts w:asciiTheme="minorHAnsi" w:hAnsiTheme="minorHAnsi"/>
              </w:rPr>
              <w:commentReference w:id="83"/>
            </w:r>
            <w:r w:rsidRPr="003B09F5">
              <w:rPr>
                <w:rFonts w:cs="Times New Roman"/>
              </w:rPr>
              <w:t xml:space="preserve">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nightfish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w:t>
            </w:r>
            <w:commentRangeStart w:id="84"/>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84"/>
            <w:r w:rsidR="006A06F1">
              <w:rPr>
                <w:rStyle w:val="CommentReference"/>
                <w:rFonts w:asciiTheme="minorHAnsi" w:hAnsiTheme="minorHAnsi"/>
              </w:rPr>
              <w:commentReference w:id="84"/>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w:t>
            </w:r>
            <w:commentRangeStart w:id="85"/>
            <w:r>
              <w:rPr>
                <w:rFonts w:cs="Times New Roman"/>
              </w:rPr>
              <w:t xml:space="preserve">shallow waters above the metaphyton decline to the point where the unconsolidated sediments become exposed to drying-rewetting regimes, water </w:t>
            </w:r>
            <w:commentRangeEnd w:id="85"/>
            <w:r w:rsidR="00FC1E2D">
              <w:rPr>
                <w:rStyle w:val="CommentReference"/>
                <w:rFonts w:asciiTheme="minorHAnsi" w:hAnsiTheme="minorHAnsi"/>
              </w:rPr>
              <w:commentReference w:id="85"/>
            </w:r>
            <w:r>
              <w:rPr>
                <w:rFonts w:cs="Times New Roman"/>
              </w:rPr>
              <w:t xml:space="preserve">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lastRenderedPageBreak/>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86" w:name="wate-quality"/>
    </w:p>
    <w:p w14:paraId="26271F76" w14:textId="13AB9186" w:rsidR="001D584F" w:rsidRPr="003B09F5" w:rsidRDefault="005D6919">
      <w:pPr>
        <w:pStyle w:val="Heading2"/>
        <w:rPr>
          <w:rFonts w:cs="Times New Roman"/>
        </w:rPr>
      </w:pPr>
      <w:bookmarkStart w:id="87" w:name="lake-yonderup"/>
      <w:bookmarkStart w:id="88" w:name="_Toc30159333"/>
      <w:bookmarkEnd w:id="86"/>
      <w:r w:rsidRPr="003B09F5">
        <w:rPr>
          <w:rFonts w:cs="Times New Roman"/>
        </w:rPr>
        <w:lastRenderedPageBreak/>
        <w:t>Lake Yonderup</w:t>
      </w:r>
      <w:bookmarkEnd w:id="87"/>
      <w:bookmarkEnd w:id="88"/>
    </w:p>
    <w:p w14:paraId="26271F77" w14:textId="67F8AC97"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89" w:name="hydrology-2"/>
      <w:bookmarkStart w:id="90" w:name="_Toc30159334"/>
      <w:r w:rsidRPr="003B09F5">
        <w:rPr>
          <w:rFonts w:cs="Times New Roman"/>
        </w:rPr>
        <w:t>Hydrology</w:t>
      </w:r>
      <w:bookmarkEnd w:id="89"/>
      <w:bookmarkEnd w:id="90"/>
    </w:p>
    <w:p w14:paraId="26271F79" w14:textId="0010DCD9"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F053B4" w:rsidRPr="003B09F5">
        <w:rPr>
          <w:rFonts w:cs="Times New Roman"/>
        </w:rPr>
        <w:t xml:space="preserve">Figure </w:t>
      </w:r>
      <w:r w:rsidR="00F053B4">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F053B4">
        <w:t xml:space="preserve">Table </w:t>
      </w:r>
      <w:r w:rsidR="00F053B4">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with the current threshold since about 2004. Slight increases in surface water levels are required to meet the proposed threshold.</w:t>
      </w:r>
    </w:p>
    <w:p w14:paraId="2B4A1710" w14:textId="5234E132" w:rsidR="00BA23A4" w:rsidRDefault="00BA23A4" w:rsidP="00BA23A4">
      <w:pPr>
        <w:pStyle w:val="Caption"/>
        <w:keepNext/>
      </w:pPr>
      <w:bookmarkStart w:id="91" w:name="_Ref25921647"/>
      <w:r>
        <w:t xml:space="preserve">Table </w:t>
      </w:r>
      <w:r>
        <w:fldChar w:fldCharType="begin"/>
      </w:r>
      <w:r>
        <w:instrText>SEQ Table \* ARABIC</w:instrText>
      </w:r>
      <w:r>
        <w:fldChar w:fldCharType="separate"/>
      </w:r>
      <w:r w:rsidR="00F053B4">
        <w:rPr>
          <w:noProof/>
        </w:rPr>
        <w:t>6</w:t>
      </w:r>
      <w:r>
        <w:fldChar w:fldCharType="end"/>
      </w:r>
      <w:bookmarkEnd w:id="9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907C3">
      <w:pPr>
        <w:pStyle w:val="CaptionedFigure"/>
        <w:rPr>
          <w:rFonts w:ascii="Times New Roman" w:hAnsi="Times New Roman" w:cs="Times New Roman"/>
        </w:rPr>
      </w:pPr>
      <w:bookmarkStart w:id="92" w:name="site-summary-2"/>
      <w:r w:rsidRPr="003B09F5">
        <w:rPr>
          <w:rFonts w:ascii="Times New Roman" w:hAnsi="Times New Roman" w:cs="Times New Roman"/>
          <w:noProof/>
          <w:lang w:val="en-AU" w:eastAsia="en-AU"/>
        </w:rPr>
        <w:lastRenderedPageBreak/>
        <w:drawing>
          <wp:inline distT="0" distB="0" distL="0" distR="0" wp14:anchorId="7F694F28" wp14:editId="44D63C6A">
            <wp:extent cx="5677523" cy="392958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77523" cy="3929584"/>
                    </a:xfrm>
                    <a:prstGeom prst="rect">
                      <a:avLst/>
                    </a:prstGeom>
                    <a:noFill/>
                    <a:ln w="9525">
                      <a:noFill/>
                      <a:headEnd/>
                      <a:tailEnd/>
                    </a:ln>
                  </pic:spPr>
                </pic:pic>
              </a:graphicData>
            </a:graphic>
          </wp:inline>
        </w:drawing>
      </w:r>
    </w:p>
    <w:p w14:paraId="48C9C3CC" w14:textId="313EAB7D" w:rsidR="005907C3" w:rsidRPr="003B09F5" w:rsidRDefault="005907C3" w:rsidP="005907C3">
      <w:pPr>
        <w:pStyle w:val="Caption"/>
        <w:rPr>
          <w:rFonts w:ascii="Times New Roman" w:hAnsi="Times New Roman" w:cs="Times New Roman"/>
        </w:rPr>
      </w:pPr>
      <w:bookmarkStart w:id="93"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w:t>
      </w:r>
      <w:r w:rsidRPr="003B09F5">
        <w:rPr>
          <w:rFonts w:ascii="Times New Roman" w:hAnsi="Times New Roman" w:cs="Times New Roman"/>
        </w:rPr>
        <w:fldChar w:fldCharType="end"/>
      </w:r>
      <w:bookmarkEnd w:id="93"/>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94" w:name="_Toc30159335"/>
      <w:r>
        <w:rPr>
          <w:rFonts w:cs="Times New Roman"/>
        </w:rPr>
        <w:t>Implications of revised threshold</w:t>
      </w:r>
      <w:bookmarkEnd w:id="92"/>
      <w:bookmarkEnd w:id="94"/>
    </w:p>
    <w:p w14:paraId="3D58A915" w14:textId="2DB1DDF4"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F053B4" w:rsidRPr="00F053B4">
        <w:t xml:space="preserve">Table </w:t>
      </w:r>
      <w:r w:rsidR="00F053B4" w:rsidRPr="00F053B4">
        <w:rPr>
          <w:noProof/>
        </w:rPr>
        <w:t>7</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F053B4">
        <w:t xml:space="preserve">Table </w:t>
      </w:r>
      <w:r w:rsidR="00F053B4">
        <w:rPr>
          <w:noProof/>
        </w:rPr>
        <w:t>6</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77777777" w:rsidR="00496F5E" w:rsidRDefault="007E3153" w:rsidP="00C91B33">
      <w:pPr>
        <w:pStyle w:val="FirstParagraph"/>
      </w:pPr>
      <w:r>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sufficient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Melaleuca rhaphiophylla</w:t>
      </w:r>
      <w:r w:rsidR="00B423A8" w:rsidRPr="003B09F5">
        <w:rPr>
          <w:rFonts w:cs="Times New Roman"/>
        </w:rPr>
        <w:t xml:space="preserve"> are unhealthy.</w:t>
      </w:r>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C91B33">
          <w:pgSz w:w="12240" w:h="15840"/>
          <w:pgMar w:top="1440" w:right="1440" w:bottom="1440" w:left="1440" w:header="720" w:footer="720" w:gutter="0"/>
          <w:cols w:space="720"/>
          <w:docGrid w:linePitch="326"/>
        </w:sectPr>
      </w:pPr>
      <w:r>
        <w:lastRenderedPageBreak/>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95" w:name="_Ref25921655"/>
    </w:p>
    <w:p w14:paraId="1898BFD1" w14:textId="19EE3BE7" w:rsidR="00C91B33" w:rsidRDefault="00C91B33" w:rsidP="009B710F">
      <w:pPr>
        <w:pStyle w:val="TableCaption"/>
        <w:rPr>
          <w:rFonts w:cs="Times New Roman"/>
        </w:rPr>
      </w:pPr>
    </w:p>
    <w:p w14:paraId="348761BC" w14:textId="30C18A4F" w:rsidR="009B710F" w:rsidRPr="003B09F5" w:rsidRDefault="009B710F" w:rsidP="009B710F">
      <w:pPr>
        <w:pStyle w:val="TableCaption"/>
        <w:rPr>
          <w:rFonts w:ascii="Times New Roman" w:hAnsi="Times New Roman" w:cs="Times New Roman"/>
        </w:rPr>
      </w:pPr>
      <w:bookmarkStart w:id="96"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95"/>
      <w:bookmarkEnd w:id="96"/>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04"/>
        <w:gridCol w:w="5816"/>
        <w:gridCol w:w="1840"/>
      </w:tblGrid>
      <w:tr w:rsidR="00F6213E" w:rsidRPr="003B09F5" w14:paraId="26271F80" w14:textId="77777777">
        <w:tc>
          <w:tcPr>
            <w:tcW w:w="0" w:type="auto"/>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7E"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97"/>
            <w:commentRangeStart w:id="98"/>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commentRangeEnd w:id="97"/>
            <w:r w:rsidR="003C668E">
              <w:rPr>
                <w:rStyle w:val="CommentReference"/>
                <w:rFonts w:asciiTheme="minorHAnsi" w:hAnsiTheme="minorHAnsi"/>
              </w:rPr>
              <w:commentReference w:id="97"/>
            </w:r>
            <w:commentRangeEnd w:id="98"/>
            <w:r w:rsidR="00C76FCB">
              <w:rPr>
                <w:rStyle w:val="CommentReference"/>
                <w:rFonts w:asciiTheme="minorHAnsi" w:hAnsiTheme="minorHAnsi"/>
              </w:rPr>
              <w:commentReference w:id="98"/>
            </w:r>
            <w:r w:rsidR="00725A14">
              <w:rPr>
                <w:rFonts w:cs="Times New Roman"/>
              </w:rPr>
              <w:t>.</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t>
            </w:r>
            <w:r w:rsidRPr="003B09F5">
              <w:rPr>
                <w:rFonts w:cs="Times New Roman"/>
              </w:rPr>
              <w:lastRenderedPageBreak/>
              <w:t>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lastRenderedPageBreak/>
              <w:t xml:space="preserve">Possible - dependent on </w:t>
            </w:r>
            <w:r w:rsidRPr="003B09F5">
              <w:rPr>
                <w:rFonts w:cs="Times New Roman"/>
              </w:rPr>
              <w:lastRenderedPageBreak/>
              <w:t>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w:t>
            </w:r>
            <w:commentRangeStart w:id="99"/>
            <w:commentRangeStart w:id="100"/>
            <w:r w:rsidRPr="003B09F5">
              <w:rPr>
                <w:rFonts w:cs="Times New Roman"/>
              </w:rPr>
              <w:t xml:space="preserve">unless </w:t>
            </w:r>
            <w:r w:rsidR="00725A14">
              <w:rPr>
                <w:rFonts w:cs="Times New Roman"/>
              </w:rPr>
              <w:t>geomorphological controls are re-instated possibly consistent with</w:t>
            </w:r>
            <w:r w:rsidRPr="003B09F5">
              <w:rPr>
                <w:rFonts w:cs="Times New Roman"/>
              </w:rPr>
              <w:t xml:space="preserve"> the existing threshold (5.9 mAHD)</w:t>
            </w:r>
            <w:commentRangeEnd w:id="99"/>
            <w:r w:rsidR="003C668E">
              <w:rPr>
                <w:rStyle w:val="CommentReference"/>
                <w:rFonts w:asciiTheme="minorHAnsi" w:hAnsiTheme="minorHAnsi"/>
              </w:rPr>
              <w:commentReference w:id="99"/>
            </w:r>
            <w:commentRangeEnd w:id="100"/>
            <w:r w:rsidR="00C76FCB">
              <w:rPr>
                <w:rStyle w:val="CommentReference"/>
                <w:rFonts w:asciiTheme="minorHAnsi" w:hAnsiTheme="minorHAnsi"/>
              </w:rPr>
              <w:commentReference w:id="100"/>
            </w:r>
            <w:r w:rsidRPr="003B09F5">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01" w:name="water-quality-1"/>
    </w:p>
    <w:p w14:paraId="26271FB7" w14:textId="21DCE9A2" w:rsidR="001D584F" w:rsidRPr="003B09F5" w:rsidRDefault="005D6919">
      <w:pPr>
        <w:pStyle w:val="Heading2"/>
        <w:rPr>
          <w:rFonts w:cs="Times New Roman"/>
        </w:rPr>
      </w:pPr>
      <w:bookmarkStart w:id="102" w:name="lake-joondalup"/>
      <w:bookmarkStart w:id="103" w:name="_Toc30159336"/>
      <w:bookmarkEnd w:id="101"/>
      <w:r w:rsidRPr="003B09F5">
        <w:rPr>
          <w:rFonts w:cs="Times New Roman"/>
        </w:rPr>
        <w:lastRenderedPageBreak/>
        <w:t>Lake Joondalup</w:t>
      </w:r>
      <w:bookmarkEnd w:id="102"/>
      <w:bookmarkEnd w:id="103"/>
    </w:p>
    <w:p w14:paraId="26271FB8" w14:textId="1B9C9EE0"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104" w:name="hydrology-3"/>
      <w:bookmarkStart w:id="105" w:name="_Toc30159337"/>
      <w:r w:rsidRPr="003B09F5">
        <w:rPr>
          <w:rFonts w:cs="Times New Roman"/>
        </w:rPr>
        <w:t>Hydrology</w:t>
      </w:r>
      <w:bookmarkEnd w:id="104"/>
      <w:bookmarkEnd w:id="105"/>
    </w:p>
    <w:p w14:paraId="26271FBA" w14:textId="73CAB7CA"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F053B4" w:rsidRPr="003B09F5">
        <w:rPr>
          <w:rFonts w:cs="Times New Roman"/>
        </w:rPr>
        <w:t xml:space="preserve">Figure </w:t>
      </w:r>
      <w:r w:rsidR="00F053B4">
        <w:rPr>
          <w:rFonts w:cs="Times New Roman"/>
          <w:noProof/>
        </w:rPr>
        <w:t>7</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F053B4">
        <w:t xml:space="preserve">Table </w:t>
      </w:r>
      <w:r w:rsidR="00F053B4">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56F66554" w:rsidR="008D67BE" w:rsidRDefault="008D67BE" w:rsidP="008D67BE">
      <w:pPr>
        <w:pStyle w:val="Caption"/>
        <w:keepNext/>
      </w:pPr>
      <w:bookmarkStart w:id="106" w:name="_Ref25921699"/>
      <w:r>
        <w:t xml:space="preserve">Table </w:t>
      </w:r>
      <w:r>
        <w:fldChar w:fldCharType="begin"/>
      </w:r>
      <w:r>
        <w:instrText>SEQ Table \* ARABIC</w:instrText>
      </w:r>
      <w:r>
        <w:fldChar w:fldCharType="separate"/>
      </w:r>
      <w:r w:rsidR="00F053B4">
        <w:rPr>
          <w:noProof/>
        </w:rPr>
        <w:t>8</w:t>
      </w:r>
      <w:r>
        <w:fldChar w:fldCharType="end"/>
      </w:r>
      <w:bookmarkEnd w:id="10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539B36A" w14:textId="77777777" w:rsidR="00834328" w:rsidRPr="003B09F5" w:rsidRDefault="00834328" w:rsidP="0083432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55AA7E0" wp14:editId="3A423C59">
            <wp:extent cx="5728324" cy="3964745"/>
            <wp:effectExtent l="0" t="0" r="635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8324" cy="3964745"/>
                    </a:xfrm>
                    <a:prstGeom prst="rect">
                      <a:avLst/>
                    </a:prstGeom>
                    <a:noFill/>
                    <a:ln w="9525">
                      <a:noFill/>
                      <a:headEnd/>
                      <a:tailEnd/>
                    </a:ln>
                  </pic:spPr>
                </pic:pic>
              </a:graphicData>
            </a:graphic>
          </wp:inline>
        </w:drawing>
      </w:r>
    </w:p>
    <w:p w14:paraId="61A4ABAB" w14:textId="2A0C4387" w:rsidR="00834328" w:rsidRPr="003B09F5" w:rsidRDefault="00834328" w:rsidP="00834328">
      <w:pPr>
        <w:pStyle w:val="Caption"/>
        <w:rPr>
          <w:rFonts w:ascii="Times New Roman" w:hAnsi="Times New Roman" w:cs="Times New Roman"/>
        </w:rPr>
      </w:pPr>
      <w:bookmarkStart w:id="107"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7</w:t>
      </w:r>
      <w:r w:rsidRPr="003B09F5">
        <w:rPr>
          <w:rFonts w:ascii="Times New Roman" w:hAnsi="Times New Roman" w:cs="Times New Roman"/>
        </w:rPr>
        <w:fldChar w:fldCharType="end"/>
      </w:r>
      <w:bookmarkEnd w:id="107"/>
      <w:r w:rsidRPr="003B09F5">
        <w:rPr>
          <w:rFonts w:ascii="Times New Roman" w:hAnsi="Times New Roman" w:cs="Times New Roman"/>
        </w:rPr>
        <w:t xml:space="preserve"> Surface water levels recorded at staff gauge 6162572 for Lake Joondalup.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108" w:name="_Toc30159338"/>
      <w:r>
        <w:rPr>
          <w:rFonts w:cs="Times New Roman"/>
        </w:rPr>
        <w:t>Implications of revised threshold</w:t>
      </w:r>
      <w:bookmarkEnd w:id="108"/>
    </w:p>
    <w:p w14:paraId="0FA23A01" w14:textId="6063C832"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 xml:space="preserve">The </w:t>
      </w:r>
      <w:commentRangeStart w:id="109"/>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109"/>
      <w:r w:rsidR="00752045">
        <w:rPr>
          <w:rStyle w:val="CommentReference"/>
          <w:rFonts w:asciiTheme="minorHAnsi" w:hAnsiTheme="minorHAnsi"/>
        </w:rPr>
        <w:commentReference w:id="109"/>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F053B4" w:rsidRPr="003B09F5">
        <w:rPr>
          <w:rFonts w:cs="Times New Roman"/>
        </w:rPr>
        <w:t xml:space="preserve">Table </w:t>
      </w:r>
      <w:r w:rsidR="00F053B4">
        <w:rPr>
          <w:rFonts w:cs="Times New Roman"/>
          <w:noProof/>
        </w:rPr>
        <w:t>9</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110" w:name="_Ref25921705"/>
    </w:p>
    <w:p w14:paraId="6BF55755" w14:textId="3E243F6E" w:rsidR="000D6675" w:rsidRDefault="000D6675" w:rsidP="009B710F">
      <w:pPr>
        <w:pStyle w:val="TableCaption"/>
        <w:rPr>
          <w:rFonts w:cs="Times New Roman"/>
        </w:rPr>
      </w:pPr>
    </w:p>
    <w:p w14:paraId="2756B7B7" w14:textId="7ABF5E4A" w:rsidR="009B710F" w:rsidRPr="003B09F5" w:rsidRDefault="009B710F" w:rsidP="009B710F">
      <w:pPr>
        <w:pStyle w:val="TableCaption"/>
        <w:rPr>
          <w:rFonts w:ascii="Times New Roman" w:hAnsi="Times New Roman" w:cs="Times New Roman"/>
        </w:rPr>
      </w:pPr>
      <w:bookmarkStart w:id="111"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10"/>
      <w:bookmarkEnd w:id="111"/>
      <w:r w:rsidRPr="003B09F5">
        <w:rPr>
          <w:rFonts w:ascii="Times New Roman" w:hAnsi="Times New Roman" w:cs="Times New Roman"/>
        </w:rPr>
        <w:t xml:space="preserve"> Ecological consequences of revised thresholds in terms of </w:t>
      </w:r>
      <w:r w:rsidR="00BC0C4D">
        <w:rPr>
          <w:rFonts w:ascii="Times New Roman" w:hAnsi="Times New Roman" w:cs="Times New Roman"/>
        </w:rPr>
        <w:t>maintaining</w:t>
      </w:r>
      <w:r w:rsidRPr="003B09F5">
        <w:rPr>
          <w:rFonts w:ascii="Times New Roman" w:hAnsi="Times New Roman" w:cs="Times New Roman"/>
        </w:rPr>
        <w:t xml:space="preserve"> stated site values and </w:t>
      </w:r>
      <w:r w:rsidR="00BC0C4D">
        <w:rPr>
          <w:rFonts w:ascii="Times New Roman" w:hAnsi="Times New Roman" w:cs="Times New Roman"/>
        </w:rPr>
        <w:t xml:space="preserve">achievement of </w:t>
      </w:r>
      <w:r w:rsidRPr="003B09F5">
        <w:rPr>
          <w:rFonts w:ascii="Times New Roman" w:hAnsi="Times New Roman" w:cs="Times New Roman"/>
        </w:rPr>
        <w:t>site management objectives at Lake Joondalup.</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1"/>
        <w:gridCol w:w="7898"/>
        <w:gridCol w:w="1761"/>
      </w:tblGrid>
      <w:tr w:rsidR="00F6213E" w:rsidRPr="003B09F5" w14:paraId="26271FC1" w14:textId="77777777">
        <w:tc>
          <w:tcPr>
            <w:tcW w:w="0" w:type="auto"/>
            <w:tcBorders>
              <w:bottom w:val="single" w:sz="0" w:space="0" w:color="auto"/>
            </w:tcBorders>
            <w:vAlign w:val="bottom"/>
          </w:tcPr>
          <w:p w14:paraId="26271FB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B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68A293C2"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12" w:name="water-quality-2"/>
    </w:p>
    <w:p w14:paraId="26271FFB" w14:textId="7AC8A36D" w:rsidR="001D584F" w:rsidRPr="003B09F5" w:rsidRDefault="005D6919">
      <w:pPr>
        <w:pStyle w:val="Heading2"/>
        <w:rPr>
          <w:rFonts w:cs="Times New Roman"/>
        </w:rPr>
      </w:pPr>
      <w:bookmarkStart w:id="113" w:name="lake-mariginiup"/>
      <w:bookmarkStart w:id="114" w:name="_Toc30159339"/>
      <w:bookmarkEnd w:id="112"/>
      <w:commentRangeStart w:id="115"/>
      <w:r w:rsidRPr="003B09F5">
        <w:rPr>
          <w:rFonts w:cs="Times New Roman"/>
        </w:rPr>
        <w:lastRenderedPageBreak/>
        <w:t>Lake Mariginiup</w:t>
      </w:r>
      <w:bookmarkEnd w:id="113"/>
      <w:bookmarkEnd w:id="114"/>
    </w:p>
    <w:p w14:paraId="26271FFC" w14:textId="07169CD3" w:rsidR="001D584F" w:rsidRPr="003B09F5" w:rsidRDefault="005D6919">
      <w:pPr>
        <w:pStyle w:val="FirstParagraph"/>
        <w:rPr>
          <w:rFonts w:cs="Times New Roman"/>
        </w:rPr>
      </w:pPr>
      <w:r w:rsidRPr="003B09F5">
        <w:rPr>
          <w:rFonts w:cs="Times New Roman"/>
        </w:rPr>
        <w:t xml:space="preserve">Lake Mariginiup has a high conservation value </w:t>
      </w:r>
      <w:commentRangeEnd w:id="115"/>
      <w:r w:rsidR="00A97807">
        <w:rPr>
          <w:rStyle w:val="CommentReference"/>
          <w:rFonts w:asciiTheme="minorHAnsi" w:hAnsiTheme="minorHAnsi"/>
        </w:rPr>
        <w:commentReference w:id="115"/>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16" w:name="hydrology-4"/>
      <w:bookmarkStart w:id="117" w:name="_Toc30159340"/>
      <w:r w:rsidRPr="003B09F5">
        <w:rPr>
          <w:rFonts w:cs="Times New Roman"/>
        </w:rPr>
        <w:t>Hydrology</w:t>
      </w:r>
      <w:bookmarkEnd w:id="116"/>
      <w:bookmarkEnd w:id="117"/>
    </w:p>
    <w:p w14:paraId="26271FFE" w14:textId="2CBCF4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F053B4" w:rsidRPr="003B09F5">
        <w:rPr>
          <w:rFonts w:cs="Times New Roman"/>
        </w:rPr>
        <w:t xml:space="preserve">Figure </w:t>
      </w:r>
      <w:r w:rsidR="00F053B4">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F053B4">
        <w:t xml:space="preserve">Table </w:t>
      </w:r>
      <w:r w:rsidR="00F053B4">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275C5D5D" w:rsidR="00D22E63" w:rsidRDefault="00D22E63" w:rsidP="00D22E63">
      <w:pPr>
        <w:pStyle w:val="Caption"/>
        <w:keepNext/>
      </w:pPr>
      <w:bookmarkStart w:id="118" w:name="_Ref25921759"/>
      <w:r>
        <w:t xml:space="preserve">Table </w:t>
      </w:r>
      <w:r>
        <w:fldChar w:fldCharType="begin"/>
      </w:r>
      <w:r>
        <w:instrText>SEQ Table \* ARABIC</w:instrText>
      </w:r>
      <w:r>
        <w:fldChar w:fldCharType="separate"/>
      </w:r>
      <w:r w:rsidR="00F053B4">
        <w:rPr>
          <w:noProof/>
        </w:rPr>
        <w:t>10</w:t>
      </w:r>
      <w:r>
        <w:fldChar w:fldCharType="end"/>
      </w:r>
      <w:bookmarkEnd w:id="118"/>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119"/>
      <w:commentRangeStart w:id="120"/>
      <w:r w:rsidR="0029441A">
        <w:rPr>
          <w:lang w:val="en-AU"/>
        </w:rPr>
        <w:t xml:space="preserve">Minimum water levels should be treated with caution as the staff gauge </w:t>
      </w:r>
      <w:r w:rsidR="002A1D02">
        <w:rPr>
          <w:lang w:val="en-AU"/>
        </w:rPr>
        <w:t>6162577 has frequently been dry since 2000.</w:t>
      </w:r>
      <w:commentRangeEnd w:id="119"/>
      <w:r w:rsidR="00E161BA">
        <w:rPr>
          <w:rStyle w:val="CommentReference"/>
        </w:rPr>
        <w:commentReference w:id="119"/>
      </w:r>
      <w:commentRangeEnd w:id="120"/>
      <w:r w:rsidR="00C266CA">
        <w:rPr>
          <w:rStyle w:val="CommentReference"/>
        </w:rPr>
        <w:commentReference w:id="120"/>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0A127DA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77F3EF33">
            <wp:extent cx="5950600" cy="411858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50600" cy="4118589"/>
                    </a:xfrm>
                    <a:prstGeom prst="rect">
                      <a:avLst/>
                    </a:prstGeom>
                    <a:noFill/>
                    <a:ln w="9525">
                      <a:noFill/>
                      <a:headEnd/>
                      <a:tailEnd/>
                    </a:ln>
                  </pic:spPr>
                </pic:pic>
              </a:graphicData>
            </a:graphic>
          </wp:inline>
        </w:drawing>
      </w:r>
    </w:p>
    <w:p w14:paraId="026B0BB2" w14:textId="62435698" w:rsidR="008C0DEE" w:rsidRPr="003B09F5" w:rsidRDefault="008C0DEE" w:rsidP="008C0DEE">
      <w:pPr>
        <w:pStyle w:val="Caption"/>
        <w:rPr>
          <w:rFonts w:ascii="Times New Roman" w:hAnsi="Times New Roman" w:cs="Times New Roman"/>
        </w:rPr>
      </w:pPr>
      <w:bookmarkStart w:id="121"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8</w:t>
      </w:r>
      <w:r w:rsidRPr="003B09F5">
        <w:rPr>
          <w:rFonts w:ascii="Times New Roman" w:hAnsi="Times New Roman" w:cs="Times New Roman"/>
        </w:rPr>
        <w:fldChar w:fldCharType="end"/>
      </w:r>
      <w:bookmarkEnd w:id="121"/>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122" w:name="_Toc30159341"/>
      <w:r>
        <w:rPr>
          <w:rFonts w:cs="Times New Roman"/>
        </w:rPr>
        <w:t>Implications of revised threshold</w:t>
      </w:r>
      <w:bookmarkEnd w:id="122"/>
    </w:p>
    <w:p w14:paraId="0CDE02A5" w14:textId="70706441"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F053B4" w:rsidRPr="003B09F5">
        <w:rPr>
          <w:rFonts w:cs="Times New Roman"/>
        </w:rPr>
        <w:t xml:space="preserve">Table </w:t>
      </w:r>
      <w:r w:rsidR="00F053B4">
        <w:rPr>
          <w:rFonts w:cs="Times New Roman"/>
          <w:noProof/>
        </w:rPr>
        <w:t>11</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123"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32CC61CB" w14:textId="40210C43" w:rsidR="00AE3627" w:rsidRPr="003B09F5" w:rsidRDefault="0010541B" w:rsidP="00AE3627">
      <w:pPr>
        <w:pStyle w:val="BodyText"/>
        <w:rPr>
          <w:rFonts w:cs="Times New Roman"/>
        </w:rPr>
      </w:pPr>
      <w:r>
        <w:t xml:space="preserve">The projected changes in groundwater levels are likely to have a dramatic positive impact on the cover abundances of native species. </w:t>
      </w:r>
      <w:r w:rsidR="00AE3627" w:rsidRPr="003B09F5">
        <w:rPr>
          <w:rFonts w:cs="Times New Roman"/>
        </w:rPr>
        <w:t xml:space="preserve">Species likely to increase in cover abundance include </w:t>
      </w:r>
      <w:r w:rsidR="00AE3627" w:rsidRPr="003B09F5">
        <w:rPr>
          <w:rFonts w:cs="Times New Roman"/>
          <w:i/>
        </w:rPr>
        <w:t>Angianthus</w:t>
      </w:r>
      <w:r w:rsidR="00AE3627" w:rsidRPr="003B09F5">
        <w:rPr>
          <w:rFonts w:cs="Times New Roman"/>
        </w:rPr>
        <w:t xml:space="preserve"> sp., </w:t>
      </w:r>
      <w:r w:rsidR="00AE3627" w:rsidRPr="003B09F5">
        <w:rPr>
          <w:rFonts w:cs="Times New Roman"/>
          <w:i/>
        </w:rPr>
        <w:t>Epilobium billardierianum</w:t>
      </w:r>
      <w:r w:rsidR="00AE3627" w:rsidRPr="003B09F5">
        <w:rPr>
          <w:rFonts w:cs="Times New Roman"/>
        </w:rPr>
        <w:t xml:space="preserve">, </w:t>
      </w:r>
      <w:r w:rsidR="00AE3627" w:rsidRPr="003B09F5">
        <w:rPr>
          <w:rFonts w:cs="Times New Roman"/>
          <w:i/>
        </w:rPr>
        <w:t>Isolepis cernua</w:t>
      </w:r>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r w:rsidR="00AE3627" w:rsidRPr="003B09F5">
        <w:rPr>
          <w:rFonts w:cs="Times New Roman"/>
          <w:i/>
        </w:rPr>
        <w:t>Lepyrodia muirii</w:t>
      </w:r>
      <w:r w:rsidR="00AE3627" w:rsidRPr="003B09F5">
        <w:rPr>
          <w:rFonts w:cs="Times New Roman"/>
        </w:rPr>
        <w:t xml:space="preserve">, </w:t>
      </w:r>
      <w:r w:rsidR="00AE3627" w:rsidRPr="003B09F5">
        <w:rPr>
          <w:rFonts w:cs="Times New Roman"/>
          <w:i/>
        </w:rPr>
        <w:t>Lobelia alata</w:t>
      </w:r>
      <w:r w:rsidR="00AE3627" w:rsidRPr="003B09F5">
        <w:rPr>
          <w:rFonts w:cs="Times New Roman"/>
        </w:rPr>
        <w:t xml:space="preserve"> and </w:t>
      </w:r>
      <w:r w:rsidR="00AE3627" w:rsidRPr="003B09F5">
        <w:rPr>
          <w:rFonts w:cs="Times New Roman"/>
          <w:i/>
        </w:rPr>
        <w:t>Villarsia capitata</w:t>
      </w:r>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Acacia saligna</w:t>
      </w:r>
      <w:r w:rsidR="00AE3627" w:rsidRPr="003B09F5">
        <w:rPr>
          <w:rFonts w:cs="Times New Roman"/>
        </w:rPr>
        <w:t xml:space="preserve"> and </w:t>
      </w:r>
      <w:r w:rsidR="00AE3627" w:rsidRPr="003B09F5">
        <w:rPr>
          <w:rFonts w:cs="Times New Roman"/>
          <w:i/>
        </w:rPr>
        <w:t>E. sparteus</w:t>
      </w:r>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r w:rsidR="00770FCB" w:rsidRPr="003B09F5">
        <w:rPr>
          <w:rFonts w:cs="Times New Roman"/>
        </w:rPr>
        <w:t>Amphisopidae, Ceinidae, Chydoridae and Cyprididae</w:t>
      </w:r>
      <w:r w:rsidR="00B969D4">
        <w:rPr>
          <w:rFonts w:cs="Times New Roman"/>
        </w:rPr>
        <w:t xml:space="preserve"> </w:t>
      </w:r>
      <w:r w:rsidR="00A826F6">
        <w:rPr>
          <w:rFonts w:cs="Times New Roman"/>
        </w:rPr>
        <w:t>in the lake.</w:t>
      </w:r>
    </w:p>
    <w:p w14:paraId="088724B3" w14:textId="65D06C41" w:rsidR="00501CF7" w:rsidRDefault="00501CF7" w:rsidP="00501CF7">
      <w:pPr>
        <w:pStyle w:val="BodyText"/>
      </w:pPr>
    </w:p>
    <w:p w14:paraId="285A2C32" w14:textId="77777777" w:rsidR="00501CF7" w:rsidRDefault="00501CF7" w:rsidP="00501CF7">
      <w:pPr>
        <w:pStyle w:val="BodyText"/>
      </w:pPr>
    </w:p>
    <w:p w14:paraId="7DF27357" w14:textId="3C183A73" w:rsidR="00501CF7" w:rsidRPr="00501CF7" w:rsidRDefault="00501CF7" w:rsidP="00501CF7">
      <w:pPr>
        <w:pStyle w:val="BodyText"/>
        <w:sectPr w:rsidR="00501CF7" w:rsidRPr="00501CF7" w:rsidSect="003C37C8">
          <w:pgSz w:w="12240" w:h="15840"/>
          <w:pgMar w:top="964" w:right="454" w:bottom="964" w:left="454" w:header="720" w:footer="720" w:gutter="0"/>
          <w:cols w:space="720"/>
          <w:docGrid w:linePitch="326"/>
        </w:sectPr>
      </w:pPr>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239D57EB" w:rsidR="009B710F" w:rsidRPr="003B09F5" w:rsidRDefault="009B710F" w:rsidP="00415EF0">
      <w:pPr>
        <w:pStyle w:val="TableCaption"/>
        <w:rPr>
          <w:rFonts w:ascii="Times New Roman" w:hAnsi="Times New Roman" w:cs="Times New Roman"/>
        </w:rPr>
      </w:pPr>
      <w:bookmarkStart w:id="124"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23"/>
      <w:bookmarkEnd w:id="124"/>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61"/>
        <w:gridCol w:w="9270"/>
        <w:gridCol w:w="1881"/>
      </w:tblGrid>
      <w:tr w:rsidR="00F6213E" w:rsidRPr="003B09F5" w14:paraId="26272005" w14:textId="77777777">
        <w:tc>
          <w:tcPr>
            <w:tcW w:w="0" w:type="auto"/>
            <w:tcBorders>
              <w:bottom w:val="single" w:sz="0" w:space="0" w:color="auto"/>
            </w:tcBorders>
            <w:vAlign w:val="bottom"/>
          </w:tcPr>
          <w:p w14:paraId="262720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063F29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w:t>
            </w:r>
            <w:r w:rsidRPr="003B09F5">
              <w:rPr>
                <w:rFonts w:cs="Times New Roman"/>
              </w:rPr>
              <w:lastRenderedPageBreak/>
              <w:t xml:space="preserve">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lastRenderedPageBreak/>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125" w:name="water-quality-3"/>
    </w:p>
    <w:p w14:paraId="2627203D" w14:textId="71AFC47B" w:rsidR="001D584F" w:rsidRPr="003B09F5" w:rsidRDefault="005D6919">
      <w:pPr>
        <w:pStyle w:val="Heading2"/>
        <w:rPr>
          <w:rFonts w:cs="Times New Roman"/>
        </w:rPr>
      </w:pPr>
      <w:bookmarkStart w:id="126" w:name="lake-jandabup"/>
      <w:bookmarkStart w:id="127" w:name="_Toc30159342"/>
      <w:bookmarkEnd w:id="125"/>
      <w:r w:rsidRPr="003B09F5">
        <w:rPr>
          <w:rFonts w:cs="Times New Roman"/>
        </w:rPr>
        <w:lastRenderedPageBreak/>
        <w:t>Lake Jandabup</w:t>
      </w:r>
      <w:bookmarkEnd w:id="126"/>
      <w:bookmarkEnd w:id="127"/>
    </w:p>
    <w:p w14:paraId="2627203E" w14:textId="7B944285"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128"/>
      <w:r w:rsidR="00ED2E14" w:rsidRPr="003B09F5">
        <w:rPr>
          <w:rFonts w:cs="Times New Roman"/>
        </w:rPr>
        <w:t>like</w:t>
      </w:r>
      <w:r w:rsidRPr="003B09F5">
        <w:rPr>
          <w:rFonts w:cs="Times New Roman"/>
        </w:rPr>
        <w:t xml:space="preserve"> the communities of Lake Mariginiup and Melaleuca Park 173</w:t>
      </w:r>
      <w:commentRangeEnd w:id="128"/>
      <w:r w:rsidR="00624317">
        <w:rPr>
          <w:rStyle w:val="CommentReference"/>
          <w:rFonts w:asciiTheme="minorHAnsi" w:hAnsiTheme="minorHAnsi"/>
        </w:rPr>
        <w:commentReference w:id="128"/>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9" w:name="hydrology-5"/>
      <w:bookmarkStart w:id="130" w:name="_Toc30159343"/>
      <w:r w:rsidRPr="003B09F5">
        <w:rPr>
          <w:rFonts w:cs="Times New Roman"/>
        </w:rPr>
        <w:t>Hydrology</w:t>
      </w:r>
      <w:bookmarkEnd w:id="129"/>
      <w:bookmarkEnd w:id="130"/>
    </w:p>
    <w:p w14:paraId="26272040" w14:textId="7C6686A9"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F053B4" w:rsidRPr="003B09F5">
        <w:rPr>
          <w:rFonts w:cs="Times New Roman"/>
        </w:rPr>
        <w:t xml:space="preserve">Figure </w:t>
      </w:r>
      <w:r w:rsidR="00F053B4">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F053B4">
        <w:t xml:space="preserve">Table </w:t>
      </w:r>
      <w:r w:rsidR="00F053B4">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060BE9FE" w:rsidR="007A2B91" w:rsidRDefault="007A2B91" w:rsidP="007A2B91">
      <w:pPr>
        <w:pStyle w:val="Caption"/>
        <w:keepNext/>
      </w:pPr>
      <w:bookmarkStart w:id="131" w:name="_Ref25921800"/>
      <w:r>
        <w:t xml:space="preserve">Table </w:t>
      </w:r>
      <w:r>
        <w:fldChar w:fldCharType="begin"/>
      </w:r>
      <w:r>
        <w:instrText>SEQ Table \* ARABIC</w:instrText>
      </w:r>
      <w:r>
        <w:fldChar w:fldCharType="separate"/>
      </w:r>
      <w:r w:rsidR="00F053B4">
        <w:rPr>
          <w:noProof/>
        </w:rPr>
        <w:t>12</w:t>
      </w:r>
      <w:r>
        <w:fldChar w:fldCharType="end"/>
      </w:r>
      <w:bookmarkEnd w:id="13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rsidP="00657E4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F8907BA" wp14:editId="318E9040">
            <wp:extent cx="5715624" cy="3955955"/>
            <wp:effectExtent l="0" t="0" r="0" b="6985"/>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15624" cy="3955955"/>
                    </a:xfrm>
                    <a:prstGeom prst="rect">
                      <a:avLst/>
                    </a:prstGeom>
                    <a:noFill/>
                    <a:ln w="9525">
                      <a:noFill/>
                      <a:headEnd/>
                      <a:tailEnd/>
                    </a:ln>
                  </pic:spPr>
                </pic:pic>
              </a:graphicData>
            </a:graphic>
          </wp:inline>
        </w:drawing>
      </w:r>
    </w:p>
    <w:p w14:paraId="7518B29C" w14:textId="682C695B" w:rsidR="00657E45" w:rsidRPr="003B09F5" w:rsidRDefault="00657E45" w:rsidP="00657E45">
      <w:pPr>
        <w:pStyle w:val="Caption"/>
        <w:rPr>
          <w:rFonts w:ascii="Times New Roman" w:hAnsi="Times New Roman" w:cs="Times New Roman"/>
        </w:rPr>
      </w:pPr>
      <w:bookmarkStart w:id="132"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9</w:t>
      </w:r>
      <w:r w:rsidRPr="003B09F5">
        <w:rPr>
          <w:rFonts w:ascii="Times New Roman" w:hAnsi="Times New Roman" w:cs="Times New Roman"/>
        </w:rPr>
        <w:fldChar w:fldCharType="end"/>
      </w:r>
      <w:bookmarkEnd w:id="132"/>
      <w:r w:rsidRPr="003B09F5">
        <w:rPr>
          <w:rFonts w:ascii="Times New Roman" w:hAnsi="Times New Roman" w:cs="Times New Roman"/>
        </w:rPr>
        <w:t xml:space="preserve"> Surface water levels for Lake Jandabup recorded at staff 6162578. </w:t>
      </w:r>
      <w:commentRangeStart w:id="133"/>
      <w:commentRangeStart w:id="134"/>
      <w:r w:rsidRPr="003B09F5">
        <w:rPr>
          <w:rFonts w:ascii="Times New Roman" w:hAnsi="Times New Roman" w:cs="Times New Roman"/>
        </w:rPr>
        <w:t xml:space="preserve">Red segments on fitted line </w:t>
      </w:r>
      <w:commentRangeEnd w:id="133"/>
      <w:r>
        <w:rPr>
          <w:rStyle w:val="CommentReference"/>
        </w:rPr>
        <w:commentReference w:id="133"/>
      </w:r>
      <w:commentRangeEnd w:id="134"/>
      <w:r w:rsidR="003074DA">
        <w:rPr>
          <w:rStyle w:val="CommentReference"/>
        </w:rPr>
        <w:commentReference w:id="134"/>
      </w:r>
      <w:commentRangeStart w:id="135"/>
      <w:commentRangeStart w:id="136"/>
      <w:r w:rsidRPr="003B09F5">
        <w:rPr>
          <w:rFonts w:ascii="Times New Roman" w:hAnsi="Times New Roman" w:cs="Times New Roman"/>
        </w:rPr>
        <w:t xml:space="preserve">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135"/>
      <w:r>
        <w:rPr>
          <w:rStyle w:val="CommentReference"/>
        </w:rPr>
        <w:commentReference w:id="135"/>
      </w:r>
      <w:commentRangeEnd w:id="136"/>
      <w:r w:rsidR="00114EAD">
        <w:rPr>
          <w:rStyle w:val="CommentReference"/>
        </w:rPr>
        <w:commentReference w:id="136"/>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137" w:name="_Toc30159344"/>
      <w:r>
        <w:t>Implications of revised threshold</w:t>
      </w:r>
      <w:bookmarkEnd w:id="137"/>
    </w:p>
    <w:p w14:paraId="3822C288" w14:textId="15EFD79E"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F053B4" w:rsidRPr="003B09F5">
        <w:rPr>
          <w:rFonts w:cs="Times New Roman"/>
        </w:rPr>
        <w:t xml:space="preserve">Table </w:t>
      </w:r>
      <w:r w:rsidR="00F053B4">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The lake is currently susceptible to acidification due to the deterioration of the chloride:sulphate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Eucalyptus rudis</w:t>
      </w:r>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153ED328" w:rsidR="00B7038B" w:rsidRDefault="005D6919"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w:t>
      </w:r>
      <w:r w:rsidRPr="003B09F5">
        <w:rPr>
          <w:rFonts w:cs="Times New Roman"/>
        </w:rPr>
        <w:lastRenderedPageBreak/>
        <w:t>occur at Lake Mariginiup and Melaleuca Park 173. Careful monitoring of nutrient levels is required also as increased nitrogen levels may also be driving the shift in this aquatic community.</w:t>
      </w:r>
      <w:bookmarkStart w:id="138"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0888C393" w14:textId="01C3825F" w:rsidR="00B7038B" w:rsidRDefault="00B7038B" w:rsidP="00B7038B">
      <w:pPr>
        <w:pStyle w:val="FirstParagraph"/>
        <w:rPr>
          <w:rFonts w:cs="Times New Roman"/>
        </w:rPr>
      </w:pPr>
    </w:p>
    <w:p w14:paraId="742585F9" w14:textId="6597D0F0" w:rsidR="00042ECD" w:rsidRPr="003B09F5" w:rsidRDefault="00042ECD" w:rsidP="00B7038B">
      <w:pPr>
        <w:pStyle w:val="FirstParagraph"/>
        <w:rPr>
          <w:rFonts w:cs="Times New Roman"/>
        </w:rPr>
      </w:pPr>
      <w:bookmarkStart w:id="139"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13</w:t>
      </w:r>
      <w:r w:rsidRPr="003B09F5">
        <w:rPr>
          <w:rFonts w:cs="Times New Roman"/>
        </w:rPr>
        <w:fldChar w:fldCharType="end"/>
      </w:r>
      <w:bookmarkEnd w:id="138"/>
      <w:bookmarkEnd w:id="139"/>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Gambusia holbrooki</w:t>
            </w:r>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40" w:name="water-quality-4"/>
    </w:p>
    <w:p w14:paraId="18F07AC2" w14:textId="77777777" w:rsidR="00590956" w:rsidRPr="003B09F5" w:rsidRDefault="00590956">
      <w:pPr>
        <w:rPr>
          <w:rFonts w:ascii="Times New Roman" w:eastAsiaTheme="majorEastAsia" w:hAnsi="Times New Roman" w:cs="Times New Roman"/>
          <w:b/>
          <w:bCs/>
          <w:sz w:val="32"/>
          <w:szCs w:val="32"/>
        </w:rPr>
      </w:pPr>
      <w:bookmarkStart w:id="141" w:name="lake-nowergup"/>
      <w:bookmarkEnd w:id="140"/>
      <w:r w:rsidRPr="003B09F5">
        <w:rPr>
          <w:rFonts w:ascii="Times New Roman" w:hAnsi="Times New Roman" w:cs="Times New Roman"/>
        </w:rPr>
        <w:lastRenderedPageBreak/>
        <w:br w:type="page"/>
      </w:r>
    </w:p>
    <w:p w14:paraId="26272082" w14:textId="5EA91DFE" w:rsidR="001D584F" w:rsidRPr="003B09F5" w:rsidRDefault="005D6919">
      <w:pPr>
        <w:pStyle w:val="Heading2"/>
        <w:rPr>
          <w:rFonts w:cs="Times New Roman"/>
        </w:rPr>
      </w:pPr>
      <w:bookmarkStart w:id="142" w:name="_Toc30159345"/>
      <w:commentRangeStart w:id="143"/>
      <w:r w:rsidRPr="003B09F5">
        <w:rPr>
          <w:rFonts w:cs="Times New Roman"/>
        </w:rPr>
        <w:lastRenderedPageBreak/>
        <w:t>Lake Nowergup</w:t>
      </w:r>
      <w:bookmarkEnd w:id="141"/>
      <w:commentRangeEnd w:id="143"/>
      <w:r w:rsidR="005B7F24">
        <w:rPr>
          <w:rStyle w:val="CommentReference"/>
          <w:rFonts w:asciiTheme="minorHAnsi" w:eastAsiaTheme="minorHAnsi" w:hAnsiTheme="minorHAnsi" w:cstheme="minorBidi"/>
          <w:b w:val="0"/>
          <w:bCs w:val="0"/>
        </w:rPr>
        <w:commentReference w:id="143"/>
      </w:r>
      <w:bookmarkEnd w:id="142"/>
    </w:p>
    <w:p w14:paraId="26272083" w14:textId="2D2F8F6F"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144" w:name="hydrology-6"/>
      <w:bookmarkStart w:id="145" w:name="_Toc30159346"/>
      <w:r w:rsidRPr="003B09F5">
        <w:rPr>
          <w:rFonts w:cs="Times New Roman"/>
        </w:rPr>
        <w:t>Hydrology</w:t>
      </w:r>
      <w:bookmarkEnd w:id="144"/>
      <w:bookmarkEnd w:id="145"/>
    </w:p>
    <w:p w14:paraId="26272085" w14:textId="29354FFE"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F053B4" w:rsidRPr="003B09F5">
        <w:rPr>
          <w:rFonts w:cs="Times New Roman"/>
        </w:rPr>
        <w:t xml:space="preserve">Figure </w:t>
      </w:r>
      <w:r w:rsidR="00F053B4">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146"/>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146"/>
      <w:r w:rsidR="00137450">
        <w:rPr>
          <w:rStyle w:val="CommentReference"/>
          <w:rFonts w:asciiTheme="minorHAnsi" w:hAnsiTheme="minorHAnsi"/>
        </w:rPr>
        <w:commentReference w:id="146"/>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F053B4">
        <w:t xml:space="preserve">Table </w:t>
      </w:r>
      <w:r w:rsidR="00F053B4">
        <w:rPr>
          <w:noProof/>
        </w:rPr>
        <w:t>14</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147"/>
      <w:r w:rsidRPr="003B09F5">
        <w:rPr>
          <w:rFonts w:cs="Times New Roman"/>
        </w:rPr>
        <w:t xml:space="preserve">of 16.0 mAHD </w:t>
      </w:r>
      <w:commentRangeEnd w:id="147"/>
      <w:r w:rsidR="005B7F24">
        <w:rPr>
          <w:rStyle w:val="CommentReference"/>
          <w:rFonts w:asciiTheme="minorHAnsi" w:hAnsiTheme="minorHAnsi"/>
        </w:rPr>
        <w:commentReference w:id="147"/>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1130FE7B" w:rsidR="00B913B5" w:rsidRDefault="00B913B5" w:rsidP="00B913B5">
      <w:pPr>
        <w:pStyle w:val="Caption"/>
        <w:keepNext/>
      </w:pPr>
      <w:bookmarkStart w:id="148" w:name="_Ref25921864"/>
      <w:r>
        <w:t xml:space="preserve">Table </w:t>
      </w:r>
      <w:r>
        <w:fldChar w:fldCharType="begin"/>
      </w:r>
      <w:r>
        <w:instrText>SEQ Table \* ARABIC</w:instrText>
      </w:r>
      <w:r>
        <w:fldChar w:fldCharType="separate"/>
      </w:r>
      <w:r w:rsidR="00F053B4">
        <w:rPr>
          <w:noProof/>
        </w:rPr>
        <w:t>14</w:t>
      </w:r>
      <w:r>
        <w:fldChar w:fldCharType="end"/>
      </w:r>
      <w:bookmarkEnd w:id="148"/>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149"/>
      <w:commentRangeStart w:id="150"/>
      <w:r w:rsidRPr="00326731">
        <w:rPr>
          <w:lang w:val="en-AU"/>
        </w:rPr>
        <w:t xml:space="preserve">of surface water level data at </w:t>
      </w:r>
      <w:r>
        <w:rPr>
          <w:lang w:val="en-AU"/>
        </w:rPr>
        <w:t>Lake Nowergup</w:t>
      </w:r>
      <w:commentRangeEnd w:id="149"/>
      <w:r w:rsidR="005B7F24">
        <w:rPr>
          <w:rStyle w:val="CommentReference"/>
        </w:rPr>
        <w:commentReference w:id="149"/>
      </w:r>
      <w:commentRangeEnd w:id="150"/>
      <w:r w:rsidR="00E26E6E">
        <w:rPr>
          <w:rStyle w:val="CommentReference"/>
        </w:rPr>
        <w:commentReference w:id="150"/>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D3B6AD1" w14:textId="77777777" w:rsidR="00194B3C" w:rsidRPr="003B09F5" w:rsidRDefault="00194B3C" w:rsidP="00194B3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0D8CFBF2">
            <wp:extent cx="5823588" cy="4030680"/>
            <wp:effectExtent l="0" t="0" r="5715" b="8255"/>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23588" cy="4030680"/>
                    </a:xfrm>
                    <a:prstGeom prst="rect">
                      <a:avLst/>
                    </a:prstGeom>
                    <a:noFill/>
                    <a:ln w="9525">
                      <a:noFill/>
                      <a:headEnd/>
                      <a:tailEnd/>
                    </a:ln>
                  </pic:spPr>
                </pic:pic>
              </a:graphicData>
            </a:graphic>
          </wp:inline>
        </w:drawing>
      </w:r>
    </w:p>
    <w:p w14:paraId="2B7DACDE" w14:textId="5156FB29" w:rsidR="00194B3C" w:rsidRPr="003B09F5" w:rsidRDefault="00194B3C" w:rsidP="00194B3C">
      <w:pPr>
        <w:pStyle w:val="Caption"/>
        <w:rPr>
          <w:rFonts w:ascii="Times New Roman" w:hAnsi="Times New Roman" w:cs="Times New Roman"/>
        </w:rPr>
      </w:pPr>
      <w:bookmarkStart w:id="151"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10</w:t>
      </w:r>
      <w:r w:rsidRPr="003B09F5">
        <w:rPr>
          <w:rFonts w:ascii="Times New Roman" w:hAnsi="Times New Roman" w:cs="Times New Roman"/>
        </w:rPr>
        <w:fldChar w:fldCharType="end"/>
      </w:r>
      <w:bookmarkEnd w:id="151"/>
      <w:r w:rsidRPr="003B09F5">
        <w:rPr>
          <w:rFonts w:ascii="Times New Roman" w:hAnsi="Times New Roman" w:cs="Times New Roman"/>
        </w:rPr>
        <w:t xml:space="preserve"> Ground and surface water levels for Lake Nowergup recorded at bore 61610601 (red) and staff gauge 61</w:t>
      </w:r>
      <w:commentRangeStart w:id="152"/>
      <w:r w:rsidRPr="003B09F5">
        <w:rPr>
          <w:rFonts w:ascii="Times New Roman" w:hAnsi="Times New Roman" w:cs="Times New Roman"/>
        </w:rPr>
        <w:t xml:space="preserve">62567 (blue). The minimum recordable water level for the staff gauge is 16.0 mAHD. </w:t>
      </w:r>
      <w:r w:rsidR="0078714A">
        <w:rPr>
          <w:rFonts w:ascii="Times New Roman" w:hAnsi="Times New Roman" w:cs="Times New Roman"/>
        </w:rPr>
        <w:t>Measurments</w:t>
      </w:r>
      <w:commentRangeStart w:id="153"/>
      <w:r w:rsidRPr="003B09F5">
        <w:rPr>
          <w:rFonts w:ascii="Times New Roman" w:hAnsi="Times New Roman" w:cs="Times New Roman"/>
        </w:rPr>
        <w:t xml:space="preserve"> </w:t>
      </w:r>
      <w:commentRangeEnd w:id="153"/>
      <w:r>
        <w:rPr>
          <w:rStyle w:val="CommentReference"/>
        </w:rPr>
        <w:commentReference w:id="153"/>
      </w:r>
      <w:r w:rsidRPr="003B09F5">
        <w:rPr>
          <w:rFonts w:ascii="Times New Roman" w:hAnsi="Times New Roman" w:cs="Times New Roman"/>
        </w:rPr>
        <w:t xml:space="preserve">at 16.0 mAHD represent water levels below the minimum level measurable at the staff gauge. Red segments on fitted line 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152"/>
      <w:r>
        <w:rPr>
          <w:rStyle w:val="CommentReference"/>
        </w:rPr>
        <w:commentReference w:id="152"/>
      </w:r>
    </w:p>
    <w:p w14:paraId="26272086" w14:textId="102FAEF0" w:rsidR="001D584F" w:rsidRPr="003B09F5" w:rsidDel="00E37B27" w:rsidRDefault="00A200FB">
      <w:pPr>
        <w:pStyle w:val="Heading3"/>
        <w:rPr>
          <w:rFonts w:cs="Times New Roman"/>
        </w:rPr>
      </w:pPr>
      <w:bookmarkStart w:id="154" w:name="_Toc30159347"/>
      <w:r>
        <w:rPr>
          <w:rFonts w:cs="Times New Roman"/>
        </w:rPr>
        <w:t>Implications of revised threshold</w:t>
      </w:r>
      <w:bookmarkEnd w:id="154"/>
    </w:p>
    <w:p w14:paraId="7E258F5F" w14:textId="6C1DAAE2" w:rsidR="001A59BA" w:rsidRDefault="00487D2C" w:rsidP="00212C2D">
      <w:pPr>
        <w:pStyle w:val="FirstParagraph"/>
      </w:pPr>
      <w:r>
        <w:t xml:space="preserve">The projected changes in ground water levels by 2030 </w:t>
      </w:r>
      <w:r w:rsidR="00B17D48">
        <w:t xml:space="preserve">mean water levels will be higher than current and similar to 2010 levels. </w:t>
      </w:r>
      <w:r w:rsidR="005D6919"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F053B4" w:rsidRPr="003B09F5">
        <w:rPr>
          <w:rFonts w:cs="Times New Roman"/>
        </w:rPr>
        <w:t xml:space="preserve">Table </w:t>
      </w:r>
      <w:r w:rsidR="00F053B4">
        <w:rPr>
          <w:rFonts w:cs="Times New Roman"/>
          <w:noProof/>
        </w:rPr>
        <w:t>15</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projected 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e Sphaeridae bivalve</w:t>
      </w:r>
      <w:r w:rsidR="00E74722">
        <w:t xml:space="preserve"> will</w:t>
      </w:r>
      <w:r w:rsidR="008D4839">
        <w:t xml:space="preserve"> re-establish unless the natural hydrological regime and water quality are </w:t>
      </w:r>
      <w:r w:rsidR="00EC0E6F">
        <w:t>restored.</w:t>
      </w:r>
      <w:commentRangeStart w:id="155"/>
      <w:commentRangeEnd w:id="155"/>
      <w:r w:rsidR="005B7F24">
        <w:rPr>
          <w:rStyle w:val="CommentReference"/>
          <w:rFonts w:asciiTheme="minorHAnsi" w:hAnsiTheme="minorHAnsi"/>
        </w:rPr>
        <w:commentReference w:id="155"/>
      </w:r>
      <w:r w:rsidR="005D6919" w:rsidRPr="003B09F5">
        <w:t xml:space="preserve"> </w:t>
      </w:r>
    </w:p>
    <w:p w14:paraId="72AA6D96" w14:textId="5983C5DF" w:rsidR="00212C2D" w:rsidRPr="00D2607E" w:rsidRDefault="005D6919" w:rsidP="00212C2D">
      <w:pPr>
        <w:pStyle w:val="FirstParagraph"/>
        <w:sectPr w:rsidR="00212C2D" w:rsidRPr="00D2607E" w:rsidSect="00212C2D">
          <w:pgSz w:w="12240" w:h="15840"/>
          <w:pgMar w:top="1440" w:right="1440" w:bottom="1440" w:left="1440" w:header="720" w:footer="720" w:gutter="0"/>
          <w:cols w:space="720"/>
          <w:docGrid w:linePitch="326"/>
        </w:sectPr>
      </w:pPr>
      <w:r w:rsidRPr="003B09F5">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r w:rsidRPr="003B09F5">
        <w:rPr>
          <w:i/>
        </w:rPr>
        <w:t>B</w:t>
      </w:r>
      <w:r w:rsidR="004A501A">
        <w:rPr>
          <w:i/>
        </w:rPr>
        <w:t>aumea</w:t>
      </w:r>
      <w:r w:rsidRPr="003B09F5">
        <w:rPr>
          <w:i/>
        </w:rPr>
        <w:t xml:space="preserve"> articulata</w:t>
      </w:r>
      <w:r w:rsidRPr="003B09F5">
        <w:t xml:space="preserve">) provide important habitat for many macroinvertebrate species and reduce the effect of nutrient </w:t>
      </w:r>
      <w:r w:rsidRPr="003B09F5">
        <w:lastRenderedPageBreak/>
        <w:t>enrichment.</w:t>
      </w:r>
      <w:bookmarkStart w:id="156" w:name="_Ref25921871"/>
      <w:r w:rsidR="00185904">
        <w:t xml:space="preserve">  </w:t>
      </w:r>
      <w:r w:rsidR="005234D0">
        <w:t xml:space="preserve"> At some regions of the lake, it is possible that </w:t>
      </w:r>
      <w:r w:rsidR="004A501A">
        <w:rPr>
          <w:i/>
          <w:iCs/>
        </w:rPr>
        <w:t>Baumea juncea</w:t>
      </w:r>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t>Eucalyptus rudis</w:t>
      </w:r>
      <w:r w:rsidR="00D2607E">
        <w:t xml:space="preserve"> will dominate the overstorey. </w:t>
      </w:r>
      <w:r w:rsidR="00F028A3">
        <w:t xml:space="preserve"> </w:t>
      </w:r>
    </w:p>
    <w:p w14:paraId="22785916" w14:textId="218B28D6" w:rsidR="007F7C6C" w:rsidRDefault="007F7C6C" w:rsidP="00212C2D">
      <w:pPr>
        <w:pStyle w:val="TableCaption"/>
        <w:rPr>
          <w:rFonts w:cs="Times New Roman"/>
        </w:rPr>
      </w:pPr>
    </w:p>
    <w:p w14:paraId="0E21B8C6" w14:textId="67AF54C2" w:rsidR="00042ECD" w:rsidRPr="003B09F5" w:rsidRDefault="00042ECD" w:rsidP="007F7C6C">
      <w:pPr>
        <w:pStyle w:val="FirstParagraph"/>
        <w:rPr>
          <w:rFonts w:cs="Times New Roman"/>
        </w:rPr>
      </w:pPr>
      <w:bookmarkStart w:id="157"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15</w:t>
      </w:r>
      <w:r w:rsidRPr="003B09F5">
        <w:rPr>
          <w:rFonts w:cs="Times New Roman"/>
        </w:rPr>
        <w:fldChar w:fldCharType="end"/>
      </w:r>
      <w:bookmarkEnd w:id="156"/>
      <w:bookmarkEnd w:id="157"/>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82"/>
        <w:gridCol w:w="7227"/>
        <w:gridCol w:w="1851"/>
      </w:tblGrid>
      <w:tr w:rsidR="00F6213E"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6199E8DE" w:rsidR="001D584F" w:rsidRPr="003B09F5" w:rsidRDefault="00E37B27" w:rsidP="00DD491D">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 xml:space="preserve">Acidification of the wetland is </w:t>
            </w:r>
            <w:commentRangeStart w:id="158"/>
            <w:r w:rsidR="003010B8">
              <w:rPr>
                <w:rFonts w:cs="Times New Roman"/>
              </w:rPr>
              <w:t>highly likely if organic sediments dry, crack and peri</w:t>
            </w:r>
            <w:commentRangeEnd w:id="158"/>
            <w:r w:rsidR="005B7F24">
              <w:rPr>
                <w:rStyle w:val="CommentReference"/>
                <w:rFonts w:asciiTheme="minorHAnsi" w:hAnsiTheme="minorHAnsi"/>
              </w:rPr>
              <w:commentReference w:id="158"/>
            </w:r>
            <w:r w:rsidR="003010B8">
              <w:rPr>
                <w:rFonts w:cs="Times New Roman"/>
              </w:rPr>
              <w:t>odically rewet</w:t>
            </w:r>
            <w:r w:rsidR="00DD491D">
              <w:rPr>
                <w:rFonts w:cs="Times New Roman"/>
              </w:rPr>
              <w:t>, which</w:t>
            </w:r>
            <w:r w:rsidR="008954A1">
              <w:rPr>
                <w:rFonts w:cs="Times New Roman"/>
              </w:rPr>
              <w:t xml:space="preserve"> will likely result in </w:t>
            </w:r>
            <w:r w:rsidR="00E52289">
              <w:rPr>
                <w:rFonts w:cs="Times New Roman"/>
              </w:rPr>
              <w:t xml:space="preserve">further losses of fauna. </w:t>
            </w:r>
            <w:r w:rsidR="00E52289" w:rsidRPr="005544E8">
              <w:rPr>
                <w:rFonts w:cs="Times New Roman"/>
                <w:i/>
                <w:iCs/>
              </w:rPr>
              <w:t>Gambusia</w:t>
            </w:r>
            <w:r w:rsidR="00E52289">
              <w:rPr>
                <w:rFonts w:cs="Times New Roman"/>
              </w:rPr>
              <w:t xml:space="preserve">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r w:rsidR="004F5C78">
              <w:rPr>
                <w:rFonts w:cs="Times New Roman"/>
              </w:rPr>
              <w:t xml:space="preserve"> </w:t>
            </w:r>
            <w:r w:rsidR="004F5C78">
              <w:rPr>
                <w:rFonts w:cs="Times New Roman"/>
                <w:i/>
                <w:iCs/>
              </w:rPr>
              <w:t>B. juncea</w:t>
            </w:r>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commentRangeStart w:id="159"/>
            <w:r>
              <w:rPr>
                <w:rFonts w:cs="Times New Roman"/>
              </w:rPr>
              <w:t xml:space="preserve">Cultural ecosystem services </w:t>
            </w:r>
            <w:commentRangeEnd w:id="159"/>
            <w:r w:rsidR="008954A1">
              <w:rPr>
                <w:rStyle w:val="CommentReference"/>
                <w:rFonts w:asciiTheme="minorHAnsi" w:hAnsiTheme="minorHAnsi"/>
              </w:rPr>
              <w:commentReference w:id="159"/>
            </w:r>
            <w:r>
              <w:rPr>
                <w:rFonts w:cs="Times New Roman"/>
              </w:rPr>
              <w:t>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lastRenderedPageBreak/>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60" w:name="water-quality-5"/>
    </w:p>
    <w:p w14:paraId="262720C9" w14:textId="5CA22404" w:rsidR="001D584F" w:rsidRPr="003B09F5" w:rsidRDefault="005D6919">
      <w:pPr>
        <w:pStyle w:val="Heading2"/>
        <w:rPr>
          <w:rFonts w:cs="Times New Roman"/>
        </w:rPr>
      </w:pPr>
      <w:bookmarkStart w:id="161" w:name="lake-wilgarup"/>
      <w:bookmarkStart w:id="162" w:name="_Toc30159348"/>
      <w:bookmarkEnd w:id="160"/>
      <w:r w:rsidRPr="003B09F5">
        <w:rPr>
          <w:rFonts w:cs="Times New Roman"/>
        </w:rPr>
        <w:lastRenderedPageBreak/>
        <w:t>Lake Wilgarup</w:t>
      </w:r>
      <w:bookmarkEnd w:id="161"/>
      <w:bookmarkEnd w:id="162"/>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163" w:name="hydrology-7"/>
      <w:bookmarkStart w:id="164" w:name="_Toc30159349"/>
      <w:r w:rsidRPr="003B09F5">
        <w:rPr>
          <w:rFonts w:cs="Times New Roman"/>
        </w:rPr>
        <w:t>Hydrology</w:t>
      </w:r>
      <w:bookmarkEnd w:id="163"/>
      <w:bookmarkEnd w:id="164"/>
    </w:p>
    <w:p w14:paraId="716DDA27" w14:textId="1BB47F4C"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F053B4" w:rsidRPr="003B09F5">
        <w:rPr>
          <w:rFonts w:cs="Times New Roman"/>
        </w:rPr>
        <w:t xml:space="preserve">Figure </w:t>
      </w:r>
      <w:r w:rsidR="00F053B4">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F053B4">
        <w:t xml:space="preserve">Table </w:t>
      </w:r>
      <w:r w:rsidR="00F053B4">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but it is unlikely to be sufficient to restore the natural</w:t>
      </w:r>
      <w:r w:rsidR="007F5BD4">
        <w:rPr>
          <w:rFonts w:cs="Times New Roman"/>
        </w:rPr>
        <w:t xml:space="preserve"> </w:t>
      </w:r>
      <w:r w:rsidRPr="003B09F5">
        <w:rPr>
          <w:rFonts w:cs="Times New Roman"/>
        </w:rPr>
        <w:t>.</w:t>
      </w:r>
      <w:bookmarkStart w:id="165" w:name="site-summary-7"/>
    </w:p>
    <w:p w14:paraId="1E56F04C" w14:textId="51972C22" w:rsidR="00331515" w:rsidRDefault="00331515" w:rsidP="00331515">
      <w:pPr>
        <w:pStyle w:val="Caption"/>
        <w:keepNext/>
      </w:pPr>
      <w:bookmarkStart w:id="166" w:name="_Ref25921927"/>
      <w:r>
        <w:t xml:space="preserve">Table </w:t>
      </w:r>
      <w:r>
        <w:fldChar w:fldCharType="begin"/>
      </w:r>
      <w:r>
        <w:instrText>SEQ Table \* ARABIC</w:instrText>
      </w:r>
      <w:r>
        <w:fldChar w:fldCharType="separate"/>
      </w:r>
      <w:r w:rsidR="00F053B4">
        <w:rPr>
          <w:noProof/>
        </w:rPr>
        <w:t>16</w:t>
      </w:r>
      <w:r>
        <w:fldChar w:fldCharType="end"/>
      </w:r>
      <w:bookmarkEnd w:id="166"/>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81558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6A7606D2">
            <wp:extent cx="4620126" cy="3197728"/>
            <wp:effectExtent l="0" t="0" r="0" b="3175"/>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9A1F7A2" w14:textId="11F18CD8" w:rsidR="0081558C" w:rsidRPr="003B09F5" w:rsidRDefault="0081558C" w:rsidP="0081558C">
      <w:pPr>
        <w:pStyle w:val="Caption"/>
        <w:rPr>
          <w:rFonts w:ascii="Times New Roman" w:hAnsi="Times New Roman" w:cs="Times New Roman"/>
        </w:rPr>
      </w:pPr>
      <w:bookmarkStart w:id="167"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11</w:t>
      </w:r>
      <w:r w:rsidRPr="003B09F5">
        <w:rPr>
          <w:rFonts w:ascii="Times New Roman" w:hAnsi="Times New Roman" w:cs="Times New Roman"/>
        </w:rPr>
        <w:fldChar w:fldCharType="end"/>
      </w:r>
      <w:bookmarkEnd w:id="167"/>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168" w:name="_Toc30159350"/>
      <w:r>
        <w:t>Implications of revised threshold</w:t>
      </w:r>
      <w:bookmarkEnd w:id="165"/>
      <w:bookmarkEnd w:id="168"/>
    </w:p>
    <w:p w14:paraId="1CC469F2" w14:textId="5919FB06"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F053B4" w:rsidRPr="003B09F5">
        <w:rPr>
          <w:rFonts w:cs="Times New Roman"/>
        </w:rPr>
        <w:t xml:space="preserve">Table </w:t>
      </w:r>
      <w:r w:rsidR="00F053B4">
        <w:rPr>
          <w:rFonts w:cs="Times New Roman"/>
          <w:noProof/>
        </w:rPr>
        <w:t>17</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gomphocephala</w:t>
      </w:r>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169" w:name="_Ref25921934"/>
      <w:r w:rsidR="00C326E8">
        <w:t xml:space="preserve"> Even </w:t>
      </w:r>
      <w:r w:rsidR="00DA3785">
        <w:t xml:space="preserve">if the hydrological regime </w:t>
      </w:r>
      <w:r w:rsidR="0031459F">
        <w:t xml:space="preserve">begins to resemble </w:t>
      </w:r>
      <w:r w:rsidR="001E3BAE">
        <w:t>that of a dampland</w:t>
      </w:r>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r w:rsidR="0000421F">
        <w:rPr>
          <w:i/>
          <w:iCs/>
        </w:rPr>
        <w:t>Baumea</w:t>
      </w:r>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C807C28" w14:textId="2827DFE0" w:rsidR="000B5A1B" w:rsidRDefault="000B5A1B" w:rsidP="00023E16">
      <w:pPr>
        <w:pStyle w:val="TableCaption"/>
        <w:rPr>
          <w:rFonts w:cs="Times New Roman"/>
        </w:rPr>
      </w:pPr>
    </w:p>
    <w:p w14:paraId="38557EA0" w14:textId="2368CA03" w:rsidR="00023E16" w:rsidRPr="003B09F5" w:rsidRDefault="00023E16" w:rsidP="00023E16">
      <w:pPr>
        <w:pStyle w:val="TableCaption"/>
        <w:rPr>
          <w:rFonts w:ascii="Times New Roman" w:hAnsi="Times New Roman" w:cs="Times New Roman"/>
        </w:rPr>
      </w:pPr>
      <w:bookmarkStart w:id="170"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169"/>
      <w:bookmarkEnd w:id="170"/>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74"/>
        <w:gridCol w:w="7931"/>
        <w:gridCol w:w="2055"/>
      </w:tblGrid>
      <w:tr w:rsidR="00F6213E"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71" w:name="vegetation-dynamics-7"/>
    </w:p>
    <w:p w14:paraId="262720FA" w14:textId="23AC5087" w:rsidR="001D584F" w:rsidRPr="003B09F5" w:rsidRDefault="005D6919">
      <w:pPr>
        <w:pStyle w:val="Heading2"/>
        <w:rPr>
          <w:rFonts w:cs="Times New Roman"/>
        </w:rPr>
      </w:pPr>
      <w:bookmarkStart w:id="172" w:name="pipidinny-swamp"/>
      <w:bookmarkStart w:id="173" w:name="_Toc30159351"/>
      <w:bookmarkEnd w:id="171"/>
      <w:r w:rsidRPr="003B09F5">
        <w:rPr>
          <w:rFonts w:cs="Times New Roman"/>
        </w:rPr>
        <w:lastRenderedPageBreak/>
        <w:t>Pipidinny Swamp</w:t>
      </w:r>
      <w:bookmarkEnd w:id="172"/>
      <w:bookmarkEnd w:id="173"/>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174" w:name="hydrology-8"/>
      <w:bookmarkStart w:id="175" w:name="_Toc30159352"/>
      <w:r w:rsidRPr="003B09F5">
        <w:rPr>
          <w:rFonts w:cs="Times New Roman"/>
        </w:rPr>
        <w:t>Hydrology</w:t>
      </w:r>
      <w:bookmarkEnd w:id="174"/>
      <w:bookmarkEnd w:id="175"/>
    </w:p>
    <w:p w14:paraId="262720FD" w14:textId="014A7894"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F053B4" w:rsidRPr="003B09F5">
        <w:rPr>
          <w:rFonts w:cs="Times New Roman"/>
        </w:rPr>
        <w:t xml:space="preserve">Figure </w:t>
      </w:r>
      <w:r w:rsidR="00F053B4">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F053B4">
        <w:t xml:space="preserve">Table </w:t>
      </w:r>
      <w:r w:rsidR="00F053B4">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79E1BD05" w:rsidR="00DA2C62" w:rsidRDefault="00DA2C62" w:rsidP="00DA2C62">
      <w:pPr>
        <w:pStyle w:val="Caption"/>
        <w:keepNext/>
      </w:pPr>
      <w:bookmarkStart w:id="176" w:name="_Ref25921999"/>
      <w:r>
        <w:t xml:space="preserve">Table </w:t>
      </w:r>
      <w:r>
        <w:fldChar w:fldCharType="begin"/>
      </w:r>
      <w:r>
        <w:instrText>SEQ Table \* ARABIC</w:instrText>
      </w:r>
      <w:r>
        <w:fldChar w:fldCharType="separate"/>
      </w:r>
      <w:r w:rsidR="00F053B4">
        <w:rPr>
          <w:noProof/>
        </w:rPr>
        <w:t>18</w:t>
      </w:r>
      <w:r>
        <w:fldChar w:fldCharType="end"/>
      </w:r>
      <w:bookmarkEnd w:id="176"/>
      <w:r w:rsidRPr="00326731">
        <w:rPr>
          <w:rFonts w:ascii="LMRoman10-Regular" w:hAnsi="LMRoman10-Regular" w:cs="LMRoman10-Regular"/>
          <w:sz w:val="20"/>
          <w:szCs w:val="20"/>
          <w:lang w:val="en-AU"/>
        </w:rPr>
        <w:t xml:space="preserve"> </w:t>
      </w:r>
      <w:commentRangeStart w:id="177"/>
      <w:commentRangeStart w:id="178"/>
      <w:r w:rsidRPr="00326731">
        <w:rPr>
          <w:lang w:val="en-AU"/>
        </w:rPr>
        <w:t xml:space="preserve">Five year summaries of surface water level data at </w:t>
      </w:r>
      <w:r w:rsidR="00930F45">
        <w:rPr>
          <w:lang w:val="en-AU"/>
        </w:rPr>
        <w:t>Pip</w:t>
      </w:r>
      <w:r w:rsidR="008524CE">
        <w:rPr>
          <w:lang w:val="en-AU"/>
        </w:rPr>
        <w:t>i</w:t>
      </w:r>
      <w:r w:rsidR="00930F45">
        <w:rPr>
          <w:lang w:val="en-AU"/>
        </w:rPr>
        <w:t>dinny Swamp</w:t>
      </w:r>
      <w:commentRangeEnd w:id="177"/>
      <w:r w:rsidR="006029F2">
        <w:rPr>
          <w:rStyle w:val="CommentReference"/>
        </w:rPr>
        <w:commentReference w:id="177"/>
      </w:r>
      <w:commentRangeEnd w:id="178"/>
      <w:r w:rsidR="00E35CB2">
        <w:rPr>
          <w:rStyle w:val="CommentReference"/>
        </w:rPr>
        <w:commentReference w:id="178"/>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33A6D4CB" w14:textId="77777777" w:rsidR="00337696" w:rsidRPr="003B09F5" w:rsidRDefault="00337696" w:rsidP="00337696">
      <w:pPr>
        <w:pStyle w:val="CaptionedFigure"/>
        <w:rPr>
          <w:rFonts w:ascii="Times New Roman" w:hAnsi="Times New Roman" w:cs="Times New Roman"/>
        </w:rPr>
      </w:pPr>
      <w:bookmarkStart w:id="179" w:name="site-summary-8"/>
      <w:r w:rsidRPr="003B09F5">
        <w:rPr>
          <w:rFonts w:ascii="Times New Roman" w:hAnsi="Times New Roman" w:cs="Times New Roman"/>
          <w:noProof/>
          <w:lang w:val="en-AU" w:eastAsia="en-AU"/>
        </w:rPr>
        <w:lastRenderedPageBreak/>
        <w:drawing>
          <wp:inline distT="0" distB="0" distL="0" distR="0" wp14:anchorId="47A0136F" wp14:editId="224EC616">
            <wp:extent cx="4620126" cy="3197728"/>
            <wp:effectExtent l="0" t="0" r="0" b="3175"/>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23E35BB" w14:textId="1D9C689E" w:rsidR="00337696" w:rsidRPr="003B09F5" w:rsidRDefault="00337696" w:rsidP="00337696">
      <w:pPr>
        <w:pStyle w:val="Caption"/>
        <w:rPr>
          <w:rFonts w:ascii="Times New Roman" w:hAnsi="Times New Roman" w:cs="Times New Roman"/>
        </w:rPr>
      </w:pPr>
      <w:bookmarkStart w:id="180"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12</w:t>
      </w:r>
      <w:r w:rsidRPr="003B09F5">
        <w:rPr>
          <w:rFonts w:ascii="Times New Roman" w:hAnsi="Times New Roman" w:cs="Times New Roman"/>
        </w:rPr>
        <w:fldChar w:fldCharType="end"/>
      </w:r>
      <w:bookmarkEnd w:id="180"/>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increases in water levels.</w:t>
      </w:r>
    </w:p>
    <w:p w14:paraId="262720FF" w14:textId="40D5C720" w:rsidR="001D584F" w:rsidRPr="003B09F5" w:rsidRDefault="00A200FB">
      <w:pPr>
        <w:pStyle w:val="Heading3"/>
        <w:rPr>
          <w:rFonts w:cs="Times New Roman"/>
        </w:rPr>
      </w:pPr>
      <w:bookmarkStart w:id="181" w:name="_Toc30159353"/>
      <w:r>
        <w:rPr>
          <w:rFonts w:cs="Times New Roman"/>
        </w:rPr>
        <w:t>Implications of revised threshold</w:t>
      </w:r>
      <w:bookmarkEnd w:id="179"/>
      <w:bookmarkEnd w:id="181"/>
    </w:p>
    <w:p w14:paraId="30E74E93" w14:textId="08D3E7FA" w:rsidR="004B0E9C" w:rsidRPr="00114A62" w:rsidRDefault="005D6919" w:rsidP="004B0E9C">
      <w:pPr>
        <w:pStyle w:val="FirstParagraph"/>
        <w:sectPr w:rsidR="004B0E9C" w:rsidRPr="00114A62"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F053B4" w:rsidRPr="003B09F5">
        <w:rPr>
          <w:rFonts w:cs="Times New Roman"/>
        </w:rPr>
        <w:t xml:space="preserve">Table </w:t>
      </w:r>
      <w:r w:rsidR="00F053B4">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182" w:name="_Ref25922010"/>
      <w:r w:rsidR="00010FF7">
        <w:t xml:space="preserve"> </w:t>
      </w:r>
      <w:r w:rsidR="00114A62">
        <w:t>E</w:t>
      </w:r>
      <w:r w:rsidR="00010FF7">
        <w:t>xotic species</w:t>
      </w:r>
      <w:r w:rsidR="00114A62">
        <w:t xml:space="preserve"> that are likely to remain abundant at the site</w:t>
      </w:r>
      <w:r w:rsidR="00010FF7">
        <w:t xml:space="preserve"> include </w:t>
      </w:r>
      <w:r w:rsidR="00010FF7">
        <w:rPr>
          <w:i/>
          <w:iCs/>
        </w:rPr>
        <w:t>Bromus diamndr</w:t>
      </w:r>
      <w:r w:rsidR="00114A62">
        <w:rPr>
          <w:i/>
          <w:iCs/>
        </w:rPr>
        <w:t>us</w:t>
      </w:r>
      <w:r w:rsidR="00114A62">
        <w:t xml:space="preserve"> and </w:t>
      </w:r>
      <w:r w:rsidR="00114A62">
        <w:rPr>
          <w:i/>
          <w:iCs/>
        </w:rPr>
        <w:t>Ehrharta longiflora</w:t>
      </w:r>
      <w:r w:rsidR="00114A62">
        <w:t>.</w:t>
      </w:r>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40582F40" w:rsidR="00023E16" w:rsidRPr="003B09F5" w:rsidRDefault="00023E16" w:rsidP="00023E16">
      <w:pPr>
        <w:pStyle w:val="TableCaption"/>
        <w:rPr>
          <w:rFonts w:ascii="Times New Roman" w:hAnsi="Times New Roman" w:cs="Times New Roman"/>
        </w:rPr>
      </w:pPr>
      <w:bookmarkStart w:id="183"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182"/>
      <w:bookmarkEnd w:id="183"/>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02"/>
        <w:gridCol w:w="7627"/>
        <w:gridCol w:w="1731"/>
      </w:tblGrid>
      <w:tr w:rsidR="00F6213E"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commentRangeStart w:id="184"/>
            <w:r w:rsidRPr="003B09F5">
              <w:rPr>
                <w:rFonts w:cs="Times New Roman"/>
                <w:b/>
              </w:rPr>
              <w:t>Site management objectives</w:t>
            </w:r>
            <w:commentRangeEnd w:id="184"/>
            <w:r w:rsidR="006029F2">
              <w:rPr>
                <w:rStyle w:val="CommentReference"/>
                <w:rFonts w:asciiTheme="minorHAnsi" w:hAnsiTheme="minorHAnsi"/>
              </w:rPr>
              <w:commentReference w:id="184"/>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85" w:name="vegetation-dynamics-8"/>
    </w:p>
    <w:p w14:paraId="26272167" w14:textId="34EE7804" w:rsidR="001D584F" w:rsidRPr="003B09F5" w:rsidRDefault="005D6919">
      <w:pPr>
        <w:pStyle w:val="Heading2"/>
        <w:rPr>
          <w:rFonts w:cs="Times New Roman"/>
        </w:rPr>
      </w:pPr>
      <w:bookmarkStart w:id="186" w:name="lexia-186"/>
      <w:bookmarkStart w:id="187" w:name="_Toc30159354"/>
      <w:bookmarkEnd w:id="185"/>
      <w:r w:rsidRPr="003B09F5">
        <w:rPr>
          <w:rFonts w:cs="Times New Roman"/>
        </w:rPr>
        <w:lastRenderedPageBreak/>
        <w:t>Lexia 186</w:t>
      </w:r>
      <w:bookmarkEnd w:id="186"/>
      <w:bookmarkEnd w:id="187"/>
    </w:p>
    <w:p w14:paraId="26272168" w14:textId="44772A33"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w:t>
      </w:r>
      <w:commentRangeStart w:id="188"/>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188"/>
      <w:r w:rsidR="000A1AAA">
        <w:rPr>
          <w:rStyle w:val="CommentReference"/>
          <w:rFonts w:asciiTheme="minorHAnsi" w:hAnsiTheme="minorHAnsi"/>
        </w:rPr>
        <w:commentReference w:id="188"/>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89" w:name="hydrology-9"/>
      <w:bookmarkStart w:id="190" w:name="_Toc30159355"/>
      <w:r w:rsidRPr="003B09F5">
        <w:rPr>
          <w:rFonts w:cs="Times New Roman"/>
        </w:rPr>
        <w:t>Hydrology</w:t>
      </w:r>
      <w:bookmarkEnd w:id="189"/>
      <w:bookmarkEnd w:id="190"/>
    </w:p>
    <w:p w14:paraId="2627216A" w14:textId="6E9478FA"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F053B4" w:rsidRPr="003B09F5">
        <w:rPr>
          <w:rFonts w:cs="Times New Roman"/>
        </w:rPr>
        <w:t xml:space="preserve">Figure </w:t>
      </w:r>
      <w:r w:rsidR="00F053B4">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F053B4">
        <w:t xml:space="preserve">Table </w:t>
      </w:r>
      <w:r w:rsidR="00F053B4">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78F1B52" w:rsidR="005D0F16" w:rsidRDefault="005D0F16" w:rsidP="005D0F16">
      <w:pPr>
        <w:pStyle w:val="Caption"/>
        <w:keepNext/>
      </w:pPr>
      <w:bookmarkStart w:id="191" w:name="_Ref25922072"/>
      <w:r>
        <w:t xml:space="preserve">Table </w:t>
      </w:r>
      <w:r>
        <w:fldChar w:fldCharType="begin"/>
      </w:r>
      <w:r>
        <w:instrText>SEQ Table \* ARABIC</w:instrText>
      </w:r>
      <w:r>
        <w:fldChar w:fldCharType="separate"/>
      </w:r>
      <w:r w:rsidR="00F053B4">
        <w:rPr>
          <w:noProof/>
        </w:rPr>
        <w:t>20</w:t>
      </w:r>
      <w:r>
        <w:fldChar w:fldCharType="end"/>
      </w:r>
      <w:bookmarkEnd w:id="19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E57C4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0076E9C4">
            <wp:extent cx="5855346" cy="4052661"/>
            <wp:effectExtent l="0" t="0" r="0" b="508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55346" cy="4052661"/>
                    </a:xfrm>
                    <a:prstGeom prst="rect">
                      <a:avLst/>
                    </a:prstGeom>
                    <a:noFill/>
                    <a:ln w="9525">
                      <a:noFill/>
                      <a:headEnd/>
                      <a:tailEnd/>
                    </a:ln>
                  </pic:spPr>
                </pic:pic>
              </a:graphicData>
            </a:graphic>
          </wp:inline>
        </w:drawing>
      </w:r>
    </w:p>
    <w:p w14:paraId="203702CC" w14:textId="2E99C6C8" w:rsidR="00E57C40" w:rsidRPr="003B09F5" w:rsidRDefault="00E57C40" w:rsidP="00E57C40">
      <w:pPr>
        <w:pStyle w:val="Caption"/>
        <w:rPr>
          <w:rFonts w:ascii="Times New Roman" w:hAnsi="Times New Roman" w:cs="Times New Roman"/>
        </w:rPr>
      </w:pPr>
      <w:bookmarkStart w:id="192"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13</w:t>
      </w:r>
      <w:r w:rsidRPr="003B09F5">
        <w:rPr>
          <w:rFonts w:ascii="Times New Roman" w:hAnsi="Times New Roman" w:cs="Times New Roman"/>
        </w:rPr>
        <w:fldChar w:fldCharType="end"/>
      </w:r>
      <w:bookmarkEnd w:id="192"/>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water levels.</w:t>
      </w:r>
    </w:p>
    <w:p w14:paraId="2627216B" w14:textId="51EB4EF9" w:rsidR="001D584F" w:rsidRPr="003B09F5" w:rsidRDefault="00A200FB">
      <w:pPr>
        <w:pStyle w:val="Heading3"/>
        <w:rPr>
          <w:rFonts w:cs="Times New Roman"/>
        </w:rPr>
      </w:pPr>
      <w:bookmarkStart w:id="193" w:name="_Toc30159356"/>
      <w:r>
        <w:rPr>
          <w:rFonts w:cs="Times New Roman"/>
        </w:rPr>
        <w:t>Implications of revised threshold</w:t>
      </w:r>
      <w:bookmarkEnd w:id="193"/>
    </w:p>
    <w:p w14:paraId="2D014DFF" w14:textId="6A9FE81F"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F053B4" w:rsidRPr="003B09F5">
        <w:rPr>
          <w:rFonts w:cs="Times New Roman"/>
        </w:rPr>
        <w:t xml:space="preserve">Table </w:t>
      </w:r>
      <w:r w:rsidR="00F053B4">
        <w:rPr>
          <w:rFonts w:cs="Times New Roman"/>
          <w:noProof/>
        </w:rPr>
        <w:t>21</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these shifts are </w:t>
      </w:r>
      <w:r w:rsidR="006D19D5">
        <w:t xml:space="preserve">not </w:t>
      </w:r>
      <w:r w:rsidR="002268A3" w:rsidRPr="003B09F5">
        <w:t>attributed to declining groundwater levels. Nonetheless, further monitoring will provide additional information as to whether the vegetation is likely to continue to change further.</w:t>
      </w:r>
      <w:bookmarkStart w:id="194" w:name="_Ref25922079"/>
    </w:p>
    <w:p w14:paraId="6764CA44" w14:textId="20B0783C" w:rsidR="00DC5EDD" w:rsidRDefault="00DC5EDD" w:rsidP="00FB199A">
      <w:pPr>
        <w:pStyle w:val="TableCaption"/>
        <w:rPr>
          <w:rFonts w:cs="Times New Roman"/>
        </w:rPr>
      </w:pPr>
    </w:p>
    <w:p w14:paraId="7F4D1A85" w14:textId="4947B426" w:rsidR="00FB199A" w:rsidRPr="003B09F5" w:rsidRDefault="00FB199A" w:rsidP="00FB199A">
      <w:pPr>
        <w:pStyle w:val="TableCaption"/>
        <w:rPr>
          <w:rFonts w:ascii="Times New Roman" w:hAnsi="Times New Roman" w:cs="Times New Roman"/>
        </w:rPr>
      </w:pPr>
      <w:bookmarkStart w:id="195"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194"/>
      <w:bookmarkEnd w:id="195"/>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8"/>
        <w:gridCol w:w="8524"/>
        <w:gridCol w:w="1928"/>
      </w:tblGrid>
      <w:tr w:rsidR="00F6213E"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commentRangeStart w:id="196"/>
            <w:r w:rsidRPr="002268A3">
              <w:rPr>
                <w:rFonts w:cs="Times New Roman"/>
                <w:highlight w:val="yellow"/>
              </w:rPr>
              <w:t>WHAT FRINGING VEGETATION?</w:t>
            </w:r>
            <w:commentRangeEnd w:id="196"/>
            <w:r w:rsidR="002F3052">
              <w:rPr>
                <w:rStyle w:val="CommentReference"/>
                <w:rFonts w:asciiTheme="minorHAnsi" w:hAnsiTheme="minorHAnsi"/>
              </w:rPr>
              <w:commentReference w:id="196"/>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197"/>
            <w:r w:rsidRPr="003B09F5">
              <w:rPr>
                <w:rFonts w:cs="Times New Roman"/>
              </w:rPr>
              <w:t>Protect invertebrate communities dependent on the wetland</w:t>
            </w:r>
            <w:commentRangeEnd w:id="197"/>
            <w:r w:rsidR="001E6A01">
              <w:rPr>
                <w:rStyle w:val="CommentReference"/>
                <w:rFonts w:asciiTheme="minorHAnsi" w:hAnsiTheme="minorHAnsi"/>
              </w:rPr>
              <w:commentReference w:id="197"/>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98" w:name="vegetation-dynamics-9"/>
    </w:p>
    <w:p w14:paraId="2627219A" w14:textId="14BB8418" w:rsidR="001D584F" w:rsidRPr="003B09F5" w:rsidRDefault="005D6919">
      <w:pPr>
        <w:pStyle w:val="Heading2"/>
        <w:rPr>
          <w:rFonts w:cs="Times New Roman"/>
        </w:rPr>
      </w:pPr>
      <w:bookmarkStart w:id="199" w:name="melaleuca-park-173"/>
      <w:bookmarkStart w:id="200" w:name="_Toc30159357"/>
      <w:bookmarkEnd w:id="198"/>
      <w:r w:rsidRPr="003B09F5">
        <w:rPr>
          <w:rFonts w:cs="Times New Roman"/>
        </w:rPr>
        <w:lastRenderedPageBreak/>
        <w:t>Melaleuca Park 173</w:t>
      </w:r>
      <w:bookmarkEnd w:id="199"/>
      <w:bookmarkEnd w:id="200"/>
    </w:p>
    <w:p w14:paraId="2627219B" w14:textId="746E9242"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201" w:name="hydrology-and-water-quality"/>
      <w:bookmarkStart w:id="202" w:name="_Toc30159358"/>
      <w:r w:rsidRPr="003B09F5">
        <w:rPr>
          <w:rFonts w:cs="Times New Roman"/>
        </w:rPr>
        <w:t>Hydrology</w:t>
      </w:r>
      <w:bookmarkEnd w:id="201"/>
      <w:bookmarkEnd w:id="202"/>
    </w:p>
    <w:p w14:paraId="2627219D" w14:textId="3828CD67"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F053B4" w:rsidRPr="003B09F5">
        <w:rPr>
          <w:rFonts w:cs="Times New Roman"/>
        </w:rPr>
        <w:t xml:space="preserve">Figure </w:t>
      </w:r>
      <w:r w:rsidR="00F053B4">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F053B4">
        <w:t xml:space="preserve">Table </w:t>
      </w:r>
      <w:r w:rsidR="00F053B4">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7F021874" w:rsidR="00954E4F" w:rsidRDefault="00954E4F" w:rsidP="00954E4F">
      <w:pPr>
        <w:pStyle w:val="Caption"/>
        <w:keepNext/>
      </w:pPr>
      <w:bookmarkStart w:id="203" w:name="_Ref25922180"/>
      <w:r>
        <w:t xml:space="preserve">Table </w:t>
      </w:r>
      <w:r>
        <w:fldChar w:fldCharType="begin"/>
      </w:r>
      <w:r>
        <w:instrText>SEQ Table \* ARABIC</w:instrText>
      </w:r>
      <w:r>
        <w:fldChar w:fldCharType="separate"/>
      </w:r>
      <w:r w:rsidR="00F053B4">
        <w:rPr>
          <w:noProof/>
        </w:rPr>
        <w:t>22</w:t>
      </w:r>
      <w:r>
        <w:fldChar w:fldCharType="end"/>
      </w:r>
      <w:bookmarkEnd w:id="203"/>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33EF6DAA">
            <wp:extent cx="5620363" cy="389002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20363" cy="3890022"/>
                    </a:xfrm>
                    <a:prstGeom prst="rect">
                      <a:avLst/>
                    </a:prstGeom>
                    <a:noFill/>
                    <a:ln w="9525">
                      <a:noFill/>
                      <a:headEnd/>
                      <a:tailEnd/>
                    </a:ln>
                  </pic:spPr>
                </pic:pic>
              </a:graphicData>
            </a:graphic>
          </wp:inline>
        </w:drawing>
      </w:r>
    </w:p>
    <w:p w14:paraId="39F20392" w14:textId="1F7CFE8F" w:rsidR="00585210" w:rsidRPr="003B09F5" w:rsidRDefault="00585210" w:rsidP="00585210">
      <w:pPr>
        <w:pStyle w:val="Caption"/>
        <w:rPr>
          <w:rFonts w:ascii="Times New Roman" w:hAnsi="Times New Roman" w:cs="Times New Roman"/>
        </w:rPr>
      </w:pPr>
      <w:bookmarkStart w:id="204"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14</w:t>
      </w:r>
      <w:r w:rsidRPr="003B09F5">
        <w:rPr>
          <w:rFonts w:ascii="Times New Roman" w:hAnsi="Times New Roman" w:cs="Times New Roman"/>
        </w:rPr>
        <w:fldChar w:fldCharType="end"/>
      </w:r>
      <w:bookmarkEnd w:id="204"/>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205" w:name="_Toc30159359"/>
      <w:r>
        <w:rPr>
          <w:rFonts w:cs="Times New Roman"/>
        </w:rPr>
        <w:t>Implications of revised threshold</w:t>
      </w:r>
      <w:bookmarkEnd w:id="205"/>
    </w:p>
    <w:p w14:paraId="5332A36A" w14:textId="5F075352"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Pr="003B09F5">
        <w:t>(</w:t>
      </w:r>
      <w:r w:rsidR="00CB33E4">
        <w:fldChar w:fldCharType="begin"/>
      </w:r>
      <w:r w:rsidR="00CB33E4">
        <w:instrText xml:space="preserve"> REF _Ref26196089 \h </w:instrText>
      </w:r>
      <w:r w:rsidR="00CB33E4">
        <w:fldChar w:fldCharType="separate"/>
      </w:r>
      <w:r w:rsidR="00F053B4" w:rsidRPr="003B09F5">
        <w:rPr>
          <w:rFonts w:cs="Times New Roman"/>
        </w:rPr>
        <w:t xml:space="preserve">Table </w:t>
      </w:r>
      <w:r w:rsidR="00F053B4">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continue to decline.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r w:rsidR="00833AF7" w:rsidRPr="003B09F5">
        <w:rPr>
          <w:rFonts w:cs="Times New Roman"/>
          <w:i/>
        </w:rPr>
        <w:t>Xanthorrhoea preissii</w:t>
      </w:r>
      <w:r w:rsidR="00833AF7" w:rsidRPr="003B09F5">
        <w:rPr>
          <w:rFonts w:cs="Times New Roman"/>
        </w:rPr>
        <w:t xml:space="preserve"> and </w:t>
      </w:r>
      <w:r w:rsidR="00833AF7" w:rsidRPr="003B09F5">
        <w:rPr>
          <w:rFonts w:cs="Times New Roman"/>
          <w:i/>
        </w:rPr>
        <w:t>Dielsia stenostachya</w:t>
      </w:r>
      <w:r w:rsidR="00833AF7">
        <w:rPr>
          <w:rFonts w:cs="Times New Roman"/>
          <w:iCs/>
        </w:rPr>
        <w:t>, are likely to increase in abundance.</w:t>
      </w:r>
    </w:p>
    <w:p w14:paraId="6A87A9E4" w14:textId="764BA9FD" w:rsidR="00CB33E4" w:rsidRDefault="00FB4D96" w:rsidP="00CB33E4">
      <w:pPr>
        <w:pStyle w:val="FirstParagraph"/>
        <w:sectPr w:rsidR="00CB33E4" w:rsidSect="00C92A7C">
          <w:pgSz w:w="12240" w:h="15840"/>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206"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 the low pH excludes </w:t>
      </w:r>
      <w:r w:rsidR="00297939">
        <w:t xml:space="preserve">non-acidiphilic </w:t>
      </w:r>
      <w:r w:rsidR="00D618E7">
        <w:t>species.</w:t>
      </w:r>
    </w:p>
    <w:p w14:paraId="70CCD369" w14:textId="29A643E6" w:rsidR="00CB33E4" w:rsidRDefault="00CB33E4" w:rsidP="00FB199A">
      <w:pPr>
        <w:pStyle w:val="TableCaption"/>
        <w:rPr>
          <w:rFonts w:cs="Times New Roman"/>
        </w:rPr>
      </w:pPr>
    </w:p>
    <w:p w14:paraId="0FE71564" w14:textId="0DDF9AA5" w:rsidR="00FB199A" w:rsidRPr="003B09F5" w:rsidRDefault="00FB199A" w:rsidP="00FB199A">
      <w:pPr>
        <w:pStyle w:val="TableCaption"/>
        <w:rPr>
          <w:rFonts w:ascii="Times New Roman" w:hAnsi="Times New Roman" w:cs="Times New Roman"/>
        </w:rPr>
      </w:pPr>
      <w:bookmarkStart w:id="207"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06"/>
      <w:bookmarkEnd w:id="207"/>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84"/>
        <w:gridCol w:w="8097"/>
        <w:gridCol w:w="1879"/>
      </w:tblGrid>
      <w:tr w:rsidR="00F6213E"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8" w:name="water-quality-6"/>
    </w:p>
    <w:p w14:paraId="262721DC" w14:textId="0DF3DB7B" w:rsidR="001D584F" w:rsidRPr="003B09F5" w:rsidRDefault="005D6919">
      <w:pPr>
        <w:pStyle w:val="Heading2"/>
        <w:rPr>
          <w:rFonts w:cs="Times New Roman"/>
        </w:rPr>
      </w:pPr>
      <w:bookmarkStart w:id="209" w:name="melaleuca-park-78"/>
      <w:bookmarkStart w:id="210" w:name="_Toc30159360"/>
      <w:bookmarkEnd w:id="208"/>
      <w:r w:rsidRPr="003B09F5">
        <w:rPr>
          <w:rFonts w:cs="Times New Roman"/>
        </w:rPr>
        <w:lastRenderedPageBreak/>
        <w:t>Melaleuca Park 78</w:t>
      </w:r>
      <w:bookmarkEnd w:id="209"/>
      <w:bookmarkEnd w:id="210"/>
    </w:p>
    <w:p w14:paraId="262721DD" w14:textId="21490B1C"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211" w:name="hydrology-10"/>
      <w:bookmarkStart w:id="212" w:name="_Toc30159361"/>
      <w:r w:rsidRPr="003B09F5">
        <w:rPr>
          <w:rFonts w:cs="Times New Roman"/>
        </w:rPr>
        <w:t>Hydrology</w:t>
      </w:r>
      <w:bookmarkEnd w:id="211"/>
      <w:bookmarkEnd w:id="212"/>
    </w:p>
    <w:p w14:paraId="262721DF" w14:textId="555F21C7"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F053B4" w:rsidRPr="003B09F5">
        <w:rPr>
          <w:rFonts w:cs="Times New Roman"/>
        </w:rPr>
        <w:t xml:space="preserve">Figure </w:t>
      </w:r>
      <w:r w:rsidR="00F053B4">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F053B4">
        <w:t xml:space="preserve">Table </w:t>
      </w:r>
      <w:r w:rsidR="00F053B4">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44D3275D" w:rsidR="00D07235" w:rsidRDefault="00D07235" w:rsidP="00D07235">
      <w:pPr>
        <w:pStyle w:val="Caption"/>
        <w:keepNext/>
      </w:pPr>
      <w:bookmarkStart w:id="213" w:name="_Ref25922263"/>
      <w:r>
        <w:t xml:space="preserve">Table </w:t>
      </w:r>
      <w:r>
        <w:fldChar w:fldCharType="begin"/>
      </w:r>
      <w:r>
        <w:instrText>SEQ Table \* ARABIC</w:instrText>
      </w:r>
      <w:r>
        <w:fldChar w:fldCharType="separate"/>
      </w:r>
      <w:r w:rsidR="00F053B4">
        <w:rPr>
          <w:noProof/>
        </w:rPr>
        <w:t>24</w:t>
      </w:r>
      <w:r>
        <w:fldChar w:fldCharType="end"/>
      </w:r>
      <w:bookmarkEnd w:id="213"/>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2E1E8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79440325">
            <wp:extent cx="4620126" cy="3197728"/>
            <wp:effectExtent l="0" t="0" r="0" b="3175"/>
            <wp:docPr id="62" name="Picture"/>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75002BF" w14:textId="28579382" w:rsidR="002E1E8D" w:rsidRPr="003B09F5" w:rsidRDefault="002E1E8D" w:rsidP="002E1E8D">
      <w:pPr>
        <w:pStyle w:val="Caption"/>
        <w:rPr>
          <w:rFonts w:ascii="Times New Roman" w:hAnsi="Times New Roman" w:cs="Times New Roman"/>
        </w:rPr>
      </w:pPr>
      <w:bookmarkStart w:id="214"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15</w:t>
      </w:r>
      <w:r w:rsidRPr="003B09F5">
        <w:rPr>
          <w:rFonts w:ascii="Times New Roman" w:hAnsi="Times New Roman" w:cs="Times New Roman"/>
        </w:rPr>
        <w:fldChar w:fldCharType="end"/>
      </w:r>
      <w:bookmarkEnd w:id="214"/>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215" w:name="_Toc30159362"/>
      <w:r>
        <w:rPr>
          <w:rFonts w:cs="Times New Roman"/>
        </w:rPr>
        <w:t>Implications of revised threshold</w:t>
      </w:r>
      <w:bookmarkEnd w:id="215"/>
    </w:p>
    <w:p w14:paraId="35D76B5C" w14:textId="7906E1A2"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F053B4" w:rsidRPr="003B09F5">
        <w:rPr>
          <w:rFonts w:cs="Times New Roman"/>
        </w:rPr>
        <w:t xml:space="preserve">Table </w:t>
      </w:r>
      <w:r w:rsidR="00F053B4">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bookmarkStart w:id="216" w:name="_Ref25922269"/>
    </w:p>
    <w:p w14:paraId="7E001C6D" w14:textId="654F7F66" w:rsidR="00EF532E" w:rsidRDefault="00EF532E" w:rsidP="00CB33E4">
      <w:pPr>
        <w:pStyle w:val="FirstParagraph"/>
        <w:rPr>
          <w:rFonts w:cs="Times New Roman"/>
        </w:rPr>
      </w:pPr>
    </w:p>
    <w:p w14:paraId="5A024BC3" w14:textId="39AE80EF" w:rsidR="00FB199A" w:rsidRPr="003B09F5" w:rsidRDefault="00FB199A" w:rsidP="00CB33E4">
      <w:pPr>
        <w:pStyle w:val="FirstParagraph"/>
        <w:rPr>
          <w:rFonts w:cs="Times New Roman"/>
        </w:rPr>
      </w:pPr>
      <w:bookmarkStart w:id="217"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F053B4">
        <w:rPr>
          <w:rFonts w:cs="Times New Roman"/>
          <w:noProof/>
        </w:rPr>
        <w:t>25</w:t>
      </w:r>
      <w:r w:rsidRPr="003B09F5">
        <w:rPr>
          <w:rFonts w:cs="Times New Roman"/>
        </w:rPr>
        <w:fldChar w:fldCharType="end"/>
      </w:r>
      <w:bookmarkEnd w:id="216"/>
      <w:bookmarkEnd w:id="217"/>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4"/>
        <w:gridCol w:w="8594"/>
        <w:gridCol w:w="1862"/>
      </w:tblGrid>
      <w:tr w:rsidR="00F6213E"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4473D3E4"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18" w:name="vegetation-dynamics-11"/>
    </w:p>
    <w:p w14:paraId="26272207" w14:textId="749A5A53" w:rsidR="001D584F" w:rsidRPr="003B09F5" w:rsidRDefault="005D6919">
      <w:pPr>
        <w:pStyle w:val="Heading2"/>
        <w:rPr>
          <w:rFonts w:cs="Times New Roman"/>
        </w:rPr>
      </w:pPr>
      <w:bookmarkStart w:id="219" w:name="mm59b---whiteman-park-east"/>
      <w:bookmarkStart w:id="220" w:name="_Toc30159363"/>
      <w:bookmarkEnd w:id="218"/>
      <w:r w:rsidRPr="003B09F5">
        <w:rPr>
          <w:rFonts w:cs="Times New Roman"/>
        </w:rPr>
        <w:lastRenderedPageBreak/>
        <w:t>MM59B - Whiteman Park East</w:t>
      </w:r>
      <w:bookmarkEnd w:id="219"/>
      <w:bookmarkEnd w:id="220"/>
    </w:p>
    <w:p w14:paraId="26272208" w14:textId="77777777" w:rsidR="001D584F" w:rsidRPr="003B09F5" w:rsidRDefault="005D6919">
      <w:pPr>
        <w:pStyle w:val="Heading3"/>
        <w:rPr>
          <w:rFonts w:cs="Times New Roman"/>
        </w:rPr>
      </w:pPr>
      <w:bookmarkStart w:id="221" w:name="hydrology-11"/>
      <w:bookmarkStart w:id="222" w:name="_Toc30159364"/>
      <w:r w:rsidRPr="003B09F5">
        <w:rPr>
          <w:rFonts w:cs="Times New Roman"/>
        </w:rPr>
        <w:t>Hydrology</w:t>
      </w:r>
      <w:bookmarkEnd w:id="221"/>
      <w:bookmarkEnd w:id="222"/>
    </w:p>
    <w:p w14:paraId="26272209" w14:textId="5064F5A6"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F053B4">
        <w:t xml:space="preserve">Table </w:t>
      </w:r>
      <w:r w:rsidR="00F053B4">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537FFBF6" w:rsidR="0088178A" w:rsidRDefault="0088178A" w:rsidP="0088178A">
      <w:pPr>
        <w:pStyle w:val="Caption"/>
        <w:keepNext/>
      </w:pPr>
      <w:bookmarkStart w:id="223" w:name="_Ref25922306"/>
      <w:r>
        <w:t xml:space="preserve">Table </w:t>
      </w:r>
      <w:r>
        <w:fldChar w:fldCharType="begin"/>
      </w:r>
      <w:r>
        <w:instrText>SEQ Table \* ARABIC</w:instrText>
      </w:r>
      <w:r>
        <w:fldChar w:fldCharType="separate"/>
      </w:r>
      <w:r w:rsidR="00F053B4">
        <w:rPr>
          <w:noProof/>
        </w:rPr>
        <w:t>26</w:t>
      </w:r>
      <w:r>
        <w:fldChar w:fldCharType="end"/>
      </w:r>
      <w:bookmarkEnd w:id="223"/>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46705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2AD9BB3E">
            <wp:extent cx="4620126" cy="3197728"/>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0771004B" w14:textId="29915EAB" w:rsidR="0046705A" w:rsidRPr="003B09F5" w:rsidRDefault="0046705A" w:rsidP="0046705A">
      <w:pPr>
        <w:pStyle w:val="Caption"/>
        <w:rPr>
          <w:rFonts w:ascii="Times New Roman" w:hAnsi="Times New Roman" w:cs="Times New Roman"/>
        </w:rPr>
      </w:pPr>
      <w:bookmarkStart w:id="224"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16</w:t>
      </w:r>
      <w:r w:rsidRPr="003B09F5">
        <w:rPr>
          <w:rFonts w:ascii="Times New Roman" w:hAnsi="Times New Roman" w:cs="Times New Roman"/>
        </w:rPr>
        <w:fldChar w:fldCharType="end"/>
      </w:r>
      <w:bookmarkEnd w:id="224"/>
      <w:r w:rsidRPr="003B09F5">
        <w:rPr>
          <w:rFonts w:ascii="Times New Roman" w:hAnsi="Times New Roman" w:cs="Times New Roman"/>
        </w:rPr>
        <w:t xml:space="preserve"> Groundwater levels recorded at bore 61610661 in the vicinity of MM59B. Red segments represent periods of significant decline in groundwater level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groundwater level.</w:t>
      </w:r>
    </w:p>
    <w:p w14:paraId="6961D39C" w14:textId="5EC53396" w:rsidR="00B63EBE" w:rsidRDefault="00A200FB" w:rsidP="006110AD">
      <w:pPr>
        <w:pStyle w:val="Heading3"/>
        <w:rPr>
          <w:rFonts w:cs="Times New Roman"/>
        </w:rPr>
      </w:pPr>
      <w:bookmarkStart w:id="225" w:name="_Toc30159365"/>
      <w:r>
        <w:rPr>
          <w:rFonts w:cs="Times New Roman"/>
        </w:rPr>
        <w:t>Implications of revised threshold</w:t>
      </w:r>
      <w:bookmarkEnd w:id="225"/>
    </w:p>
    <w:p w14:paraId="69755458" w14:textId="12BB2AD3" w:rsidR="00ED06F0" w:rsidRDefault="00ED06F0" w:rsidP="00E7192A">
      <w:pPr>
        <w:pStyle w:val="FirstParagraph"/>
        <w:rPr>
          <w:rFonts w:cs="Times New Roman"/>
        </w:rPr>
      </w:pPr>
      <w:r w:rsidRPr="003B09F5">
        <w:rPr>
          <w:rFonts w:cs="Times New Roman"/>
        </w:rPr>
        <w:t xml:space="preserve">The site contains a fairly sparse understory and open mixed woodland canopy consisting of </w:t>
      </w:r>
      <w:r w:rsidRPr="003B09F5">
        <w:rPr>
          <w:rFonts w:cs="Times New Roman"/>
          <w:i/>
        </w:rPr>
        <w:t>Banksia</w:t>
      </w:r>
      <w:r w:rsidRPr="003B09F5">
        <w:rPr>
          <w:rFonts w:cs="Times New Roman"/>
        </w:rPr>
        <w:t xml:space="preserve"> spp.,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understory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3166ABF5" w14:textId="239DE623" w:rsidR="00E7192A" w:rsidRPr="00EF0C55" w:rsidRDefault="00EF0C55" w:rsidP="00E7192A">
      <w:pPr>
        <w:pStyle w:val="BodyText"/>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programme at this site and </w:t>
      </w:r>
      <w:r w:rsidR="0032231A">
        <w:t>the shifts associated with groundwater decline are unknown.</w:t>
      </w:r>
    </w:p>
    <w:p w14:paraId="45591F06" w14:textId="5531B332" w:rsidR="00E7192A" w:rsidRPr="00E7192A" w:rsidRDefault="00E7192A" w:rsidP="00E7192A">
      <w:pPr>
        <w:pStyle w:val="BodyText"/>
        <w:sectPr w:rsidR="00E7192A" w:rsidRPr="00E7192A">
          <w:pgSz w:w="12240" w:h="15840"/>
          <w:pgMar w:top="1440" w:right="1440" w:bottom="1440" w:left="1440" w:header="720" w:footer="720" w:gutter="0"/>
          <w:cols w:space="720"/>
        </w:sectPr>
      </w:pPr>
    </w:p>
    <w:p w14:paraId="570DEC47" w14:textId="06FCE548"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7"/>
        <w:gridCol w:w="7630"/>
        <w:gridCol w:w="2023"/>
      </w:tblGrid>
      <w:tr w:rsidR="00F6213E"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26" w:name="vegetation-character"/>
    </w:p>
    <w:p w14:paraId="26272228" w14:textId="60FF95CA" w:rsidR="001D584F" w:rsidRPr="003B09F5" w:rsidRDefault="005D6919">
      <w:pPr>
        <w:pStyle w:val="Heading2"/>
        <w:rPr>
          <w:rFonts w:cs="Times New Roman"/>
        </w:rPr>
      </w:pPr>
      <w:bookmarkStart w:id="227" w:name="pm9---pinjar-north"/>
      <w:bookmarkStart w:id="228" w:name="_Toc30159366"/>
      <w:bookmarkEnd w:id="226"/>
      <w:r w:rsidRPr="003B09F5">
        <w:rPr>
          <w:rFonts w:cs="Times New Roman"/>
        </w:rPr>
        <w:lastRenderedPageBreak/>
        <w:t>PM9 - Pinjar North</w:t>
      </w:r>
      <w:bookmarkEnd w:id="227"/>
      <w:bookmarkEnd w:id="228"/>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29" w:name="hydrology-12"/>
      <w:bookmarkStart w:id="230" w:name="_Toc30159367"/>
      <w:r w:rsidRPr="003B09F5">
        <w:rPr>
          <w:rFonts w:cs="Times New Roman"/>
        </w:rPr>
        <w:t>Hydrology</w:t>
      </w:r>
      <w:bookmarkEnd w:id="229"/>
      <w:bookmarkEnd w:id="230"/>
    </w:p>
    <w:p w14:paraId="2627222C" w14:textId="5E224DAC"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F053B4">
        <w:t xml:space="preserve">Table </w:t>
      </w:r>
      <w:r w:rsidR="00F053B4">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4E49814D" w:rsidR="00C74F20" w:rsidRDefault="00C74F20" w:rsidP="00C74F20">
      <w:pPr>
        <w:pStyle w:val="Caption"/>
        <w:keepNext/>
      </w:pPr>
      <w:bookmarkStart w:id="231" w:name="_Ref25922367"/>
      <w:r>
        <w:t xml:space="preserve">Table </w:t>
      </w:r>
      <w:r>
        <w:fldChar w:fldCharType="begin"/>
      </w:r>
      <w:r>
        <w:instrText>SEQ Table \* ARABIC</w:instrText>
      </w:r>
      <w:r>
        <w:fldChar w:fldCharType="separate"/>
      </w:r>
      <w:r w:rsidR="00F053B4">
        <w:rPr>
          <w:noProof/>
        </w:rPr>
        <w:t>28</w:t>
      </w:r>
      <w:r>
        <w:fldChar w:fldCharType="end"/>
      </w:r>
      <w:bookmarkEnd w:id="23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4145D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59F0870C">
            <wp:extent cx="4620126" cy="3197728"/>
            <wp:effectExtent l="0" t="0" r="0" b="3175"/>
            <wp:docPr id="67" name="Picture"/>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2B2E2BA" w14:textId="2B0668AD" w:rsidR="004145D8" w:rsidRPr="003B09F5" w:rsidRDefault="004145D8" w:rsidP="004145D8">
      <w:pPr>
        <w:pStyle w:val="Caption"/>
        <w:rPr>
          <w:rFonts w:ascii="Times New Roman" w:hAnsi="Times New Roman" w:cs="Times New Roman"/>
        </w:rPr>
      </w:pPr>
      <w:bookmarkStart w:id="232"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17</w:t>
      </w:r>
      <w:r w:rsidRPr="003B09F5">
        <w:rPr>
          <w:rFonts w:ascii="Times New Roman" w:hAnsi="Times New Roman" w:cs="Times New Roman"/>
        </w:rPr>
        <w:fldChar w:fldCharType="end"/>
      </w:r>
      <w:bookmarkEnd w:id="232"/>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233" w:name="_Toc30159368"/>
      <w:r>
        <w:rPr>
          <w:rFonts w:cs="Times New Roman"/>
        </w:rPr>
        <w:t>Implications of revised threshold</w:t>
      </w:r>
      <w:bookmarkEnd w:id="233"/>
    </w:p>
    <w:p w14:paraId="5389DA44" w14:textId="77777777" w:rsidR="00590956" w:rsidRPr="003B09F5" w:rsidRDefault="00590956">
      <w:pPr>
        <w:rPr>
          <w:rFonts w:ascii="Times New Roman" w:eastAsiaTheme="majorEastAsia" w:hAnsi="Times New Roman" w:cs="Times New Roman"/>
          <w:b/>
          <w:bCs/>
          <w:sz w:val="32"/>
          <w:szCs w:val="32"/>
        </w:rPr>
      </w:pPr>
      <w:bookmarkStart w:id="234"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35" w:name="_Toc30159369"/>
      <w:r w:rsidRPr="003B09F5">
        <w:rPr>
          <w:rFonts w:cs="Times New Roman"/>
        </w:rPr>
        <w:lastRenderedPageBreak/>
        <w:t>WM1 - Pinjar</w:t>
      </w:r>
      <w:bookmarkEnd w:id="234"/>
      <w:bookmarkEnd w:id="235"/>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236" w:name="hydrology-13"/>
      <w:bookmarkStart w:id="237" w:name="_Toc30159370"/>
      <w:r w:rsidRPr="003B09F5">
        <w:rPr>
          <w:rFonts w:cs="Times New Roman"/>
        </w:rPr>
        <w:t>Hydrology</w:t>
      </w:r>
      <w:bookmarkEnd w:id="236"/>
      <w:bookmarkEnd w:id="237"/>
    </w:p>
    <w:p w14:paraId="26272233" w14:textId="067DAF4A"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F053B4">
        <w:t xml:space="preserve">Table </w:t>
      </w:r>
      <w:r w:rsidR="00F053B4">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03202C1D" w:rsidR="005E4CC0" w:rsidRDefault="005E4CC0" w:rsidP="005E4CC0">
      <w:pPr>
        <w:pStyle w:val="Caption"/>
        <w:keepNext/>
      </w:pPr>
      <w:bookmarkStart w:id="238" w:name="_Ref25922376"/>
      <w:r>
        <w:t xml:space="preserve">Table </w:t>
      </w:r>
      <w:r>
        <w:fldChar w:fldCharType="begin"/>
      </w:r>
      <w:r>
        <w:instrText>SEQ Table \* ARABIC</w:instrText>
      </w:r>
      <w:r>
        <w:fldChar w:fldCharType="separate"/>
      </w:r>
      <w:r w:rsidR="00F053B4">
        <w:rPr>
          <w:noProof/>
        </w:rPr>
        <w:t>29</w:t>
      </w:r>
      <w:r>
        <w:fldChar w:fldCharType="end"/>
      </w:r>
      <w:bookmarkEnd w:id="238"/>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496E2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23AC11C6">
            <wp:extent cx="4620126" cy="3197728"/>
            <wp:effectExtent l="0" t="0" r="0" b="3175"/>
            <wp:docPr id="68" name="Picture"/>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8512CD3" w14:textId="4362EC4B" w:rsidR="00496E2D" w:rsidRPr="003B09F5" w:rsidRDefault="00496E2D" w:rsidP="00496E2D">
      <w:pPr>
        <w:pStyle w:val="Caption"/>
        <w:rPr>
          <w:rFonts w:ascii="Times New Roman" w:hAnsi="Times New Roman" w:cs="Times New Roman"/>
        </w:rPr>
      </w:pPr>
      <w:bookmarkStart w:id="239"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18</w:t>
      </w:r>
      <w:r w:rsidRPr="003B09F5">
        <w:rPr>
          <w:rFonts w:ascii="Times New Roman" w:hAnsi="Times New Roman" w:cs="Times New Roman"/>
        </w:rPr>
        <w:fldChar w:fldCharType="end"/>
      </w:r>
      <w:bookmarkEnd w:id="239"/>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5BFF13BE" w14:textId="77777777" w:rsidR="005E4CC0" w:rsidRPr="005E4CC0" w:rsidRDefault="005E4CC0" w:rsidP="005E4CC0">
      <w:pPr>
        <w:pStyle w:val="BodyText"/>
      </w:pPr>
    </w:p>
    <w:p w14:paraId="26272236" w14:textId="16ACDC1E" w:rsidR="001D584F" w:rsidRDefault="00A200FB">
      <w:pPr>
        <w:pStyle w:val="Heading3"/>
        <w:rPr>
          <w:rFonts w:cs="Times New Roman"/>
        </w:rPr>
      </w:pPr>
      <w:bookmarkStart w:id="240" w:name="_Toc30159371"/>
      <w:r>
        <w:rPr>
          <w:rFonts w:cs="Times New Roman"/>
        </w:rPr>
        <w:t>Implications of revised threshold</w:t>
      </w:r>
      <w:bookmarkEnd w:id="240"/>
    </w:p>
    <w:p w14:paraId="6D096448" w14:textId="19EECF5E"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understory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D8045F9" w14:textId="0B9298BE" w:rsidR="00BF096D" w:rsidRPr="00F64471" w:rsidRDefault="00815416" w:rsidP="00BF096D">
      <w:pPr>
        <w:pStyle w:val="BodyText"/>
        <w:rPr>
          <w:iCs/>
        </w:rPr>
      </w:pPr>
      <w:r>
        <w:t xml:space="preserve">The </w:t>
      </w:r>
      <w:r w:rsidR="001743B4">
        <w:t>p</w:t>
      </w:r>
      <w:r>
        <w:t xml:space="preserve">rojected decline </w:t>
      </w:r>
      <w:r w:rsidR="001743B4">
        <w:t>of groundwater in 2030 to levels</w:t>
      </w:r>
      <w:r w:rsidR="00AE4006">
        <w:t xml:space="preserve"> lower than what has previously observed at this site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r w:rsidR="007D3B9E">
        <w:rPr>
          <w:i/>
          <w:iCs/>
        </w:rPr>
        <w:t>attenuata</w:t>
      </w:r>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r w:rsidR="00F64471" w:rsidRPr="003B09F5">
        <w:rPr>
          <w:rFonts w:cs="Times New Roman"/>
          <w:i/>
        </w:rPr>
        <w:t>Xanthorrhoea preissii</w:t>
      </w:r>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long term monitoring has occurred at the site.</w:t>
      </w:r>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6CD5568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241" w:name="wm2---melaleuca-park-north"/>
      <w:bookmarkStart w:id="242" w:name="_Toc30159372"/>
      <w:r w:rsidRPr="003B09F5">
        <w:rPr>
          <w:rFonts w:cs="Times New Roman"/>
        </w:rPr>
        <w:lastRenderedPageBreak/>
        <w:t>WM2 - Melaleuca Park North</w:t>
      </w:r>
      <w:bookmarkEnd w:id="241"/>
      <w:bookmarkEnd w:id="242"/>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43" w:name="hydrology-14"/>
      <w:bookmarkStart w:id="244" w:name="_Toc30159373"/>
      <w:r w:rsidRPr="003B09F5">
        <w:rPr>
          <w:rFonts w:cs="Times New Roman"/>
        </w:rPr>
        <w:t>Hydrology</w:t>
      </w:r>
      <w:bookmarkEnd w:id="243"/>
      <w:bookmarkEnd w:id="244"/>
    </w:p>
    <w:p w14:paraId="26272259" w14:textId="6CA6F72D"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19</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F053B4">
        <w:t xml:space="preserve">Table </w:t>
      </w:r>
      <w:r w:rsidR="00F053B4">
        <w:rPr>
          <w:noProof/>
        </w:rPr>
        <w:t>31</w:t>
      </w:r>
      <w:r w:rsidR="00F55A9C">
        <w:rPr>
          <w:rFonts w:cs="Times New Roman"/>
        </w:rPr>
        <w:fldChar w:fldCharType="end"/>
      </w:r>
      <w:r w:rsidRPr="003B09F5">
        <w:rPr>
          <w:rFonts w:cs="Times New Roman"/>
        </w:rPr>
        <w:t>).</w:t>
      </w:r>
    </w:p>
    <w:p w14:paraId="500BE246" w14:textId="0B4CF2A5" w:rsidR="00C16D12" w:rsidRDefault="00C16D12" w:rsidP="00C16D12">
      <w:pPr>
        <w:pStyle w:val="Caption"/>
        <w:keepNext/>
      </w:pPr>
      <w:bookmarkStart w:id="245" w:name="_Ref25922424"/>
      <w:r>
        <w:t xml:space="preserve">Table </w:t>
      </w:r>
      <w:r>
        <w:fldChar w:fldCharType="begin"/>
      </w:r>
      <w:r>
        <w:instrText>SEQ Table \* ARABIC</w:instrText>
      </w:r>
      <w:r>
        <w:fldChar w:fldCharType="separate"/>
      </w:r>
      <w:r w:rsidR="00F053B4">
        <w:rPr>
          <w:noProof/>
        </w:rPr>
        <w:t>31</w:t>
      </w:r>
      <w:r>
        <w:fldChar w:fldCharType="end"/>
      </w:r>
      <w:bookmarkEnd w:id="24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77128937">
            <wp:extent cx="4620126" cy="3197728"/>
            <wp:effectExtent l="0" t="0" r="0" b="3175"/>
            <wp:docPr id="69" name="Picture"/>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39461121" w14:textId="09F3F23F" w:rsidR="00C16D12" w:rsidRPr="00C16D12" w:rsidRDefault="00A637B0" w:rsidP="00A637B0">
      <w:pPr>
        <w:pStyle w:val="Caption"/>
      </w:pPr>
      <w:bookmarkStart w:id="246"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19</w:t>
      </w:r>
      <w:r w:rsidRPr="003B09F5">
        <w:rPr>
          <w:rFonts w:ascii="Times New Roman" w:hAnsi="Times New Roman" w:cs="Times New Roman"/>
        </w:rPr>
        <w:fldChar w:fldCharType="end"/>
      </w:r>
      <w:bookmarkEnd w:id="246"/>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5A" w14:textId="0DBD1C9F" w:rsidR="001D584F" w:rsidRDefault="00A200FB">
      <w:pPr>
        <w:pStyle w:val="Heading3"/>
        <w:rPr>
          <w:rFonts w:cs="Times New Roman"/>
        </w:rPr>
      </w:pPr>
      <w:bookmarkStart w:id="247" w:name="_Toc30159374"/>
      <w:r>
        <w:rPr>
          <w:rFonts w:cs="Times New Roman"/>
        </w:rPr>
        <w:t>Implications of revised threshold</w:t>
      </w:r>
      <w:bookmarkEnd w:id="247"/>
    </w:p>
    <w:p w14:paraId="2DC7CDE2" w14:textId="65321D28"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4E28070A" w14:textId="600A0F23" w:rsidR="004F1D6C" w:rsidRPr="0035428C" w:rsidRDefault="00B915C3" w:rsidP="004F1D6C">
      <w:pPr>
        <w:pStyle w:val="BodyText"/>
        <w:rPr>
          <w:iCs/>
        </w:rPr>
        <w:sectPr w:rsidR="004F1D6C" w:rsidRPr="0035428C">
          <w:pgSz w:w="12240" w:h="15840"/>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Banksia attenuata</w:t>
      </w:r>
      <w:r w:rsidR="005E7A6F" w:rsidRPr="003B09F5">
        <w:rPr>
          <w:rFonts w:cs="Times New Roman"/>
        </w:rPr>
        <w:t xml:space="preserve"> and </w:t>
      </w:r>
      <w:r w:rsidR="005E7A6F" w:rsidRPr="003B09F5">
        <w:rPr>
          <w:rFonts w:cs="Times New Roman"/>
          <w:i/>
        </w:rPr>
        <w:t>Banksia menziessi</w:t>
      </w:r>
      <w:r w:rsidR="005E7A6F">
        <w:rPr>
          <w:rFonts w:cs="Times New Roman"/>
          <w:iCs/>
        </w:rPr>
        <w:t>. The health of these trees is likely</w:t>
      </w:r>
      <w:r w:rsidR="00CD47DB">
        <w:rPr>
          <w:iCs/>
        </w:rPr>
        <w:t xml:space="preserve"> to decline as groundwaters approach 65 mAHD </w:t>
      </w:r>
      <w:r w:rsidR="00DD20E2">
        <w:rPr>
          <w:iCs/>
        </w:rPr>
        <w:t xml:space="preserve">as water become more difficult to reach. </w:t>
      </w:r>
      <w:r w:rsidR="00DC16F0">
        <w:rPr>
          <w:iCs/>
        </w:rPr>
        <w:t>The diverse understory is likely to</w:t>
      </w:r>
      <w:r w:rsidR="003964D9">
        <w:rPr>
          <w:iCs/>
        </w:rPr>
        <w:t xml:space="preserve"> continue to be composed of terrestrial species </w:t>
      </w:r>
      <w:r w:rsidR="0035428C">
        <w:rPr>
          <w:iCs/>
        </w:rPr>
        <w:t xml:space="preserve">like </w:t>
      </w:r>
      <w:r w:rsidR="0035428C" w:rsidRPr="003B09F5">
        <w:rPr>
          <w:rFonts w:cs="Times New Roman"/>
          <w:i/>
        </w:rPr>
        <w:t>Acacia pulchella</w:t>
      </w:r>
      <w:r w:rsidR="0035428C" w:rsidRPr="003B09F5">
        <w:rPr>
          <w:rFonts w:cs="Times New Roman"/>
        </w:rPr>
        <w:t xml:space="preserve"> and </w:t>
      </w:r>
      <w:r w:rsidR="0035428C" w:rsidRPr="003B09F5">
        <w:rPr>
          <w:rFonts w:cs="Times New Roman"/>
          <w:i/>
        </w:rPr>
        <w:t>Xanthorrhoea preissii</w:t>
      </w:r>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5FF9D0E5"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5F" w14:textId="77777777">
        <w:tc>
          <w:tcPr>
            <w:tcW w:w="0" w:type="auto"/>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5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48" w:name="vegetation-character-2"/>
    </w:p>
    <w:p w14:paraId="2627227C" w14:textId="2DFB5A2E" w:rsidR="001D584F" w:rsidRPr="003B09F5" w:rsidRDefault="005D6919">
      <w:pPr>
        <w:pStyle w:val="Heading2"/>
        <w:rPr>
          <w:rFonts w:cs="Times New Roman"/>
        </w:rPr>
      </w:pPr>
      <w:bookmarkStart w:id="249" w:name="wm8---melaleuca-park"/>
      <w:bookmarkStart w:id="250" w:name="_Toc30159375"/>
      <w:bookmarkEnd w:id="248"/>
      <w:r w:rsidRPr="003B09F5">
        <w:rPr>
          <w:rFonts w:cs="Times New Roman"/>
        </w:rPr>
        <w:lastRenderedPageBreak/>
        <w:t>WM8 - Melaleuca Park</w:t>
      </w:r>
      <w:bookmarkEnd w:id="249"/>
      <w:bookmarkEnd w:id="250"/>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251" w:name="hydrology-15"/>
      <w:bookmarkStart w:id="252" w:name="_Toc30159376"/>
      <w:r w:rsidRPr="003B09F5">
        <w:rPr>
          <w:rFonts w:cs="Times New Roman"/>
        </w:rPr>
        <w:t>Hydrology</w:t>
      </w:r>
      <w:bookmarkEnd w:id="251"/>
      <w:bookmarkEnd w:id="252"/>
    </w:p>
    <w:p w14:paraId="2627227F" w14:textId="6E5C43B6"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F053B4">
        <w:t xml:space="preserve">Table </w:t>
      </w:r>
      <w:r w:rsidR="00F053B4">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131858D4" w:rsidR="007277BA" w:rsidRDefault="007277BA" w:rsidP="007277BA">
      <w:pPr>
        <w:pStyle w:val="Caption"/>
        <w:keepNext/>
      </w:pPr>
      <w:bookmarkStart w:id="253" w:name="_Ref25922456"/>
      <w:r>
        <w:t xml:space="preserve">Table </w:t>
      </w:r>
      <w:r>
        <w:fldChar w:fldCharType="begin"/>
      </w:r>
      <w:r>
        <w:instrText>SEQ Table \* ARABIC</w:instrText>
      </w:r>
      <w:r>
        <w:fldChar w:fldCharType="separate"/>
      </w:r>
      <w:r w:rsidR="00F053B4">
        <w:rPr>
          <w:noProof/>
        </w:rPr>
        <w:t>33</w:t>
      </w:r>
      <w:r>
        <w:fldChar w:fldCharType="end"/>
      </w:r>
      <w:bookmarkEnd w:id="253"/>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4DCF3854">
            <wp:extent cx="4620126" cy="3197728"/>
            <wp:effectExtent l="0" t="0" r="0" b="3175"/>
            <wp:docPr id="70" name="Picture"/>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6FA41A8" w14:textId="353AA5BE" w:rsidR="007277BA" w:rsidRPr="00A637B0" w:rsidRDefault="00A637B0" w:rsidP="00A637B0">
      <w:pPr>
        <w:pStyle w:val="Caption"/>
        <w:rPr>
          <w:rFonts w:ascii="Times New Roman" w:hAnsi="Times New Roman" w:cs="Times New Roman"/>
        </w:rPr>
      </w:pPr>
      <w:bookmarkStart w:id="254"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20</w:t>
      </w:r>
      <w:r w:rsidRPr="003B09F5">
        <w:rPr>
          <w:rFonts w:ascii="Times New Roman" w:hAnsi="Times New Roman" w:cs="Times New Roman"/>
        </w:rPr>
        <w:fldChar w:fldCharType="end"/>
      </w:r>
      <w:bookmarkEnd w:id="254"/>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80" w14:textId="2CDCDBBC" w:rsidR="001D584F" w:rsidRDefault="00A200FB">
      <w:pPr>
        <w:pStyle w:val="Heading3"/>
        <w:rPr>
          <w:rFonts w:cs="Times New Roman"/>
        </w:rPr>
      </w:pPr>
      <w:bookmarkStart w:id="255" w:name="_Toc30159377"/>
      <w:r>
        <w:rPr>
          <w:rFonts w:cs="Times New Roman"/>
        </w:rPr>
        <w:t>Implications of revised threshold</w:t>
      </w:r>
      <w:bookmarkEnd w:id="255"/>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64D8AB90" w14:textId="790485F3" w:rsidR="003414D3" w:rsidRPr="002C070C" w:rsidRDefault="003414D3" w:rsidP="003414D3">
      <w:pPr>
        <w:pStyle w:val="BodyText"/>
      </w:pPr>
      <w:r>
        <w:t xml:space="preserve">Similar to the other Pinjar sites, the projected decline in groundwaters by 2030 are very likely to have a detrimental effect on species accesses the groundwater. These species include the important canopy forming </w:t>
      </w:r>
      <w:r>
        <w:rPr>
          <w:i/>
          <w:iCs/>
        </w:rPr>
        <w:t>Banksia</w:t>
      </w:r>
      <w:r w:rsidR="00505792">
        <w:rPr>
          <w:i/>
          <w:iCs/>
        </w:rPr>
        <w:t xml:space="preserve"> attenuata</w:t>
      </w:r>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6C6CB4A0"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56" w:name="vegetation-character-3"/>
    </w:p>
    <w:p w14:paraId="262722A3" w14:textId="2E25E73D" w:rsidR="001D584F" w:rsidRPr="003B09F5" w:rsidRDefault="005D6919">
      <w:pPr>
        <w:pStyle w:val="Heading2"/>
        <w:rPr>
          <w:rFonts w:cs="Times New Roman"/>
        </w:rPr>
      </w:pPr>
      <w:bookmarkStart w:id="257" w:name="lake-gwelup"/>
      <w:bookmarkStart w:id="258" w:name="_Toc30159378"/>
      <w:bookmarkEnd w:id="256"/>
      <w:r w:rsidRPr="003B09F5">
        <w:rPr>
          <w:rFonts w:cs="Times New Roman"/>
        </w:rPr>
        <w:lastRenderedPageBreak/>
        <w:t>Lake Gwelup</w:t>
      </w:r>
      <w:bookmarkEnd w:id="257"/>
      <w:bookmarkEnd w:id="258"/>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259" w:name="hydrology-16"/>
      <w:bookmarkStart w:id="260" w:name="_Toc30159379"/>
      <w:r w:rsidRPr="003B09F5">
        <w:rPr>
          <w:rFonts w:cs="Times New Roman"/>
        </w:rPr>
        <w:t>Hydrology</w:t>
      </w:r>
      <w:bookmarkEnd w:id="259"/>
      <w:bookmarkEnd w:id="260"/>
    </w:p>
    <w:p w14:paraId="262722A6" w14:textId="3D555BF6"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21</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F053B4">
        <w:t xml:space="preserve">Table </w:t>
      </w:r>
      <w:r w:rsidR="00F053B4">
        <w:rPr>
          <w:noProof/>
        </w:rPr>
        <w:t>35</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247E2339" w:rsidR="00E610A6" w:rsidRDefault="00E610A6" w:rsidP="00E610A6">
      <w:pPr>
        <w:pStyle w:val="Caption"/>
        <w:keepNext/>
      </w:pPr>
      <w:bookmarkStart w:id="261" w:name="_Ref25922493"/>
      <w:r>
        <w:t xml:space="preserve">Table </w:t>
      </w:r>
      <w:r>
        <w:fldChar w:fldCharType="begin"/>
      </w:r>
      <w:r>
        <w:instrText>SEQ Table \* ARABIC</w:instrText>
      </w:r>
      <w:r>
        <w:fldChar w:fldCharType="separate"/>
      </w:r>
      <w:r w:rsidR="00F053B4">
        <w:rPr>
          <w:noProof/>
        </w:rPr>
        <w:t>35</w:t>
      </w:r>
      <w:r>
        <w:fldChar w:fldCharType="end"/>
      </w:r>
      <w:bookmarkEnd w:id="26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62C3E80E"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D0E32B" wp14:editId="362972ED">
            <wp:extent cx="4620126" cy="3197728"/>
            <wp:effectExtent l="0" t="0" r="0" b="3175"/>
            <wp:docPr id="71" name="Picture"/>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0AA5022" w14:textId="2DB34AAC" w:rsidR="00A637B0" w:rsidRPr="003B09F5" w:rsidRDefault="00A637B0" w:rsidP="00A637B0">
      <w:pPr>
        <w:pStyle w:val="Caption"/>
        <w:rPr>
          <w:rFonts w:ascii="Times New Roman" w:hAnsi="Times New Roman" w:cs="Times New Roman"/>
        </w:rPr>
      </w:pPr>
      <w:bookmarkStart w:id="262"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21</w:t>
      </w:r>
      <w:r w:rsidRPr="003B09F5">
        <w:rPr>
          <w:rFonts w:ascii="Times New Roman" w:hAnsi="Times New Roman" w:cs="Times New Roman"/>
        </w:rPr>
        <w:fldChar w:fldCharType="end"/>
      </w:r>
      <w:bookmarkEnd w:id="262"/>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262722A7" w14:textId="38FBE398" w:rsidR="001D584F" w:rsidRDefault="00A200FB">
      <w:pPr>
        <w:pStyle w:val="Heading3"/>
        <w:rPr>
          <w:rFonts w:cs="Times New Roman"/>
        </w:rPr>
      </w:pPr>
      <w:bookmarkStart w:id="263" w:name="_Toc30159380"/>
      <w:r>
        <w:rPr>
          <w:rFonts w:cs="Times New Roman"/>
        </w:rPr>
        <w:t>Implications of revised threshold</w:t>
      </w:r>
      <w:commentRangeStart w:id="264"/>
      <w:commentRangeEnd w:id="264"/>
      <w:r w:rsidR="009E0C47">
        <w:rPr>
          <w:rStyle w:val="CommentReference"/>
          <w:rFonts w:asciiTheme="minorHAnsi" w:eastAsiaTheme="minorHAnsi" w:hAnsiTheme="minorHAnsi" w:cstheme="minorBidi"/>
          <w:b w:val="0"/>
          <w:bCs w:val="0"/>
        </w:rPr>
        <w:commentReference w:id="264"/>
      </w:r>
      <w:bookmarkEnd w:id="263"/>
    </w:p>
    <w:p w14:paraId="4570AC43" w14:textId="42F8C308" w:rsidR="009E0C47" w:rsidRPr="009E0C47" w:rsidRDefault="009E0C47" w:rsidP="009E0C47">
      <w:pPr>
        <w:pStyle w:val="BodyText"/>
      </w:pPr>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10D7D46D"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36</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65" w:name="vegetation-dynamics-12"/>
    </w:p>
    <w:p w14:paraId="262722D5" w14:textId="6DF76CC8" w:rsidR="001D584F" w:rsidRPr="003B09F5" w:rsidRDefault="005D6919">
      <w:pPr>
        <w:pStyle w:val="Heading1"/>
        <w:rPr>
          <w:rFonts w:cs="Times New Roman"/>
        </w:rPr>
      </w:pPr>
      <w:bookmarkStart w:id="266" w:name="trends-across-wetlands-on-the-gnangara-m"/>
      <w:bookmarkStart w:id="267" w:name="_Toc30159381"/>
      <w:bookmarkEnd w:id="265"/>
      <w:r w:rsidRPr="003B09F5">
        <w:rPr>
          <w:rFonts w:cs="Times New Roman"/>
        </w:rPr>
        <w:lastRenderedPageBreak/>
        <w:t>Tre</w:t>
      </w:r>
      <w:commentRangeStart w:id="268"/>
      <w:r w:rsidRPr="003B09F5">
        <w:rPr>
          <w:rFonts w:cs="Times New Roman"/>
        </w:rPr>
        <w:t>nds across wetlands on the Gnangara Mound</w:t>
      </w:r>
      <w:bookmarkEnd w:id="266"/>
      <w:commentRangeEnd w:id="268"/>
      <w:r w:rsidR="003879B5">
        <w:rPr>
          <w:rStyle w:val="CommentReference"/>
          <w:rFonts w:asciiTheme="minorHAnsi" w:eastAsiaTheme="minorHAnsi" w:hAnsiTheme="minorHAnsi" w:cstheme="minorBidi"/>
          <w:b w:val="0"/>
          <w:bCs w:val="0"/>
        </w:rPr>
        <w:commentReference w:id="268"/>
      </w:r>
      <w:bookmarkEnd w:id="267"/>
    </w:p>
    <w:p w14:paraId="262722D6" w14:textId="54ADFA90" w:rsidR="001D584F" w:rsidRPr="003B09F5" w:rsidRDefault="005D6919">
      <w:pPr>
        <w:pStyle w:val="FirstParagraph"/>
        <w:rPr>
          <w:rFonts w:cs="Times New Roman"/>
        </w:rPr>
      </w:pPr>
      <w:commentRangeStart w:id="269"/>
      <w:r w:rsidRPr="003B09F5">
        <w:rPr>
          <w:rFonts w:cs="Times New Roman"/>
        </w:rPr>
        <w:t xml:space="preserve">Each wetland monitored in the </w:t>
      </w:r>
      <w:r w:rsidR="00FF34C3" w:rsidRPr="003B09F5">
        <w:rPr>
          <w:rFonts w:cs="Times New Roman"/>
        </w:rPr>
        <w:t>Gnangara</w:t>
      </w:r>
      <w:r w:rsidRPr="003B09F5">
        <w:rPr>
          <w:rFonts w:cs="Times New Roman"/>
        </w:rPr>
        <w:t xml:space="preserve"> </w:t>
      </w:r>
      <w:r w:rsidR="007A684E" w:rsidRPr="003B09F5">
        <w:rPr>
          <w:rFonts w:cs="Times New Roman"/>
        </w:rPr>
        <w:t xml:space="preserve">Groundwater System </w:t>
      </w:r>
      <w:r w:rsidRPr="003B09F5">
        <w:rPr>
          <w:rFonts w:cs="Times New Roman"/>
        </w:rPr>
        <w:t>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22</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269"/>
      <w:r w:rsidR="00250F73">
        <w:rPr>
          <w:rStyle w:val="CommentReference"/>
          <w:rFonts w:asciiTheme="minorHAnsi" w:hAnsiTheme="minorHAnsi"/>
        </w:rPr>
        <w:commentReference w:id="269"/>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1E0135C0">
            <wp:extent cx="5785481" cy="4004305"/>
            <wp:effectExtent l="0" t="0" r="635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85481" cy="4004305"/>
                    </a:xfrm>
                    <a:prstGeom prst="rect">
                      <a:avLst/>
                    </a:prstGeom>
                    <a:noFill/>
                    <a:ln w="9525">
                      <a:noFill/>
                      <a:headEnd/>
                      <a:tailEnd/>
                    </a:ln>
                  </pic:spPr>
                </pic:pic>
              </a:graphicData>
            </a:graphic>
          </wp:inline>
        </w:drawing>
      </w:r>
    </w:p>
    <w:p w14:paraId="262722D8" w14:textId="0E642537" w:rsidR="001D584F" w:rsidRPr="003B09F5" w:rsidRDefault="00D63BE4" w:rsidP="00D63BE4">
      <w:pPr>
        <w:pStyle w:val="Caption"/>
        <w:rPr>
          <w:rFonts w:ascii="Times New Roman" w:hAnsi="Times New Roman" w:cs="Times New Roman"/>
        </w:rPr>
      </w:pPr>
      <w:bookmarkStart w:id="270"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22</w:t>
      </w:r>
      <w:r w:rsidRPr="003B09F5">
        <w:rPr>
          <w:rFonts w:ascii="Times New Roman" w:hAnsi="Times New Roman" w:cs="Times New Roman"/>
        </w:rPr>
        <w:fldChar w:fldCharType="end"/>
      </w:r>
      <w:bookmarkEnd w:id="270"/>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7FA8A260" w:rsidR="001D584F" w:rsidRPr="003B09F5" w:rsidRDefault="005D6919">
      <w:pPr>
        <w:pStyle w:val="BodyText"/>
        <w:rPr>
          <w:rFonts w:cs="Times New Roman"/>
        </w:rPr>
      </w:pPr>
      <w:commentRangeStart w:id="271"/>
      <w:r w:rsidRPr="003B09F5">
        <w:rPr>
          <w:rFonts w:cs="Times New Roman"/>
        </w:rPr>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F053B4" w:rsidRPr="003B09F5">
        <w:rPr>
          <w:rFonts w:cs="Times New Roman"/>
        </w:rPr>
        <w:t xml:space="preserve">Figure </w:t>
      </w:r>
      <w:r w:rsidR="00F053B4">
        <w:rPr>
          <w:rFonts w:cs="Times New Roman"/>
          <w:noProof/>
        </w:rPr>
        <w:t>23</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similar </w:t>
      </w:r>
      <w:r w:rsidR="00250F73">
        <w:rPr>
          <w:rFonts w:cs="Times New Roman"/>
        </w:rPr>
        <w:t>to</w:t>
      </w:r>
      <w:r w:rsidR="00250F73" w:rsidRPr="003B09F5">
        <w:rPr>
          <w:rFonts w:cs="Times New Roman"/>
        </w:rPr>
        <w:t xml:space="preserve"> </w:t>
      </w:r>
      <w:r w:rsidRPr="003B09F5">
        <w:rPr>
          <w:rFonts w:cs="Times New Roman"/>
        </w:rPr>
        <w:t xml:space="preserve">each other, </w:t>
      </w:r>
      <w:commentRangeStart w:id="272"/>
      <w:r w:rsidRPr="003B09F5">
        <w:rPr>
          <w:rFonts w:cs="Times New Roman"/>
        </w:rPr>
        <w:t>although such conclusions are based on a very limited set of wetlands</w:t>
      </w:r>
      <w:commentRangeEnd w:id="272"/>
      <w:r w:rsidR="00250F73">
        <w:rPr>
          <w:rStyle w:val="CommentReference"/>
          <w:rFonts w:asciiTheme="minorHAnsi" w:hAnsiTheme="minorHAnsi"/>
        </w:rPr>
        <w:commentReference w:id="272"/>
      </w:r>
      <w:r w:rsidRPr="003B09F5">
        <w:rPr>
          <w:rFonts w:cs="Times New Roman"/>
        </w:rPr>
        <w:t xml:space="preserve">. The Spearwood </w:t>
      </w:r>
      <w:r w:rsidRPr="003B09F5">
        <w:rPr>
          <w:rFonts w:cs="Times New Roman"/>
        </w:rPr>
        <w:lastRenderedPageBreak/>
        <w:t>Dunes contain wetlands with two distinct trajectories, those migrating towards initial Lake Joondalup compositions (Loch McNess, Lake Goollelal and Lake Nowergup), and those migrating towards initial Loch McNess compositions (Lake Joondalup and Lake Yonderup</w:t>
      </w:r>
      <w:commentRangeStart w:id="273"/>
      <w:r w:rsidRPr="003B09F5">
        <w:rPr>
          <w:rFonts w:cs="Times New Roman"/>
        </w:rPr>
        <w:t>). Nonetheless, each wetland has a distinct assemblage of macroinvertebrates but, aquatic macroinvertebrate communities have shifted during the monitoring period</w:t>
      </w:r>
      <w:commentRangeEnd w:id="273"/>
      <w:r w:rsidR="00250F73">
        <w:rPr>
          <w:rStyle w:val="CommentReference"/>
          <w:rFonts w:asciiTheme="minorHAnsi" w:hAnsiTheme="minorHAnsi"/>
        </w:rPr>
        <w:commentReference w:id="273"/>
      </w:r>
      <w:r w:rsidRPr="003B09F5">
        <w:rPr>
          <w:rFonts w:cs="Times New Roman"/>
        </w:rPr>
        <w:t xml:space="preserve">.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271"/>
      <w:r w:rsidR="00250F73">
        <w:rPr>
          <w:rStyle w:val="CommentReference"/>
          <w:rFonts w:asciiTheme="minorHAnsi" w:hAnsiTheme="minorHAnsi"/>
        </w:rPr>
        <w:commentReference w:id="271"/>
      </w:r>
      <w:r w:rsidRPr="003B09F5">
        <w:rPr>
          <w:rFonts w:cs="Times New Roman"/>
        </w:rPr>
        <w:t>.</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70519F9D">
            <wp:extent cx="4832885" cy="3344985"/>
            <wp:effectExtent l="0" t="0" r="6350" b="8255"/>
            <wp:docPr id="81" name="Picture"/>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32885" cy="3344985"/>
                    </a:xfrm>
                    <a:prstGeom prst="rect">
                      <a:avLst/>
                    </a:prstGeom>
                    <a:noFill/>
                    <a:ln w="9525">
                      <a:noFill/>
                      <a:headEnd/>
                      <a:tailEnd/>
                    </a:ln>
                  </pic:spPr>
                </pic:pic>
              </a:graphicData>
            </a:graphic>
          </wp:inline>
        </w:drawing>
      </w:r>
    </w:p>
    <w:p w14:paraId="262722DB" w14:textId="0AFA6903" w:rsidR="001D584F" w:rsidRPr="003B09F5" w:rsidRDefault="00D63BE4" w:rsidP="00D63BE4">
      <w:pPr>
        <w:pStyle w:val="Caption"/>
        <w:rPr>
          <w:rFonts w:ascii="Times New Roman" w:hAnsi="Times New Roman" w:cs="Times New Roman"/>
        </w:rPr>
      </w:pPr>
      <w:bookmarkStart w:id="274"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23</w:t>
      </w:r>
      <w:r w:rsidRPr="003B09F5">
        <w:rPr>
          <w:rFonts w:ascii="Times New Roman" w:hAnsi="Times New Roman" w:cs="Times New Roman"/>
        </w:rPr>
        <w:fldChar w:fldCharType="end"/>
      </w:r>
      <w:bookmarkEnd w:id="274"/>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2A85997E" w:rsidR="001D584F" w:rsidRPr="003B09F5" w:rsidRDefault="005D6919">
      <w:pPr>
        <w:pStyle w:val="BodyText"/>
        <w:rPr>
          <w:rFonts w:cs="Times New Roman"/>
        </w:rPr>
      </w:pPr>
      <w:commentRangeStart w:id="275"/>
      <w:r w:rsidRPr="003B09F5">
        <w:rPr>
          <w:rFonts w:cs="Times New Roman"/>
        </w:rPr>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F053B4" w:rsidRPr="003B09F5">
        <w:rPr>
          <w:rFonts w:cs="Times New Roman"/>
        </w:rPr>
        <w:t xml:space="preserve">Table </w:t>
      </w:r>
      <w:r w:rsidR="00F053B4">
        <w:rPr>
          <w:rFonts w:cs="Times New Roman"/>
          <w:noProof/>
        </w:rPr>
        <w:t>37</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625E4226" w:rsidR="001D584F" w:rsidRPr="003B09F5" w:rsidRDefault="005D6919">
      <w:pPr>
        <w:pStyle w:val="BodyText"/>
        <w:rPr>
          <w:rFonts w:cs="Times New Roman"/>
        </w:rPr>
      </w:pPr>
      <w:r w:rsidRPr="003B09F5">
        <w:rPr>
          <w:rFonts w:cs="Times New Roman"/>
        </w:rPr>
        <w:lastRenderedPageBreak/>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275"/>
      <w:r w:rsidR="00250F73">
        <w:rPr>
          <w:rStyle w:val="CommentReference"/>
          <w:rFonts w:asciiTheme="minorHAnsi" w:hAnsiTheme="minorHAnsi"/>
        </w:rPr>
        <w:commentReference w:id="275"/>
      </w:r>
    </w:p>
    <w:p w14:paraId="16979AA2" w14:textId="0368C1B2" w:rsidR="00D63BE4" w:rsidRPr="003B09F5" w:rsidRDefault="00D63BE4" w:rsidP="00D63BE4">
      <w:pPr>
        <w:pStyle w:val="TableCaption"/>
        <w:rPr>
          <w:rFonts w:ascii="Times New Roman" w:hAnsi="Times New Roman" w:cs="Times New Roman"/>
        </w:rPr>
      </w:pPr>
      <w:bookmarkStart w:id="276" w:name="_Ref25922563"/>
      <w:commentRangeStart w:id="277"/>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37</w:t>
      </w:r>
      <w:r w:rsidRPr="003B09F5">
        <w:rPr>
          <w:rFonts w:ascii="Times New Roman" w:hAnsi="Times New Roman" w:cs="Times New Roman"/>
        </w:rPr>
        <w:fldChar w:fldCharType="end"/>
      </w:r>
      <w:bookmarkEnd w:id="276"/>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commentRangeEnd w:id="277"/>
      <w:tr w:rsidR="003B09F5" w:rsidRPr="003B09F5" w14:paraId="262722E6" w14:textId="77777777" w:rsidTr="006B1631">
        <w:tc>
          <w:tcPr>
            <w:tcW w:w="825" w:type="pct"/>
          </w:tcPr>
          <w:p w14:paraId="262722E3" w14:textId="77777777" w:rsidR="001D584F" w:rsidRPr="003B09F5" w:rsidRDefault="003879B5">
            <w:pPr>
              <w:pStyle w:val="Compact"/>
              <w:jc w:val="center"/>
              <w:rPr>
                <w:rFonts w:cs="Times New Roman"/>
              </w:rPr>
            </w:pPr>
            <w:r>
              <w:rPr>
                <w:rStyle w:val="CommentReference"/>
                <w:rFonts w:asciiTheme="minorHAnsi" w:hAnsiTheme="minorHAnsi"/>
              </w:rPr>
              <w:commentReference w:id="277"/>
            </w:r>
            <w:r w:rsidR="005D6919"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1972" w:type="pct"/>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1972" w:type="pct"/>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1972" w:type="pct"/>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r w:rsidRPr="003B09F5">
              <w:rPr>
                <w:rFonts w:cs="Times New Roman"/>
              </w:rPr>
              <w:t>Caenidae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278"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279" w:name="_Toc30159382"/>
      <w:r w:rsidRPr="003B09F5">
        <w:rPr>
          <w:rFonts w:cs="Times New Roman"/>
        </w:rPr>
        <w:lastRenderedPageBreak/>
        <w:t>Summary</w:t>
      </w:r>
      <w:bookmarkEnd w:id="278"/>
      <w:bookmarkEnd w:id="279"/>
    </w:p>
    <w:p w14:paraId="26272355" w14:textId="0244381B" w:rsidR="001D584F" w:rsidRDefault="005D6919" w:rsidP="00957A15">
      <w:pPr>
        <w:pStyle w:val="Heading2"/>
        <w:rPr>
          <w:rFonts w:cs="Times New Roman"/>
        </w:rPr>
      </w:pPr>
      <w:bookmarkStart w:id="280" w:name="overview"/>
      <w:bookmarkStart w:id="281" w:name="_Toc30159383"/>
      <w:r w:rsidRPr="003B09F5">
        <w:rPr>
          <w:rFonts w:cs="Times New Roman"/>
        </w:rPr>
        <w:t>Overview</w:t>
      </w:r>
      <w:bookmarkEnd w:id="280"/>
      <w:bookmarkEnd w:id="281"/>
    </w:p>
    <w:p w14:paraId="0E290F58" w14:textId="4CFA1F90" w:rsidR="00957A15" w:rsidRDefault="00957A15" w:rsidP="00957A15">
      <w:pPr>
        <w:pStyle w:val="BodyText"/>
      </w:pPr>
      <w:r>
        <w:t>Summary table (</w:t>
      </w:r>
      <w:r>
        <w:fldChar w:fldCharType="begin"/>
      </w:r>
      <w:r>
        <w:instrText xml:space="preserve"> REF _Ref26196415 \h </w:instrText>
      </w:r>
      <w:r>
        <w:fldChar w:fldCharType="separate"/>
      </w:r>
      <w:r w:rsidR="00F053B4" w:rsidRPr="003B09F5">
        <w:rPr>
          <w:rFonts w:cs="Times New Roman"/>
        </w:rPr>
        <w:t xml:space="preserve">Table </w:t>
      </w:r>
      <w:r w:rsidR="00F053B4">
        <w:rPr>
          <w:rFonts w:cs="Times New Roman"/>
          <w:noProof/>
        </w:rPr>
        <w:t>38</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282" w:name="_Ref25922576"/>
    </w:p>
    <w:p w14:paraId="71EDDF37" w14:textId="7CA0EBA7" w:rsidR="00D63BE4" w:rsidRPr="003B09F5" w:rsidRDefault="00D63BE4" w:rsidP="00D63BE4">
      <w:pPr>
        <w:pStyle w:val="TableCaption"/>
        <w:rPr>
          <w:rFonts w:ascii="Times New Roman" w:hAnsi="Times New Roman" w:cs="Times New Roman"/>
        </w:rPr>
      </w:pPr>
      <w:bookmarkStart w:id="283"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282"/>
      <w:bookmarkEnd w:id="283"/>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007A684E"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586"/>
        <w:gridCol w:w="1449"/>
        <w:gridCol w:w="1481"/>
        <w:gridCol w:w="8444"/>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284"/>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284"/>
            <w:r w:rsidR="00AB2ACC">
              <w:rPr>
                <w:rStyle w:val="CommentReference"/>
                <w:rFonts w:asciiTheme="minorHAnsi" w:hAnsiTheme="minorHAnsi"/>
              </w:rPr>
              <w:commentReference w:id="284"/>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3B71E9C6" w:rsidR="001D584F" w:rsidRPr="003B09F5" w:rsidRDefault="005D6919">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sidR="00092BDE">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commentRangeStart w:id="285"/>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285"/>
            <w:r w:rsidR="00752045">
              <w:rPr>
                <w:rStyle w:val="CommentReference"/>
                <w:rFonts w:asciiTheme="minorHAnsi" w:hAnsiTheme="minorHAnsi"/>
              </w:rPr>
              <w:commentReference w:id="285"/>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3B4B246E" w:rsidR="001D584F" w:rsidRPr="003B09F5" w:rsidRDefault="005D6919" w:rsidP="00250F73">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w:t>
            </w:r>
            <w:r w:rsidRPr="003B09F5">
              <w:rPr>
                <w:rFonts w:cs="Times New Roman"/>
              </w:rPr>
              <w:lastRenderedPageBreak/>
              <w:t xml:space="preserve">dampland, hence there has been shifts in vegetation and aquatic fauna. The site </w:t>
            </w:r>
            <w:del w:id="286"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287" w:name="management-objectives"/>
    </w:p>
    <w:p w14:paraId="262723C0" w14:textId="304D6C8D" w:rsidR="001D584F" w:rsidRPr="003B09F5" w:rsidRDefault="005D6919">
      <w:pPr>
        <w:pStyle w:val="Heading2"/>
        <w:rPr>
          <w:rFonts w:cs="Times New Roman"/>
        </w:rPr>
      </w:pPr>
      <w:bookmarkStart w:id="288" w:name="_Toc30159384"/>
      <w:r w:rsidRPr="003B09F5">
        <w:rPr>
          <w:rFonts w:cs="Times New Roman"/>
        </w:rPr>
        <w:lastRenderedPageBreak/>
        <w:t>Management objectives</w:t>
      </w:r>
      <w:bookmarkEnd w:id="287"/>
      <w:bookmarkEnd w:id="288"/>
    </w:p>
    <w:p w14:paraId="262723C1" w14:textId="77777777" w:rsidR="001D584F" w:rsidRPr="003B09F5" w:rsidRDefault="005D6919">
      <w:pPr>
        <w:pStyle w:val="Heading2"/>
        <w:rPr>
          <w:rFonts w:cs="Times New Roman"/>
        </w:rPr>
      </w:pPr>
      <w:bookmarkStart w:id="289" w:name="conclusions"/>
      <w:bookmarkStart w:id="290" w:name="_Toc30159385"/>
      <w:r w:rsidRPr="003B09F5">
        <w:rPr>
          <w:rFonts w:cs="Times New Roman"/>
        </w:rPr>
        <w:t>Conclusions</w:t>
      </w:r>
      <w:bookmarkEnd w:id="289"/>
      <w:bookmarkEnd w:id="290"/>
    </w:p>
    <w:p w14:paraId="5EE27DE2" w14:textId="77777777" w:rsidR="003E22E5" w:rsidRPr="003B09F5" w:rsidRDefault="003E22E5">
      <w:pPr>
        <w:rPr>
          <w:rFonts w:ascii="Times New Roman" w:eastAsiaTheme="majorEastAsia" w:hAnsi="Times New Roman" w:cs="Times New Roman"/>
          <w:b/>
          <w:bCs/>
          <w:sz w:val="32"/>
          <w:szCs w:val="32"/>
        </w:rPr>
      </w:pPr>
      <w:bookmarkStart w:id="291"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292" w:name="_Toc30159386"/>
      <w:r w:rsidRPr="003B09F5">
        <w:rPr>
          <w:rFonts w:cs="Times New Roman"/>
        </w:rPr>
        <w:lastRenderedPageBreak/>
        <w:t>References</w:t>
      </w:r>
      <w:bookmarkEnd w:id="291"/>
      <w:bookmarkEnd w:id="292"/>
    </w:p>
    <w:p w14:paraId="262723C3" w14:textId="77777777" w:rsidR="001D584F" w:rsidRPr="003B09F5" w:rsidRDefault="005D6919">
      <w:pPr>
        <w:pStyle w:val="Bibliography"/>
        <w:rPr>
          <w:rFonts w:ascii="Times New Roman" w:hAnsi="Times New Roman" w:cs="Times New Roman"/>
        </w:rPr>
      </w:pPr>
      <w:bookmarkStart w:id="293" w:name="ref-Bamford2003"/>
      <w:bookmarkStart w:id="294"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295" w:name="ref-Buller2019"/>
      <w:bookmarkEnd w:id="293"/>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296" w:name="ref-Buller2018"/>
      <w:bookmarkEnd w:id="295"/>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297" w:name="ref-DepartmentofWater2011"/>
      <w:bookmarkEnd w:id="296"/>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298" w:name="ref-DepartmentofWater2008"/>
      <w:bookmarkEnd w:id="297"/>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3299C575" w:rsidR="001D584F" w:rsidRDefault="005D6919">
      <w:pPr>
        <w:pStyle w:val="Bibliography"/>
        <w:rPr>
          <w:rStyle w:val="Hyperlink"/>
          <w:rFonts w:ascii="Times New Roman" w:hAnsi="Times New Roman" w:cs="Times New Roman"/>
          <w:color w:val="auto"/>
        </w:rPr>
      </w:pPr>
      <w:bookmarkStart w:id="299" w:name="ref-England2006"/>
      <w:bookmarkEnd w:id="298"/>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38">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9" w14:textId="77777777" w:rsidR="001D584F" w:rsidRPr="003B09F5" w:rsidRDefault="005D6919">
      <w:pPr>
        <w:pStyle w:val="Bibliography"/>
        <w:rPr>
          <w:rFonts w:ascii="Times New Roman" w:hAnsi="Times New Roman" w:cs="Times New Roman"/>
        </w:rPr>
      </w:pPr>
      <w:bookmarkStart w:id="300" w:name="ref-Froend2004a"/>
      <w:bookmarkEnd w:id="299"/>
      <w:r w:rsidRPr="003B09F5">
        <w:rPr>
          <w:rFonts w:ascii="Times New Roman" w:hAnsi="Times New Roman" w:cs="Times New Roman"/>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301" w:name="ref-Froend2004"/>
      <w:bookmarkEnd w:id="300"/>
      <w:r w:rsidRPr="003B09F5">
        <w:rPr>
          <w:rFonts w:ascii="Times New Roman" w:hAnsi="Times New Roman" w:cs="Times New Roman"/>
        </w:rPr>
        <w:t>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302" w:name="ref-Groom2000"/>
      <w:bookmarkEnd w:id="301"/>
      <w:r w:rsidRPr="003B09F5">
        <w:rPr>
          <w:rFonts w:ascii="Times New Roman" w:hAnsi="Times New Roman" w:cs="Times New Roman"/>
        </w:rPr>
        <w:t>Groom, P.K., Froend, R.H., Mattiske,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303" w:name="ref-Heddle1980"/>
      <w:bookmarkEnd w:id="302"/>
      <w:r w:rsidRPr="003B09F5">
        <w:rPr>
          <w:rFonts w:ascii="Times New Roman" w:hAnsi="Times New Roman" w:cs="Times New Roman"/>
        </w:rPr>
        <w:t>Heddle, E.M., Loneragan,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304" w:name="ref-Hill1996"/>
      <w:bookmarkEnd w:id="303"/>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305" w:name="ref-Horwitz2008"/>
      <w:bookmarkEnd w:id="304"/>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306" w:name="ref-Horwitz2009"/>
      <w:bookmarkEnd w:id="305"/>
      <w:r w:rsidRPr="00F842EA">
        <w:rPr>
          <w:rFonts w:ascii="Times New Roman" w:hAnsi="Times New Roman" w:cs="Times New Roman"/>
        </w:rPr>
        <w:lastRenderedPageBreak/>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t>Horwitz, P., Sommer, B., Froend, R., 2009. Wetlands and groundwater dependent ecosystems of the Gnangara Mound, in: Gnangara Sustainability Strategy. Centre for Ecosystem Managment, Edith Cowan University, Joondalup, Western Australia, pp. 1–48.</w:t>
      </w:r>
    </w:p>
    <w:p w14:paraId="262723D0" w14:textId="5038F3CB" w:rsidR="001D584F" w:rsidRPr="003B09F5" w:rsidRDefault="005D6919">
      <w:pPr>
        <w:pStyle w:val="Bibliography"/>
        <w:rPr>
          <w:rFonts w:ascii="Times New Roman" w:hAnsi="Times New Roman" w:cs="Times New Roman"/>
        </w:rPr>
      </w:pPr>
      <w:bookmarkStart w:id="307" w:name="ref-Hui2016"/>
      <w:bookmarkEnd w:id="306"/>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39">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308" w:name="ref-Hui2018"/>
      <w:bookmarkEnd w:id="307"/>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309" w:name="ref-Johnson2000"/>
      <w:bookmarkEnd w:id="308"/>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310" w:name="ref-Judd2019"/>
      <w:bookmarkEnd w:id="309"/>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311" w:name="ref-McArthur1960"/>
      <w:bookmarkEnd w:id="310"/>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33ED87DE" w:rsidR="001D584F" w:rsidRPr="003B09F5" w:rsidRDefault="005D6919">
      <w:pPr>
        <w:pStyle w:val="Bibliography"/>
        <w:rPr>
          <w:rFonts w:ascii="Times New Roman" w:hAnsi="Times New Roman" w:cs="Times New Roman"/>
        </w:rPr>
      </w:pPr>
      <w:bookmarkStart w:id="312" w:name="ref-Muler2018"/>
      <w:bookmarkEnd w:id="311"/>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40">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313" w:name="ref-Pinheiro2019"/>
      <w:bookmarkEnd w:id="312"/>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314" w:name="ref-Quintero2018"/>
      <w:bookmarkEnd w:id="313"/>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315" w:name="ref-Rogan2006"/>
      <w:bookmarkEnd w:id="314"/>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316" w:name="ref-Salama1991"/>
      <w:bookmarkEnd w:id="315"/>
      <w:r w:rsidRPr="003B09F5">
        <w:rPr>
          <w:rFonts w:ascii="Times New Roman" w:hAnsi="Times New Roman" w:cs="Times New Roman"/>
        </w:rPr>
        <w:t>Salama, R.B., Bekele, E., Hatton, T., Pollock, D., Lee-Steere,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317" w:name="ref-Semeniuk1996"/>
      <w:bookmarkEnd w:id="316"/>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3A821050" w:rsidR="001D584F" w:rsidRPr="003B09F5" w:rsidRDefault="005D6919">
      <w:pPr>
        <w:pStyle w:val="Bibliography"/>
        <w:rPr>
          <w:rFonts w:ascii="Times New Roman" w:hAnsi="Times New Roman" w:cs="Times New Roman"/>
        </w:rPr>
      </w:pPr>
      <w:bookmarkStart w:id="318" w:name="ref-Sommer2009"/>
      <w:bookmarkEnd w:id="317"/>
      <w:r w:rsidRPr="003B09F5">
        <w:rPr>
          <w:rFonts w:ascii="Times New Roman" w:hAnsi="Times New Roman" w:cs="Times New Roman"/>
        </w:rPr>
        <w:lastRenderedPageBreak/>
        <w:t xml:space="preserve">Sommer, B., Horwitz, P., 2009. Macroinvertebrate cycles of decline and recovery in Swan Coastal Plain (Western Australia) wetlands affected by drought-induced acidification. Hydrobiologia 624, 191–203. </w:t>
      </w:r>
      <w:hyperlink r:id="rId41">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19" w:name="ref-Sommer2008"/>
      <w:bookmarkEnd w:id="318"/>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320" w:name="ref-WaterandRiversCommission2004"/>
      <w:bookmarkEnd w:id="319"/>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321" w:name="ref-Australia1995"/>
      <w:bookmarkEnd w:id="320"/>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322" w:name="ref-Wood2019"/>
      <w:bookmarkEnd w:id="321"/>
      <w:r w:rsidRPr="003B09F5">
        <w:rPr>
          <w:rFonts w:ascii="Times New Roman" w:hAnsi="Times New Roman" w:cs="Times New Roman"/>
        </w:rPr>
        <w:t>Wood, S., 2019. mgcv: Mixed GAM Computation Vehicle with Automatic Smoothness Estimation.</w:t>
      </w:r>
    </w:p>
    <w:p w14:paraId="262723E0" w14:textId="2AB89D8A" w:rsidR="001D584F" w:rsidRPr="003B09F5" w:rsidRDefault="005D6919">
      <w:pPr>
        <w:pStyle w:val="Bibliography"/>
        <w:rPr>
          <w:rFonts w:ascii="Times New Roman" w:hAnsi="Times New Roman" w:cs="Times New Roman"/>
        </w:rPr>
      </w:pPr>
      <w:bookmarkStart w:id="323" w:name="ref-Wood2011"/>
      <w:bookmarkEnd w:id="322"/>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2">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24" w:name="ref-Yesertener2008"/>
      <w:bookmarkEnd w:id="323"/>
      <w:r w:rsidRPr="003B09F5">
        <w:rPr>
          <w:rFonts w:ascii="Times New Roman" w:hAnsi="Times New Roman" w:cs="Times New Roman"/>
        </w:rPr>
        <w:t>Yesertener, C., 2007. Assessment of the declining groundwater levels in the Gnangara Mound, Report HG1. ed. Perth, Western Australia.</w:t>
      </w:r>
    </w:p>
    <w:p w14:paraId="262723E2" w14:textId="07806DC2" w:rsidR="001D584F" w:rsidRDefault="005D6919">
      <w:pPr>
        <w:pStyle w:val="Bibliography"/>
        <w:rPr>
          <w:rStyle w:val="Hyperlink"/>
          <w:rFonts w:ascii="Times New Roman" w:hAnsi="Times New Roman" w:cs="Times New Roman"/>
          <w:color w:val="auto"/>
        </w:rPr>
      </w:pPr>
      <w:bookmarkStart w:id="325" w:name="ref-Zencich2002"/>
      <w:bookmarkEnd w:id="324"/>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43">
        <w:r w:rsidRPr="003B09F5">
          <w:rPr>
            <w:rStyle w:val="Hyperlink"/>
            <w:rFonts w:ascii="Times New Roman" w:hAnsi="Times New Roman" w:cs="Times New Roman"/>
            <w:color w:val="auto"/>
          </w:rPr>
          <w:t>https://doi.org/10.1007/s00442-001-0855-7</w:t>
        </w:r>
      </w:hyperlink>
      <w:bookmarkEnd w:id="294"/>
      <w:bookmarkEnd w:id="325"/>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pgSz w:w="12240" w:h="15840"/>
          <w:pgMar w:top="1440" w:right="1440" w:bottom="1440" w:left="1440" w:header="720" w:footer="720" w:gutter="0"/>
          <w:cols w:space="720"/>
        </w:sectPr>
      </w:pPr>
    </w:p>
    <w:p w14:paraId="16B95FAA" w14:textId="00D7E643" w:rsidR="00277CE3" w:rsidRDefault="00277CE3" w:rsidP="00277CE3">
      <w:pPr>
        <w:pStyle w:val="Heading1"/>
      </w:pPr>
      <w:bookmarkStart w:id="326" w:name="_Toc30159387"/>
      <w:r>
        <w:lastRenderedPageBreak/>
        <w:t>Appendix</w:t>
      </w:r>
      <w:bookmarkEnd w:id="326"/>
    </w:p>
    <w:p w14:paraId="605E18B3" w14:textId="65D9A9E0" w:rsidR="00277CE3" w:rsidRDefault="00277CE3" w:rsidP="00437343">
      <w:pPr>
        <w:pStyle w:val="Heading2"/>
      </w:pPr>
      <w:bookmarkStart w:id="327" w:name="_Toc30159388"/>
      <w:r>
        <w:t>Lake Goollel</w:t>
      </w:r>
      <w:r w:rsidR="00437343">
        <w:t>al</w:t>
      </w:r>
      <w:bookmarkEnd w:id="327"/>
      <w:r w:rsidR="00437343">
        <w:t xml:space="preserve"> </w:t>
      </w:r>
    </w:p>
    <w:p w14:paraId="27E267B9" w14:textId="77777777" w:rsidR="00437343" w:rsidRPr="003B09F5" w:rsidRDefault="00437343" w:rsidP="00437343">
      <w:pPr>
        <w:pStyle w:val="Heading3"/>
        <w:rPr>
          <w:rFonts w:cs="Times New Roman"/>
        </w:rPr>
      </w:pPr>
      <w:bookmarkStart w:id="328" w:name="_Toc30159389"/>
      <w:commentRangeStart w:id="329"/>
      <w:r w:rsidRPr="003B09F5">
        <w:rPr>
          <w:rFonts w:cs="Times New Roman"/>
        </w:rPr>
        <w:t>Water quality</w:t>
      </w:r>
      <w:bookmarkEnd w:id="328"/>
    </w:p>
    <w:p w14:paraId="33B1EDCA" w14:textId="64FF6EE9" w:rsidR="00437343" w:rsidRPr="003B09F5" w:rsidRDefault="00437343" w:rsidP="00437343">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329"/>
      <w:r>
        <w:rPr>
          <w:rStyle w:val="CommentReference"/>
          <w:rFonts w:asciiTheme="minorHAnsi" w:hAnsiTheme="minorHAnsi"/>
        </w:rPr>
        <w:commentReference w:id="329"/>
      </w:r>
    </w:p>
    <w:p w14:paraId="090349DA" w14:textId="77777777" w:rsidR="00766910" w:rsidRPr="003B09F5" w:rsidRDefault="00766910" w:rsidP="00766910">
      <w:pPr>
        <w:pStyle w:val="Heading3"/>
        <w:rPr>
          <w:rFonts w:cs="Times New Roman"/>
        </w:rPr>
      </w:pPr>
      <w:bookmarkStart w:id="330" w:name="vegetation-dynamics"/>
      <w:bookmarkStart w:id="331" w:name="_Toc30159390"/>
      <w:commentRangeStart w:id="332"/>
      <w:r w:rsidRPr="003B09F5">
        <w:rPr>
          <w:rFonts w:cs="Times New Roman"/>
        </w:rPr>
        <w:t>Vegetation dynamics</w:t>
      </w:r>
      <w:bookmarkEnd w:id="330"/>
      <w:commentRangeEnd w:id="332"/>
      <w:r>
        <w:rPr>
          <w:rStyle w:val="CommentReference"/>
          <w:rFonts w:asciiTheme="minorHAnsi" w:eastAsiaTheme="minorHAnsi" w:hAnsiTheme="minorHAnsi" w:cstheme="minorBidi"/>
          <w:b w:val="0"/>
          <w:bCs w:val="0"/>
        </w:rPr>
        <w:commentReference w:id="332"/>
      </w:r>
      <w:bookmarkEnd w:id="331"/>
    </w:p>
    <w:p w14:paraId="5E34E8C4" w14:textId="77777777" w:rsidR="00766910" w:rsidRPr="003B09F5" w:rsidRDefault="00766910" w:rsidP="00766910">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ED2865D" w14:textId="59E1DE7E" w:rsidR="00766910" w:rsidRPr="003B09F5" w:rsidRDefault="00766910" w:rsidP="00766910">
      <w:pPr>
        <w:pStyle w:val="BodyText"/>
        <w:rPr>
          <w:rFonts w:cs="Times New Roman"/>
        </w:rPr>
      </w:pPr>
      <w:r w:rsidRPr="003B09F5">
        <w:rPr>
          <w:rFonts w:cs="Times New Roman"/>
        </w:rPr>
        <w:t xml:space="preserve">Ordination reveals that Plot A has a distinct assemblage to the other plots but has </w:t>
      </w:r>
      <w:commentRangeStart w:id="333"/>
      <w:commentRangeStart w:id="334"/>
      <w:r w:rsidRPr="003B09F5">
        <w:rPr>
          <w:rFonts w:cs="Times New Roman"/>
        </w:rPr>
        <w:t xml:space="preserve">displayed similar shifts </w:t>
      </w:r>
      <w:commentRangeEnd w:id="333"/>
      <w:r>
        <w:rPr>
          <w:rStyle w:val="CommentReference"/>
          <w:rFonts w:asciiTheme="minorHAnsi" w:hAnsiTheme="minorHAnsi"/>
        </w:rPr>
        <w:commentReference w:id="333"/>
      </w:r>
      <w:commentRangeEnd w:id="334"/>
      <w:r>
        <w:rPr>
          <w:rStyle w:val="CommentReference"/>
          <w:rFonts w:asciiTheme="minorHAnsi" w:hAnsiTheme="minorHAnsi"/>
        </w:rPr>
        <w:commentReference w:id="334"/>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24</w:t>
      </w:r>
      <w:r>
        <w:rPr>
          <w:rFonts w:cs="Times New Roman"/>
        </w:rPr>
        <w:fldChar w:fldCharType="end"/>
      </w:r>
      <w:r w:rsidRPr="003B09F5">
        <w:rPr>
          <w:rFonts w:cs="Times New Roman"/>
        </w:rPr>
        <w:t>). All plots show minor shifts in composition during the s</w:t>
      </w:r>
      <w:commentRangeStart w:id="335"/>
      <w:r w:rsidRPr="003B09F5">
        <w:rPr>
          <w:rFonts w:cs="Times New Roman"/>
        </w:rPr>
        <w:t xml:space="preserve">tudy period, </w:t>
      </w:r>
      <w:commentRangeEnd w:id="335"/>
      <w:r>
        <w:rPr>
          <w:rStyle w:val="CommentReference"/>
          <w:rFonts w:asciiTheme="minorHAnsi" w:hAnsiTheme="minorHAnsi"/>
        </w:rPr>
        <w:commentReference w:id="335"/>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25</w:t>
      </w:r>
      <w:r>
        <w:rPr>
          <w:rFonts w:cs="Times New Roman"/>
        </w:rPr>
        <w:fldChar w:fldCharType="end"/>
      </w:r>
      <w:r w:rsidRPr="003B09F5">
        <w:rPr>
          <w:rFonts w:cs="Times New Roman"/>
        </w:rPr>
        <w:t>).</w:t>
      </w:r>
    </w:p>
    <w:p w14:paraId="5D796B7C"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37DCEBA6">
            <wp:extent cx="4620126" cy="3197728"/>
            <wp:effectExtent l="0" t="0" r="0" b="3175"/>
            <wp:docPr id="6"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61D5BC0" w14:textId="10583180" w:rsidR="00766910" w:rsidRPr="003B09F5" w:rsidRDefault="00766910" w:rsidP="00766910">
      <w:pPr>
        <w:pStyle w:val="Caption"/>
        <w:rPr>
          <w:rFonts w:ascii="Times New Roman" w:hAnsi="Times New Roman" w:cs="Times New Roman"/>
        </w:rPr>
      </w:pPr>
      <w:bookmarkStart w:id="336"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24</w:t>
      </w:r>
      <w:r w:rsidRPr="003B09F5">
        <w:rPr>
          <w:rFonts w:ascii="Times New Roman" w:hAnsi="Times New Roman" w:cs="Times New Roman"/>
        </w:rPr>
        <w:fldChar w:fldCharType="end"/>
      </w:r>
      <w:bookmarkEnd w:id="336"/>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D6CF1A2" wp14:editId="3CF39F7E">
            <wp:extent cx="4620126" cy="3197728"/>
            <wp:effectExtent l="0" t="0" r="0" b="3175"/>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196D0E1" w14:textId="07D10DCD" w:rsidR="00766910" w:rsidRPr="003B09F5" w:rsidRDefault="00766910" w:rsidP="00766910">
      <w:pPr>
        <w:pStyle w:val="Caption"/>
        <w:rPr>
          <w:rFonts w:ascii="Times New Roman" w:hAnsi="Times New Roman" w:cs="Times New Roman"/>
        </w:rPr>
      </w:pPr>
      <w:bookmarkStart w:id="337" w:name="_Ref25919021"/>
      <w:commentRangeStart w:id="3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25</w:t>
      </w:r>
      <w:r w:rsidRPr="003B09F5">
        <w:rPr>
          <w:rFonts w:ascii="Times New Roman" w:hAnsi="Times New Roman" w:cs="Times New Roman"/>
        </w:rPr>
        <w:fldChar w:fldCharType="end"/>
      </w:r>
      <w:bookmarkEnd w:id="337"/>
      <w:r w:rsidRPr="003B09F5">
        <w:rPr>
          <w:rFonts w:ascii="Times New Roman" w:hAnsi="Times New Roman" w:cs="Times New Roman"/>
        </w:rPr>
        <w:t xml:space="preserve"> </w:t>
      </w:r>
      <w:commentRangeEnd w:id="338"/>
      <w:r>
        <w:rPr>
          <w:rStyle w:val="CommentReference"/>
        </w:rPr>
        <w:commentReference w:id="338"/>
      </w:r>
      <w:r w:rsidRPr="003B09F5">
        <w:rPr>
          <w:rFonts w:ascii="Times New Roman" w:hAnsi="Times New Roman" w:cs="Times New Roman"/>
        </w:rPr>
        <w:t xml:space="preserve">Estimated mean regression coefficients (dots) and 95% credible intervals (bars) for effect of groundwater levels at </w:t>
      </w:r>
      <w:commentRangeStart w:id="339"/>
      <w:r w:rsidRPr="003B09F5">
        <w:rPr>
          <w:rFonts w:ascii="Times New Roman" w:hAnsi="Times New Roman" w:cs="Times New Roman"/>
        </w:rPr>
        <w:t>Melaleuca Park 78</w:t>
      </w:r>
      <w:commentRangeEnd w:id="339"/>
      <w:r>
        <w:rPr>
          <w:rStyle w:val="CommentReference"/>
        </w:rPr>
        <w:commentReference w:id="339"/>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340"/>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340"/>
      <w:r>
        <w:rPr>
          <w:rStyle w:val="CommentReference"/>
        </w:rPr>
        <w:commentReference w:id="340"/>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p>
    <w:p w14:paraId="4897692C" w14:textId="77777777" w:rsidR="00766910" w:rsidRDefault="00766910"/>
    <w:p w14:paraId="44BCEB06" w14:textId="77777777" w:rsidR="00FC2E86" w:rsidRPr="003B09F5" w:rsidRDefault="00FC2E86" w:rsidP="00FC2E86">
      <w:pPr>
        <w:pStyle w:val="Heading3"/>
        <w:rPr>
          <w:rFonts w:cs="Times New Roman"/>
        </w:rPr>
      </w:pPr>
      <w:bookmarkStart w:id="341" w:name="aquatic-invertebrates"/>
      <w:bookmarkStart w:id="342" w:name="_Toc30159391"/>
      <w:r w:rsidRPr="003B09F5">
        <w:rPr>
          <w:rFonts w:cs="Times New Roman"/>
        </w:rPr>
        <w:t>Aquatic invertebrates</w:t>
      </w:r>
      <w:bookmarkEnd w:id="341"/>
      <w:bookmarkEnd w:id="342"/>
    </w:p>
    <w:p w14:paraId="1E910D1D" w14:textId="75F31A09"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26</w:t>
      </w:r>
      <w:r>
        <w:rPr>
          <w:rFonts w:cs="Times New Roman"/>
        </w:rPr>
        <w:fldChar w:fldCharType="end"/>
      </w:r>
      <w:r w:rsidRPr="003B09F5">
        <w:rPr>
          <w:rFonts w:cs="Times New Roman"/>
        </w:rPr>
        <w:t xml:space="preserve">). Since 2008, family richness has mostly been stable and above the long-term average. There are stable populations of Amphisopidae, Calanoida, Ceinidae, Chironominae, Corixidae, </w:t>
      </w:r>
      <w:r>
        <w:rPr>
          <w:rFonts w:cs="Times New Roman"/>
        </w:rPr>
        <w:t xml:space="preserve">and </w:t>
      </w:r>
      <w:r w:rsidRPr="003B09F5">
        <w:rPr>
          <w:rFonts w:cs="Times New Roman"/>
        </w:rPr>
        <w:t xml:space="preserve">Cyprididae at the lake. The </w:t>
      </w:r>
      <w:r>
        <w:rPr>
          <w:rFonts w:cs="Times New Roman"/>
        </w:rPr>
        <w:t xml:space="preserve">current </w:t>
      </w:r>
      <w:r w:rsidRPr="003B09F5">
        <w:rPr>
          <w:rFonts w:cs="Times New Roman"/>
        </w:rPr>
        <w:t xml:space="preserve">absence of the Chydoridae (Cladocera) is notable given the abundance in early monitoring years. </w:t>
      </w:r>
      <w:r>
        <w:rPr>
          <w:rFonts w:cs="Times New Roman"/>
        </w:rPr>
        <w:t xml:space="preserve">Also, the beetle family Scirtidae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Chydoridae, Oligochaeta and Pionidae.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27</w:t>
      </w:r>
      <w:r>
        <w:rPr>
          <w:rFonts w:cs="Times New Roman"/>
        </w:rPr>
        <w:fldChar w:fldCharType="end"/>
      </w:r>
      <w:r w:rsidRPr="003B09F5">
        <w:rPr>
          <w:rFonts w:cs="Times New Roman"/>
        </w:rPr>
        <w:t xml:space="preserve">). </w:t>
      </w:r>
      <w:commentRangeStart w:id="343"/>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343"/>
      <w:r>
        <w:rPr>
          <w:rStyle w:val="CommentReference"/>
          <w:rFonts w:asciiTheme="minorHAnsi" w:hAnsiTheme="minorHAnsi"/>
        </w:rPr>
        <w:commentReference w:id="343"/>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047D358" wp14:editId="2E87E0FD">
            <wp:extent cx="4620126" cy="3197728"/>
            <wp:effectExtent l="0" t="0" r="0" b="3175"/>
            <wp:docPr id="8" name="Pictur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3AABCEE" w14:textId="0F308133" w:rsidR="00FC2E86" w:rsidRPr="003B09F5" w:rsidRDefault="00FC2E86" w:rsidP="00FC2E86">
      <w:pPr>
        <w:pStyle w:val="Caption"/>
        <w:rPr>
          <w:rFonts w:ascii="Times New Roman" w:hAnsi="Times New Roman" w:cs="Times New Roman"/>
        </w:rPr>
      </w:pPr>
      <w:bookmarkStart w:id="344"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26</w:t>
      </w:r>
      <w:r w:rsidRPr="003B09F5">
        <w:rPr>
          <w:rFonts w:ascii="Times New Roman" w:hAnsi="Times New Roman" w:cs="Times New Roman"/>
        </w:rPr>
        <w:fldChar w:fldCharType="end"/>
      </w:r>
      <w:bookmarkEnd w:id="344"/>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7FFA8761">
            <wp:extent cx="4620126" cy="3197728"/>
            <wp:effectExtent l="0" t="0" r="0" b="3175"/>
            <wp:docPr id="9"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23409398" w14:textId="4B771771" w:rsidR="00FC2E86" w:rsidRPr="003B09F5" w:rsidRDefault="00FC2E86" w:rsidP="00FC2E86">
      <w:pPr>
        <w:pStyle w:val="Caption"/>
        <w:rPr>
          <w:rFonts w:ascii="Times New Roman" w:hAnsi="Times New Roman" w:cs="Times New Roman"/>
        </w:rPr>
      </w:pPr>
      <w:bookmarkStart w:id="345"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27</w:t>
      </w:r>
      <w:r w:rsidRPr="003B09F5">
        <w:rPr>
          <w:rFonts w:ascii="Times New Roman" w:hAnsi="Times New Roman" w:cs="Times New Roman"/>
        </w:rPr>
        <w:fldChar w:fldCharType="end"/>
      </w:r>
      <w:bookmarkEnd w:id="345"/>
      <w:r w:rsidRPr="003B09F5">
        <w:rPr>
          <w:rFonts w:ascii="Times New Roman" w:hAnsi="Times New Roman" w:cs="Times New Roman"/>
        </w:rPr>
        <w:t xml:space="preserve"> </w:t>
      </w:r>
      <w:commentRangeStart w:id="346"/>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346"/>
      <w:r>
        <w:rPr>
          <w:rStyle w:val="CommentReference"/>
        </w:rPr>
        <w:commentReference w:id="346"/>
      </w:r>
      <w:r w:rsidRPr="003B09F5">
        <w:rPr>
          <w:rFonts w:ascii="Times New Roman" w:hAnsi="Times New Roman" w:cs="Times New Roman"/>
        </w:rPr>
        <w:t>.</w:t>
      </w:r>
    </w:p>
    <w:p w14:paraId="7F6AE1FE" w14:textId="77777777" w:rsidR="00FC2E86" w:rsidRDefault="00FC2E86" w:rsidP="00FC2E86">
      <w:pPr>
        <w:rPr>
          <w:ins w:id="347"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271A89">
      <w:pPr>
        <w:pStyle w:val="Heading2"/>
      </w:pPr>
      <w:bookmarkStart w:id="348" w:name="_Toc30159392"/>
      <w:r>
        <w:lastRenderedPageBreak/>
        <w:t>Loch McN</w:t>
      </w:r>
      <w:r w:rsidR="005976F1">
        <w:t>ess</w:t>
      </w:r>
      <w:bookmarkEnd w:id="348"/>
    </w:p>
    <w:p w14:paraId="5E87C08E" w14:textId="77777777" w:rsidR="00271A89" w:rsidRPr="003B09F5" w:rsidRDefault="00271A89" w:rsidP="00271A89">
      <w:pPr>
        <w:pStyle w:val="Heading3"/>
        <w:rPr>
          <w:rFonts w:cs="Times New Roman"/>
        </w:rPr>
      </w:pPr>
      <w:bookmarkStart w:id="349" w:name="_Toc30159393"/>
      <w:r w:rsidRPr="003B09F5">
        <w:rPr>
          <w:rFonts w:cs="Times New Roman"/>
        </w:rPr>
        <w:t>Wat</w:t>
      </w:r>
      <w:commentRangeStart w:id="350"/>
      <w:r w:rsidRPr="003B09F5">
        <w:rPr>
          <w:rFonts w:cs="Times New Roman"/>
        </w:rPr>
        <w:t>e</w:t>
      </w:r>
      <w:r>
        <w:rPr>
          <w:rFonts w:cs="Times New Roman"/>
        </w:rPr>
        <w:t>r</w:t>
      </w:r>
      <w:r w:rsidRPr="003B09F5">
        <w:rPr>
          <w:rFonts w:cs="Times New Roman"/>
        </w:rPr>
        <w:t xml:space="preserve"> quality</w:t>
      </w:r>
      <w:bookmarkEnd w:id="349"/>
    </w:p>
    <w:p w14:paraId="18F2F2D0" w14:textId="0A3AC1E2" w:rsidR="00271A89" w:rsidRPr="003B09F5" w:rsidRDefault="00271A89" w:rsidP="00271A8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350"/>
      <w:r>
        <w:rPr>
          <w:rStyle w:val="CommentReference"/>
          <w:rFonts w:asciiTheme="minorHAnsi" w:hAnsiTheme="minorHAnsi"/>
        </w:rPr>
        <w:commentReference w:id="350"/>
      </w:r>
    </w:p>
    <w:p w14:paraId="3B59C644" w14:textId="77777777" w:rsidR="00271A89" w:rsidRPr="003B09F5" w:rsidRDefault="00271A89" w:rsidP="00271A89">
      <w:pPr>
        <w:pStyle w:val="Heading3"/>
        <w:rPr>
          <w:rFonts w:cs="Times New Roman"/>
        </w:rPr>
      </w:pPr>
      <w:bookmarkStart w:id="351" w:name="vegetation-dynamics-1"/>
      <w:bookmarkStart w:id="352" w:name="_Toc30159394"/>
      <w:r w:rsidRPr="003B09F5">
        <w:rPr>
          <w:rFonts w:cs="Times New Roman"/>
        </w:rPr>
        <w:t>Vegetation dynamics</w:t>
      </w:r>
      <w:bookmarkEnd w:id="351"/>
      <w:bookmarkEnd w:id="352"/>
    </w:p>
    <w:p w14:paraId="7E17FB16" w14:textId="0B2CC343" w:rsidR="00271A89" w:rsidRPr="003B09F5" w:rsidRDefault="00271A89" w:rsidP="00271A8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790879C5" w14:textId="58B2EAE2" w:rsidR="00271A89" w:rsidRPr="003B09F5" w:rsidRDefault="00271A89" w:rsidP="00271A8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28</w:t>
      </w:r>
      <w:r>
        <w:rPr>
          <w:rFonts w:cs="Times New Roman"/>
        </w:rPr>
        <w:fldChar w:fldCharType="end"/>
      </w:r>
      <w:r w:rsidRPr="003B09F5">
        <w:rPr>
          <w:rFonts w:cs="Times New Roman"/>
        </w:rPr>
        <w:t xml:space="preserve">). Regression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29</w:t>
      </w:r>
      <w:r>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271A89">
      <w:pPr>
        <w:pStyle w:val="Heading3"/>
        <w:rPr>
          <w:rFonts w:cs="Times New Roman"/>
        </w:rPr>
      </w:pPr>
      <w:bookmarkStart w:id="353" w:name="aquatic-macroinvertebrates"/>
      <w:bookmarkStart w:id="354" w:name="_Toc30159395"/>
      <w:r w:rsidRPr="003B09F5">
        <w:rPr>
          <w:rFonts w:cs="Times New Roman"/>
        </w:rPr>
        <w:t>Aquatic macroinvertebrates</w:t>
      </w:r>
      <w:bookmarkEnd w:id="353"/>
      <w:bookmarkEnd w:id="354"/>
    </w:p>
    <w:p w14:paraId="55855548" w14:textId="65E9E258" w:rsidR="00271A89" w:rsidRPr="003B09F5" w:rsidRDefault="00271A89" w:rsidP="00271A8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30</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31</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r>
        <w:rPr>
          <w:rFonts w:cs="Times New Roman"/>
        </w:rPr>
        <w:t xml:space="preserve"> – both of these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3660135A"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133AA5E8">
            <wp:extent cx="4286717" cy="2966966"/>
            <wp:effectExtent l="0" t="0" r="0" b="508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286717" cy="2966966"/>
                    </a:xfrm>
                    <a:prstGeom prst="rect">
                      <a:avLst/>
                    </a:prstGeom>
                    <a:noFill/>
                    <a:ln w="9525">
                      <a:noFill/>
                      <a:headEnd/>
                      <a:tailEnd/>
                    </a:ln>
                  </pic:spPr>
                </pic:pic>
              </a:graphicData>
            </a:graphic>
          </wp:inline>
        </w:drawing>
      </w:r>
    </w:p>
    <w:p w14:paraId="1ED32483" w14:textId="50C66632" w:rsidR="00271A89" w:rsidRPr="003B09F5" w:rsidRDefault="00271A89" w:rsidP="00271A89">
      <w:pPr>
        <w:pStyle w:val="Caption"/>
        <w:rPr>
          <w:rFonts w:ascii="Times New Roman" w:hAnsi="Times New Roman" w:cs="Times New Roman"/>
        </w:rPr>
      </w:pPr>
      <w:bookmarkStart w:id="355"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28</w:t>
      </w:r>
      <w:r w:rsidRPr="003B09F5">
        <w:rPr>
          <w:rFonts w:ascii="Times New Roman" w:hAnsi="Times New Roman" w:cs="Times New Roman"/>
        </w:rPr>
        <w:fldChar w:fldCharType="end"/>
      </w:r>
      <w:bookmarkEnd w:id="355"/>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3E9BB30" wp14:editId="073968CA">
            <wp:extent cx="3918380" cy="2712029"/>
            <wp:effectExtent l="0" t="0" r="635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18380" cy="2712029"/>
                    </a:xfrm>
                    <a:prstGeom prst="rect">
                      <a:avLst/>
                    </a:prstGeom>
                    <a:noFill/>
                    <a:ln w="9525">
                      <a:noFill/>
                      <a:headEnd/>
                      <a:tailEnd/>
                    </a:ln>
                  </pic:spPr>
                </pic:pic>
              </a:graphicData>
            </a:graphic>
          </wp:inline>
        </w:drawing>
      </w:r>
    </w:p>
    <w:p w14:paraId="3476DAF6" w14:textId="54937402" w:rsidR="00271A89" w:rsidRPr="003B09F5" w:rsidRDefault="00271A89" w:rsidP="00271A89">
      <w:pPr>
        <w:pStyle w:val="Caption"/>
        <w:rPr>
          <w:rFonts w:ascii="Times New Roman" w:hAnsi="Times New Roman" w:cs="Times New Roman"/>
        </w:rPr>
      </w:pPr>
      <w:bookmarkStart w:id="356"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29</w:t>
      </w:r>
      <w:r w:rsidRPr="003B09F5">
        <w:rPr>
          <w:rFonts w:ascii="Times New Roman" w:hAnsi="Times New Roman" w:cs="Times New Roman"/>
        </w:rPr>
        <w:fldChar w:fldCharType="end"/>
      </w:r>
      <w:bookmarkEnd w:id="356"/>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2550C2AD">
            <wp:extent cx="4127950" cy="2857078"/>
            <wp:effectExtent l="0" t="0" r="6350" b="635"/>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127950" cy="2857078"/>
                    </a:xfrm>
                    <a:prstGeom prst="rect">
                      <a:avLst/>
                    </a:prstGeom>
                    <a:noFill/>
                    <a:ln w="9525">
                      <a:noFill/>
                      <a:headEnd/>
                      <a:tailEnd/>
                    </a:ln>
                  </pic:spPr>
                </pic:pic>
              </a:graphicData>
            </a:graphic>
          </wp:inline>
        </w:drawing>
      </w:r>
    </w:p>
    <w:p w14:paraId="7052AD4C" w14:textId="260C1FB9" w:rsidR="00271A89" w:rsidRPr="003B09F5" w:rsidRDefault="00271A89" w:rsidP="00271A89">
      <w:pPr>
        <w:pStyle w:val="Caption"/>
        <w:rPr>
          <w:rFonts w:ascii="Times New Roman" w:hAnsi="Times New Roman" w:cs="Times New Roman"/>
        </w:rPr>
      </w:pPr>
      <w:bookmarkStart w:id="357"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30</w:t>
      </w:r>
      <w:r w:rsidRPr="003B09F5">
        <w:rPr>
          <w:rFonts w:ascii="Times New Roman" w:hAnsi="Times New Roman" w:cs="Times New Roman"/>
        </w:rPr>
        <w:fldChar w:fldCharType="end"/>
      </w:r>
      <w:bookmarkEnd w:id="357"/>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C459541" wp14:editId="3F346F78">
            <wp:extent cx="4620126" cy="3197728"/>
            <wp:effectExtent l="0" t="0" r="0" b="3175"/>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5F8DA709" w14:textId="4340CEE6" w:rsidR="00271A89" w:rsidRPr="003B09F5" w:rsidRDefault="00271A89" w:rsidP="00271A89">
      <w:pPr>
        <w:pStyle w:val="Caption"/>
        <w:rPr>
          <w:rFonts w:ascii="Times New Roman" w:hAnsi="Times New Roman" w:cs="Times New Roman"/>
        </w:rPr>
      </w:pPr>
      <w:bookmarkStart w:id="358"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31</w:t>
      </w:r>
      <w:r w:rsidRPr="003B09F5">
        <w:rPr>
          <w:rFonts w:ascii="Times New Roman" w:hAnsi="Times New Roman" w:cs="Times New Roman"/>
        </w:rPr>
        <w:fldChar w:fldCharType="end"/>
      </w:r>
      <w:bookmarkEnd w:id="358"/>
      <w:r w:rsidRPr="003B09F5">
        <w:rPr>
          <w:rFonts w:ascii="Times New Roman" w:hAnsi="Times New Roman" w:cs="Times New Roman"/>
        </w:rPr>
        <w:t xml:space="preserve"> </w:t>
      </w:r>
      <w:commentRangeStart w:id="359"/>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359"/>
      <w:r>
        <w:rPr>
          <w:rStyle w:val="CommentReference"/>
        </w:rPr>
        <w:commentReference w:id="359"/>
      </w:r>
    </w:p>
    <w:p w14:paraId="7D55C587" w14:textId="77777777" w:rsidR="00271A89" w:rsidRPr="00271A89" w:rsidRDefault="00271A89" w:rsidP="00271A89">
      <w:pPr>
        <w:pStyle w:val="BodyText"/>
      </w:pPr>
    </w:p>
    <w:p w14:paraId="617DA99B" w14:textId="49EEBD8B" w:rsidR="005976F1" w:rsidRDefault="005976F1" w:rsidP="00271A89">
      <w:pPr>
        <w:pStyle w:val="Heading2"/>
      </w:pPr>
      <w:bookmarkStart w:id="360" w:name="_Toc30159396"/>
      <w:r>
        <w:lastRenderedPageBreak/>
        <w:t>Lake Yonderup</w:t>
      </w:r>
      <w:bookmarkEnd w:id="360"/>
    </w:p>
    <w:p w14:paraId="45482562" w14:textId="77777777" w:rsidR="00C76FCB" w:rsidRPr="003B09F5" w:rsidRDefault="00C76FCB" w:rsidP="00C76FCB">
      <w:pPr>
        <w:pStyle w:val="Heading3"/>
        <w:rPr>
          <w:rFonts w:cs="Times New Roman"/>
        </w:rPr>
      </w:pPr>
      <w:bookmarkStart w:id="361" w:name="_Toc30159397"/>
      <w:r w:rsidRPr="003B09F5">
        <w:rPr>
          <w:rFonts w:cs="Times New Roman"/>
        </w:rPr>
        <w:t>Wa</w:t>
      </w:r>
      <w:commentRangeStart w:id="362"/>
      <w:r w:rsidRPr="003B09F5">
        <w:rPr>
          <w:rFonts w:cs="Times New Roman"/>
        </w:rPr>
        <w:t>ter quality</w:t>
      </w:r>
      <w:bookmarkEnd w:id="361"/>
    </w:p>
    <w:p w14:paraId="7BCEF38B" w14:textId="589D2AC7" w:rsidR="00C76FCB" w:rsidRPr="003B09F5" w:rsidRDefault="00C76FCB" w:rsidP="00C76FC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362"/>
      <w:r>
        <w:rPr>
          <w:rStyle w:val="CommentReference"/>
          <w:rFonts w:asciiTheme="minorHAnsi" w:hAnsiTheme="minorHAnsi"/>
        </w:rPr>
        <w:commentReference w:id="362"/>
      </w:r>
    </w:p>
    <w:p w14:paraId="4D621E9F" w14:textId="77777777" w:rsidR="00C76FCB" w:rsidRPr="003B09F5" w:rsidRDefault="00C76FCB" w:rsidP="00C76FCB">
      <w:pPr>
        <w:pStyle w:val="Heading3"/>
        <w:rPr>
          <w:rFonts w:cs="Times New Roman"/>
        </w:rPr>
      </w:pPr>
      <w:bookmarkStart w:id="363" w:name="vegetation-dynamics-2"/>
      <w:bookmarkStart w:id="364" w:name="_Toc30159398"/>
      <w:r w:rsidRPr="003B09F5">
        <w:rPr>
          <w:rFonts w:cs="Times New Roman"/>
        </w:rPr>
        <w:t>Vegetation dynamics</w:t>
      </w:r>
      <w:bookmarkEnd w:id="363"/>
      <w:bookmarkEnd w:id="364"/>
    </w:p>
    <w:p w14:paraId="483D8ECE" w14:textId="4583100C" w:rsidR="00C76FCB" w:rsidRPr="003B09F5" w:rsidRDefault="00C76FCB" w:rsidP="00C76FCB">
      <w:pPr>
        <w:pStyle w:val="FirstParagraph"/>
        <w:rPr>
          <w:rFonts w:cs="Times New Roman"/>
        </w:rPr>
      </w:pPr>
      <w:r w:rsidRPr="003B09F5">
        <w:rPr>
          <w:rFonts w:cs="Times New Roman"/>
        </w:rPr>
        <w:t xml:space="preserve">The vegetation transect,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32</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365"/>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365"/>
      <w:r>
        <w:rPr>
          <w:rStyle w:val="CommentReference"/>
          <w:rFonts w:asciiTheme="minorHAnsi" w:hAnsiTheme="minorHAnsi"/>
        </w:rPr>
        <w:commentReference w:id="365"/>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33</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7C9C54E4" w14:textId="77777777" w:rsidR="00C76FCB" w:rsidRPr="003B09F5" w:rsidRDefault="00C76FCB" w:rsidP="00C76FCB">
      <w:pPr>
        <w:pStyle w:val="Heading3"/>
        <w:rPr>
          <w:rFonts w:cs="Times New Roman"/>
        </w:rPr>
      </w:pPr>
      <w:bookmarkStart w:id="366" w:name="aquatic-macroinvertebrate-community"/>
      <w:bookmarkStart w:id="367" w:name="_Toc30159399"/>
      <w:r w:rsidRPr="003B09F5">
        <w:rPr>
          <w:rFonts w:cs="Times New Roman"/>
        </w:rPr>
        <w:t xml:space="preserve">Aquatic </w:t>
      </w:r>
      <w:bookmarkEnd w:id="366"/>
      <w:r>
        <w:rPr>
          <w:rFonts w:cs="Times New Roman"/>
        </w:rPr>
        <w:t>invertebrates</w:t>
      </w:r>
      <w:bookmarkEnd w:id="367"/>
    </w:p>
    <w:p w14:paraId="1471A9CA" w14:textId="5CF95768" w:rsidR="00C76FCB" w:rsidRPr="003B09F5"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34</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35</w:t>
      </w:r>
      <w:r>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r>
        <w:rPr>
          <w:rFonts w:cs="Times New Roman"/>
        </w:rPr>
        <w:t xml:space="preserve">the beetle families of </w:t>
      </w:r>
      <w:r w:rsidRPr="003B09F5">
        <w:rPr>
          <w:rFonts w:cs="Times New Roman"/>
        </w:rPr>
        <w:t xml:space="preserve">Dytiscidae and Hydrophilidae. </w:t>
      </w:r>
      <w:r>
        <w:rPr>
          <w:rFonts w:cs="Times New Roman"/>
        </w:rPr>
        <w:t xml:space="preserve">Three families of damselflies have not been recorded in spring families in about the last decade. </w:t>
      </w:r>
      <w:r w:rsidRPr="003B09F5">
        <w:rPr>
          <w:rFonts w:cs="Times New Roman"/>
        </w:rPr>
        <w:t>Chironominae, Cyclopoida, Cyprididae and Leptoceridae have been recorded in nearly every sampling event at Lake Yonderup.</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30B4BDEE">
            <wp:extent cx="4312121" cy="2984549"/>
            <wp:effectExtent l="0" t="0" r="0" b="635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312121" cy="2984549"/>
                    </a:xfrm>
                    <a:prstGeom prst="rect">
                      <a:avLst/>
                    </a:prstGeom>
                    <a:noFill/>
                    <a:ln w="9525">
                      <a:noFill/>
                      <a:headEnd/>
                      <a:tailEnd/>
                    </a:ln>
                  </pic:spPr>
                </pic:pic>
              </a:graphicData>
            </a:graphic>
          </wp:inline>
        </w:drawing>
      </w:r>
    </w:p>
    <w:p w14:paraId="66E1D89A" w14:textId="0A768284" w:rsidR="00C76FCB" w:rsidRPr="003B09F5" w:rsidRDefault="00C76FCB" w:rsidP="00C76FCB">
      <w:pPr>
        <w:pStyle w:val="Caption"/>
        <w:rPr>
          <w:rFonts w:ascii="Times New Roman" w:hAnsi="Times New Roman" w:cs="Times New Roman"/>
        </w:rPr>
      </w:pPr>
      <w:bookmarkStart w:id="368"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32</w:t>
      </w:r>
      <w:r w:rsidRPr="003B09F5">
        <w:rPr>
          <w:rFonts w:ascii="Times New Roman" w:hAnsi="Times New Roman" w:cs="Times New Roman"/>
        </w:rPr>
        <w:fldChar w:fldCharType="end"/>
      </w:r>
      <w:bookmarkEnd w:id="368"/>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71077B" wp14:editId="293DA18D">
            <wp:extent cx="4267667" cy="295378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67667" cy="2953781"/>
                    </a:xfrm>
                    <a:prstGeom prst="rect">
                      <a:avLst/>
                    </a:prstGeom>
                    <a:noFill/>
                    <a:ln w="9525">
                      <a:noFill/>
                      <a:headEnd/>
                      <a:tailEnd/>
                    </a:ln>
                  </pic:spPr>
                </pic:pic>
              </a:graphicData>
            </a:graphic>
          </wp:inline>
        </w:drawing>
      </w:r>
    </w:p>
    <w:p w14:paraId="7905581E" w14:textId="672A6FAF" w:rsidR="00C76FCB" w:rsidRPr="003B09F5" w:rsidRDefault="00C76FCB" w:rsidP="00C76FCB">
      <w:pPr>
        <w:pStyle w:val="Caption"/>
        <w:rPr>
          <w:rFonts w:ascii="Times New Roman" w:hAnsi="Times New Roman" w:cs="Times New Roman"/>
        </w:rPr>
      </w:pPr>
      <w:bookmarkStart w:id="369"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33</w:t>
      </w:r>
      <w:r w:rsidRPr="003B09F5">
        <w:rPr>
          <w:rFonts w:ascii="Times New Roman" w:hAnsi="Times New Roman" w:cs="Times New Roman"/>
        </w:rPr>
        <w:fldChar w:fldCharType="end"/>
      </w:r>
      <w:bookmarkEnd w:id="369"/>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536EF443">
            <wp:extent cx="4092306" cy="2832409"/>
            <wp:effectExtent l="0" t="0" r="381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92306" cy="2832409"/>
                    </a:xfrm>
                    <a:prstGeom prst="rect">
                      <a:avLst/>
                    </a:prstGeom>
                    <a:noFill/>
                    <a:ln w="9525">
                      <a:noFill/>
                      <a:headEnd/>
                      <a:tailEnd/>
                    </a:ln>
                  </pic:spPr>
                </pic:pic>
              </a:graphicData>
            </a:graphic>
          </wp:inline>
        </w:drawing>
      </w:r>
    </w:p>
    <w:p w14:paraId="28A97B25" w14:textId="1385F884" w:rsidR="00C76FCB" w:rsidRPr="003B09F5" w:rsidRDefault="00C76FCB" w:rsidP="00C76FCB">
      <w:pPr>
        <w:pStyle w:val="Caption"/>
        <w:rPr>
          <w:rFonts w:ascii="Times New Roman" w:hAnsi="Times New Roman" w:cs="Times New Roman"/>
        </w:rPr>
      </w:pPr>
      <w:bookmarkStart w:id="370"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34</w:t>
      </w:r>
      <w:r w:rsidRPr="003B09F5">
        <w:rPr>
          <w:rFonts w:ascii="Times New Roman" w:hAnsi="Times New Roman" w:cs="Times New Roman"/>
        </w:rPr>
        <w:fldChar w:fldCharType="end"/>
      </w:r>
      <w:bookmarkEnd w:id="370"/>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87FC838" wp14:editId="5155B4AF">
            <wp:extent cx="4274015" cy="29581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274015" cy="2958174"/>
                    </a:xfrm>
                    <a:prstGeom prst="rect">
                      <a:avLst/>
                    </a:prstGeom>
                    <a:noFill/>
                    <a:ln w="9525">
                      <a:noFill/>
                      <a:headEnd/>
                      <a:tailEnd/>
                    </a:ln>
                  </pic:spPr>
                </pic:pic>
              </a:graphicData>
            </a:graphic>
          </wp:inline>
        </w:drawing>
      </w:r>
    </w:p>
    <w:p w14:paraId="7D9C4036" w14:textId="6321D048" w:rsidR="00C76FCB" w:rsidRPr="003B09F5" w:rsidRDefault="00C76FCB" w:rsidP="00C76FCB">
      <w:pPr>
        <w:pStyle w:val="Caption"/>
        <w:rPr>
          <w:rFonts w:ascii="Times New Roman" w:hAnsi="Times New Roman" w:cs="Times New Roman"/>
        </w:rPr>
      </w:pPr>
      <w:bookmarkStart w:id="371" w:name="_Ref25919421"/>
      <w:commentRangeStart w:id="37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35</w:t>
      </w:r>
      <w:r w:rsidRPr="003B09F5">
        <w:rPr>
          <w:rFonts w:ascii="Times New Roman" w:hAnsi="Times New Roman" w:cs="Times New Roman"/>
        </w:rPr>
        <w:fldChar w:fldCharType="end"/>
      </w:r>
      <w:bookmarkEnd w:id="371"/>
      <w:r w:rsidRPr="003B09F5">
        <w:rPr>
          <w:rFonts w:ascii="Times New Roman" w:hAnsi="Times New Roman" w:cs="Times New Roman"/>
        </w:rPr>
        <w:t xml:space="preserve"> </w:t>
      </w:r>
      <w:commentRangeEnd w:id="372"/>
      <w:r>
        <w:rPr>
          <w:rStyle w:val="CommentReference"/>
        </w:rPr>
        <w:commentReference w:id="372"/>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271A89">
      <w:pPr>
        <w:pStyle w:val="Heading2"/>
      </w:pPr>
      <w:bookmarkStart w:id="373" w:name="_Toc30159400"/>
      <w:r>
        <w:lastRenderedPageBreak/>
        <w:t>Lake Joondalup</w:t>
      </w:r>
      <w:bookmarkEnd w:id="373"/>
    </w:p>
    <w:p w14:paraId="5217852F" w14:textId="77777777" w:rsidR="00914BB6" w:rsidRPr="003B09F5" w:rsidRDefault="00914BB6" w:rsidP="00914BB6">
      <w:pPr>
        <w:pStyle w:val="Heading3"/>
        <w:rPr>
          <w:rFonts w:cs="Times New Roman"/>
        </w:rPr>
      </w:pPr>
      <w:bookmarkStart w:id="374" w:name="_Toc30159401"/>
      <w:commentRangeStart w:id="375"/>
      <w:r w:rsidRPr="003B09F5">
        <w:rPr>
          <w:rFonts w:cs="Times New Roman"/>
        </w:rPr>
        <w:t>Water quality</w:t>
      </w:r>
      <w:bookmarkEnd w:id="374"/>
    </w:p>
    <w:p w14:paraId="6B5D31F1" w14:textId="649B1D47" w:rsidR="00914BB6" w:rsidRPr="003B09F5" w:rsidRDefault="00914BB6" w:rsidP="00914BB6">
      <w:pPr>
        <w:pStyle w:val="FirstParagraph"/>
        <w:rPr>
          <w:rFonts w:cs="Times New Roman"/>
        </w:rPr>
      </w:pPr>
      <w:r w:rsidRPr="003B09F5">
        <w:rPr>
          <w:rFonts w:cs="Times New Roman"/>
        </w:rPr>
        <w:t xml:space="preserve">Recent monitoring suggests pH </w:t>
      </w:r>
      <w:commentRangeEnd w:id="375"/>
      <w:r>
        <w:rPr>
          <w:rStyle w:val="CommentReference"/>
          <w:rFonts w:asciiTheme="minorHAnsi" w:hAnsiTheme="minorHAnsi"/>
        </w:rPr>
        <w:commentReference w:id="375"/>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914BB6">
      <w:pPr>
        <w:pStyle w:val="Heading3"/>
        <w:rPr>
          <w:rFonts w:cs="Times New Roman"/>
        </w:rPr>
      </w:pPr>
      <w:bookmarkStart w:id="376" w:name="vegetation-dynamics-3"/>
      <w:bookmarkStart w:id="377" w:name="_Toc30159402"/>
      <w:r w:rsidRPr="003B09F5">
        <w:rPr>
          <w:rFonts w:cs="Times New Roman"/>
        </w:rPr>
        <w:t>Vegetation Dynamics</w:t>
      </w:r>
      <w:bookmarkEnd w:id="376"/>
      <w:bookmarkEnd w:id="377"/>
    </w:p>
    <w:p w14:paraId="69D3B778" w14:textId="77777777" w:rsidR="00914BB6" w:rsidRPr="003B09F5" w:rsidRDefault="00914BB6" w:rsidP="00914BB6">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r>
        <w:rPr>
          <w:rFonts w:cs="Times New Roman"/>
          <w:i/>
        </w:rPr>
        <w:t>l</w:t>
      </w:r>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w:t>
      </w:r>
      <w:r>
        <w:rPr>
          <w:rFonts w:cs="Times New Roman"/>
          <w:i/>
        </w:rPr>
        <w:t>a</w:t>
      </w:r>
      <w:r w:rsidRPr="003B09F5">
        <w:rPr>
          <w:rFonts w:cs="Times New Roman"/>
        </w:rPr>
        <w:t xml:space="preserve"> in the submerged regions of the transect.</w:t>
      </w:r>
    </w:p>
    <w:p w14:paraId="7A325E5E" w14:textId="648DC4F2" w:rsidR="00914BB6" w:rsidRPr="003B09F5" w:rsidRDefault="00914BB6" w:rsidP="00914BB6">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36</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378"/>
      <w:r w:rsidRPr="003B09F5">
        <w:rPr>
          <w:rFonts w:cs="Times New Roman"/>
        </w:rPr>
        <w:t>around 2003 - 2006 where there was a hiatus</w:t>
      </w:r>
      <w:commentRangeEnd w:id="378"/>
      <w:r>
        <w:rPr>
          <w:rStyle w:val="CommentReference"/>
          <w:rFonts w:asciiTheme="minorHAnsi" w:hAnsiTheme="minorHAnsi"/>
        </w:rPr>
        <w:commentReference w:id="378"/>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379"/>
      <w:r w:rsidRPr="003B09F5">
        <w:rPr>
          <w:rFonts w:cs="Times New Roman"/>
        </w:rPr>
        <w:t xml:space="preserve">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F053B4" w:rsidRPr="00A15EAD">
        <w:rPr>
          <w:rFonts w:cs="Times New Roman"/>
          <w:szCs w:val="22"/>
        </w:rPr>
        <w:t xml:space="preserve">Figure </w:t>
      </w:r>
      <w:r w:rsidR="00F053B4">
        <w:rPr>
          <w:rFonts w:cs="Times New Roman"/>
          <w:noProof/>
          <w:szCs w:val="22"/>
        </w:rPr>
        <w:t>37</w:t>
      </w:r>
      <w:r>
        <w:rPr>
          <w:rFonts w:cs="Times New Roman"/>
        </w:rPr>
        <w:fldChar w:fldCharType="end"/>
      </w:r>
      <w:r w:rsidRPr="003B09F5">
        <w:rPr>
          <w:rFonts w:cs="Times New Roman"/>
        </w:rPr>
        <w:t xml:space="preserve">). Other natives are likely to decline in cover abundance under a similar scenario of high-water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commentRangeEnd w:id="379"/>
      <w:r>
        <w:rPr>
          <w:rStyle w:val="CommentReference"/>
          <w:rFonts w:asciiTheme="minorHAnsi" w:hAnsiTheme="minorHAnsi"/>
        </w:rPr>
        <w:commentReference w:id="379"/>
      </w:r>
    </w:p>
    <w:p w14:paraId="795B2BF0" w14:textId="77777777" w:rsidR="00914BB6" w:rsidRPr="003B09F5" w:rsidRDefault="00914BB6" w:rsidP="00914BB6">
      <w:pPr>
        <w:pStyle w:val="Heading3"/>
        <w:rPr>
          <w:rFonts w:cs="Times New Roman"/>
        </w:rPr>
      </w:pPr>
      <w:bookmarkStart w:id="380" w:name="aquatic-invertebrates-1"/>
      <w:bookmarkStart w:id="381" w:name="_Toc30159403"/>
      <w:r w:rsidRPr="003B09F5">
        <w:rPr>
          <w:rFonts w:cs="Times New Roman"/>
        </w:rPr>
        <w:t>Aquatic Invertebrates</w:t>
      </w:r>
      <w:bookmarkEnd w:id="380"/>
      <w:bookmarkEnd w:id="381"/>
    </w:p>
    <w:p w14:paraId="39B196B1" w14:textId="6F80E318" w:rsidR="00914BB6" w:rsidRPr="003B09F5" w:rsidRDefault="00914BB6" w:rsidP="00914BB6">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38</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like an as yet undiagnosed water quality issue</w:t>
      </w:r>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39</w:t>
      </w:r>
      <w:r>
        <w:rPr>
          <w:rFonts w:cs="Times New Roman"/>
        </w:rPr>
        <w:fldChar w:fldCharType="end"/>
      </w:r>
      <w:r w:rsidRPr="003B09F5">
        <w:rPr>
          <w:rFonts w:cs="Times New Roman"/>
        </w:rPr>
        <w:t>). There has been a general trend of community composition shifting away from the initial 1996 community.</w:t>
      </w:r>
    </w:p>
    <w:p w14:paraId="5406F667" w14:textId="77777777" w:rsidR="00914BB6" w:rsidRPr="003B09F5" w:rsidRDefault="00914BB6" w:rsidP="00914BB6">
      <w:pPr>
        <w:pStyle w:val="CaptionedFigure"/>
        <w:rPr>
          <w:rFonts w:ascii="Times New Roman" w:hAnsi="Times New Roman" w:cs="Times New Roman"/>
        </w:rPr>
      </w:pPr>
      <w:commentRangeStart w:id="382"/>
      <w:r w:rsidRPr="003B09F5">
        <w:rPr>
          <w:rFonts w:ascii="Times New Roman" w:hAnsi="Times New Roman" w:cs="Times New Roman"/>
          <w:noProof/>
          <w:lang w:val="en-AU" w:eastAsia="en-AU"/>
        </w:rPr>
        <w:lastRenderedPageBreak/>
        <w:drawing>
          <wp:inline distT="0" distB="0" distL="0" distR="0" wp14:anchorId="6FE25F5C" wp14:editId="02E496B2">
            <wp:extent cx="4127956" cy="2857082"/>
            <wp:effectExtent l="0" t="0" r="6350" b="635"/>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27956" cy="2857082"/>
                    </a:xfrm>
                    <a:prstGeom prst="rect">
                      <a:avLst/>
                    </a:prstGeom>
                    <a:noFill/>
                    <a:ln w="9525">
                      <a:noFill/>
                      <a:headEnd/>
                      <a:tailEnd/>
                    </a:ln>
                  </pic:spPr>
                </pic:pic>
              </a:graphicData>
            </a:graphic>
          </wp:inline>
        </w:drawing>
      </w:r>
    </w:p>
    <w:p w14:paraId="2A27BFC3" w14:textId="21FF6E63" w:rsidR="00914BB6" w:rsidRPr="00A15EAD" w:rsidRDefault="00914BB6" w:rsidP="00914BB6">
      <w:pPr>
        <w:pStyle w:val="Caption"/>
        <w:rPr>
          <w:rFonts w:ascii="Times New Roman" w:hAnsi="Times New Roman" w:cs="Times New Roman"/>
          <w:szCs w:val="22"/>
        </w:rPr>
      </w:pPr>
      <w:bookmarkStart w:id="383"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36</w:t>
      </w:r>
      <w:r w:rsidRPr="00A15EAD">
        <w:rPr>
          <w:rFonts w:ascii="Times New Roman" w:hAnsi="Times New Roman" w:cs="Times New Roman"/>
          <w:szCs w:val="22"/>
        </w:rPr>
        <w:fldChar w:fldCharType="end"/>
      </w:r>
      <w:bookmarkEnd w:id="383"/>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51464A3" wp14:editId="1B515FCA">
            <wp:extent cx="3987800" cy="2760076"/>
            <wp:effectExtent l="0" t="0" r="0" b="254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87800" cy="2760076"/>
                    </a:xfrm>
                    <a:prstGeom prst="rect">
                      <a:avLst/>
                    </a:prstGeom>
                    <a:noFill/>
                    <a:ln w="9525">
                      <a:noFill/>
                      <a:headEnd/>
                      <a:tailEnd/>
                    </a:ln>
                  </pic:spPr>
                </pic:pic>
              </a:graphicData>
            </a:graphic>
          </wp:inline>
        </w:drawing>
      </w:r>
    </w:p>
    <w:p w14:paraId="25A1DBF1" w14:textId="0FE8118B" w:rsidR="00914BB6" w:rsidRPr="00A15EAD" w:rsidRDefault="00914BB6" w:rsidP="00914BB6">
      <w:pPr>
        <w:pStyle w:val="Caption"/>
        <w:rPr>
          <w:rFonts w:ascii="Times New Roman" w:hAnsi="Times New Roman" w:cs="Times New Roman"/>
          <w:szCs w:val="22"/>
        </w:rPr>
      </w:pPr>
      <w:bookmarkStart w:id="384"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F053B4">
        <w:rPr>
          <w:rFonts w:ascii="Times New Roman" w:hAnsi="Times New Roman" w:cs="Times New Roman"/>
          <w:noProof/>
          <w:szCs w:val="22"/>
        </w:rPr>
        <w:t>37</w:t>
      </w:r>
      <w:r w:rsidRPr="00A15EAD">
        <w:rPr>
          <w:rFonts w:ascii="Times New Roman" w:hAnsi="Times New Roman" w:cs="Times New Roman"/>
          <w:szCs w:val="22"/>
        </w:rPr>
        <w:fldChar w:fldCharType="end"/>
      </w:r>
      <w:bookmarkEnd w:id="384"/>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382"/>
      <w:r>
        <w:rPr>
          <w:rStyle w:val="CommentReference"/>
        </w:rPr>
        <w:commentReference w:id="382"/>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4D7F8231"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6A1081A7">
            <wp:extent cx="4197813" cy="290543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197813" cy="2905433"/>
                    </a:xfrm>
                    <a:prstGeom prst="rect">
                      <a:avLst/>
                    </a:prstGeom>
                    <a:noFill/>
                    <a:ln w="9525">
                      <a:noFill/>
                      <a:headEnd/>
                      <a:tailEnd/>
                    </a:ln>
                  </pic:spPr>
                </pic:pic>
              </a:graphicData>
            </a:graphic>
          </wp:inline>
        </w:drawing>
      </w:r>
    </w:p>
    <w:p w14:paraId="2FB2833E" w14:textId="222FDE16" w:rsidR="00914BB6" w:rsidRPr="003B09F5" w:rsidRDefault="00914BB6" w:rsidP="00914BB6">
      <w:pPr>
        <w:pStyle w:val="Caption"/>
        <w:rPr>
          <w:rFonts w:ascii="Times New Roman" w:hAnsi="Times New Roman" w:cs="Times New Roman"/>
        </w:rPr>
      </w:pPr>
      <w:bookmarkStart w:id="385"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38</w:t>
      </w:r>
      <w:r w:rsidRPr="003B09F5">
        <w:rPr>
          <w:rFonts w:ascii="Times New Roman" w:hAnsi="Times New Roman" w:cs="Times New Roman"/>
        </w:rPr>
        <w:fldChar w:fldCharType="end"/>
      </w:r>
      <w:bookmarkEnd w:id="385"/>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311CFE" wp14:editId="4275C761">
            <wp:extent cx="4369277" cy="3024108"/>
            <wp:effectExtent l="0" t="0" r="0" b="508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369277" cy="3024108"/>
                    </a:xfrm>
                    <a:prstGeom prst="rect">
                      <a:avLst/>
                    </a:prstGeom>
                    <a:noFill/>
                    <a:ln w="9525">
                      <a:noFill/>
                      <a:headEnd/>
                      <a:tailEnd/>
                    </a:ln>
                  </pic:spPr>
                </pic:pic>
              </a:graphicData>
            </a:graphic>
          </wp:inline>
        </w:drawing>
      </w:r>
    </w:p>
    <w:p w14:paraId="36637033" w14:textId="43E66F99" w:rsidR="00914BB6" w:rsidRPr="003B09F5" w:rsidRDefault="00914BB6" w:rsidP="00914BB6">
      <w:pPr>
        <w:pStyle w:val="Caption"/>
        <w:rPr>
          <w:rFonts w:ascii="Times New Roman" w:hAnsi="Times New Roman" w:cs="Times New Roman"/>
        </w:rPr>
      </w:pPr>
      <w:bookmarkStart w:id="386"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bookmarkEnd w:id="386"/>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914BB6">
      <w:pPr>
        <w:pStyle w:val="BodyText"/>
      </w:pPr>
    </w:p>
    <w:p w14:paraId="60796061" w14:textId="212C9768" w:rsidR="005976F1" w:rsidRDefault="005976F1" w:rsidP="00271A89">
      <w:pPr>
        <w:pStyle w:val="Heading2"/>
      </w:pPr>
      <w:bookmarkStart w:id="387" w:name="_Toc30159404"/>
      <w:r>
        <w:lastRenderedPageBreak/>
        <w:t>Lake Mariginiup</w:t>
      </w:r>
      <w:bookmarkEnd w:id="387"/>
    </w:p>
    <w:p w14:paraId="47FE6628" w14:textId="77777777" w:rsidR="008C0DEE" w:rsidRPr="003B09F5" w:rsidRDefault="008C0DEE" w:rsidP="008C0DEE">
      <w:pPr>
        <w:pStyle w:val="Heading3"/>
        <w:rPr>
          <w:rFonts w:cs="Times New Roman"/>
        </w:rPr>
      </w:pPr>
      <w:bookmarkStart w:id="388" w:name="_Toc30159405"/>
      <w:r w:rsidRPr="003B09F5">
        <w:rPr>
          <w:rFonts w:cs="Times New Roman"/>
        </w:rPr>
        <w:t>Water quality</w:t>
      </w:r>
      <w:bookmarkEnd w:id="388"/>
    </w:p>
    <w:p w14:paraId="05A1E9BF" w14:textId="3E9500F0" w:rsidR="008C0DEE" w:rsidRPr="003B09F5" w:rsidRDefault="008C0DEE" w:rsidP="008C0DEE">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389"/>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389"/>
      <w:r>
        <w:rPr>
          <w:rStyle w:val="CommentReference"/>
          <w:rFonts w:asciiTheme="minorHAnsi" w:hAnsiTheme="minorHAnsi"/>
        </w:rPr>
        <w:commentReference w:id="389"/>
      </w:r>
    </w:p>
    <w:p w14:paraId="2F90F65D" w14:textId="77777777" w:rsidR="008C0DEE" w:rsidRPr="003B09F5" w:rsidRDefault="008C0DEE" w:rsidP="008C0DEE">
      <w:pPr>
        <w:pStyle w:val="Heading3"/>
        <w:rPr>
          <w:rFonts w:cs="Times New Roman"/>
        </w:rPr>
      </w:pPr>
      <w:bookmarkStart w:id="390" w:name="vegetation-dynamics-4"/>
      <w:bookmarkStart w:id="391" w:name="_Toc30159406"/>
      <w:r w:rsidRPr="003B09F5">
        <w:rPr>
          <w:rFonts w:cs="Times New Roman"/>
        </w:rPr>
        <w:t>Vegetation dynamics</w:t>
      </w:r>
      <w:bookmarkEnd w:id="390"/>
      <w:bookmarkEnd w:id="391"/>
    </w:p>
    <w:p w14:paraId="67482D8B" w14:textId="47E173CD" w:rsidR="008C0DEE" w:rsidRPr="003B09F5" w:rsidRDefault="008C0DEE" w:rsidP="008C0DEE">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w:t>
      </w:r>
      <w:r>
        <w:rPr>
          <w:rFonts w:cs="Times New Roman"/>
          <w:i/>
        </w:rPr>
        <w:t>l</w:t>
      </w:r>
      <w:r w:rsidRPr="003B09F5">
        <w:rPr>
          <w:rFonts w:cs="Times New Roman"/>
          <w:i/>
        </w:rPr>
        <w:t>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F053B4" w:rsidRPr="003B09F5">
        <w:rPr>
          <w:rFonts w:cs="Times New Roman"/>
        </w:rPr>
        <w:t xml:space="preserve">Figure </w:t>
      </w:r>
      <w:r w:rsidR="00F053B4">
        <w:rPr>
          <w:rFonts w:cs="Times New Roman"/>
          <w:noProof/>
        </w:rPr>
        <w:t>40</w:t>
      </w:r>
      <w:r>
        <w:rPr>
          <w:rFonts w:cs="Times New Roman"/>
          <w:iCs/>
        </w:rPr>
        <w:fldChar w:fldCharType="end"/>
      </w:r>
      <w:r w:rsidRPr="00021B1C">
        <w:rPr>
          <w:rFonts w:cs="Times New Roman"/>
          <w:iCs/>
        </w:rPr>
        <w:t>)</w:t>
      </w:r>
      <w:r w:rsidRPr="003B09F5">
        <w:rPr>
          <w:rFonts w:cs="Times New Roman"/>
        </w:rPr>
        <w:t>.</w:t>
      </w:r>
    </w:p>
    <w:p w14:paraId="57080C94" w14:textId="59682467" w:rsidR="008C0DEE" w:rsidRPr="003B09F5" w:rsidRDefault="008C0DEE" w:rsidP="008C0DEE">
      <w:pPr>
        <w:pStyle w:val="BodyText"/>
        <w:rPr>
          <w:rFonts w:cs="Times New Roman"/>
        </w:rPr>
      </w:pPr>
      <w:commentRangeStart w:id="392"/>
      <w:r w:rsidRPr="003B09F5">
        <w:rPr>
          <w:rFonts w:cs="Times New Roman"/>
        </w:rPr>
        <w:t>Regression analysis reveals a number of native species that will increase in cover abundance with increasing surface water levels (</w:t>
      </w:r>
      <w:r>
        <w:rPr>
          <w:rFonts w:cs="Times New Roman"/>
        </w:rPr>
        <w:fldChar w:fldCharType="begin"/>
      </w:r>
      <w:r>
        <w:rPr>
          <w:rFonts w:cs="Times New Roman"/>
        </w:rPr>
        <w:instrText xml:space="preserve"> REF _Ref25919632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41</w:t>
      </w:r>
      <w:r>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commentRangeEnd w:id="392"/>
      <w:r>
        <w:rPr>
          <w:rStyle w:val="CommentReference"/>
          <w:rFonts w:asciiTheme="minorHAnsi" w:hAnsiTheme="minorHAnsi"/>
        </w:rPr>
        <w:commentReference w:id="392"/>
      </w:r>
    </w:p>
    <w:p w14:paraId="6AD776DC" w14:textId="77777777" w:rsidR="008C0DEE" w:rsidRPr="003B09F5" w:rsidRDefault="008C0DEE" w:rsidP="008C0DEE">
      <w:pPr>
        <w:pStyle w:val="Heading3"/>
        <w:rPr>
          <w:rFonts w:cs="Times New Roman"/>
        </w:rPr>
      </w:pPr>
      <w:bookmarkStart w:id="393" w:name="aquatic-invertebrates-2"/>
      <w:bookmarkStart w:id="394" w:name="_Toc30159407"/>
      <w:r w:rsidRPr="003B09F5">
        <w:rPr>
          <w:rFonts w:cs="Times New Roman"/>
        </w:rPr>
        <w:t>Aquatic invertebrates</w:t>
      </w:r>
      <w:bookmarkEnd w:id="393"/>
      <w:bookmarkEnd w:id="394"/>
    </w:p>
    <w:p w14:paraId="66F7C1BE" w14:textId="11060C66" w:rsidR="008C0DEE" w:rsidRPr="003B09F5" w:rsidRDefault="008C0DEE" w:rsidP="008C0DEE">
      <w:pPr>
        <w:pStyle w:val="FirstParagraph"/>
        <w:rPr>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42</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395"/>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43</w:t>
      </w:r>
      <w:r>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commentRangeEnd w:id="395"/>
      <w:r>
        <w:rPr>
          <w:rStyle w:val="CommentReference"/>
          <w:rFonts w:asciiTheme="minorHAnsi" w:hAnsiTheme="minorHAnsi"/>
        </w:rPr>
        <w:commentReference w:id="395"/>
      </w:r>
    </w:p>
    <w:p w14:paraId="49D07E8C"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2047D4A6">
            <wp:extent cx="4115249" cy="2848287"/>
            <wp:effectExtent l="0" t="0" r="0" b="9525"/>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115249" cy="2848287"/>
                    </a:xfrm>
                    <a:prstGeom prst="rect">
                      <a:avLst/>
                    </a:prstGeom>
                    <a:noFill/>
                    <a:ln w="9525">
                      <a:noFill/>
                      <a:headEnd/>
                      <a:tailEnd/>
                    </a:ln>
                  </pic:spPr>
                </pic:pic>
              </a:graphicData>
            </a:graphic>
          </wp:inline>
        </w:drawing>
      </w:r>
    </w:p>
    <w:p w14:paraId="5E93A99C" w14:textId="1A981084" w:rsidR="008C0DEE" w:rsidRPr="003B09F5" w:rsidRDefault="008C0DEE" w:rsidP="008C0DEE">
      <w:pPr>
        <w:pStyle w:val="Caption"/>
        <w:rPr>
          <w:rFonts w:ascii="Times New Roman" w:hAnsi="Times New Roman" w:cs="Times New Roman"/>
        </w:rPr>
      </w:pPr>
      <w:bookmarkStart w:id="396"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40</w:t>
      </w:r>
      <w:r w:rsidRPr="003B09F5">
        <w:rPr>
          <w:rFonts w:ascii="Times New Roman" w:hAnsi="Times New Roman" w:cs="Times New Roman"/>
        </w:rPr>
        <w:fldChar w:fldCharType="end"/>
      </w:r>
      <w:bookmarkEnd w:id="396"/>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C045D4B" wp14:editId="71C4AA40">
            <wp:extent cx="3899617" cy="2699043"/>
            <wp:effectExtent l="0" t="0" r="5715" b="635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99617" cy="2699043"/>
                    </a:xfrm>
                    <a:prstGeom prst="rect">
                      <a:avLst/>
                    </a:prstGeom>
                    <a:noFill/>
                    <a:ln w="9525">
                      <a:noFill/>
                      <a:headEnd/>
                      <a:tailEnd/>
                    </a:ln>
                  </pic:spPr>
                </pic:pic>
              </a:graphicData>
            </a:graphic>
          </wp:inline>
        </w:drawing>
      </w:r>
    </w:p>
    <w:p w14:paraId="34387AA9" w14:textId="6F63F077" w:rsidR="008C0DEE" w:rsidRPr="003B09F5" w:rsidRDefault="008C0DEE" w:rsidP="008C0DEE">
      <w:pPr>
        <w:pStyle w:val="Caption"/>
        <w:rPr>
          <w:rFonts w:ascii="Times New Roman" w:hAnsi="Times New Roman" w:cs="Times New Roman"/>
        </w:rPr>
      </w:pPr>
      <w:bookmarkStart w:id="397"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41</w:t>
      </w:r>
      <w:r w:rsidRPr="003B09F5">
        <w:rPr>
          <w:rFonts w:ascii="Times New Roman" w:hAnsi="Times New Roman" w:cs="Times New Roman"/>
        </w:rPr>
        <w:fldChar w:fldCharType="end"/>
      </w:r>
      <w:bookmarkEnd w:id="397"/>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p>
    <w:p w14:paraId="75C67172"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240DD27A">
            <wp:extent cx="4305769" cy="2980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305769" cy="2980152"/>
                    </a:xfrm>
                    <a:prstGeom prst="rect">
                      <a:avLst/>
                    </a:prstGeom>
                    <a:noFill/>
                    <a:ln w="9525">
                      <a:noFill/>
                      <a:headEnd/>
                      <a:tailEnd/>
                    </a:ln>
                  </pic:spPr>
                </pic:pic>
              </a:graphicData>
            </a:graphic>
          </wp:inline>
        </w:drawing>
      </w:r>
    </w:p>
    <w:p w14:paraId="58FB0A43" w14:textId="030A00BB" w:rsidR="008C0DEE" w:rsidRPr="003B09F5" w:rsidRDefault="008C0DEE" w:rsidP="008C0DEE">
      <w:pPr>
        <w:pStyle w:val="Caption"/>
        <w:rPr>
          <w:rFonts w:ascii="Times New Roman" w:hAnsi="Times New Roman" w:cs="Times New Roman"/>
        </w:rPr>
      </w:pPr>
      <w:bookmarkStart w:id="398"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42</w:t>
      </w:r>
      <w:r w:rsidRPr="003B09F5">
        <w:rPr>
          <w:rFonts w:ascii="Times New Roman" w:hAnsi="Times New Roman" w:cs="Times New Roman"/>
        </w:rPr>
        <w:fldChar w:fldCharType="end"/>
      </w:r>
      <w:bookmarkEnd w:id="398"/>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77671BE" wp14:editId="6009955B">
            <wp:extent cx="4242263" cy="2936198"/>
            <wp:effectExtent l="0" t="0" r="635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242263" cy="2936198"/>
                    </a:xfrm>
                    <a:prstGeom prst="rect">
                      <a:avLst/>
                    </a:prstGeom>
                    <a:noFill/>
                    <a:ln w="9525">
                      <a:noFill/>
                      <a:headEnd/>
                      <a:tailEnd/>
                    </a:ln>
                  </pic:spPr>
                </pic:pic>
              </a:graphicData>
            </a:graphic>
          </wp:inline>
        </w:drawing>
      </w:r>
    </w:p>
    <w:p w14:paraId="0614B235" w14:textId="3961112A" w:rsidR="008C0DEE" w:rsidRPr="003B09F5" w:rsidRDefault="008C0DEE" w:rsidP="008C0DEE">
      <w:pPr>
        <w:pStyle w:val="Caption"/>
        <w:rPr>
          <w:rFonts w:ascii="Times New Roman" w:hAnsi="Times New Roman" w:cs="Times New Roman"/>
        </w:rPr>
      </w:pPr>
      <w:bookmarkStart w:id="399"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43</w:t>
      </w:r>
      <w:r w:rsidRPr="003B09F5">
        <w:rPr>
          <w:rFonts w:ascii="Times New Roman" w:hAnsi="Times New Roman" w:cs="Times New Roman"/>
        </w:rPr>
        <w:fldChar w:fldCharType="end"/>
      </w:r>
      <w:bookmarkEnd w:id="399"/>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8C0DEE">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8C0DEE">
      <w:pPr>
        <w:pStyle w:val="BodyText"/>
      </w:pPr>
    </w:p>
    <w:p w14:paraId="4DF10E96" w14:textId="77777777" w:rsidR="006D452C" w:rsidRDefault="006D452C" w:rsidP="006D452C">
      <w:pPr>
        <w:pStyle w:val="Heading2"/>
      </w:pPr>
      <w:bookmarkStart w:id="400" w:name="_Toc30159408"/>
      <w:r>
        <w:t>Lake Jandabup</w:t>
      </w:r>
      <w:bookmarkEnd w:id="400"/>
    </w:p>
    <w:p w14:paraId="33C96D8E" w14:textId="77777777" w:rsidR="006D452C" w:rsidRPr="003B09F5" w:rsidRDefault="006D452C" w:rsidP="006D452C">
      <w:pPr>
        <w:pStyle w:val="Heading3"/>
        <w:rPr>
          <w:rFonts w:cs="Times New Roman"/>
        </w:rPr>
      </w:pPr>
      <w:bookmarkStart w:id="401" w:name="_Toc30159409"/>
      <w:r w:rsidRPr="003B09F5">
        <w:rPr>
          <w:rFonts w:cs="Times New Roman"/>
        </w:rPr>
        <w:t>Water quality</w:t>
      </w:r>
      <w:bookmarkEnd w:id="401"/>
    </w:p>
    <w:p w14:paraId="517CAAFD" w14:textId="77777777" w:rsidR="006D452C" w:rsidRDefault="006D452C" w:rsidP="006D452C">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chloride:sulphate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r>
        <w:rPr>
          <w:rFonts w:cs="Times New Roman"/>
        </w:rPr>
        <w:t>programme</w:t>
      </w:r>
      <w:r w:rsidRPr="003B09F5">
        <w:rPr>
          <w:rFonts w:cs="Times New Roman"/>
        </w:rPr>
        <w:t>.</w:t>
      </w:r>
      <w:r w:rsidRPr="003B09F5" w:rsidDel="006124C4">
        <w:rPr>
          <w:rFonts w:cs="Times New Roman"/>
        </w:rPr>
        <w:t xml:space="preserve"> </w:t>
      </w:r>
      <w:bookmarkStart w:id="402" w:name="vegetation-dynamics-5"/>
    </w:p>
    <w:p w14:paraId="36B893E9" w14:textId="77777777" w:rsidR="006D452C" w:rsidRPr="003B09F5" w:rsidRDefault="006D452C" w:rsidP="006D452C">
      <w:pPr>
        <w:pStyle w:val="Heading3"/>
      </w:pPr>
      <w:bookmarkStart w:id="403" w:name="_Toc30159410"/>
      <w:r w:rsidRPr="00BF176D">
        <w:t>Vegetation dynamics</w:t>
      </w:r>
      <w:bookmarkEnd w:id="402"/>
      <w:bookmarkEnd w:id="403"/>
    </w:p>
    <w:p w14:paraId="620F2FFA" w14:textId="54892F82" w:rsidR="006D452C" w:rsidRPr="003B09F5" w:rsidRDefault="006D452C" w:rsidP="006D452C">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A dense understory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44</w:t>
      </w:r>
      <w:r>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45</w:t>
      </w:r>
      <w:r>
        <w:rPr>
          <w:rFonts w:cs="Times New Roman"/>
        </w:rPr>
        <w:fldChar w:fldCharType="end"/>
      </w:r>
      <w:r w:rsidRPr="003B09F5">
        <w:rPr>
          <w:rFonts w:cs="Times New Roman"/>
        </w:rPr>
        <w:t>).</w:t>
      </w:r>
    </w:p>
    <w:p w14:paraId="7BB07DF5" w14:textId="77777777" w:rsidR="006D452C" w:rsidRPr="003B09F5" w:rsidRDefault="006D452C" w:rsidP="006D452C">
      <w:pPr>
        <w:pStyle w:val="Heading3"/>
        <w:rPr>
          <w:rFonts w:cs="Times New Roman"/>
        </w:rPr>
      </w:pPr>
      <w:bookmarkStart w:id="404" w:name="aquatic-invertebrates-3"/>
      <w:bookmarkStart w:id="405" w:name="_Toc30159411"/>
      <w:r w:rsidRPr="003B09F5">
        <w:rPr>
          <w:rFonts w:cs="Times New Roman"/>
        </w:rPr>
        <w:t>Aquatic invertebrates</w:t>
      </w:r>
      <w:bookmarkEnd w:id="404"/>
      <w:bookmarkEnd w:id="405"/>
    </w:p>
    <w:p w14:paraId="3CDD0EAC" w14:textId="4ED92414" w:rsidR="006D452C" w:rsidRPr="003B09F5" w:rsidRDefault="006D452C" w:rsidP="006D452C">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46</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47</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The highly variable communities between 1996-2006 may be in response to acidification events. Ceinidae, Calanoida, Daphniidae and Notonectidae are usually present in the lake at high abundance.</w:t>
      </w:r>
    </w:p>
    <w:p w14:paraId="0788C14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6D57B4BD">
            <wp:extent cx="4337526" cy="3002132"/>
            <wp:effectExtent l="0" t="0" r="6350" b="8255"/>
            <wp:docPr id="37" name="Picture"/>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37526" cy="3002132"/>
                    </a:xfrm>
                    <a:prstGeom prst="rect">
                      <a:avLst/>
                    </a:prstGeom>
                    <a:noFill/>
                    <a:ln w="9525">
                      <a:noFill/>
                      <a:headEnd/>
                      <a:tailEnd/>
                    </a:ln>
                  </pic:spPr>
                </pic:pic>
              </a:graphicData>
            </a:graphic>
          </wp:inline>
        </w:drawing>
      </w:r>
    </w:p>
    <w:p w14:paraId="246B0CF2" w14:textId="1CF659F2" w:rsidR="006D452C" w:rsidRPr="003B09F5" w:rsidRDefault="006D452C" w:rsidP="006D452C">
      <w:pPr>
        <w:pStyle w:val="Caption"/>
        <w:rPr>
          <w:rFonts w:ascii="Times New Roman" w:hAnsi="Times New Roman" w:cs="Times New Roman"/>
        </w:rPr>
      </w:pPr>
      <w:bookmarkStart w:id="406"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44</w:t>
      </w:r>
      <w:r w:rsidRPr="003B09F5">
        <w:rPr>
          <w:rFonts w:ascii="Times New Roman" w:hAnsi="Times New Roman" w:cs="Times New Roman"/>
        </w:rPr>
        <w:fldChar w:fldCharType="end"/>
      </w:r>
      <w:bookmarkEnd w:id="406"/>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CB9708E" wp14:editId="20978A3E">
            <wp:extent cx="4134307" cy="286147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34307" cy="2861478"/>
                    </a:xfrm>
                    <a:prstGeom prst="rect">
                      <a:avLst/>
                    </a:prstGeom>
                    <a:noFill/>
                    <a:ln w="9525">
                      <a:noFill/>
                      <a:headEnd/>
                      <a:tailEnd/>
                    </a:ln>
                  </pic:spPr>
                </pic:pic>
              </a:graphicData>
            </a:graphic>
          </wp:inline>
        </w:drawing>
      </w:r>
    </w:p>
    <w:p w14:paraId="563860D3" w14:textId="1449CF91" w:rsidR="006D452C" w:rsidRPr="003B09F5" w:rsidRDefault="006D452C" w:rsidP="006D452C">
      <w:pPr>
        <w:pStyle w:val="Caption"/>
        <w:rPr>
          <w:rFonts w:ascii="Times New Roman" w:hAnsi="Times New Roman" w:cs="Times New Roman"/>
        </w:rPr>
      </w:pPr>
      <w:bookmarkStart w:id="407"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45</w:t>
      </w:r>
      <w:r w:rsidRPr="003B09F5">
        <w:rPr>
          <w:rFonts w:ascii="Times New Roman" w:hAnsi="Times New Roman" w:cs="Times New Roman"/>
        </w:rPr>
        <w:fldChar w:fldCharType="end"/>
      </w:r>
      <w:bookmarkEnd w:id="407"/>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p>
    <w:p w14:paraId="4BE76155"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7BB947AF">
            <wp:extent cx="4108897" cy="2843891"/>
            <wp:effectExtent l="0" t="0" r="635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108897" cy="2843891"/>
                    </a:xfrm>
                    <a:prstGeom prst="rect">
                      <a:avLst/>
                    </a:prstGeom>
                    <a:noFill/>
                    <a:ln w="9525">
                      <a:noFill/>
                      <a:headEnd/>
                      <a:tailEnd/>
                    </a:ln>
                  </pic:spPr>
                </pic:pic>
              </a:graphicData>
            </a:graphic>
          </wp:inline>
        </w:drawing>
      </w:r>
    </w:p>
    <w:p w14:paraId="068DDC30" w14:textId="7CC8C17F" w:rsidR="006D452C" w:rsidRPr="003B09F5" w:rsidRDefault="006D452C" w:rsidP="006D452C">
      <w:pPr>
        <w:pStyle w:val="Caption"/>
        <w:rPr>
          <w:rFonts w:ascii="Times New Roman" w:hAnsi="Times New Roman" w:cs="Times New Roman"/>
        </w:rPr>
      </w:pPr>
      <w:bookmarkStart w:id="408"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46</w:t>
      </w:r>
      <w:r w:rsidRPr="003B09F5">
        <w:rPr>
          <w:rFonts w:ascii="Times New Roman" w:hAnsi="Times New Roman" w:cs="Times New Roman"/>
        </w:rPr>
        <w:fldChar w:fldCharType="end"/>
      </w:r>
      <w:bookmarkEnd w:id="408"/>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0F52A6F0" wp14:editId="609DD092">
            <wp:extent cx="4083502" cy="2826314"/>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83502" cy="2826314"/>
                    </a:xfrm>
                    <a:prstGeom prst="rect">
                      <a:avLst/>
                    </a:prstGeom>
                    <a:noFill/>
                    <a:ln w="9525">
                      <a:noFill/>
                      <a:headEnd/>
                      <a:tailEnd/>
                    </a:ln>
                  </pic:spPr>
                </pic:pic>
              </a:graphicData>
            </a:graphic>
          </wp:inline>
        </w:drawing>
      </w:r>
    </w:p>
    <w:p w14:paraId="6BDB5DFC" w14:textId="79E53C10" w:rsidR="006D452C" w:rsidRPr="003B09F5" w:rsidRDefault="006D452C" w:rsidP="006D452C">
      <w:pPr>
        <w:pStyle w:val="Caption"/>
        <w:rPr>
          <w:rFonts w:ascii="Times New Roman" w:hAnsi="Times New Roman" w:cs="Times New Roman"/>
        </w:rPr>
      </w:pPr>
      <w:bookmarkStart w:id="409"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47</w:t>
      </w:r>
      <w:r w:rsidRPr="003B09F5">
        <w:rPr>
          <w:rFonts w:ascii="Times New Roman" w:hAnsi="Times New Roman" w:cs="Times New Roman"/>
        </w:rPr>
        <w:fldChar w:fldCharType="end"/>
      </w:r>
      <w:bookmarkEnd w:id="409"/>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6D452C">
      <w:pPr>
        <w:pStyle w:val="BodyText"/>
      </w:pPr>
    </w:p>
    <w:p w14:paraId="144A80DA" w14:textId="05268AB4" w:rsidR="005976F1" w:rsidRDefault="004619D7" w:rsidP="00271A89">
      <w:pPr>
        <w:pStyle w:val="Heading2"/>
      </w:pPr>
      <w:bookmarkStart w:id="410" w:name="_Toc30159412"/>
      <w:r>
        <w:t>Lake Nowergup</w:t>
      </w:r>
      <w:bookmarkEnd w:id="410"/>
    </w:p>
    <w:p w14:paraId="4FAE9E8E" w14:textId="77777777" w:rsidR="00FF7397" w:rsidRPr="003B09F5" w:rsidRDefault="00FF7397" w:rsidP="00FF7397">
      <w:pPr>
        <w:pStyle w:val="Heading3"/>
        <w:rPr>
          <w:rFonts w:cs="Times New Roman"/>
        </w:rPr>
      </w:pPr>
      <w:bookmarkStart w:id="411" w:name="_Toc30159413"/>
      <w:commentRangeStart w:id="412"/>
      <w:r w:rsidRPr="003B09F5">
        <w:rPr>
          <w:rFonts w:cs="Times New Roman"/>
        </w:rPr>
        <w:t>Water quality</w:t>
      </w:r>
      <w:commentRangeEnd w:id="412"/>
      <w:r>
        <w:rPr>
          <w:rStyle w:val="CommentReference"/>
          <w:rFonts w:asciiTheme="minorHAnsi" w:eastAsiaTheme="minorHAnsi" w:hAnsiTheme="minorHAnsi" w:cstheme="minorBidi"/>
          <w:b w:val="0"/>
          <w:bCs w:val="0"/>
        </w:rPr>
        <w:commentReference w:id="412"/>
      </w:r>
      <w:bookmarkEnd w:id="411"/>
    </w:p>
    <w:p w14:paraId="79058C98" w14:textId="7B49F678" w:rsidR="00FF7397" w:rsidRPr="003B09F5" w:rsidRDefault="00FF7397" w:rsidP="00FF7397">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w:t>
      </w:r>
      <w:r w:rsidRPr="003B09F5">
        <w:rPr>
          <w:rFonts w:cs="Times New Roman"/>
        </w:rPr>
        <w:lastRenderedPageBreak/>
        <w:t xml:space="preserve">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FF7397">
      <w:pPr>
        <w:pStyle w:val="Heading3"/>
        <w:rPr>
          <w:rFonts w:cs="Times New Roman"/>
        </w:rPr>
      </w:pPr>
      <w:bookmarkStart w:id="413" w:name="vegetation-dynamics-6"/>
      <w:bookmarkStart w:id="414" w:name="_Toc30159414"/>
      <w:r w:rsidRPr="003B09F5">
        <w:rPr>
          <w:rFonts w:cs="Times New Roman"/>
        </w:rPr>
        <w:t>Vegetation Dynamics</w:t>
      </w:r>
      <w:bookmarkEnd w:id="413"/>
      <w:bookmarkEnd w:id="414"/>
    </w:p>
    <w:p w14:paraId="5474E4FC" w14:textId="0B2907A4" w:rsidR="00FF7397" w:rsidRPr="003B09F5" w:rsidRDefault="00FF7397" w:rsidP="00FF7397">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Pr>
          <w:rFonts w:cs="Times New Roman"/>
        </w:rPr>
        <w:t xml:space="preserve">; </w:t>
      </w:r>
      <w:r>
        <w:rPr>
          <w:rFonts w:cs="Times New Roman"/>
        </w:rPr>
        <w:fldChar w:fldCharType="begin"/>
      </w:r>
      <w:r>
        <w:rPr>
          <w:rFonts w:cs="Times New Roman"/>
        </w:rPr>
        <w:instrText xml:space="preserve"> REF _Ref25920366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48</w:t>
      </w:r>
      <w:r>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Pr>
          <w:rFonts w:cs="Times New Roman"/>
        </w:rPr>
        <w:fldChar w:fldCharType="begin"/>
      </w:r>
      <w:r>
        <w:rPr>
          <w:rFonts w:cs="Times New Roman"/>
        </w:rPr>
        <w:instrText xml:space="preserve"> REF _Ref25920352 \h </w:instrText>
      </w:r>
      <w:r>
        <w:rPr>
          <w:rFonts w:cs="Times New Roman"/>
        </w:rPr>
      </w:r>
      <w:r>
        <w:rPr>
          <w:rFonts w:cs="Times New Roman"/>
        </w:rPr>
        <w:fldChar w:fldCharType="separate"/>
      </w:r>
      <w:r w:rsidR="00F053B4" w:rsidRPr="00BD0360">
        <w:rPr>
          <w:rFonts w:cs="Times New Roman"/>
          <w:szCs w:val="22"/>
        </w:rPr>
        <w:t xml:space="preserve">Figure </w:t>
      </w:r>
      <w:r w:rsidR="00F053B4">
        <w:rPr>
          <w:rFonts w:cs="Times New Roman"/>
          <w:noProof/>
          <w:szCs w:val="22"/>
        </w:rPr>
        <w:t>49</w:t>
      </w:r>
      <w:r>
        <w:rPr>
          <w:rFonts w:cs="Times New Roman"/>
        </w:rPr>
        <w:fldChar w:fldCharType="end"/>
      </w:r>
      <w:r w:rsidRPr="003B09F5">
        <w:rPr>
          <w:rFonts w:cs="Times New Roman"/>
        </w:rPr>
        <w:t>), particularly at lower elevations of the basin.</w:t>
      </w:r>
    </w:p>
    <w:p w14:paraId="23818698" w14:textId="77777777" w:rsidR="00FF7397" w:rsidRPr="003B09F5" w:rsidRDefault="00FF7397" w:rsidP="00FF7397">
      <w:pPr>
        <w:pStyle w:val="Heading3"/>
        <w:rPr>
          <w:rFonts w:cs="Times New Roman"/>
        </w:rPr>
      </w:pPr>
      <w:bookmarkStart w:id="415" w:name="macroinvertebrates-dynamic"/>
      <w:bookmarkStart w:id="416" w:name="_Toc30159415"/>
      <w:r>
        <w:rPr>
          <w:rFonts w:cs="Times New Roman"/>
        </w:rPr>
        <w:t>Aquatic in</w:t>
      </w:r>
      <w:r w:rsidRPr="003B09F5">
        <w:rPr>
          <w:rFonts w:cs="Times New Roman"/>
        </w:rPr>
        <w:t>vertebrates</w:t>
      </w:r>
      <w:bookmarkEnd w:id="415"/>
      <w:bookmarkEnd w:id="416"/>
    </w:p>
    <w:p w14:paraId="3B15300A" w14:textId="5563DB6E" w:rsidR="00FF7397" w:rsidRPr="003B09F5" w:rsidRDefault="00FF7397" w:rsidP="00FF7397">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50</w:t>
      </w:r>
      <w:r>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51</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The lake was best known in terms of invertebrates for its population of the bivalve family Sphaeridae. It can no longer be found at the wetland. Two families of aquatic mites, the beetle family Scirtidae and damsel fly family Cordulidae,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36E0B9AA"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6DC1AFF1">
            <wp:extent cx="4204159" cy="2909825"/>
            <wp:effectExtent l="0" t="0" r="635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04159" cy="2909825"/>
                    </a:xfrm>
                    <a:prstGeom prst="rect">
                      <a:avLst/>
                    </a:prstGeom>
                    <a:noFill/>
                    <a:ln w="9525">
                      <a:noFill/>
                      <a:headEnd/>
                      <a:tailEnd/>
                    </a:ln>
                  </pic:spPr>
                </pic:pic>
              </a:graphicData>
            </a:graphic>
          </wp:inline>
        </w:drawing>
      </w:r>
    </w:p>
    <w:p w14:paraId="663F73EA" w14:textId="69C451E7" w:rsidR="00FF7397" w:rsidRPr="003B09F5" w:rsidRDefault="00FF7397" w:rsidP="00FF7397">
      <w:pPr>
        <w:pStyle w:val="Caption"/>
        <w:rPr>
          <w:rFonts w:ascii="Times New Roman" w:hAnsi="Times New Roman" w:cs="Times New Roman"/>
        </w:rPr>
      </w:pPr>
      <w:bookmarkStart w:id="417"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48</w:t>
      </w:r>
      <w:r w:rsidRPr="003B09F5">
        <w:rPr>
          <w:rFonts w:ascii="Times New Roman" w:hAnsi="Times New Roman" w:cs="Times New Roman"/>
        </w:rPr>
        <w:fldChar w:fldCharType="end"/>
      </w:r>
      <w:bookmarkEnd w:id="417"/>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FF7397">
      <w:pPr>
        <w:pStyle w:val="CaptionedFigure"/>
        <w:rPr>
          <w:rFonts w:ascii="Times New Roman" w:hAnsi="Times New Roman" w:cs="Times New Roman"/>
        </w:rPr>
      </w:pPr>
      <w:commentRangeStart w:id="418"/>
      <w:r w:rsidRPr="003B09F5">
        <w:rPr>
          <w:rFonts w:ascii="Times New Roman" w:hAnsi="Times New Roman" w:cs="Times New Roman"/>
          <w:noProof/>
          <w:lang w:val="en-AU" w:eastAsia="en-AU"/>
        </w:rPr>
        <w:drawing>
          <wp:inline distT="0" distB="0" distL="0" distR="0" wp14:anchorId="51D796E5" wp14:editId="4B2D71D1">
            <wp:extent cx="4274027" cy="295818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274027" cy="2958183"/>
                    </a:xfrm>
                    <a:prstGeom prst="rect">
                      <a:avLst/>
                    </a:prstGeom>
                    <a:noFill/>
                    <a:ln w="9525">
                      <a:noFill/>
                      <a:headEnd/>
                      <a:tailEnd/>
                    </a:ln>
                  </pic:spPr>
                </pic:pic>
              </a:graphicData>
            </a:graphic>
          </wp:inline>
        </w:drawing>
      </w:r>
    </w:p>
    <w:p w14:paraId="08CC982F" w14:textId="48B0EEA6" w:rsidR="00FF7397" w:rsidRPr="00BD0360" w:rsidRDefault="00FF7397" w:rsidP="00FF7397">
      <w:pPr>
        <w:pStyle w:val="Caption"/>
        <w:rPr>
          <w:rFonts w:ascii="Times New Roman" w:hAnsi="Times New Roman" w:cs="Times New Roman"/>
          <w:szCs w:val="22"/>
        </w:rPr>
      </w:pPr>
      <w:bookmarkStart w:id="419"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F053B4">
        <w:rPr>
          <w:rFonts w:ascii="Times New Roman" w:hAnsi="Times New Roman" w:cs="Times New Roman"/>
          <w:noProof/>
          <w:szCs w:val="22"/>
        </w:rPr>
        <w:t>49</w:t>
      </w:r>
      <w:r w:rsidRPr="00BD0360">
        <w:rPr>
          <w:rFonts w:ascii="Times New Roman" w:hAnsi="Times New Roman" w:cs="Times New Roman"/>
          <w:szCs w:val="22"/>
        </w:rPr>
        <w:fldChar w:fldCharType="end"/>
      </w:r>
      <w:bookmarkEnd w:id="419"/>
      <w:r w:rsidRPr="00BD0360">
        <w:rPr>
          <w:rFonts w:ascii="Times New Roman" w:hAnsi="Times New Roman" w:cs="Times New Roman"/>
          <w:szCs w:val="22"/>
        </w:rPr>
        <w:t xml:space="preserve"> Estimated mean regression coefficients (dots) and 95% credible intervals (</w:t>
      </w:r>
      <w:commentRangeEnd w:id="418"/>
      <w:r>
        <w:rPr>
          <w:rStyle w:val="CommentReference"/>
        </w:rPr>
        <w:commentReference w:id="418"/>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1AC3EB23">
            <wp:extent cx="4426439" cy="3063671"/>
            <wp:effectExtent l="0" t="0" r="0" b="381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426439" cy="3063671"/>
                    </a:xfrm>
                    <a:prstGeom prst="rect">
                      <a:avLst/>
                    </a:prstGeom>
                    <a:noFill/>
                    <a:ln w="9525">
                      <a:noFill/>
                      <a:headEnd/>
                      <a:tailEnd/>
                    </a:ln>
                  </pic:spPr>
                </pic:pic>
              </a:graphicData>
            </a:graphic>
          </wp:inline>
        </w:drawing>
      </w:r>
    </w:p>
    <w:p w14:paraId="3C6030C4" w14:textId="72EE39B9" w:rsidR="00FF7397" w:rsidRPr="003B09F5" w:rsidRDefault="00FF7397" w:rsidP="00FF7397">
      <w:pPr>
        <w:pStyle w:val="Caption"/>
        <w:rPr>
          <w:rFonts w:ascii="Times New Roman" w:hAnsi="Times New Roman" w:cs="Times New Roman"/>
        </w:rPr>
      </w:pPr>
      <w:bookmarkStart w:id="420"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50</w:t>
      </w:r>
      <w:r w:rsidRPr="003B09F5">
        <w:rPr>
          <w:rFonts w:ascii="Times New Roman" w:hAnsi="Times New Roman" w:cs="Times New Roman"/>
        </w:rPr>
        <w:fldChar w:fldCharType="end"/>
      </w:r>
      <w:bookmarkEnd w:id="420"/>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37F7AE0C" wp14:editId="151D461B">
            <wp:extent cx="4620126" cy="3197728"/>
            <wp:effectExtent l="0" t="0" r="0" b="3175"/>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821848E" w14:textId="3380C538" w:rsidR="00FF7397" w:rsidRPr="003B09F5" w:rsidRDefault="00FF7397" w:rsidP="00FF7397">
      <w:pPr>
        <w:pStyle w:val="Caption"/>
        <w:rPr>
          <w:rFonts w:ascii="Times New Roman" w:hAnsi="Times New Roman" w:cs="Times New Roman"/>
        </w:rPr>
      </w:pPr>
      <w:bookmarkStart w:id="421"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51</w:t>
      </w:r>
      <w:r w:rsidRPr="003B09F5">
        <w:rPr>
          <w:rFonts w:ascii="Times New Roman" w:hAnsi="Times New Roman" w:cs="Times New Roman"/>
        </w:rPr>
        <w:fldChar w:fldCharType="end"/>
      </w:r>
      <w:bookmarkEnd w:id="421"/>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FF7397">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FF7397">
      <w:pPr>
        <w:pStyle w:val="BodyText"/>
      </w:pPr>
    </w:p>
    <w:p w14:paraId="4E1028EB" w14:textId="526B22FD" w:rsidR="004619D7" w:rsidRDefault="004619D7" w:rsidP="00271A89">
      <w:pPr>
        <w:pStyle w:val="Heading2"/>
      </w:pPr>
      <w:bookmarkStart w:id="422" w:name="_Toc30159416"/>
      <w:r>
        <w:t>Lake Wilgarup</w:t>
      </w:r>
      <w:bookmarkEnd w:id="422"/>
    </w:p>
    <w:p w14:paraId="34B25EAB" w14:textId="77777777" w:rsidR="00D53535" w:rsidRPr="00D53535" w:rsidRDefault="00D53535" w:rsidP="00D53535">
      <w:pPr>
        <w:pStyle w:val="Heading3"/>
        <w:rPr>
          <w:rFonts w:cs="Times New Roman"/>
        </w:rPr>
      </w:pPr>
      <w:bookmarkStart w:id="423" w:name="_Toc30159417"/>
      <w:r w:rsidRPr="00D53535">
        <w:rPr>
          <w:rFonts w:cs="Times New Roman"/>
        </w:rPr>
        <w:t>Vegetation dynamics</w:t>
      </w:r>
      <w:bookmarkEnd w:id="423"/>
    </w:p>
    <w:p w14:paraId="39E69E2A" w14:textId="0BCF940C" w:rsidR="00D53535" w:rsidRPr="00D53535" w:rsidRDefault="00D53535" w:rsidP="00D53535">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r w:rsidRPr="00D53535">
        <w:rPr>
          <w:rFonts w:cs="Times New Roman"/>
          <w:i/>
        </w:rPr>
        <w:t>Baumea articulata</w:t>
      </w:r>
      <w:r w:rsidRPr="00D53535">
        <w:rPr>
          <w:rFonts w:cs="Times New Roman"/>
        </w:rPr>
        <w:t xml:space="preserve">, </w:t>
      </w:r>
      <w:r w:rsidRPr="00D53535">
        <w:rPr>
          <w:rFonts w:cs="Times New Roman"/>
          <w:i/>
        </w:rPr>
        <w:t>Baumea juncea</w:t>
      </w:r>
      <w:r w:rsidRPr="00D53535">
        <w:rPr>
          <w:rFonts w:cs="Times New Roman"/>
        </w:rPr>
        <w:t xml:space="preserve"> and </w:t>
      </w:r>
      <w:r w:rsidRPr="00D53535">
        <w:rPr>
          <w:rFonts w:cs="Times New Roman"/>
          <w:i/>
        </w:rPr>
        <w:t>Baumea vaginalis</w:t>
      </w:r>
      <w:r w:rsidRPr="00D53535">
        <w:rPr>
          <w:rFonts w:cs="Times New Roman"/>
        </w:rPr>
        <w:t xml:space="preserve"> have all disappeared from the wetland during the monitoring period. Tuart trees (</w:t>
      </w:r>
      <w:r w:rsidRPr="00D53535">
        <w:rPr>
          <w:rFonts w:cs="Times New Roman"/>
          <w:i/>
        </w:rPr>
        <w:t>Eucalyptus gomphocephala</w:t>
      </w:r>
      <w:r w:rsidRPr="00D5353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52</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r w:rsidRPr="00D53535">
        <w:rPr>
          <w:rFonts w:cs="Times New Roman"/>
          <w:i/>
        </w:rPr>
        <w:t>Ehrharta longiflora</w:t>
      </w:r>
      <w:r w:rsidRPr="00D53535">
        <w:rPr>
          <w:rFonts w:cs="Times New Roman"/>
        </w:rPr>
        <w:t xml:space="preserve"> and </w:t>
      </w:r>
      <w:r w:rsidRPr="00D53535">
        <w:rPr>
          <w:rFonts w:cs="Times New Roman"/>
          <w:i/>
        </w:rPr>
        <w:t>Bromus diandrus</w:t>
      </w:r>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F053B4" w:rsidRPr="00D53535">
        <w:rPr>
          <w:rFonts w:cs="Times New Roman"/>
        </w:rPr>
        <w:t xml:space="preserve">Figure </w:t>
      </w:r>
      <w:r w:rsidR="00F053B4">
        <w:rPr>
          <w:rFonts w:cs="Times New Roman"/>
          <w:noProof/>
        </w:rPr>
        <w:t>53</w:t>
      </w:r>
      <w:r w:rsidRPr="00D53535">
        <w:rPr>
          <w:rFonts w:cs="Times New Roman"/>
        </w:rPr>
        <w:fldChar w:fldCharType="end"/>
      </w:r>
      <w:r w:rsidRPr="00D53535">
        <w:rPr>
          <w:rFonts w:cs="Times New Roman"/>
        </w:rPr>
        <w:t>).</w:t>
      </w:r>
    </w:p>
    <w:p w14:paraId="5F4E7524"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drawing>
          <wp:inline distT="0" distB="0" distL="0" distR="0" wp14:anchorId="3AF46DFE" wp14:editId="178A61C4">
            <wp:extent cx="4280373" cy="2962575"/>
            <wp:effectExtent l="0" t="0" r="635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280373" cy="2962575"/>
                    </a:xfrm>
                    <a:prstGeom prst="rect">
                      <a:avLst/>
                    </a:prstGeom>
                    <a:noFill/>
                    <a:ln w="9525">
                      <a:noFill/>
                      <a:headEnd/>
                      <a:tailEnd/>
                    </a:ln>
                  </pic:spPr>
                </pic:pic>
              </a:graphicData>
            </a:graphic>
          </wp:inline>
        </w:drawing>
      </w:r>
    </w:p>
    <w:p w14:paraId="5FF0D5A5" w14:textId="6385D316" w:rsidR="00D53535" w:rsidRPr="00D53535" w:rsidRDefault="00D53535" w:rsidP="00D53535">
      <w:pPr>
        <w:pStyle w:val="Caption"/>
        <w:rPr>
          <w:rFonts w:ascii="Times New Roman" w:hAnsi="Times New Roman" w:cs="Times New Roman"/>
        </w:rPr>
      </w:pPr>
      <w:bookmarkStart w:id="424"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52</w:t>
      </w:r>
      <w:r w:rsidRPr="00D53535">
        <w:rPr>
          <w:rFonts w:ascii="Times New Roman" w:hAnsi="Times New Roman" w:cs="Times New Roman"/>
        </w:rPr>
        <w:fldChar w:fldCharType="end"/>
      </w:r>
      <w:bookmarkEnd w:id="424"/>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3C4798EB">
            <wp:extent cx="4191459" cy="290103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191459" cy="2901035"/>
                    </a:xfrm>
                    <a:prstGeom prst="rect">
                      <a:avLst/>
                    </a:prstGeom>
                    <a:noFill/>
                    <a:ln w="9525">
                      <a:noFill/>
                      <a:headEnd/>
                      <a:tailEnd/>
                    </a:ln>
                  </pic:spPr>
                </pic:pic>
              </a:graphicData>
            </a:graphic>
          </wp:inline>
        </w:drawing>
      </w:r>
    </w:p>
    <w:p w14:paraId="1AA4AFAE" w14:textId="0DA054DF" w:rsidR="00D53535" w:rsidRPr="00D53535" w:rsidRDefault="00D53535" w:rsidP="00D53535">
      <w:pPr>
        <w:pStyle w:val="Caption"/>
        <w:rPr>
          <w:rFonts w:ascii="Times New Roman" w:hAnsi="Times New Roman" w:cs="Times New Roman"/>
        </w:rPr>
      </w:pPr>
      <w:bookmarkStart w:id="425"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F053B4">
        <w:rPr>
          <w:rFonts w:ascii="Times New Roman" w:hAnsi="Times New Roman" w:cs="Times New Roman"/>
          <w:noProof/>
        </w:rPr>
        <w:t>53</w:t>
      </w:r>
      <w:r w:rsidRPr="00D53535">
        <w:rPr>
          <w:rFonts w:ascii="Times New Roman" w:hAnsi="Times New Roman" w:cs="Times New Roman"/>
          <w:noProof/>
        </w:rPr>
        <w:fldChar w:fldCharType="end"/>
      </w:r>
      <w:bookmarkEnd w:id="425"/>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p>
    <w:p w14:paraId="732A314D" w14:textId="77777777" w:rsidR="00D53535" w:rsidRPr="00D53535" w:rsidRDefault="00D53535" w:rsidP="00D53535">
      <w:pPr>
        <w:pStyle w:val="BodyText"/>
      </w:pPr>
    </w:p>
    <w:p w14:paraId="01D6A98D" w14:textId="777BD07C" w:rsidR="004619D7" w:rsidRDefault="004619D7" w:rsidP="00271A89">
      <w:pPr>
        <w:pStyle w:val="Heading2"/>
      </w:pPr>
      <w:bookmarkStart w:id="426" w:name="_Toc30159418"/>
      <w:r>
        <w:t>Pipidinny Swamp</w:t>
      </w:r>
      <w:bookmarkEnd w:id="426"/>
    </w:p>
    <w:p w14:paraId="7F693DA9" w14:textId="77777777" w:rsidR="00337696" w:rsidRPr="003B09F5" w:rsidRDefault="00337696" w:rsidP="00337696">
      <w:pPr>
        <w:pStyle w:val="Heading3"/>
        <w:rPr>
          <w:rFonts w:cs="Times New Roman"/>
        </w:rPr>
      </w:pPr>
      <w:bookmarkStart w:id="427" w:name="_Toc30159419"/>
      <w:r w:rsidRPr="003B09F5">
        <w:rPr>
          <w:rFonts w:cs="Times New Roman"/>
        </w:rPr>
        <w:t>Vegetation dynamics</w:t>
      </w:r>
      <w:bookmarkEnd w:id="427"/>
    </w:p>
    <w:p w14:paraId="036F8465" w14:textId="77777777" w:rsidR="00337696" w:rsidRPr="003B09F5" w:rsidRDefault="00337696" w:rsidP="00337696">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Several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6836BDE0" w14:textId="7AED29C3" w:rsidR="00337696" w:rsidRPr="003B09F5" w:rsidRDefault="00337696" w:rsidP="0033769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F053B4">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A200FB">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A200FB">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A200FB">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A200FB">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A200FB">
            <w:pPr>
              <w:pStyle w:val="Compact"/>
              <w:rPr>
                <w:rFonts w:cs="Times New Roman"/>
              </w:rPr>
            </w:pPr>
            <w:r w:rsidRPr="003B09F5">
              <w:rPr>
                <w:rFonts w:cs="Times New Roman"/>
                <w:i/>
              </w:rPr>
              <w:t>Bromus diandrus</w:t>
            </w:r>
          </w:p>
        </w:tc>
        <w:tc>
          <w:tcPr>
            <w:tcW w:w="0" w:type="auto"/>
          </w:tcPr>
          <w:p w14:paraId="3147408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A200FB">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A200FB">
            <w:pPr>
              <w:pStyle w:val="Compact"/>
              <w:rPr>
                <w:rFonts w:cs="Times New Roman"/>
              </w:rPr>
            </w:pPr>
            <w:r w:rsidRPr="003B09F5">
              <w:rPr>
                <w:rFonts w:cs="Times New Roman"/>
                <w:i/>
              </w:rPr>
              <w:t>Ehrharta longiflora</w:t>
            </w:r>
          </w:p>
        </w:tc>
        <w:tc>
          <w:tcPr>
            <w:tcW w:w="0" w:type="auto"/>
          </w:tcPr>
          <w:p w14:paraId="74AFFEE9" w14:textId="77777777" w:rsidR="00337696" w:rsidRPr="003B09F5" w:rsidRDefault="00337696" w:rsidP="00A200FB">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A200FB">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A200FB">
            <w:pPr>
              <w:pStyle w:val="Compact"/>
              <w:rPr>
                <w:rFonts w:cs="Times New Roman"/>
              </w:rPr>
            </w:pPr>
            <w:r w:rsidRPr="003B09F5">
              <w:rPr>
                <w:rFonts w:cs="Times New Roman"/>
                <w:i/>
              </w:rPr>
              <w:t>Fumaria muralis</w:t>
            </w:r>
          </w:p>
        </w:tc>
        <w:tc>
          <w:tcPr>
            <w:tcW w:w="0" w:type="auto"/>
          </w:tcPr>
          <w:p w14:paraId="6C5377D4"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A200FB">
            <w:pPr>
              <w:pStyle w:val="Compact"/>
              <w:rPr>
                <w:rFonts w:cs="Times New Roman"/>
              </w:rPr>
            </w:pPr>
            <w:r w:rsidRPr="003B09F5">
              <w:rPr>
                <w:rFonts w:cs="Times New Roman"/>
                <w:i/>
              </w:rPr>
              <w:lastRenderedPageBreak/>
              <w:t>Pelargonium capitatum</w:t>
            </w:r>
          </w:p>
        </w:tc>
        <w:tc>
          <w:tcPr>
            <w:tcW w:w="0" w:type="auto"/>
          </w:tcPr>
          <w:p w14:paraId="7F3DC411"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A200FB">
            <w:pPr>
              <w:pStyle w:val="Compact"/>
              <w:rPr>
                <w:rFonts w:cs="Times New Roman"/>
              </w:rPr>
            </w:pPr>
            <w:r w:rsidRPr="003B09F5">
              <w:rPr>
                <w:rFonts w:cs="Times New Roman"/>
                <w:i/>
              </w:rPr>
              <w:t>Sonchus oleraceus</w:t>
            </w:r>
          </w:p>
        </w:tc>
        <w:tc>
          <w:tcPr>
            <w:tcW w:w="0" w:type="auto"/>
          </w:tcPr>
          <w:p w14:paraId="574EAA2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A200FB">
            <w:pPr>
              <w:pStyle w:val="Compact"/>
              <w:rPr>
                <w:rFonts w:cs="Times New Roman"/>
              </w:rPr>
            </w:pPr>
            <w:r w:rsidRPr="003B09F5">
              <w:rPr>
                <w:rFonts w:cs="Times New Roman"/>
                <w:i/>
              </w:rPr>
              <w:t>Symphiotrichum squamatum</w:t>
            </w:r>
          </w:p>
        </w:tc>
        <w:tc>
          <w:tcPr>
            <w:tcW w:w="0" w:type="auto"/>
          </w:tcPr>
          <w:p w14:paraId="04A1D240"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A200FB">
            <w:pPr>
              <w:pStyle w:val="Compact"/>
              <w:rPr>
                <w:rFonts w:cs="Times New Roman"/>
              </w:rPr>
            </w:pPr>
            <w:r w:rsidRPr="003B09F5">
              <w:rPr>
                <w:rFonts w:cs="Times New Roman"/>
                <w:i/>
              </w:rPr>
              <w:t>Acacia saligna</w:t>
            </w:r>
          </w:p>
        </w:tc>
        <w:tc>
          <w:tcPr>
            <w:tcW w:w="0" w:type="auto"/>
          </w:tcPr>
          <w:p w14:paraId="40539984"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A200FB">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A200FB">
            <w:pPr>
              <w:pStyle w:val="Compact"/>
              <w:rPr>
                <w:rFonts w:cs="Times New Roman"/>
              </w:rPr>
            </w:pPr>
            <w:r w:rsidRPr="003B09F5">
              <w:rPr>
                <w:rFonts w:cs="Times New Roman"/>
                <w:i/>
              </w:rPr>
              <w:t>Baumea articulata</w:t>
            </w:r>
          </w:p>
        </w:tc>
        <w:tc>
          <w:tcPr>
            <w:tcW w:w="0" w:type="auto"/>
          </w:tcPr>
          <w:p w14:paraId="00F0289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A200FB">
            <w:pPr>
              <w:pStyle w:val="Compact"/>
              <w:rPr>
                <w:rFonts w:cs="Times New Roman"/>
              </w:rPr>
            </w:pPr>
            <w:r w:rsidRPr="003B09F5">
              <w:rPr>
                <w:rFonts w:cs="Times New Roman"/>
                <w:i/>
              </w:rPr>
              <w:t>Melaleuca rhaphiophylla</w:t>
            </w:r>
          </w:p>
        </w:tc>
        <w:tc>
          <w:tcPr>
            <w:tcW w:w="0" w:type="auto"/>
          </w:tcPr>
          <w:p w14:paraId="6D9B1AC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A200FB">
            <w:pPr>
              <w:pStyle w:val="Compact"/>
              <w:rPr>
                <w:rFonts w:cs="Times New Roman"/>
              </w:rPr>
            </w:pPr>
            <w:r w:rsidRPr="003B09F5">
              <w:rPr>
                <w:rFonts w:cs="Times New Roman"/>
                <w:i/>
              </w:rPr>
              <w:t>Myoporum caprarioides</w:t>
            </w:r>
          </w:p>
        </w:tc>
        <w:tc>
          <w:tcPr>
            <w:tcW w:w="0" w:type="auto"/>
          </w:tcPr>
          <w:p w14:paraId="7B3AD3C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A200FB">
            <w:pPr>
              <w:pStyle w:val="Compact"/>
              <w:rPr>
                <w:rFonts w:cs="Times New Roman"/>
              </w:rPr>
            </w:pPr>
            <w:r w:rsidRPr="003B09F5">
              <w:rPr>
                <w:rFonts w:cs="Times New Roman"/>
                <w:i/>
              </w:rPr>
              <w:t>Rhagodia baccata</w:t>
            </w:r>
          </w:p>
        </w:tc>
        <w:tc>
          <w:tcPr>
            <w:tcW w:w="0" w:type="auto"/>
          </w:tcPr>
          <w:p w14:paraId="4EEDBC8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A200FB">
            <w:pPr>
              <w:pStyle w:val="Compact"/>
              <w:rPr>
                <w:rFonts w:cs="Times New Roman"/>
              </w:rPr>
            </w:pPr>
            <w:r w:rsidRPr="003B09F5">
              <w:rPr>
                <w:rFonts w:cs="Times New Roman"/>
                <w:i/>
              </w:rPr>
              <w:t>Spyridium globulosum</w:t>
            </w:r>
          </w:p>
        </w:tc>
        <w:tc>
          <w:tcPr>
            <w:tcW w:w="0" w:type="auto"/>
          </w:tcPr>
          <w:p w14:paraId="61FA74B5"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A200FB">
            <w:pPr>
              <w:pStyle w:val="Compact"/>
              <w:rPr>
                <w:rFonts w:cs="Times New Roman"/>
              </w:rPr>
            </w:pPr>
            <w:r w:rsidRPr="003B09F5">
              <w:rPr>
                <w:rFonts w:cs="Times New Roman"/>
                <w:i/>
              </w:rPr>
              <w:t>Typha orientalis</w:t>
            </w:r>
          </w:p>
        </w:tc>
        <w:tc>
          <w:tcPr>
            <w:tcW w:w="0" w:type="auto"/>
          </w:tcPr>
          <w:p w14:paraId="759D2E5E"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A200FB">
            <w:pPr>
              <w:pStyle w:val="Compact"/>
              <w:jc w:val="center"/>
              <w:rPr>
                <w:rFonts w:cs="Times New Roman"/>
              </w:rPr>
            </w:pPr>
            <w:r w:rsidRPr="003B09F5">
              <w:rPr>
                <w:rFonts w:cs="Times New Roman"/>
              </w:rPr>
              <w:t>Native</w:t>
            </w:r>
          </w:p>
        </w:tc>
      </w:tr>
    </w:tbl>
    <w:p w14:paraId="0A15BA84" w14:textId="77777777" w:rsidR="00337696" w:rsidRPr="003B09F5" w:rsidRDefault="00337696" w:rsidP="0033769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271A89">
      <w:pPr>
        <w:pStyle w:val="Heading2"/>
      </w:pPr>
      <w:bookmarkStart w:id="428" w:name="_Toc30159420"/>
      <w:r>
        <w:lastRenderedPageBreak/>
        <w:t>Lexia 186</w:t>
      </w:r>
      <w:bookmarkEnd w:id="428"/>
    </w:p>
    <w:p w14:paraId="27E81E4B" w14:textId="77777777" w:rsidR="002E48C9" w:rsidRPr="003B09F5" w:rsidRDefault="002E48C9" w:rsidP="002E48C9">
      <w:pPr>
        <w:pStyle w:val="Heading3"/>
        <w:rPr>
          <w:rFonts w:cs="Times New Roman"/>
        </w:rPr>
      </w:pPr>
      <w:bookmarkStart w:id="429" w:name="_Toc30159421"/>
      <w:r w:rsidRPr="003B09F5">
        <w:rPr>
          <w:rFonts w:cs="Times New Roman"/>
        </w:rPr>
        <w:t>Vegetation dynamics</w:t>
      </w:r>
      <w:bookmarkEnd w:id="429"/>
    </w:p>
    <w:p w14:paraId="0EDEDCB8" w14:textId="5DB41671" w:rsidR="002E48C9" w:rsidRPr="003B09F5" w:rsidRDefault="002E48C9" w:rsidP="002E48C9">
      <w:pPr>
        <w:pStyle w:val="FirstParagraph"/>
        <w:rPr>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54</w:t>
      </w:r>
      <w:r>
        <w:rPr>
          <w:rFonts w:cs="Times New Roman"/>
        </w:rPr>
        <w:fldChar w:fldCharType="end"/>
      </w:r>
      <w:r w:rsidRPr="003B09F5">
        <w:rPr>
          <w:rFonts w:cs="Times New Roman"/>
        </w:rPr>
        <w:t xml:space="preserve">). </w:t>
      </w:r>
      <w:commentRangeStart w:id="430"/>
      <w:commentRangeStart w:id="431"/>
      <w:r w:rsidRPr="003B09F5">
        <w:rPr>
          <w:rFonts w:cs="Times New Roman"/>
        </w:rPr>
        <w:t>Regression analyses did not reveal significant effects of groundwater levels on any of the species present at Lexia 186</w:t>
      </w:r>
      <w:commentRangeEnd w:id="430"/>
      <w:r>
        <w:rPr>
          <w:rStyle w:val="CommentReference"/>
          <w:rFonts w:asciiTheme="minorHAnsi" w:hAnsiTheme="minorHAnsi"/>
        </w:rPr>
        <w:commentReference w:id="430"/>
      </w:r>
      <w:commentRangeEnd w:id="431"/>
      <w:r w:rsidR="00824231">
        <w:rPr>
          <w:rStyle w:val="CommentReference"/>
          <w:rFonts w:asciiTheme="minorHAnsi" w:hAnsiTheme="minorHAnsi"/>
        </w:rPr>
        <w:commentReference w:id="431"/>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16C63E89" w14:textId="77777777" w:rsidR="002E48C9" w:rsidRPr="003B09F5" w:rsidRDefault="002E48C9" w:rsidP="002E48C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69C056F" wp14:editId="662292DB">
            <wp:extent cx="4620126" cy="3197728"/>
            <wp:effectExtent l="0" t="0" r="0" b="3175"/>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4E59D061" w14:textId="082AE531" w:rsidR="002E48C9" w:rsidRPr="003B09F5" w:rsidRDefault="002E48C9" w:rsidP="002E48C9">
      <w:pPr>
        <w:pStyle w:val="Caption"/>
        <w:rPr>
          <w:rFonts w:ascii="Times New Roman" w:hAnsi="Times New Roman" w:cs="Times New Roman"/>
        </w:rPr>
      </w:pPr>
      <w:bookmarkStart w:id="432"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54</w:t>
      </w:r>
      <w:r w:rsidRPr="003B09F5">
        <w:rPr>
          <w:rFonts w:ascii="Times New Roman" w:hAnsi="Times New Roman" w:cs="Times New Roman"/>
        </w:rPr>
        <w:fldChar w:fldCharType="end"/>
      </w:r>
      <w:bookmarkEnd w:id="432"/>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2E48C9">
      <w:pPr>
        <w:pStyle w:val="BodyText"/>
      </w:pPr>
    </w:p>
    <w:p w14:paraId="008C72B9" w14:textId="1DE41641" w:rsidR="004619D7" w:rsidRDefault="004619D7" w:rsidP="00271A89">
      <w:pPr>
        <w:pStyle w:val="Heading2"/>
      </w:pPr>
      <w:bookmarkStart w:id="433" w:name="_Toc30159422"/>
      <w:r>
        <w:t>Melaleuca Park 173</w:t>
      </w:r>
      <w:bookmarkEnd w:id="433"/>
    </w:p>
    <w:p w14:paraId="0E61AABF" w14:textId="77777777" w:rsidR="00585210" w:rsidRPr="003B09F5" w:rsidRDefault="00585210" w:rsidP="00585210">
      <w:pPr>
        <w:pStyle w:val="Heading3"/>
        <w:rPr>
          <w:rFonts w:cs="Times New Roman"/>
        </w:rPr>
      </w:pPr>
      <w:bookmarkStart w:id="434" w:name="_Toc30159423"/>
      <w:r w:rsidRPr="003B09F5">
        <w:rPr>
          <w:rFonts w:cs="Times New Roman"/>
        </w:rPr>
        <w:t>Water quality</w:t>
      </w:r>
      <w:bookmarkEnd w:id="434"/>
    </w:p>
    <w:p w14:paraId="53E00C8B" w14:textId="60CDCF94" w:rsidR="00585210" w:rsidRPr="003B09F5" w:rsidRDefault="00585210" w:rsidP="00585210">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Pr>
          <w:rFonts w:cs="Times New Roman"/>
        </w:rPr>
        <w:t>s</w:t>
      </w:r>
      <w:r w:rsidRPr="003B09F5">
        <w:rPr>
          <w:rFonts w:cs="Times New Roman"/>
        </w:rPr>
        <w:t xml:space="preserve"> have a pH between 3.4 and 5.1</w:t>
      </w:r>
      <w:r>
        <w:rPr>
          <w:rFonts w:cs="Times New Roman"/>
        </w:rPr>
        <w:t xml:space="preserve"> 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585210">
      <w:pPr>
        <w:pStyle w:val="Heading3"/>
        <w:rPr>
          <w:rFonts w:cs="Times New Roman"/>
        </w:rPr>
      </w:pPr>
      <w:bookmarkStart w:id="435" w:name="vegetation-dynamics-10"/>
      <w:bookmarkStart w:id="436" w:name="_Toc30159424"/>
      <w:r w:rsidRPr="003B09F5">
        <w:rPr>
          <w:rFonts w:cs="Times New Roman"/>
        </w:rPr>
        <w:lastRenderedPageBreak/>
        <w:t>Vegetation dynamics</w:t>
      </w:r>
      <w:bookmarkEnd w:id="435"/>
      <w:bookmarkEnd w:id="436"/>
    </w:p>
    <w:p w14:paraId="31872D88" w14:textId="52A15B7F" w:rsidR="00585210" w:rsidRPr="003B09F5" w:rsidRDefault="00585210" w:rsidP="00585210">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9EA8569" w14:textId="2238AD3E" w:rsidR="00585210" w:rsidRPr="003B09F5" w:rsidRDefault="00585210" w:rsidP="00585210">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56</w:t>
      </w:r>
      <w:r>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585210">
      <w:pPr>
        <w:pStyle w:val="Heading3"/>
        <w:rPr>
          <w:rFonts w:cs="Times New Roman"/>
        </w:rPr>
      </w:pPr>
      <w:bookmarkStart w:id="437" w:name="aquatic-invertebrates-4"/>
      <w:bookmarkStart w:id="438" w:name="_Toc30159425"/>
      <w:r w:rsidRPr="003B09F5">
        <w:rPr>
          <w:rFonts w:cs="Times New Roman"/>
        </w:rPr>
        <w:t xml:space="preserve">Aquatic </w:t>
      </w:r>
      <w:r>
        <w:rPr>
          <w:rFonts w:cs="Times New Roman"/>
        </w:rPr>
        <w:t>i</w:t>
      </w:r>
      <w:r w:rsidRPr="003B09F5">
        <w:rPr>
          <w:rFonts w:cs="Times New Roman"/>
        </w:rPr>
        <w:t>nvertebrates</w:t>
      </w:r>
      <w:bookmarkEnd w:id="437"/>
      <w:bookmarkEnd w:id="438"/>
    </w:p>
    <w:p w14:paraId="7A008EFC" w14:textId="16FF38E1" w:rsidR="00585210" w:rsidRPr="003B09F5" w:rsidRDefault="00585210" w:rsidP="00585210">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Perthiidae and </w:t>
      </w:r>
      <w:r w:rsidRPr="003B09F5">
        <w:rPr>
          <w:rFonts w:cs="Times New Roman"/>
        </w:rPr>
        <w:t xml:space="preserve">Chydoridae, </w:t>
      </w:r>
      <w:r>
        <w:rPr>
          <w:rFonts w:cs="Times New Roman"/>
        </w:rPr>
        <w:t xml:space="preserve">insect family </w:t>
      </w:r>
      <w:r w:rsidRPr="003B09F5">
        <w:rPr>
          <w:rFonts w:cs="Times New Roman"/>
        </w:rPr>
        <w:t xml:space="preserve">Leptoceridae, Orthocladiinae </w:t>
      </w:r>
      <w:r>
        <w:rPr>
          <w:rFonts w:cs="Times New Roman"/>
        </w:rPr>
        <w:t xml:space="preserve">midges </w:t>
      </w:r>
      <w:r w:rsidRPr="003B09F5">
        <w:rPr>
          <w:rFonts w:cs="Times New Roman"/>
        </w:rPr>
        <w:t>and Unioncolidae</w:t>
      </w:r>
      <w:r>
        <w:rPr>
          <w:rFonts w:cs="Times New Roman"/>
        </w:rPr>
        <w:t xml:space="preserve"> mites</w:t>
      </w:r>
      <w:r w:rsidRPr="003B09F5">
        <w:rPr>
          <w:rFonts w:cs="Times New Roman"/>
        </w:rPr>
        <w:t>.</w:t>
      </w:r>
      <w:r>
        <w:rPr>
          <w:rFonts w:cs="Times New Roman"/>
        </w:rPr>
        <w:t xml:space="preserve"> </w:t>
      </w:r>
    </w:p>
    <w:p w14:paraId="027A50B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640AB9E2">
            <wp:extent cx="4267666" cy="295378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267666" cy="2953780"/>
                    </a:xfrm>
                    <a:prstGeom prst="rect">
                      <a:avLst/>
                    </a:prstGeom>
                    <a:noFill/>
                    <a:ln w="9525">
                      <a:noFill/>
                      <a:headEnd/>
                      <a:tailEnd/>
                    </a:ln>
                  </pic:spPr>
                </pic:pic>
              </a:graphicData>
            </a:graphic>
          </wp:inline>
        </w:drawing>
      </w:r>
    </w:p>
    <w:p w14:paraId="29761C39" w14:textId="7B3AD73A" w:rsidR="00585210" w:rsidRPr="003B09F5" w:rsidRDefault="00585210" w:rsidP="00585210">
      <w:pPr>
        <w:pStyle w:val="Caption"/>
        <w:rPr>
          <w:rFonts w:ascii="Times New Roman" w:hAnsi="Times New Roman" w:cs="Times New Roman"/>
        </w:rPr>
      </w:pPr>
      <w:bookmarkStart w:id="439"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55</w:t>
      </w:r>
      <w:r w:rsidRPr="003B09F5">
        <w:rPr>
          <w:rFonts w:ascii="Times New Roman" w:hAnsi="Times New Roman" w:cs="Times New Roman"/>
        </w:rPr>
        <w:fldChar w:fldCharType="end"/>
      </w:r>
      <w:bookmarkEnd w:id="439"/>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2424130" wp14:editId="1B4DE2F9">
            <wp:extent cx="4235913" cy="2931803"/>
            <wp:effectExtent l="0" t="0" r="0" b="1905"/>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235913" cy="2931803"/>
                    </a:xfrm>
                    <a:prstGeom prst="rect">
                      <a:avLst/>
                    </a:prstGeom>
                    <a:noFill/>
                    <a:ln w="9525">
                      <a:noFill/>
                      <a:headEnd/>
                      <a:tailEnd/>
                    </a:ln>
                  </pic:spPr>
                </pic:pic>
              </a:graphicData>
            </a:graphic>
          </wp:inline>
        </w:drawing>
      </w:r>
    </w:p>
    <w:p w14:paraId="3F69FE9A" w14:textId="2A153B93" w:rsidR="00585210" w:rsidRPr="003B09F5" w:rsidRDefault="00585210" w:rsidP="00585210">
      <w:pPr>
        <w:pStyle w:val="Caption"/>
        <w:rPr>
          <w:rFonts w:ascii="Times New Roman" w:hAnsi="Times New Roman" w:cs="Times New Roman"/>
        </w:rPr>
      </w:pPr>
      <w:bookmarkStart w:id="440"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56</w:t>
      </w:r>
      <w:r w:rsidRPr="003B09F5">
        <w:rPr>
          <w:rFonts w:ascii="Times New Roman" w:hAnsi="Times New Roman" w:cs="Times New Roman"/>
        </w:rPr>
        <w:fldChar w:fldCharType="end"/>
      </w:r>
      <w:bookmarkEnd w:id="440"/>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65610D3F">
            <wp:extent cx="4293067" cy="2971361"/>
            <wp:effectExtent l="0" t="0" r="0" b="635"/>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293067" cy="2971361"/>
                    </a:xfrm>
                    <a:prstGeom prst="rect">
                      <a:avLst/>
                    </a:prstGeom>
                    <a:noFill/>
                    <a:ln w="9525">
                      <a:noFill/>
                      <a:headEnd/>
                      <a:tailEnd/>
                    </a:ln>
                  </pic:spPr>
                </pic:pic>
              </a:graphicData>
            </a:graphic>
          </wp:inline>
        </w:drawing>
      </w:r>
    </w:p>
    <w:p w14:paraId="5667173F" w14:textId="4E709731" w:rsidR="00585210" w:rsidRPr="003B09F5" w:rsidRDefault="00585210" w:rsidP="00585210">
      <w:pPr>
        <w:pStyle w:val="Caption"/>
        <w:rPr>
          <w:rFonts w:ascii="Times New Roman" w:hAnsi="Times New Roman" w:cs="Times New Roman"/>
        </w:rPr>
      </w:pPr>
      <w:bookmarkStart w:id="441"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57</w:t>
      </w:r>
      <w:r w:rsidRPr="003B09F5">
        <w:rPr>
          <w:rFonts w:ascii="Times New Roman" w:hAnsi="Times New Roman" w:cs="Times New Roman"/>
        </w:rPr>
        <w:fldChar w:fldCharType="end"/>
      </w:r>
      <w:bookmarkEnd w:id="441"/>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EC87DC8" wp14:editId="56702D9B">
            <wp:extent cx="4566159" cy="3160376"/>
            <wp:effectExtent l="0" t="0" r="6350" b="254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566159" cy="3160376"/>
                    </a:xfrm>
                    <a:prstGeom prst="rect">
                      <a:avLst/>
                    </a:prstGeom>
                    <a:noFill/>
                    <a:ln w="9525">
                      <a:noFill/>
                      <a:headEnd/>
                      <a:tailEnd/>
                    </a:ln>
                  </pic:spPr>
                </pic:pic>
              </a:graphicData>
            </a:graphic>
          </wp:inline>
        </w:drawing>
      </w:r>
    </w:p>
    <w:p w14:paraId="5E4ED50D" w14:textId="2BD6E73F" w:rsidR="00585210" w:rsidRPr="003B09F5" w:rsidRDefault="00585210" w:rsidP="00585210">
      <w:pPr>
        <w:pStyle w:val="Caption"/>
        <w:rPr>
          <w:rFonts w:ascii="Times New Roman" w:hAnsi="Times New Roman" w:cs="Times New Roman"/>
        </w:rPr>
      </w:pPr>
      <w:bookmarkStart w:id="442"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58</w:t>
      </w:r>
      <w:r w:rsidRPr="003B09F5">
        <w:rPr>
          <w:rFonts w:ascii="Times New Roman" w:hAnsi="Times New Roman" w:cs="Times New Roman"/>
        </w:rPr>
        <w:fldChar w:fldCharType="end"/>
      </w:r>
      <w:bookmarkEnd w:id="442"/>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271A89">
      <w:pPr>
        <w:pStyle w:val="Heading2"/>
      </w:pPr>
      <w:bookmarkStart w:id="443" w:name="_Toc30159426"/>
      <w:r>
        <w:t>Melaleuca Park 78</w:t>
      </w:r>
      <w:bookmarkEnd w:id="443"/>
    </w:p>
    <w:p w14:paraId="76C01522" w14:textId="77777777" w:rsidR="00611FEC" w:rsidRPr="003B09F5" w:rsidRDefault="00611FEC" w:rsidP="00611FEC">
      <w:pPr>
        <w:pStyle w:val="Heading3"/>
        <w:rPr>
          <w:rFonts w:cs="Times New Roman"/>
        </w:rPr>
      </w:pPr>
      <w:bookmarkStart w:id="444" w:name="_Toc30159427"/>
      <w:r w:rsidRPr="003B09F5">
        <w:rPr>
          <w:rFonts w:cs="Times New Roman"/>
        </w:rPr>
        <w:t>Vegetation dynamics</w:t>
      </w:r>
      <w:bookmarkEnd w:id="444"/>
    </w:p>
    <w:p w14:paraId="41F7A925" w14:textId="4543F2B6" w:rsidR="00611FEC" w:rsidRPr="003B09F5" w:rsidRDefault="00611FEC" w:rsidP="00611FEC">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r w:rsidRPr="003B09F5">
        <w:rPr>
          <w:rFonts w:cs="Times New Roman"/>
          <w:i/>
        </w:rPr>
        <w:lastRenderedPageBreak/>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445"/>
      <w:r w:rsidRPr="003B09F5">
        <w:rPr>
          <w:rFonts w:cs="Times New Roman"/>
        </w:rPr>
        <w:t xml:space="preserve">Trajectories of compositional change provide further evidence for post-fire recovery as recent plot assemblages are becoming more similar to those recorded before the fire </w:t>
      </w:r>
      <w:commentRangeEnd w:id="445"/>
      <w:r>
        <w:rPr>
          <w:rStyle w:val="CommentReference"/>
          <w:rFonts w:asciiTheme="minorHAnsi" w:hAnsiTheme="minorHAnsi"/>
        </w:rPr>
        <w:commentReference w:id="445"/>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59</w:t>
      </w:r>
      <w:r>
        <w:rPr>
          <w:rFonts w:cs="Times New Roman"/>
        </w:rPr>
        <w:fldChar w:fldCharType="end"/>
      </w:r>
      <w:r w:rsidRPr="003B09F5">
        <w:rPr>
          <w:rFonts w:cs="Times New Roman"/>
        </w:rPr>
        <w:t>).</w:t>
      </w:r>
    </w:p>
    <w:p w14:paraId="5520CA94" w14:textId="79240D08" w:rsidR="00611FEC" w:rsidRPr="003B09F5" w:rsidRDefault="00611FEC" w:rsidP="00611FEC">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60</w:t>
      </w:r>
      <w:r>
        <w:rPr>
          <w:rFonts w:cs="Times New Roman"/>
        </w:rPr>
        <w:fldChar w:fldCharType="end"/>
      </w:r>
      <w:r w:rsidRPr="003B09F5">
        <w:rPr>
          <w:rFonts w:cs="Times New Roman"/>
        </w:rPr>
        <w:t xml:space="preserve">),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446"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66087D4F"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CD254A" wp14:editId="01CFEBB5">
            <wp:extent cx="4620126" cy="3197728"/>
            <wp:effectExtent l="0" t="0" r="0" b="3175"/>
            <wp:docPr id="64" name="Picture"/>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6EBC2EF7" w14:textId="46E37FD2" w:rsidR="00611FEC" w:rsidRPr="003B09F5" w:rsidRDefault="00611FEC" w:rsidP="00611FEC">
      <w:pPr>
        <w:pStyle w:val="Caption"/>
        <w:rPr>
          <w:rFonts w:ascii="Times New Roman" w:hAnsi="Times New Roman" w:cs="Times New Roman"/>
        </w:rPr>
      </w:pPr>
      <w:bookmarkStart w:id="447"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59</w:t>
      </w:r>
      <w:r w:rsidRPr="003B09F5">
        <w:rPr>
          <w:rFonts w:ascii="Times New Roman" w:hAnsi="Times New Roman" w:cs="Times New Roman"/>
        </w:rPr>
        <w:fldChar w:fldCharType="end"/>
      </w:r>
      <w:bookmarkEnd w:id="447"/>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770FF959">
            <wp:extent cx="4620126" cy="3197728"/>
            <wp:effectExtent l="0" t="0" r="0" b="3175"/>
            <wp:docPr id="65" name="Picture"/>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18FFC8F5" w14:textId="24D9C52A" w:rsidR="00611FEC" w:rsidRPr="003B09F5" w:rsidRDefault="00611FEC" w:rsidP="00611FEC">
      <w:pPr>
        <w:pStyle w:val="Caption"/>
        <w:rPr>
          <w:rFonts w:ascii="Times New Roman" w:hAnsi="Times New Roman" w:cs="Times New Roman"/>
        </w:rPr>
      </w:pPr>
      <w:bookmarkStart w:id="448"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60</w:t>
      </w:r>
      <w:r w:rsidRPr="003B09F5">
        <w:rPr>
          <w:rFonts w:ascii="Times New Roman" w:hAnsi="Times New Roman" w:cs="Times New Roman"/>
        </w:rPr>
        <w:fldChar w:fldCharType="end"/>
      </w:r>
      <w:bookmarkEnd w:id="448"/>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12618452" w14:textId="77777777" w:rsidR="00A637B0" w:rsidRPr="003B09F5" w:rsidRDefault="00A637B0" w:rsidP="00A637B0">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E124712" w14:textId="3CB9E5B8" w:rsidR="00271A89" w:rsidRDefault="00271A89" w:rsidP="00271A89">
      <w:pPr>
        <w:pStyle w:val="Heading2"/>
      </w:pPr>
      <w:bookmarkStart w:id="449" w:name="_Toc30159428"/>
      <w:r>
        <w:lastRenderedPageBreak/>
        <w:t>Lake Gwelup</w:t>
      </w:r>
      <w:bookmarkEnd w:id="449"/>
    </w:p>
    <w:p w14:paraId="529C1DEB" w14:textId="77777777" w:rsidR="00437BDA" w:rsidRPr="003B09F5" w:rsidRDefault="00437BDA" w:rsidP="00437BDA">
      <w:pPr>
        <w:pStyle w:val="Heading3"/>
        <w:rPr>
          <w:rFonts w:cs="Times New Roman"/>
        </w:rPr>
      </w:pPr>
      <w:bookmarkStart w:id="450" w:name="_Toc30159429"/>
      <w:r w:rsidRPr="003B09F5">
        <w:rPr>
          <w:rFonts w:cs="Times New Roman"/>
        </w:rPr>
        <w:t>Vegetation dynamics</w:t>
      </w:r>
      <w:bookmarkEnd w:id="450"/>
    </w:p>
    <w:p w14:paraId="4A349ACF" w14:textId="686F19FE" w:rsidR="00437BDA" w:rsidRPr="003B09F5" w:rsidRDefault="00437BDA" w:rsidP="00437BDA">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 The overstorey is dominated by 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Pr>
          <w:rFonts w:cs="Times New Roman"/>
        </w:rPr>
        <w:fldChar w:fldCharType="begin"/>
      </w:r>
      <w:r>
        <w:rPr>
          <w:rFonts w:cs="Times New Roman"/>
        </w:rPr>
        <w:instrText xml:space="preserve"> REF _Ref25920796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61</w:t>
      </w:r>
      <w:r>
        <w:rPr>
          <w:rFonts w:cs="Times New Roman"/>
        </w:rPr>
        <w:fldChar w:fldCharType="end"/>
      </w:r>
      <w:r w:rsidRPr="003B09F5">
        <w:rPr>
          <w:rFonts w:cs="Times New Roman"/>
        </w:rPr>
        <w:t>). Bayesian regression analysis reveals that a number of exotic species will continue to decrease in cover abundances with the higher water levels (</w:t>
      </w:r>
      <w:r>
        <w:rPr>
          <w:rFonts w:cs="Times New Roman"/>
        </w:rPr>
        <w:fldChar w:fldCharType="begin"/>
      </w:r>
      <w:r>
        <w:rPr>
          <w:rFonts w:cs="Times New Roman"/>
        </w:rPr>
        <w:instrText xml:space="preserve"> REF _Ref25920800 \h </w:instrText>
      </w:r>
      <w:r>
        <w:rPr>
          <w:rFonts w:cs="Times New Roman"/>
        </w:rPr>
      </w:r>
      <w:r>
        <w:rPr>
          <w:rFonts w:cs="Times New Roman"/>
        </w:rPr>
        <w:fldChar w:fldCharType="separate"/>
      </w:r>
      <w:r w:rsidR="00F053B4" w:rsidRPr="003B09F5">
        <w:rPr>
          <w:rFonts w:cs="Times New Roman"/>
        </w:rPr>
        <w:t xml:space="preserve">Figure </w:t>
      </w:r>
      <w:r w:rsidR="00F053B4">
        <w:rPr>
          <w:rFonts w:cs="Times New Roman"/>
          <w:noProof/>
        </w:rPr>
        <w:t>62</w:t>
      </w:r>
      <w:r>
        <w:rPr>
          <w:rFonts w:cs="Times New Roman"/>
        </w:rPr>
        <w:fldChar w:fldCharType="end"/>
      </w:r>
      <w:r w:rsidRPr="003B09F5">
        <w:rPr>
          <w:rFonts w:cs="Times New Roman"/>
        </w:rPr>
        <w:t>).</w:t>
      </w:r>
    </w:p>
    <w:p w14:paraId="5F23DA41"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F5F8C2" wp14:editId="3EBD52A1">
            <wp:extent cx="4620126" cy="3197728"/>
            <wp:effectExtent l="0" t="0" r="0" b="3175"/>
            <wp:docPr id="73" name="Picture"/>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7D78CE65" w14:textId="45A6910F" w:rsidR="00437BDA" w:rsidRPr="003B09F5" w:rsidRDefault="00437BDA" w:rsidP="00437BDA">
      <w:pPr>
        <w:pStyle w:val="Caption"/>
        <w:rPr>
          <w:rFonts w:ascii="Times New Roman" w:hAnsi="Times New Roman" w:cs="Times New Roman"/>
        </w:rPr>
      </w:pPr>
      <w:bookmarkStart w:id="451"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61</w:t>
      </w:r>
      <w:r w:rsidRPr="003B09F5">
        <w:rPr>
          <w:rFonts w:ascii="Times New Roman" w:hAnsi="Times New Roman" w:cs="Times New Roman"/>
        </w:rPr>
        <w:fldChar w:fldCharType="end"/>
      </w:r>
      <w:bookmarkEnd w:id="451"/>
      <w:r w:rsidRPr="003B09F5">
        <w:rPr>
          <w:rFonts w:ascii="Times New Roman" w:hAnsi="Times New Roman" w:cs="Times New Roman"/>
        </w:rPr>
        <w:t xml:space="preserve"> Unconstrained ordination based on the latent variable model for each surveyed year for Lake Gwelup. Plots are represented as different colours and consecutive years are joined by a line with first and last survey years labeled.</w:t>
      </w:r>
    </w:p>
    <w:p w14:paraId="1E92F048"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4ED5EA3" wp14:editId="15EC1E23">
            <wp:extent cx="4620126" cy="3197728"/>
            <wp:effectExtent l="0" t="0" r="0" b="3175"/>
            <wp:docPr id="74" name="Picture"/>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0126" cy="3197728"/>
                    </a:xfrm>
                    <a:prstGeom prst="rect">
                      <a:avLst/>
                    </a:prstGeom>
                    <a:noFill/>
                    <a:ln w="9525">
                      <a:noFill/>
                      <a:headEnd/>
                      <a:tailEnd/>
                    </a:ln>
                  </pic:spPr>
                </pic:pic>
              </a:graphicData>
            </a:graphic>
          </wp:inline>
        </w:drawing>
      </w:r>
    </w:p>
    <w:p w14:paraId="0618A9BD" w14:textId="03D15274" w:rsidR="00437BDA" w:rsidRPr="003B09F5" w:rsidRDefault="00437BDA" w:rsidP="00437BDA">
      <w:pPr>
        <w:pStyle w:val="Caption"/>
        <w:rPr>
          <w:rFonts w:ascii="Times New Roman" w:hAnsi="Times New Roman" w:cs="Times New Roman"/>
        </w:rPr>
      </w:pPr>
      <w:bookmarkStart w:id="452"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F053B4">
        <w:rPr>
          <w:rFonts w:ascii="Times New Roman" w:hAnsi="Times New Roman" w:cs="Times New Roman"/>
          <w:noProof/>
        </w:rPr>
        <w:t>62</w:t>
      </w:r>
      <w:r w:rsidRPr="003B09F5">
        <w:rPr>
          <w:rFonts w:ascii="Times New Roman" w:hAnsi="Times New Roman" w:cs="Times New Roman"/>
        </w:rPr>
        <w:fldChar w:fldCharType="end"/>
      </w:r>
      <w:bookmarkEnd w:id="452"/>
      <w:r w:rsidRPr="003B09F5">
        <w:rPr>
          <w:rFonts w:ascii="Times New Roman" w:hAnsi="Times New Roman" w:cs="Times New Roman"/>
        </w:rPr>
        <w:t xml:space="preserve"> Estimated mean regression coefficients (dots) and 95% credible intervals (bars) for effect of groundwater levels at Lake Gwelup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3F863AF2" w14:textId="4EDB117C" w:rsidR="00711C2A" w:rsidRPr="00CB4B0F" w:rsidRDefault="00711C2A">
      <w:pPr>
        <w:rPr>
          <w:rFonts w:ascii="Times New Roman" w:eastAsiaTheme="majorEastAsia" w:hAnsi="Times New Roman" w:cs="Times New Roman"/>
          <w:b/>
          <w:bCs/>
          <w:sz w:val="32"/>
          <w:szCs w:val="32"/>
        </w:rPr>
      </w:pPr>
    </w:p>
    <w:sectPr w:rsidR="00711C2A" w:rsidRPr="00CB4B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ichael Hammond" w:date="2019-12-18T14:33:00Z" w:initials="MH">
    <w:p w14:paraId="17374EE3" w14:textId="77777777" w:rsidR="005724CA" w:rsidRDefault="005724CA" w:rsidP="006A06F1">
      <w:pPr>
        <w:pStyle w:val="CommentText"/>
      </w:pPr>
      <w:r>
        <w:rPr>
          <w:rStyle w:val="CommentReference"/>
        </w:rPr>
        <w:annotationRef/>
      </w:r>
      <w:r>
        <w:t>All ok context but really just background info. The intro should be focused on:</w:t>
      </w:r>
    </w:p>
    <w:p w14:paraId="3FDA0566" w14:textId="5FEEDD95" w:rsidR="005724CA" w:rsidRDefault="005724CA" w:rsidP="006A06F1">
      <w:pPr>
        <w:pStyle w:val="CommentText"/>
        <w:numPr>
          <w:ilvl w:val="0"/>
          <w:numId w:val="16"/>
        </w:numPr>
      </w:pPr>
      <w:r>
        <w:t>Gnangara groundwater supports wetlands and other GDEs</w:t>
      </w:r>
    </w:p>
    <w:p w14:paraId="7BAF6170" w14:textId="4058A2E0" w:rsidR="005724CA" w:rsidRDefault="005724CA" w:rsidP="006A06F1">
      <w:pPr>
        <w:pStyle w:val="CommentText"/>
        <w:numPr>
          <w:ilvl w:val="0"/>
          <w:numId w:val="16"/>
        </w:numPr>
      </w:pPr>
      <w:r>
        <w:t>The ecological values of these wetlands/GDEs rely on groundwater level regimes</w:t>
      </w:r>
    </w:p>
    <w:p w14:paraId="1CAD32E2" w14:textId="123A12C8" w:rsidR="005724CA" w:rsidRDefault="005724CA" w:rsidP="006A06F1">
      <w:pPr>
        <w:pStyle w:val="CommentText"/>
        <w:numPr>
          <w:ilvl w:val="0"/>
          <w:numId w:val="16"/>
        </w:numPr>
      </w:pPr>
      <w:r>
        <w:t>Changes in groundwater level regimes can impact on the ecological values of wetlands/GDEs etc etc</w:t>
      </w:r>
    </w:p>
  </w:comment>
  <w:comment w:id="5" w:author="Michael Hammond" w:date="2019-12-19T08:25:00Z" w:initials="MH">
    <w:p w14:paraId="5AD77B09" w14:textId="042884EB" w:rsidR="005724CA" w:rsidRDefault="005724CA">
      <w:pPr>
        <w:pStyle w:val="CommentText"/>
      </w:pPr>
      <w:r>
        <w:rPr>
          <w:rStyle w:val="CommentReference"/>
        </w:rPr>
        <w:annotationRef/>
      </w:r>
      <w:r>
        <w:t>Drinking water supply is from all aquifers – we can give the proper stats for this but they are unimportant for this report</w:t>
      </w:r>
    </w:p>
  </w:comment>
  <w:comment w:id="6" w:author="Christopher Kavazos" w:date="2020-01-06T11:36:00Z" w:initials="CK">
    <w:p w14:paraId="17804E17" w14:textId="28C65762" w:rsidR="005724CA" w:rsidRDefault="005724CA">
      <w:pPr>
        <w:pStyle w:val="CommentText"/>
      </w:pPr>
      <w:r>
        <w:rPr>
          <w:rStyle w:val="CommentReference"/>
        </w:rPr>
        <w:annotationRef/>
      </w:r>
      <w:r>
        <w:t>Have edited sentence</w:t>
      </w:r>
    </w:p>
  </w:comment>
  <w:comment w:id="7" w:author="Michael Hammond" w:date="2019-12-18T14:34:00Z" w:initials="MH">
    <w:p w14:paraId="57F5BF89" w14:textId="36D853F5" w:rsidR="005724CA" w:rsidRDefault="005724CA">
      <w:pPr>
        <w:pStyle w:val="CommentText"/>
      </w:pPr>
      <w:r>
        <w:rPr>
          <w:rStyle w:val="CommentReference"/>
        </w:rPr>
        <w:annotationRef/>
      </w:r>
      <w:r>
        <w:t>Primarily due to less rainfall.</w:t>
      </w:r>
    </w:p>
  </w:comment>
  <w:comment w:id="8" w:author="Christopher Kavazos" w:date="2020-01-06T11:37:00Z" w:initials="CK">
    <w:p w14:paraId="1C53BADF" w14:textId="36A6E655" w:rsidR="005724CA" w:rsidRDefault="005724CA">
      <w:pPr>
        <w:pStyle w:val="CommentText"/>
      </w:pPr>
      <w:r>
        <w:rPr>
          <w:rStyle w:val="CommentReference"/>
        </w:rPr>
        <w:annotationRef/>
      </w:r>
      <w:r>
        <w:t>I have included abstraction in the sentence, as well as declined rainfall. I don’t believe it is correct to say ‘primarily due to less rainfall’. If abstraction is not having an effect, what is the purpose of this report?</w:t>
      </w:r>
    </w:p>
  </w:comment>
  <w:comment w:id="9" w:author="Michael Hammond" w:date="2019-12-18T14:34:00Z" w:initials="MH">
    <w:p w14:paraId="20CAD40E" w14:textId="173CBEDF" w:rsidR="005724CA" w:rsidRDefault="005724CA">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0" w:author="Christopher Kavazos" w:date="2020-01-06T11:46:00Z" w:initials="CK">
    <w:p w14:paraId="014145F4" w14:textId="3A4BD11B" w:rsidR="005724CA" w:rsidRDefault="005724CA">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11" w:author="Michael Hammond" w:date="2019-12-19T08:29:00Z" w:initials="MH">
    <w:p w14:paraId="3E72D030" w14:textId="77777777" w:rsidR="005724CA" w:rsidRDefault="005724CA" w:rsidP="00721131">
      <w:pPr>
        <w:pStyle w:val="CommentText"/>
      </w:pPr>
      <w:r>
        <w:rPr>
          <w:rStyle w:val="CommentReference"/>
        </w:rPr>
        <w:annotationRef/>
      </w:r>
      <w:r>
        <w:t>This is repetitive of the para above and really not very important for his report.</w:t>
      </w:r>
    </w:p>
  </w:comment>
  <w:comment w:id="12" w:author="Christopher Kavazos" w:date="2020-01-06T11:41:00Z" w:initials="CK">
    <w:p w14:paraId="55A98B8A" w14:textId="77777777" w:rsidR="005724CA" w:rsidRDefault="005724CA" w:rsidP="00721131">
      <w:pPr>
        <w:pStyle w:val="CommentText"/>
      </w:pPr>
      <w:r>
        <w:rPr>
          <w:rStyle w:val="CommentReference"/>
        </w:rPr>
        <w:annotationRef/>
      </w:r>
      <w:r>
        <w:t>Agreed. Must be a cut and paste error. Will merge the two paragraphs as I still think the info is useful</w:t>
      </w:r>
    </w:p>
  </w:comment>
  <w:comment w:id="13" w:author="Christopher Kavazos" w:date="2020-01-06T11:48:00Z" w:initials="CK">
    <w:p w14:paraId="09A1D98B" w14:textId="28114589" w:rsidR="005724CA" w:rsidRDefault="005724CA">
      <w:pPr>
        <w:pStyle w:val="CommentText"/>
      </w:pPr>
      <w:r>
        <w:rPr>
          <w:rStyle w:val="CommentReference"/>
        </w:rPr>
        <w:annotationRef/>
      </w:r>
      <w:r>
        <w:t>Will expand upon this</w:t>
      </w:r>
    </w:p>
  </w:comment>
  <w:comment w:id="16" w:author="Natasha Del Borrello" w:date="2019-12-09T11:59:00Z" w:initials="NDB">
    <w:p w14:paraId="3894A103" w14:textId="7936B6FF" w:rsidR="005724CA" w:rsidRDefault="005724CA">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17" w:author="Christopher Kavazos" w:date="2020-01-06T11:49:00Z" w:initials="CK">
    <w:p w14:paraId="4E125D45" w14:textId="1018419B" w:rsidR="005724CA" w:rsidRDefault="005724CA">
      <w:pPr>
        <w:pStyle w:val="CommentText"/>
      </w:pPr>
      <w:r>
        <w:rPr>
          <w:rStyle w:val="CommentReference"/>
        </w:rPr>
        <w:annotationRef/>
      </w:r>
      <w:r>
        <w:t>Have changed any reference to 2028 to 2030.</w:t>
      </w:r>
    </w:p>
  </w:comment>
  <w:comment w:id="18" w:author="Natasha Del Borrello" w:date="2019-12-09T11:58:00Z" w:initials="NDB">
    <w:p w14:paraId="5D32286F" w14:textId="0FE00955" w:rsidR="005724CA" w:rsidRDefault="005724CA">
      <w:pPr>
        <w:pStyle w:val="CommentText"/>
      </w:pPr>
      <w:r>
        <w:rPr>
          <w:rStyle w:val="CommentReference"/>
        </w:rPr>
        <w:annotationRef/>
      </w:r>
      <w:r w:rsidRPr="00243E11">
        <w:t>http://www.epa.wa.gov.au/sites/default/files/Forms_and_Templates/Instructions%20and%20template%20-%20Part%20IV%20EMPs%20260418.pdf</w:t>
      </w:r>
    </w:p>
  </w:comment>
  <w:comment w:id="19" w:author="Michael Hammond" w:date="2019-12-18T14:35:00Z" w:initials="MH">
    <w:p w14:paraId="5A70E99C" w14:textId="426EB8ED" w:rsidR="005724CA" w:rsidRDefault="005724CA">
      <w:pPr>
        <w:pStyle w:val="CommentText"/>
      </w:pPr>
      <w:r>
        <w:rPr>
          <w:rStyle w:val="CommentReference"/>
        </w:rPr>
        <w:annotationRef/>
      </w:r>
      <w:r>
        <w:t xml:space="preserve">Not just about modelling – I can provide some text on how they were determined. </w:t>
      </w:r>
    </w:p>
  </w:comment>
  <w:comment w:id="20" w:author="Christopher Kavazos" w:date="2020-01-06T11:49:00Z" w:initials="CK">
    <w:p w14:paraId="0D99A384" w14:textId="50E0B4F5" w:rsidR="005724CA" w:rsidRDefault="005724CA">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25" w:author="Natasha Del Borrello" w:date="2019-12-09T12:17:00Z" w:initials="NDB">
    <w:p w14:paraId="6AEA6A51" w14:textId="77777777" w:rsidR="005724CA" w:rsidRDefault="005724CA">
      <w:pPr>
        <w:pStyle w:val="CommentText"/>
      </w:pPr>
      <w:r>
        <w:rPr>
          <w:rStyle w:val="CommentReference"/>
        </w:rPr>
        <w:annotationRef/>
      </w:r>
      <w:r>
        <w:t>might need to explain what the boxes, lines and dots represent.</w:t>
      </w:r>
    </w:p>
    <w:p w14:paraId="49649994" w14:textId="1EDED957" w:rsidR="005724CA" w:rsidRDefault="005724CA">
      <w:pPr>
        <w:pStyle w:val="CommentText"/>
      </w:pPr>
      <w:r>
        <w:t>Not sure if it’s a formatting issue, but the graphs appear squashed on the page.</w:t>
      </w:r>
    </w:p>
  </w:comment>
  <w:comment w:id="28" w:author="Michael Hammond" w:date="2019-12-18T14:36:00Z" w:initials="MH">
    <w:p w14:paraId="2CB9351D" w14:textId="452A4439" w:rsidR="005724CA" w:rsidRDefault="005724CA">
      <w:pPr>
        <w:pStyle w:val="CommentText"/>
      </w:pPr>
      <w:r>
        <w:rPr>
          <w:rStyle w:val="CommentReference"/>
        </w:rPr>
        <w:annotationRef/>
      </w:r>
      <w:r>
        <w:t xml:space="preserve">Quite a lot of this geology background isn’t needed in this report </w:t>
      </w:r>
    </w:p>
  </w:comment>
  <w:comment w:id="29" w:author="Christopher Kavazos" w:date="2020-01-06T12:41:00Z" w:initials="CK">
    <w:p w14:paraId="75A07C15" w14:textId="4453DCDF" w:rsidR="005724CA" w:rsidRDefault="005724CA">
      <w:pPr>
        <w:pStyle w:val="CommentText"/>
      </w:pPr>
      <w:r>
        <w:rPr>
          <w:rStyle w:val="CommentReference"/>
        </w:rPr>
        <w:annotationRef/>
      </w:r>
      <w:r>
        <w:t>Can probably summarise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30" w:author="Christopher Kavazos" w:date="2020-01-06T12:43:00Z" w:initials="CK">
    <w:p w14:paraId="494462CC" w14:textId="118D0B4C" w:rsidR="005724CA" w:rsidRDefault="005724CA">
      <w:pPr>
        <w:pStyle w:val="CommentText"/>
      </w:pPr>
      <w:r>
        <w:rPr>
          <w:rStyle w:val="CommentReference"/>
        </w:rPr>
        <w:annotationRef/>
      </w:r>
      <w:r>
        <w:t>Pierre/Ray, can you add how the Wanneroo wetlands fit into the classification system and also where Gingin sits. Perhaps it is here where we need to rationalize why these wetlands are being monitored and what they represent. Has this been done elsewhere?</w:t>
      </w:r>
    </w:p>
  </w:comment>
  <w:comment w:id="48" w:author="Michael Hammond" w:date="2019-12-19T08:38:00Z" w:initials="MH">
    <w:p w14:paraId="2F11933E" w14:textId="77777777" w:rsidR="005724CA" w:rsidRDefault="005724CA" w:rsidP="003F6174">
      <w:pPr>
        <w:pStyle w:val="CommentText"/>
      </w:pPr>
      <w:r>
        <w:rPr>
          <w:rStyle w:val="CommentReference"/>
        </w:rPr>
        <w:annotationRef/>
      </w:r>
      <w:r>
        <w:t>Move this figure to the hydrology section</w:t>
      </w:r>
    </w:p>
  </w:comment>
  <w:comment w:id="50" w:author="Natasha Del Borrello" w:date="2019-12-09T13:12:00Z" w:initials="NDB">
    <w:p w14:paraId="504A78A1" w14:textId="77777777" w:rsidR="005724CA" w:rsidRDefault="005724CA" w:rsidP="003F6174">
      <w:pPr>
        <w:pStyle w:val="CommentText"/>
      </w:pPr>
      <w:r>
        <w:rPr>
          <w:rStyle w:val="CommentReference"/>
        </w:rPr>
        <w:annotationRef/>
      </w:r>
      <w:r>
        <w:t>These are difficult to differentiate from the black line.</w:t>
      </w:r>
    </w:p>
  </w:comment>
  <w:comment w:id="51" w:author="Christopher Kavazos" w:date="2020-02-13T09:43:00Z" w:initials="CK">
    <w:p w14:paraId="27DEDB68" w14:textId="638F695D" w:rsidR="005724CA" w:rsidRDefault="005724CA">
      <w:pPr>
        <w:pStyle w:val="CommentText"/>
      </w:pPr>
      <w:r>
        <w:rPr>
          <w:rStyle w:val="CommentReference"/>
        </w:rPr>
        <w:annotationRef/>
      </w:r>
      <w:r>
        <w:t>Have changed to green</w:t>
      </w:r>
    </w:p>
  </w:comment>
  <w:comment w:id="57" w:author="Michael Hammond" w:date="2019-12-18T14:38:00Z" w:initials="MH">
    <w:p w14:paraId="7CB7156D" w14:textId="77777777" w:rsidR="005724CA" w:rsidRDefault="005724CA">
      <w:pPr>
        <w:pStyle w:val="CommentText"/>
      </w:pPr>
      <w:r>
        <w:rPr>
          <w:rStyle w:val="CommentReference"/>
        </w:rPr>
        <w:annotationRef/>
      </w:r>
      <w:r>
        <w:t>To me this is missing analysis of what the values of the lake were when levels were last above the proposed threshold.</w:t>
      </w:r>
    </w:p>
    <w:p w14:paraId="11082458" w14:textId="77777777" w:rsidR="005724CA" w:rsidRDefault="005724CA">
      <w:pPr>
        <w:pStyle w:val="CommentText"/>
      </w:pPr>
    </w:p>
    <w:p w14:paraId="01880AFD" w14:textId="72FD9AC2" w:rsidR="005724CA" w:rsidRDefault="005724CA">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58" w:author="Christopher Kavazos" w:date="2020-01-06T15:30:00Z" w:initials="CK">
    <w:p w14:paraId="570F4DEE" w14:textId="4713CAE1" w:rsidR="005724CA" w:rsidRDefault="005724CA">
      <w:pPr>
        <w:pStyle w:val="CommentText"/>
      </w:pPr>
      <w:r>
        <w:rPr>
          <w:rStyle w:val="CommentReference"/>
        </w:rPr>
        <w:annotationRef/>
      </w:r>
      <w:r>
        <w:t xml:space="preserve">The proposed changes are not (as far as I can tell) restore the water levels to pre-2007 levels. Instead, water levels are predicted ot be similar to 2010 levels. </w:t>
      </w:r>
    </w:p>
  </w:comment>
  <w:comment w:id="59" w:author="Natasha Del Borrello" w:date="2019-12-09T13:30:00Z" w:initials="NDB">
    <w:p w14:paraId="5CD66EC5" w14:textId="0DC7D36F" w:rsidR="005724CA" w:rsidRDefault="005724CA">
      <w:pPr>
        <w:pStyle w:val="CommentText"/>
      </w:pPr>
      <w:r>
        <w:rPr>
          <w:rStyle w:val="CommentReference"/>
        </w:rPr>
        <w:annotationRef/>
      </w:r>
      <w:r>
        <w:t>Is this still the case? This is a 2004 reference and lake levels plummeted after 2006.</w:t>
      </w:r>
    </w:p>
  </w:comment>
  <w:comment w:id="60" w:author="Christopher Kavazos" w:date="2020-01-06T14:47:00Z" w:initials="CK">
    <w:p w14:paraId="4B750773" w14:textId="5AACBB0D" w:rsidR="005724CA" w:rsidRDefault="005724CA">
      <w:pPr>
        <w:pStyle w:val="CommentText"/>
      </w:pPr>
      <w:r>
        <w:rPr>
          <w:rStyle w:val="CommentReference"/>
        </w:rPr>
        <w:annotationRef/>
      </w:r>
      <w:r>
        <w:rPr>
          <w:rStyle w:val="CommentReference"/>
        </w:rPr>
        <w:t>Edited sentence</w:t>
      </w:r>
    </w:p>
  </w:comment>
  <w:comment w:id="63" w:author="Michael Hammond" w:date="2019-12-19T09:04:00Z" w:initials="MH">
    <w:p w14:paraId="08E20595" w14:textId="496FC368" w:rsidR="005724CA" w:rsidRDefault="005724CA">
      <w:pPr>
        <w:pStyle w:val="CommentText"/>
      </w:pPr>
      <w:r>
        <w:rPr>
          <w:rStyle w:val="CommentReference"/>
        </w:rPr>
        <w:annotationRef/>
      </w:r>
      <w:r>
        <w:t xml:space="preserve">But an increase from current levels </w:t>
      </w:r>
    </w:p>
  </w:comment>
  <w:comment w:id="64" w:author="Christopher Kavazos" w:date="2020-01-06T15:29:00Z" w:initials="CK">
    <w:p w14:paraId="164C0408" w14:textId="635BACFE" w:rsidR="005724CA" w:rsidRDefault="005724CA">
      <w:pPr>
        <w:pStyle w:val="CommentText"/>
      </w:pPr>
      <w:r>
        <w:rPr>
          <w:rStyle w:val="CommentReference"/>
        </w:rPr>
        <w:annotationRef/>
      </w:r>
      <w:r>
        <w:t>Agreed. Added a sentence here to reflect this.</w:t>
      </w:r>
    </w:p>
  </w:comment>
  <w:comment w:id="65" w:author="Natasha Del Borrello" w:date="2019-12-09T13:37:00Z" w:initials="NDB">
    <w:p w14:paraId="2CE2C6CE" w14:textId="77777777" w:rsidR="005724CA" w:rsidRDefault="005724CA">
      <w:pPr>
        <w:pStyle w:val="CommentText"/>
      </w:pPr>
      <w:r>
        <w:rPr>
          <w:rStyle w:val="CommentReference"/>
        </w:rPr>
        <w:annotationRef/>
      </w:r>
      <w:r>
        <w:t xml:space="preserve">Please refer to this report on the causes of water level decline </w:t>
      </w:r>
    </w:p>
    <w:p w14:paraId="33F03117" w14:textId="77777777" w:rsidR="005724CA" w:rsidRDefault="005724CA" w:rsidP="00A45DC1">
      <w:pPr>
        <w:autoSpaceDE w:val="0"/>
        <w:autoSpaceDN w:val="0"/>
        <w:adjustRightInd w:val="0"/>
        <w:spacing w:after="0"/>
        <w:rPr>
          <w:rFonts w:ascii="Arial" w:hAnsi="Arial" w:cs="Arial"/>
          <w:i/>
          <w:iCs/>
          <w:sz w:val="22"/>
          <w:szCs w:val="22"/>
          <w:lang w:val="en-AU"/>
        </w:rPr>
      </w:pPr>
      <w:r>
        <w:rPr>
          <w:rFonts w:ascii="Arial" w:hAnsi="Arial" w:cs="Arial"/>
          <w:sz w:val="22"/>
          <w:szCs w:val="22"/>
          <w:lang w:val="en-AU"/>
        </w:rPr>
        <w:t xml:space="preserve">Kretschmer, P &amp; Kelsey, P 2016, </w:t>
      </w:r>
      <w:r>
        <w:rPr>
          <w:rFonts w:ascii="Arial" w:hAnsi="Arial" w:cs="Arial"/>
          <w:i/>
          <w:iCs/>
          <w:sz w:val="22"/>
          <w:szCs w:val="22"/>
          <w:lang w:val="en-AU"/>
        </w:rPr>
        <w:t>Loch McNess hydrogeology and causes of water level</w:t>
      </w:r>
    </w:p>
    <w:p w14:paraId="209814A0" w14:textId="77777777" w:rsidR="005724CA" w:rsidRDefault="005724CA"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5724CA" w:rsidRDefault="005724CA"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5724CA" w:rsidRDefault="005724CA"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5724CA" w:rsidRDefault="005724CA" w:rsidP="00A45DC1">
      <w:pPr>
        <w:pStyle w:val="CommentText"/>
      </w:pPr>
      <w:r w:rsidRPr="003C5BBA">
        <w:t>http://www.water.wa.gov.au/__data/assets/pdf_file/0012/8400/110161.pdf</w:t>
      </w:r>
      <w:r>
        <w:t xml:space="preserve"> </w:t>
      </w:r>
    </w:p>
  </w:comment>
  <w:comment w:id="66" w:author="Christopher Kavazos" w:date="2020-01-06T15:27:00Z" w:initials="CK">
    <w:p w14:paraId="5F2B77BA" w14:textId="32CB17D0" w:rsidR="005724CA" w:rsidRDefault="005724CA">
      <w:pPr>
        <w:pStyle w:val="CommentText"/>
      </w:pPr>
      <w:r>
        <w:rPr>
          <w:rStyle w:val="CommentReference"/>
        </w:rPr>
        <w:annotationRef/>
      </w:r>
      <w:r>
        <w:t>Pierre?</w:t>
      </w:r>
    </w:p>
  </w:comment>
  <w:comment w:id="67" w:author="Michael Hammond" w:date="2019-12-19T09:04:00Z" w:initials="MH">
    <w:p w14:paraId="5FA838AF" w14:textId="2D358369" w:rsidR="005724CA" w:rsidRDefault="005724CA">
      <w:pPr>
        <w:pStyle w:val="CommentText"/>
      </w:pPr>
      <w:r>
        <w:rPr>
          <w:rStyle w:val="CommentReference"/>
        </w:rPr>
        <w:annotationRef/>
      </w:r>
      <w:r>
        <w:t>yes – this is just an idea whereas the Kretschmer interpretation is based on detailed analysis</w:t>
      </w:r>
    </w:p>
  </w:comment>
  <w:comment w:id="68" w:author="Christopher Kavazos" w:date="2020-01-06T15:27:00Z" w:initials="CK">
    <w:p w14:paraId="499968CD" w14:textId="5C20B6C8" w:rsidR="005724CA" w:rsidRDefault="005724CA">
      <w:pPr>
        <w:pStyle w:val="CommentText"/>
      </w:pPr>
      <w:r>
        <w:rPr>
          <w:rStyle w:val="CommentReference"/>
        </w:rPr>
        <w:annotationRef/>
      </w:r>
      <w:r>
        <w:t>Pierre?</w:t>
      </w:r>
    </w:p>
  </w:comment>
  <w:comment w:id="71" w:author="Natasha Del Borrello" w:date="2019-12-09T13:48:00Z" w:initials="NDB">
    <w:p w14:paraId="4C32AFBB" w14:textId="6A920113" w:rsidR="005724CA" w:rsidRDefault="005724CA">
      <w:pPr>
        <w:pStyle w:val="CommentText"/>
      </w:pPr>
      <w:r>
        <w:rPr>
          <w:rStyle w:val="CommentReference"/>
        </w:rPr>
        <w:annotationRef/>
      </w:r>
      <w:r>
        <w:t>With the staff gauge dry, I don’t think you can summarise the data from this period – you’d need to use bore YN5</w:t>
      </w:r>
    </w:p>
  </w:comment>
  <w:comment w:id="72" w:author="Michael Hammond" w:date="2019-12-19T09:00:00Z" w:initials="MH">
    <w:p w14:paraId="71B6B0DD" w14:textId="77777777" w:rsidR="005724CA" w:rsidRDefault="005724CA"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74" w:author="Natasha Del Borrello" w:date="2019-12-09T15:11:00Z" w:initials="NDB">
    <w:p w14:paraId="08AC014E" w14:textId="77777777" w:rsidR="005724CA" w:rsidRDefault="005724CA" w:rsidP="00271A89">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77" w:author="Michael Hammond" w:date="2019-12-18T14:39:00Z" w:initials="MH">
    <w:p w14:paraId="0FBE9902" w14:textId="1AC15707" w:rsidR="005724CA" w:rsidRDefault="005724CA">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5724CA" w:rsidRDefault="005724CA">
      <w:pPr>
        <w:pStyle w:val="CommentText"/>
      </w:pPr>
    </w:p>
    <w:p w14:paraId="6C460C92" w14:textId="0DA96065" w:rsidR="005724CA" w:rsidRDefault="005724CA">
      <w:pPr>
        <w:pStyle w:val="CommentText"/>
      </w:pPr>
      <w:r>
        <w:t xml:space="preserve">There would definitely be more inundated area and the water would be deeper than it is currently </w:t>
      </w:r>
    </w:p>
  </w:comment>
  <w:comment w:id="78" w:author="Christopher Kavazos" w:date="2020-01-06T15:34:00Z" w:initials="CK">
    <w:p w14:paraId="7F655CD2" w14:textId="2C16CC26" w:rsidR="005724CA" w:rsidRDefault="005724CA">
      <w:pPr>
        <w:pStyle w:val="CommentText"/>
      </w:pPr>
      <w:r>
        <w:rPr>
          <w:rStyle w:val="CommentReference"/>
        </w:rPr>
        <w:annotationRef/>
      </w:r>
      <w:r>
        <w:t>Yep, perhaps this determination is too pessimistic. Will re-look at the results</w:t>
      </w:r>
    </w:p>
  </w:comment>
  <w:comment w:id="79" w:author="Natasha Del Borrello" w:date="2019-12-09T13:52:00Z" w:initials="NDB">
    <w:p w14:paraId="7E401A87" w14:textId="5E025D5E" w:rsidR="005724CA" w:rsidRDefault="005724CA">
      <w:pPr>
        <w:pStyle w:val="CommentText"/>
      </w:pPr>
      <w:r>
        <w:rPr>
          <w:rStyle w:val="CommentReference"/>
        </w:rPr>
        <w:annotationRef/>
      </w:r>
      <w:r>
        <w:t>I’d hesitate to use one person’s interpretation as the basis of a recommendation without any supporting science.</w:t>
      </w:r>
    </w:p>
  </w:comment>
  <w:comment w:id="80" w:author="Christopher Kavazos" w:date="2020-01-06T15:34:00Z" w:initials="CK">
    <w:p w14:paraId="406837DD" w14:textId="146A6F18" w:rsidR="005724CA" w:rsidRDefault="005724CA">
      <w:pPr>
        <w:pStyle w:val="CommentText"/>
      </w:pPr>
      <w:r>
        <w:rPr>
          <w:rStyle w:val="CommentReference"/>
        </w:rPr>
        <w:annotationRef/>
      </w:r>
      <w:r>
        <w:t>Pierre?</w:t>
      </w:r>
    </w:p>
  </w:comment>
  <w:comment w:id="83" w:author="Michael Hammond" w:date="2019-12-18T14:39:00Z" w:initials="MH">
    <w:p w14:paraId="3290BE1D" w14:textId="6FEC88E6" w:rsidR="005724CA" w:rsidRDefault="005724CA">
      <w:pPr>
        <w:pStyle w:val="CommentText"/>
      </w:pPr>
      <w:r>
        <w:rPr>
          <w:rStyle w:val="CommentReference"/>
        </w:rPr>
        <w:annotationRef/>
      </w:r>
      <w:r>
        <w:t>Need to be careful of language – the thresholds wont prevent this, the threshold is a minimum level</w:t>
      </w:r>
    </w:p>
  </w:comment>
  <w:comment w:id="84" w:author="Michael Hammond" w:date="2019-12-18T14:40:00Z" w:initials="MH">
    <w:p w14:paraId="16CDC7B5" w14:textId="2FA9001B" w:rsidR="005724CA" w:rsidRDefault="005724CA">
      <w:pPr>
        <w:pStyle w:val="CommentText"/>
      </w:pPr>
      <w:r>
        <w:rPr>
          <w:rStyle w:val="CommentReference"/>
        </w:rPr>
        <w:annotationRef/>
      </w:r>
      <w:r>
        <w:t>Will this be lost everywhere or just at the transect?</w:t>
      </w:r>
    </w:p>
  </w:comment>
  <w:comment w:id="85" w:author="Michael Hammond" w:date="2019-12-19T09:10:00Z" w:initials="MH">
    <w:p w14:paraId="35E3C468" w14:textId="6A6E2989" w:rsidR="005724CA" w:rsidRDefault="005724CA">
      <w:pPr>
        <w:pStyle w:val="CommentText"/>
      </w:pPr>
      <w:r>
        <w:rPr>
          <w:rStyle w:val="CommentReference"/>
        </w:rPr>
        <w:annotationRef/>
      </w:r>
      <w:r>
        <w:t>The threshold levels represent a rise from current levels…</w:t>
      </w:r>
    </w:p>
  </w:comment>
  <w:comment w:id="97" w:author="Natasha Del Borrello" w:date="2019-12-09T15:37:00Z" w:initials="NDB">
    <w:p w14:paraId="27A86524" w14:textId="23DBA8C2" w:rsidR="005724CA" w:rsidRDefault="005724CA">
      <w:pPr>
        <w:pStyle w:val="CommentText"/>
      </w:pPr>
      <w:r>
        <w:rPr>
          <w:rStyle w:val="CommentReference"/>
        </w:rPr>
        <w:annotationRef/>
      </w:r>
      <w:r>
        <w:t>Just speculation, please remove.</w:t>
      </w:r>
    </w:p>
  </w:comment>
  <w:comment w:id="98" w:author="Christopher Kavazos" w:date="2020-01-06T15:39:00Z" w:initials="CK">
    <w:p w14:paraId="06B6D099" w14:textId="65F17719" w:rsidR="005724CA" w:rsidRDefault="005724CA">
      <w:pPr>
        <w:pStyle w:val="CommentText"/>
      </w:pPr>
      <w:r>
        <w:rPr>
          <w:rStyle w:val="CommentReference"/>
        </w:rPr>
        <w:annotationRef/>
      </w:r>
      <w:r>
        <w:t>Pierre?</w:t>
      </w:r>
    </w:p>
  </w:comment>
  <w:comment w:id="99" w:author="Natasha Del Borrello" w:date="2019-12-09T15:43:00Z" w:initials="NDB">
    <w:p w14:paraId="4EB01F02" w14:textId="545C5E77" w:rsidR="005724CA" w:rsidRDefault="005724CA">
      <w:pPr>
        <w:pStyle w:val="CommentText"/>
      </w:pPr>
      <w:r>
        <w:rPr>
          <w:rStyle w:val="CommentReference"/>
        </w:rPr>
        <w:annotationRef/>
      </w:r>
      <w:r>
        <w:t>delete</w:t>
      </w:r>
    </w:p>
  </w:comment>
  <w:comment w:id="100" w:author="Christopher Kavazos" w:date="2020-01-06T15:39:00Z" w:initials="CK">
    <w:p w14:paraId="7B72E84C" w14:textId="077DF2D2" w:rsidR="005724CA" w:rsidRDefault="005724CA">
      <w:pPr>
        <w:pStyle w:val="CommentText"/>
      </w:pPr>
      <w:r>
        <w:rPr>
          <w:rStyle w:val="CommentReference"/>
        </w:rPr>
        <w:annotationRef/>
      </w:r>
      <w:r>
        <w:t>Pierre?</w:t>
      </w:r>
    </w:p>
  </w:comment>
  <w:comment w:id="109" w:author="Michael Hammond" w:date="2019-12-18T16:11:00Z" w:initials="MH">
    <w:p w14:paraId="51DBD24F" w14:textId="0D9C19A1" w:rsidR="005724CA" w:rsidRDefault="005724CA">
      <w:pPr>
        <w:pStyle w:val="CommentText"/>
      </w:pPr>
      <w:r>
        <w:rPr>
          <w:rStyle w:val="CommentReference"/>
        </w:rPr>
        <w:annotationRef/>
      </w:r>
      <w:r>
        <w:t xml:space="preserve"> largely due to land use change and associated changes in groundwater use in East Wanneroo</w:t>
      </w:r>
    </w:p>
  </w:comment>
  <w:comment w:id="115" w:author="Michael Hammond" w:date="2019-12-19T09:38:00Z" w:initials="MH">
    <w:p w14:paraId="196B0FD6" w14:textId="0A7B7632" w:rsidR="005724CA" w:rsidRDefault="005724CA">
      <w:pPr>
        <w:pStyle w:val="CommentText"/>
      </w:pPr>
      <w:r>
        <w:rPr>
          <w:rStyle w:val="CommentReference"/>
        </w:rPr>
        <w:annotationRef/>
      </w:r>
      <w:r>
        <w:t>We need to max level threshold info (Task 4 in scope) as a priority for Mariginiup and Jandabup</w:t>
      </w:r>
    </w:p>
  </w:comment>
  <w:comment w:id="119" w:author="Natasha Del Borrello" w:date="2019-12-11T12:17:00Z" w:initials="NDB">
    <w:p w14:paraId="73B2A30A" w14:textId="13AF9172" w:rsidR="005724CA" w:rsidRDefault="005724CA">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120" w:author="Christopher Kavazos" w:date="2020-01-07T10:06:00Z" w:initials="CK">
    <w:p w14:paraId="59BCAB82" w14:textId="40CC2CBE" w:rsidR="005724CA" w:rsidRDefault="005724CA">
      <w:pPr>
        <w:pStyle w:val="CommentText"/>
      </w:pPr>
      <w:r>
        <w:rPr>
          <w:rStyle w:val="CommentReference"/>
        </w:rPr>
        <w:annotationRef/>
      </w:r>
      <w:r>
        <w:t>Yes agree. Will update</w:t>
      </w:r>
    </w:p>
  </w:comment>
  <w:comment w:id="128" w:author="Natasha Del Borrello" w:date="2019-12-11T12:56:00Z" w:initials="NDB">
    <w:p w14:paraId="2324B673" w14:textId="3DB8B5B7" w:rsidR="005724CA" w:rsidRDefault="005724CA">
      <w:pPr>
        <w:pStyle w:val="CommentText"/>
      </w:pPr>
      <w:r>
        <w:rPr>
          <w:rStyle w:val="CommentReference"/>
        </w:rPr>
        <w:annotationRef/>
      </w:r>
      <w:r>
        <w:t>In what way? i.e. what will be lost/gained that will make the lake more like Mariginiup and EPP173.</w:t>
      </w:r>
    </w:p>
  </w:comment>
  <w:comment w:id="133" w:author="Natasha Del Borrello" w:date="2019-12-11T13:27:00Z" w:initials="NDB">
    <w:p w14:paraId="5B0AF736" w14:textId="77777777" w:rsidR="005724CA" w:rsidRDefault="005724CA" w:rsidP="00657E45">
      <w:pPr>
        <w:pStyle w:val="CommentText"/>
      </w:pPr>
      <w:r>
        <w:rPr>
          <w:rStyle w:val="CommentReference"/>
        </w:rPr>
        <w:annotationRef/>
      </w:r>
      <w:r>
        <w:t>What does the shaded area represent?</w:t>
      </w:r>
    </w:p>
  </w:comment>
  <w:comment w:id="134" w:author="Christopher Kavazos" w:date="2020-01-06T17:10:00Z" w:initials="CK">
    <w:p w14:paraId="1BD7F513" w14:textId="486181AB" w:rsidR="005724CA" w:rsidRDefault="005724CA">
      <w:pPr>
        <w:pStyle w:val="CommentText"/>
      </w:pPr>
      <w:r>
        <w:rPr>
          <w:rStyle w:val="CommentReference"/>
        </w:rPr>
        <w:annotationRef/>
      </w:r>
      <w:r>
        <w:rPr>
          <w:rStyle w:val="CommentReference"/>
        </w:rPr>
        <w:t>Will adds CI information for reach plot</w:t>
      </w:r>
    </w:p>
  </w:comment>
  <w:comment w:id="135" w:author="Michael Hammond" w:date="2019-12-19T09:50:00Z" w:initials="MH">
    <w:p w14:paraId="4EBAB359" w14:textId="77777777" w:rsidR="005724CA" w:rsidRDefault="005724CA" w:rsidP="00657E45">
      <w:pPr>
        <w:pStyle w:val="CommentText"/>
      </w:pPr>
      <w:r>
        <w:rPr>
          <w:rStyle w:val="CommentReference"/>
        </w:rPr>
        <w:annotationRef/>
      </w:r>
      <w:r>
        <w:t>Its ad odd looking trends line. Levels look to have improved since around 2016</w:t>
      </w:r>
    </w:p>
  </w:comment>
  <w:comment w:id="136" w:author="Christopher Kavazos" w:date="2020-01-06T16:21:00Z" w:initials="CK">
    <w:p w14:paraId="121CE8C4" w14:textId="02CB6E34" w:rsidR="005724CA" w:rsidRDefault="005724CA">
      <w:pPr>
        <w:pStyle w:val="CommentText"/>
      </w:pPr>
      <w:r>
        <w:rPr>
          <w:rStyle w:val="CommentReference"/>
        </w:rPr>
        <w:annotationRef/>
      </w:r>
      <w:r>
        <w:t>I agree, and I have played with the model to try and ‘un-linearise’ it but I can’t. Will have another look at the data, perhaps there is some funny value in there.</w:t>
      </w:r>
    </w:p>
  </w:comment>
  <w:comment w:id="143" w:author="Michael Hammond" w:date="2019-12-19T13:23:00Z" w:initials="MH">
    <w:p w14:paraId="6AD975BE" w14:textId="1222ECD6" w:rsidR="005724CA" w:rsidRDefault="005724CA">
      <w:pPr>
        <w:pStyle w:val="CommentText"/>
      </w:pPr>
      <w:r>
        <w:rPr>
          <w:rStyle w:val="CommentReference"/>
        </w:rPr>
        <w:annotationRef/>
      </w:r>
      <w:r>
        <w:t xml:space="preserve">This needs to reflect that the threshold level is a rise of around 1 m from current levels </w:t>
      </w:r>
    </w:p>
  </w:comment>
  <w:comment w:id="146" w:author="Michael Hammond" w:date="2019-12-19T13:17:00Z" w:initials="MH">
    <w:p w14:paraId="1879739A" w14:textId="68499CA3" w:rsidR="005724CA" w:rsidRDefault="005724CA">
      <w:pPr>
        <w:pStyle w:val="CommentText"/>
      </w:pPr>
      <w:r>
        <w:rPr>
          <w:rStyle w:val="CommentReference"/>
        </w:rPr>
        <w:annotationRef/>
      </w:r>
      <w:r>
        <w:t xml:space="preserve">And some increased supplementation influencing local Superficial levels </w:t>
      </w:r>
    </w:p>
  </w:comment>
  <w:comment w:id="147" w:author="Michael Hammond" w:date="2019-12-19T13:21:00Z" w:initials="MH">
    <w:p w14:paraId="6B0B1645" w14:textId="227079B3" w:rsidR="005724CA" w:rsidRDefault="005724CA">
      <w:pPr>
        <w:pStyle w:val="CommentText"/>
      </w:pPr>
      <w:r>
        <w:rPr>
          <w:rStyle w:val="CommentReference"/>
        </w:rPr>
        <w:annotationRef/>
      </w:r>
      <w:r>
        <w:t xml:space="preserve">But an increase from current minimum levels of around 1 m </w:t>
      </w:r>
    </w:p>
  </w:comment>
  <w:comment w:id="149" w:author="Michael Hammond" w:date="2019-12-19T13:22:00Z" w:initials="MH">
    <w:p w14:paraId="4FF9823F" w14:textId="44A78D03" w:rsidR="005724CA" w:rsidRDefault="005724CA">
      <w:pPr>
        <w:pStyle w:val="CommentText"/>
      </w:pPr>
      <w:r>
        <w:rPr>
          <w:rStyle w:val="CommentReference"/>
        </w:rPr>
        <w:annotationRef/>
      </w:r>
      <w:r>
        <w:t>Is this data surface water??</w:t>
      </w:r>
    </w:p>
  </w:comment>
  <w:comment w:id="150" w:author="Christopher Kavazos" w:date="2020-01-06T22:46:00Z" w:initials="CK">
    <w:p w14:paraId="3557C531" w14:textId="4CA7EFD3" w:rsidR="005724CA" w:rsidRDefault="005724CA">
      <w:pPr>
        <w:pStyle w:val="CommentText"/>
      </w:pPr>
      <w:r>
        <w:rPr>
          <w:rStyle w:val="CommentReference"/>
        </w:rPr>
        <w:annotationRef/>
      </w:r>
      <w:r>
        <w:t>Hmmm need to check this.</w:t>
      </w:r>
    </w:p>
  </w:comment>
  <w:comment w:id="153" w:author="Natasha Del Borrello" w:date="2019-12-11T14:20:00Z" w:initials="NDB">
    <w:p w14:paraId="205AFDFF" w14:textId="77777777" w:rsidR="005724CA" w:rsidRDefault="005724CA" w:rsidP="00194B3C">
      <w:pPr>
        <w:pStyle w:val="CommentText"/>
      </w:pPr>
      <w:r>
        <w:rPr>
          <w:rStyle w:val="CommentReference"/>
        </w:rPr>
        <w:annotationRef/>
      </w:r>
      <w:r>
        <w:rPr>
          <w:rStyle w:val="CommentReference"/>
        </w:rPr>
        <w:t>I can’t see any blue dots.</w:t>
      </w:r>
    </w:p>
  </w:comment>
  <w:comment w:id="152" w:author="Michael Hammond" w:date="2019-12-19T13:28:00Z" w:initials="MH">
    <w:p w14:paraId="5DCEEF49" w14:textId="77777777" w:rsidR="005724CA" w:rsidRDefault="005724CA" w:rsidP="00194B3C">
      <w:pPr>
        <w:pStyle w:val="CommentText"/>
      </w:pPr>
      <w:r>
        <w:rPr>
          <w:rStyle w:val="CommentReference"/>
        </w:rPr>
        <w:annotationRef/>
      </w:r>
      <w:r>
        <w:t xml:space="preserve">The recent levels below 16 are measured at a new gauge in a deeper spot. </w:t>
      </w:r>
    </w:p>
  </w:comment>
  <w:comment w:id="155" w:author="Michael Hammond" w:date="2019-12-19T13:24:00Z" w:initials="MH">
    <w:p w14:paraId="60E494C6" w14:textId="036182E4" w:rsidR="005724CA" w:rsidRDefault="005724CA">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158" w:author="Michael Hammond" w:date="2019-12-19T13:25:00Z" w:initials="MH">
    <w:p w14:paraId="09610F1B" w14:textId="3C02DD7D" w:rsidR="005724CA" w:rsidRDefault="005724CA">
      <w:pPr>
        <w:pStyle w:val="CommentText"/>
      </w:pPr>
      <w:r>
        <w:rPr>
          <w:rStyle w:val="CommentReference"/>
        </w:rPr>
        <w:annotationRef/>
      </w:r>
      <w:r>
        <w:t>Shouldn’t happen if threshold is met – check past monitoring reports when levels were last above the proposed threshold….2009-10</w:t>
      </w:r>
    </w:p>
  </w:comment>
  <w:comment w:id="159" w:author="Natasha Del Borrello" w:date="2019-12-11T13:56:00Z" w:initials="NDB">
    <w:p w14:paraId="7EB1B6EB" w14:textId="17A5FD88" w:rsidR="005724CA" w:rsidRDefault="005724CA">
      <w:pPr>
        <w:pStyle w:val="CommentText"/>
      </w:pPr>
      <w:r>
        <w:rPr>
          <w:rStyle w:val="CommentReference"/>
        </w:rPr>
        <w:annotationRef/>
      </w:r>
      <w:r>
        <w:t>?</w:t>
      </w:r>
    </w:p>
  </w:comment>
  <w:comment w:id="177" w:author="Natasha Del Borrello" w:date="2019-12-11T14:48:00Z" w:initials="NDB">
    <w:p w14:paraId="56E7CE5E" w14:textId="3AB99C3F" w:rsidR="005724CA" w:rsidRDefault="005724CA">
      <w:pPr>
        <w:pStyle w:val="CommentText"/>
      </w:pPr>
      <w:r>
        <w:rPr>
          <w:rStyle w:val="CommentReference"/>
        </w:rPr>
        <w:annotationRef/>
      </w:r>
      <w:r>
        <w:t>It is probably not valid to present stats that rely on having a minimum level figure for the period of time in the 2000s that minimum levels couldn’t be recorded (dry at the staff gauge).</w:t>
      </w:r>
    </w:p>
  </w:comment>
  <w:comment w:id="178" w:author="Christopher Kavazos" w:date="2020-01-07T14:21:00Z" w:initials="CK">
    <w:p w14:paraId="0D1B2859" w14:textId="109A2A4C" w:rsidR="005724CA" w:rsidRDefault="005724CA">
      <w:pPr>
        <w:pStyle w:val="CommentText"/>
      </w:pPr>
      <w:r>
        <w:rPr>
          <w:rStyle w:val="CommentReference"/>
        </w:rPr>
        <w:annotationRef/>
      </w:r>
      <w:r>
        <w:t xml:space="preserve">Yep good point. Will rectify </w:t>
      </w:r>
    </w:p>
  </w:comment>
  <w:comment w:id="184" w:author="Natasha Del Borrello" w:date="2019-12-11T14:55:00Z" w:initials="NDB">
    <w:p w14:paraId="3830CB5F" w14:textId="6123560A" w:rsidR="005724CA" w:rsidRDefault="005724CA">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5724CA" w:rsidRDefault="005724CA">
      <w:pPr>
        <w:pStyle w:val="CommentText"/>
      </w:pPr>
      <w:r>
        <w:t xml:space="preserve">Values for Pipidinny listed in WAWA 1995 are waterbird habitat and potential opportunities for bird-watching. </w:t>
      </w:r>
    </w:p>
    <w:p w14:paraId="6CBCF953" w14:textId="47995A20" w:rsidR="005724CA" w:rsidRDefault="005724CA">
      <w:pPr>
        <w:pStyle w:val="CommentText"/>
      </w:pPr>
      <w:r>
        <w:t>Objectives stated in WAWA 1995 are to:</w:t>
      </w:r>
    </w:p>
    <w:p w14:paraId="28B5D193" w14:textId="127E82BE" w:rsidR="005724CA" w:rsidRDefault="005724CA">
      <w:pPr>
        <w:pStyle w:val="CommentText"/>
      </w:pPr>
      <w:r>
        <w:t>Maintain and enhance wetland vegetation</w:t>
      </w:r>
    </w:p>
    <w:p w14:paraId="44447D0F" w14:textId="1A6A61C8" w:rsidR="005724CA" w:rsidRDefault="005724CA">
      <w:pPr>
        <w:pStyle w:val="CommentText"/>
      </w:pPr>
      <w:r>
        <w:t>Protect and enhance waterbird habitats</w:t>
      </w:r>
    </w:p>
    <w:p w14:paraId="48D1B2FE" w14:textId="2C404200" w:rsidR="005724CA" w:rsidRDefault="005724CA">
      <w:pPr>
        <w:pStyle w:val="CommentText"/>
      </w:pPr>
    </w:p>
  </w:comment>
  <w:comment w:id="188" w:author="Natasha Del Borrello" w:date="2019-12-11T15:21:00Z" w:initials="NDB">
    <w:p w14:paraId="2F62A403" w14:textId="79CB65DB" w:rsidR="005724CA" w:rsidRDefault="005724CA">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borefield. </w:t>
      </w:r>
    </w:p>
  </w:comment>
  <w:comment w:id="196" w:author="Natasha Del Borrello" w:date="2019-12-11T15:34:00Z" w:initials="NDB">
    <w:p w14:paraId="6F9CA522" w14:textId="189A929C" w:rsidR="005724CA" w:rsidRDefault="005724CA">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197" w:author="Natasha Del Borrello" w:date="2019-12-11T15:51:00Z" w:initials="NDB">
    <w:p w14:paraId="6563140A" w14:textId="71987210" w:rsidR="005724CA" w:rsidRDefault="005724CA">
      <w:pPr>
        <w:pStyle w:val="CommentText"/>
      </w:pPr>
      <w:r>
        <w:rPr>
          <w:rStyle w:val="CommentReference"/>
        </w:rPr>
        <w:annotationRef/>
      </w:r>
      <w:r>
        <w:t>Invertebrate communities would have referred to macroinvertebrate communities, as originally (in the ‘90s when planning for the Lexia borefield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264" w:author="Christopher Kavazos" w:date="2020-01-08T22:36:00Z" w:initials="CK">
    <w:p w14:paraId="5C5EF042" w14:textId="0E8C9B5F" w:rsidR="005724CA" w:rsidRDefault="005724CA">
      <w:pPr>
        <w:pStyle w:val="CommentText"/>
      </w:pPr>
      <w:r>
        <w:rPr>
          <w:rStyle w:val="CommentReference"/>
        </w:rPr>
        <w:annotationRef/>
      </w:r>
      <w:r>
        <w:t>We need to propose a threshold here. Low water levels are going to facilitate the invasion of exotic species (according to the model). A minimum threshold of ~6mAHD (or 6.1mAHD) would see the plots inundated and the reduction of invasive. I am not sure what impact that has on natives. I do not know the site, so suggest Ray/Grant to offer a desired threshold that would ensure the plots cover the hydrological gradient of the wetland.</w:t>
      </w:r>
    </w:p>
  </w:comment>
  <w:comment w:id="268" w:author="Michael Hammond" w:date="2019-12-19T15:03:00Z" w:initials="MH">
    <w:p w14:paraId="38D104D7" w14:textId="2B7D489F" w:rsidR="005724CA" w:rsidRDefault="005724CA">
      <w:pPr>
        <w:pStyle w:val="CommentText"/>
      </w:pPr>
      <w:r>
        <w:rPr>
          <w:rStyle w:val="CommentReference"/>
        </w:rPr>
        <w:annotationRef/>
      </w:r>
      <w:r>
        <w:t xml:space="preserve">I don’t think that a lot of this comparison between wetlands info is important for this report. </w:t>
      </w:r>
    </w:p>
  </w:comment>
  <w:comment w:id="269" w:author="Natasha Del Borrello" w:date="2019-12-16T10:23:00Z" w:initials="NDB">
    <w:p w14:paraId="70B44275" w14:textId="77777777" w:rsidR="005724CA" w:rsidRDefault="005724CA">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A9C0FEE" w14:textId="4E668901" w:rsidR="005724CA" w:rsidRDefault="005724CA">
      <w:pPr>
        <w:pStyle w:val="CommentText"/>
      </w:pPr>
    </w:p>
  </w:comment>
  <w:comment w:id="272" w:author="Natasha Del Borrello" w:date="2019-12-16T10:33:00Z" w:initials="NDB">
    <w:p w14:paraId="7C6B128E" w14:textId="0B90AD39" w:rsidR="005724CA" w:rsidRDefault="005724CA">
      <w:pPr>
        <w:pStyle w:val="CommentText"/>
      </w:pPr>
      <w:r>
        <w:rPr>
          <w:rStyle w:val="CommentReference"/>
        </w:rPr>
        <w:annotationRef/>
      </w:r>
      <w:r>
        <w:t>There may be other studies on Perth wetlands that support this conclusion?</w:t>
      </w:r>
    </w:p>
  </w:comment>
  <w:comment w:id="273" w:author="Natasha Del Borrello" w:date="2019-12-16T10:35:00Z" w:initials="NDB">
    <w:p w14:paraId="116CCAF2" w14:textId="07248ADF" w:rsidR="005724CA" w:rsidRDefault="005724CA">
      <w:pPr>
        <w:pStyle w:val="CommentText"/>
      </w:pPr>
      <w:r>
        <w:rPr>
          <w:rStyle w:val="CommentReference"/>
        </w:rPr>
        <w:annotationRef/>
      </w:r>
      <w:r>
        <w:t>Rephrase…meaning is unclear.</w:t>
      </w:r>
    </w:p>
  </w:comment>
  <w:comment w:id="271" w:author="Natasha Del Borrello" w:date="2019-12-16T10:37:00Z" w:initials="NDB">
    <w:p w14:paraId="72529668" w14:textId="1FA5B125" w:rsidR="005724CA" w:rsidRDefault="005724CA">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68E1F4ED" w14:textId="77777777" w:rsidR="005724CA" w:rsidRDefault="005724CA">
      <w:pPr>
        <w:pStyle w:val="CommentText"/>
      </w:pPr>
    </w:p>
    <w:p w14:paraId="19BC78AC" w14:textId="52D2E77A" w:rsidR="005724CA" w:rsidRDefault="005724CA">
      <w:pPr>
        <w:pStyle w:val="CommentText"/>
      </w:pPr>
      <w:r>
        <w:t>The information in here is all a little bit jumbled and key points and conclusions are not clear. Information that would be good to know is:</w:t>
      </w:r>
    </w:p>
    <w:p w14:paraId="7420375B" w14:textId="77777777" w:rsidR="005724CA" w:rsidRDefault="005724CA" w:rsidP="00250F73">
      <w:pPr>
        <w:pStyle w:val="CommentText"/>
        <w:numPr>
          <w:ilvl w:val="0"/>
          <w:numId w:val="15"/>
        </w:numPr>
      </w:pPr>
      <w:r>
        <w:t>Are the changes in assemblages driven by water level changes or something else, or is this unclear</w:t>
      </w:r>
    </w:p>
    <w:p w14:paraId="335F9FC4" w14:textId="570EEACD" w:rsidR="005724CA" w:rsidRDefault="005724CA" w:rsidP="00250F73">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1FF0486F" w14:textId="5BC9E249" w:rsidR="005724CA" w:rsidRDefault="005724CA" w:rsidP="00250F73">
      <w:pPr>
        <w:pStyle w:val="CommentText"/>
        <w:numPr>
          <w:ilvl w:val="0"/>
          <w:numId w:val="15"/>
        </w:numPr>
      </w:pPr>
      <w:r>
        <w:t>Are the wetland assemblages all becoming like one another, or all they all still fairly unique, but just different to their composition in 1996?</w:t>
      </w:r>
    </w:p>
  </w:comment>
  <w:comment w:id="275" w:author="Natasha Del Borrello" w:date="2019-12-16T12:35:00Z" w:initials="NDB">
    <w:p w14:paraId="508145C6" w14:textId="1EDA646B" w:rsidR="005724CA" w:rsidRDefault="005724CA">
      <w:pPr>
        <w:pStyle w:val="CommentText"/>
      </w:pPr>
      <w:r>
        <w:rPr>
          <w:rStyle w:val="CommentReference"/>
        </w:rPr>
        <w:annotationRef/>
      </w:r>
      <w:r>
        <w:t xml:space="preserve">Can these changes be correlated with declining water levels? </w:t>
      </w:r>
    </w:p>
    <w:p w14:paraId="29BC2534" w14:textId="514D559E" w:rsidR="005724CA" w:rsidRDefault="005724CA">
      <w:pPr>
        <w:pStyle w:val="CommentText"/>
      </w:pPr>
      <w:r>
        <w:t>Could the loss of any of these taxa or groups of species be considered a significant impact from the EPA’s perspective (refer to EPA’s Statement of Environmental Principles, Factors and Objectives as a guide, see below)</w:t>
      </w:r>
    </w:p>
    <w:p w14:paraId="393FF7A5" w14:textId="77777777" w:rsidR="005724CA" w:rsidRDefault="005724CA" w:rsidP="00250F73">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660C51C7"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1AA1B29" w14:textId="77777777" w:rsidR="005724CA" w:rsidRDefault="005724CA" w:rsidP="00250F73">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75E09B87"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44BB8D9E"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6A34CA47"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0640E482"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028AF31F"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279D9FF7"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650E86F2"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795BD5F1"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532B6B32"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43BC45B0"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28CA59B0"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75DF8C3A" w14:textId="77777777" w:rsidR="005724CA" w:rsidRDefault="005724CA"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6AFAF092" w14:textId="1C137E5D" w:rsidR="005724CA" w:rsidRDefault="005724CA" w:rsidP="00250F73">
      <w:pPr>
        <w:pStyle w:val="CommentText"/>
      </w:pPr>
      <w:r>
        <w:rPr>
          <w:rFonts w:ascii="OpenSans" w:hAnsi="OpenSans" w:cs="OpenSans"/>
          <w:color w:val="4D4D4F"/>
          <w:lang w:val="en-AU"/>
        </w:rPr>
        <w:t>environment and public information that informs the EPA’s assessment.</w:t>
      </w:r>
    </w:p>
  </w:comment>
  <w:comment w:id="277" w:author="Michael Hammond" w:date="2019-12-19T15:04:00Z" w:initials="MH">
    <w:p w14:paraId="0057C3EC" w14:textId="6EBF89A9" w:rsidR="005724CA" w:rsidRDefault="005724CA">
      <w:pPr>
        <w:pStyle w:val="CommentText"/>
      </w:pPr>
      <w:r>
        <w:rPr>
          <w:rStyle w:val="CommentReference"/>
        </w:rPr>
        <w:annotationRef/>
      </w:r>
      <w:r>
        <w:t xml:space="preserve">Check threshold levels against levels in these years to see if there is a chance of the taxa returning? </w:t>
      </w:r>
    </w:p>
  </w:comment>
  <w:comment w:id="284" w:author="Michael Hammond" w:date="2019-12-19T15:00:00Z" w:initials="MH">
    <w:p w14:paraId="3FFF7AB2" w14:textId="6ADB68AE" w:rsidR="005724CA" w:rsidRDefault="005724CA">
      <w:pPr>
        <w:pStyle w:val="CommentText"/>
      </w:pPr>
      <w:r>
        <w:rPr>
          <w:rStyle w:val="CommentReference"/>
        </w:rPr>
        <w:annotationRef/>
      </w:r>
      <w:r>
        <w:t>Threshold level represents a rise in levels</w:t>
      </w:r>
    </w:p>
  </w:comment>
  <w:comment w:id="285" w:author="Michael Hammond" w:date="2019-12-18T16:17:00Z" w:initials="MH">
    <w:p w14:paraId="388FF1E2" w14:textId="0BB0FE44" w:rsidR="005724CA" w:rsidRDefault="005724CA">
      <w:pPr>
        <w:pStyle w:val="CommentText"/>
      </w:pPr>
      <w:r>
        <w:rPr>
          <w:rStyle w:val="CommentReference"/>
        </w:rPr>
        <w:annotationRef/>
      </w:r>
      <w:r>
        <w:t>Threshold level represents a rise in levels</w:t>
      </w:r>
    </w:p>
  </w:comment>
  <w:comment w:id="329" w:author="Michael Hammond" w:date="2019-12-19T08:39:00Z" w:initials="MH">
    <w:p w14:paraId="492E3F6B" w14:textId="77777777" w:rsidR="005724CA" w:rsidRDefault="005724CA" w:rsidP="00437343">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0E43B5E7" w14:textId="77777777" w:rsidR="005724CA" w:rsidRDefault="005724CA" w:rsidP="00437343">
      <w:pPr>
        <w:pStyle w:val="CommentText"/>
      </w:pPr>
    </w:p>
    <w:p w14:paraId="56A62413" w14:textId="77777777" w:rsidR="005724CA" w:rsidRDefault="005724CA"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332" w:author="Michael Hammond" w:date="2019-12-19T08:41:00Z" w:initials="MH">
    <w:p w14:paraId="4D76438A" w14:textId="77777777" w:rsidR="005724CA" w:rsidRDefault="005724CA"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333" w:author="Michael Hammond" w:date="2019-12-19T08:53:00Z" w:initials="MH">
    <w:p w14:paraId="4D09DEAC" w14:textId="77777777" w:rsidR="005724CA" w:rsidRDefault="005724CA" w:rsidP="00766910">
      <w:pPr>
        <w:pStyle w:val="CommentText"/>
      </w:pPr>
      <w:r>
        <w:rPr>
          <w:rStyle w:val="CommentReference"/>
        </w:rPr>
        <w:annotationRef/>
      </w:r>
      <w:r>
        <w:t xml:space="preserve">what were the shifts? What drove the shifts? </w:t>
      </w:r>
    </w:p>
  </w:comment>
  <w:comment w:id="334" w:author="Michael Hammond" w:date="2019-12-19T08:55:00Z" w:initials="MH">
    <w:p w14:paraId="0EB048A6" w14:textId="77777777" w:rsidR="005724CA" w:rsidRDefault="005724CA" w:rsidP="00766910">
      <w:pPr>
        <w:pStyle w:val="CommentText"/>
      </w:pPr>
      <w:r>
        <w:rPr>
          <w:rStyle w:val="CommentReference"/>
        </w:rPr>
        <w:annotationRef/>
      </w:r>
      <w:r>
        <w:t>Most relevant to this report if levels were a driver – otherwise less important</w:t>
      </w:r>
    </w:p>
  </w:comment>
  <w:comment w:id="335" w:author="Michael Hammond" w:date="2019-12-19T08:42:00Z" w:initials="MH">
    <w:p w14:paraId="1BDFCBD1" w14:textId="77777777" w:rsidR="005724CA" w:rsidRDefault="005724CA" w:rsidP="00766910">
      <w:pPr>
        <w:pStyle w:val="CommentText"/>
      </w:pPr>
      <w:r>
        <w:rPr>
          <w:rStyle w:val="CommentReference"/>
        </w:rPr>
        <w:annotationRef/>
      </w:r>
      <w:r>
        <w:t>is this talking about the entire monitoring period?</w:t>
      </w:r>
    </w:p>
  </w:comment>
  <w:comment w:id="338" w:author="Natasha Del Borrello" w:date="2019-12-09T15:49:00Z" w:initials="NDB">
    <w:p w14:paraId="739ADDA6" w14:textId="77777777" w:rsidR="005724CA" w:rsidRDefault="005724CA" w:rsidP="00766910">
      <w:pPr>
        <w:pStyle w:val="CommentText"/>
      </w:pPr>
      <w:r>
        <w:rPr>
          <w:rStyle w:val="CommentReference"/>
        </w:rPr>
        <w:annotationRef/>
      </w:r>
      <w:r>
        <w:t>It might be an idea to highlight the invasive species in these figures.</w:t>
      </w:r>
    </w:p>
  </w:comment>
  <w:comment w:id="339" w:author="Natasha Del Borrello" w:date="2019-12-09T13:19:00Z" w:initials="NDB">
    <w:p w14:paraId="17362983" w14:textId="77777777" w:rsidR="005724CA" w:rsidRDefault="005724CA" w:rsidP="00766910">
      <w:pPr>
        <w:pStyle w:val="CommentText"/>
      </w:pPr>
      <w:r>
        <w:rPr>
          <w:rStyle w:val="CommentReference"/>
        </w:rPr>
        <w:annotationRef/>
      </w:r>
      <w:r>
        <w:t>Lake Goollelal?</w:t>
      </w:r>
    </w:p>
  </w:comment>
  <w:comment w:id="340" w:author="Michael Hammond" w:date="2019-12-19T08:56:00Z" w:initials="MH">
    <w:p w14:paraId="13E331FA" w14:textId="77777777" w:rsidR="005724CA" w:rsidRDefault="005724CA" w:rsidP="00766910">
      <w:pPr>
        <w:pStyle w:val="CommentText"/>
      </w:pPr>
      <w:r>
        <w:rPr>
          <w:rStyle w:val="CommentReference"/>
        </w:rPr>
        <w:annotationRef/>
      </w:r>
      <w:r>
        <w:t xml:space="preserve">This is good – so if levels are managed to the threshold we shouldn’t see an increase in the species with a negative mean posterior. </w:t>
      </w:r>
    </w:p>
  </w:comment>
  <w:comment w:id="343" w:author="Michael Hammond" w:date="2019-12-19T08:57:00Z" w:initials="MH">
    <w:p w14:paraId="07B261FD" w14:textId="77777777" w:rsidR="005724CA" w:rsidRDefault="005724CA"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346" w:author="Natasha Del Borrello" w:date="2019-12-09T13:23:00Z" w:initials="NDB">
    <w:p w14:paraId="6165D883" w14:textId="77777777" w:rsidR="005724CA" w:rsidRDefault="005724CA"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350" w:author="Michael Hammond" w:date="2019-12-19T09:17:00Z" w:initials="MH">
    <w:p w14:paraId="18B39393" w14:textId="77777777" w:rsidR="005724CA" w:rsidRDefault="005724CA"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59" w:author="Natasha Del Borrello" w:date="2019-12-09T15:24:00Z" w:initials="NDB">
    <w:p w14:paraId="2B5A1743" w14:textId="77777777" w:rsidR="005724CA" w:rsidRDefault="005724CA" w:rsidP="00271A89">
      <w:pPr>
        <w:pStyle w:val="CommentText"/>
      </w:pPr>
      <w:r>
        <w:rPr>
          <w:rStyle w:val="CommentReference"/>
        </w:rPr>
        <w:annotationRef/>
      </w:r>
      <w:r>
        <w:t>It is difficult to see this from the plot as not enough explanation is given on the figure:</w:t>
      </w:r>
    </w:p>
    <w:p w14:paraId="3A3B3A02" w14:textId="77777777" w:rsidR="005724CA" w:rsidRDefault="005724CA"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362" w:author="Michael Hammond" w:date="2019-12-19T09:26:00Z" w:initials="MH">
    <w:p w14:paraId="5DCB9201" w14:textId="77777777" w:rsidR="005724CA" w:rsidRDefault="005724CA"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65" w:author="Michael Hammond" w:date="2019-12-19T09:27:00Z" w:initials="MH">
    <w:p w14:paraId="65AD1118" w14:textId="77777777" w:rsidR="005724CA" w:rsidRDefault="005724CA" w:rsidP="00C76FCB">
      <w:pPr>
        <w:pStyle w:val="CommentText"/>
      </w:pPr>
      <w:r>
        <w:rPr>
          <w:rStyle w:val="CommentReference"/>
        </w:rPr>
        <w:annotationRef/>
      </w:r>
      <w:r>
        <w:t xml:space="preserve">Managing levels to the threshold level represents a rise in levels </w:t>
      </w:r>
    </w:p>
  </w:comment>
  <w:comment w:id="372" w:author="Natasha Del Borrello" w:date="2019-12-09T15:51:00Z" w:initials="NDB">
    <w:p w14:paraId="3B75B2AA" w14:textId="77777777" w:rsidR="005724CA" w:rsidRDefault="005724CA" w:rsidP="00C76FCB">
      <w:pPr>
        <w:pStyle w:val="CommentText"/>
      </w:pPr>
      <w:r>
        <w:rPr>
          <w:rStyle w:val="CommentReference"/>
        </w:rPr>
        <w:annotationRef/>
      </w:r>
      <w:r>
        <w:t>This and similar figures in the report for the macroinvertebrates need further explanation</w:t>
      </w:r>
    </w:p>
  </w:comment>
  <w:comment w:id="375" w:author="Michael Hammond" w:date="2019-12-19T09:29:00Z" w:initials="MH">
    <w:p w14:paraId="493934D4" w14:textId="77777777" w:rsidR="005724CA" w:rsidRDefault="005724CA"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378" w:author="Natasha Del Borrello" w:date="2019-12-11T12:01:00Z" w:initials="NDB">
    <w:p w14:paraId="32AC87E0" w14:textId="77777777" w:rsidR="005724CA" w:rsidRDefault="005724CA" w:rsidP="00914BB6">
      <w:pPr>
        <w:pStyle w:val="CommentText"/>
      </w:pPr>
      <w:r>
        <w:rPr>
          <w:rStyle w:val="CommentReference"/>
        </w:rPr>
        <w:annotationRef/>
      </w:r>
      <w:r>
        <w:t>It’s difficult to see on the plot as the years are not marked (apart from 1996 and 2015).</w:t>
      </w:r>
    </w:p>
  </w:comment>
  <w:comment w:id="379" w:author="Michael Hammond" w:date="2019-12-19T09:30:00Z" w:initials="MH">
    <w:p w14:paraId="1FE57491" w14:textId="77777777" w:rsidR="005724CA" w:rsidRDefault="005724CA" w:rsidP="00914BB6">
      <w:pPr>
        <w:pStyle w:val="CommentText"/>
      </w:pPr>
      <w:r>
        <w:rPr>
          <w:rStyle w:val="CommentReference"/>
        </w:rPr>
        <w:annotationRef/>
      </w:r>
      <w:r>
        <w:t>Good – relating to threshold level</w:t>
      </w:r>
    </w:p>
  </w:comment>
  <w:comment w:id="382" w:author="Michael Hammond" w:date="2019-12-19T09:31:00Z" w:initials="MH">
    <w:p w14:paraId="40B5B07F" w14:textId="77777777" w:rsidR="005724CA" w:rsidRDefault="005724CA" w:rsidP="00914BB6">
      <w:pPr>
        <w:pStyle w:val="CommentText"/>
      </w:pPr>
      <w:r>
        <w:rPr>
          <w:rStyle w:val="CommentReference"/>
        </w:rPr>
        <w:annotationRef/>
      </w:r>
      <w:r>
        <w:t>Squashed formatting</w:t>
      </w:r>
    </w:p>
  </w:comment>
  <w:comment w:id="389" w:author="Michael Hammond" w:date="2019-12-19T09:34:00Z" w:initials="MH">
    <w:p w14:paraId="78CB2751" w14:textId="77777777" w:rsidR="005724CA" w:rsidRDefault="005724CA" w:rsidP="008C0DEE">
      <w:pPr>
        <w:pStyle w:val="CommentText"/>
      </w:pPr>
      <w:r>
        <w:rPr>
          <w:rStyle w:val="CommentReference"/>
        </w:rPr>
        <w:annotationRef/>
      </w:r>
      <w:r>
        <w:t xml:space="preserve">Fair to say that managing levels to the proposed threshold would likely improve acidity over time? </w:t>
      </w:r>
    </w:p>
  </w:comment>
  <w:comment w:id="392" w:author="Michael Hammond" w:date="2019-12-19T09:34:00Z" w:initials="MH">
    <w:p w14:paraId="24B0348E" w14:textId="77777777" w:rsidR="005724CA" w:rsidRDefault="005724CA" w:rsidP="008C0DEE">
      <w:pPr>
        <w:pStyle w:val="CommentText"/>
      </w:pPr>
      <w:r>
        <w:rPr>
          <w:rStyle w:val="CommentReference"/>
        </w:rPr>
        <w:annotationRef/>
      </w:r>
      <w:r>
        <w:t>good</w:t>
      </w:r>
    </w:p>
  </w:comment>
  <w:comment w:id="395" w:author="Michael Hammond" w:date="2019-12-19T09:35:00Z" w:initials="MH">
    <w:p w14:paraId="16DCF53E" w14:textId="77777777" w:rsidR="005724CA" w:rsidRDefault="005724CA" w:rsidP="008C0DEE">
      <w:pPr>
        <w:pStyle w:val="CommentText"/>
      </w:pPr>
      <w:r>
        <w:rPr>
          <w:rStyle w:val="CommentReference"/>
        </w:rPr>
        <w:annotationRef/>
      </w:r>
      <w:r>
        <w:t>managing levels to the threshold level would likely mean….</w:t>
      </w:r>
    </w:p>
  </w:comment>
  <w:comment w:id="412" w:author="Michael Hammond" w:date="2019-12-19T13:28:00Z" w:initials="MH">
    <w:p w14:paraId="3AEFC296" w14:textId="77777777" w:rsidR="005724CA" w:rsidRDefault="005724CA"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418" w:author="Michael Hammond" w:date="2019-12-19T13:29:00Z" w:initials="MH">
    <w:p w14:paraId="1B08DA3F" w14:textId="77777777" w:rsidR="005724CA" w:rsidRDefault="005724CA" w:rsidP="00FF7397">
      <w:pPr>
        <w:pStyle w:val="CommentText"/>
      </w:pPr>
      <w:r>
        <w:rPr>
          <w:rStyle w:val="CommentReference"/>
        </w:rPr>
        <w:annotationRef/>
      </w:r>
      <w:r>
        <w:t>squashed</w:t>
      </w:r>
    </w:p>
  </w:comment>
  <w:comment w:id="430" w:author="Natasha Del Borrello" w:date="2019-12-11T16:03:00Z" w:initials="NDB">
    <w:p w14:paraId="520B82CA" w14:textId="77777777" w:rsidR="005724CA" w:rsidRDefault="005724CA" w:rsidP="002E48C9">
      <w:pPr>
        <w:pStyle w:val="CommentText"/>
      </w:pPr>
      <w:r>
        <w:rPr>
          <w:rStyle w:val="CommentReference"/>
        </w:rPr>
        <w:annotationRef/>
      </w:r>
      <w:r>
        <w:t>No plot to show this?</w:t>
      </w:r>
    </w:p>
  </w:comment>
  <w:comment w:id="431" w:author="Christopher Kavazos" w:date="2020-01-07T14:25:00Z" w:initials="CK">
    <w:p w14:paraId="0D9EAB24" w14:textId="0DC16094" w:rsidR="005724CA" w:rsidRDefault="005724CA">
      <w:pPr>
        <w:pStyle w:val="CommentText"/>
      </w:pPr>
      <w:r>
        <w:rPr>
          <w:rStyle w:val="CommentReference"/>
        </w:rPr>
        <w:annotationRef/>
      </w:r>
      <w:r>
        <w:t>No as no species had significant posteriors</w:t>
      </w:r>
    </w:p>
  </w:comment>
  <w:comment w:id="445" w:author="Natasha Del Borrello" w:date="2019-12-12T15:54:00Z" w:initials="NDB">
    <w:p w14:paraId="35C30BBC" w14:textId="77777777" w:rsidR="005724CA" w:rsidRDefault="005724CA"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0"/>
  <w15:commentEx w15:paraId="5AD77B09" w15:done="1"/>
  <w15:commentEx w15:paraId="17804E17" w15:paraIdParent="5AD77B09"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09A1D98B" w15:done="0"/>
  <w15:commentEx w15:paraId="3894A103" w15:done="1"/>
  <w15:commentEx w15:paraId="4E125D45" w15:paraIdParent="3894A103" w15:done="1"/>
  <w15:commentEx w15:paraId="5D32286F" w15:done="1"/>
  <w15:commentEx w15:paraId="5A70E99C" w15:done="1"/>
  <w15:commentEx w15:paraId="0D99A384" w15:paraIdParent="5A70E99C" w15:done="1"/>
  <w15:commentEx w15:paraId="49649994" w15:done="1"/>
  <w15:commentEx w15:paraId="2CB9351D" w15:done="0"/>
  <w15:commentEx w15:paraId="75A07C15" w15:paraIdParent="2CB9351D" w15:done="0"/>
  <w15:commentEx w15:paraId="494462CC" w15:done="0"/>
  <w15:commentEx w15:paraId="2F11933E" w15:done="1"/>
  <w15:commentEx w15:paraId="504A78A1" w15:done="1"/>
  <w15:commentEx w15:paraId="27DEDB68" w15:paraIdParent="504A78A1" w15:done="1"/>
  <w15:commentEx w15:paraId="01880AFD" w15:done="0"/>
  <w15:commentEx w15:paraId="570F4DEE" w15:paraIdParent="01880AFD" w15:done="0"/>
  <w15:commentEx w15:paraId="5CD66EC5" w15:done="1"/>
  <w15:commentEx w15:paraId="4B750773" w15:paraIdParent="5CD66EC5" w15:done="1"/>
  <w15:commentEx w15:paraId="08E20595" w15:done="1"/>
  <w15:commentEx w15:paraId="164C0408" w15:paraIdParent="08E20595" w15:done="1"/>
  <w15:commentEx w15:paraId="3C98E7AF" w15:done="0"/>
  <w15:commentEx w15:paraId="5F2B77BA" w15:paraIdParent="3C98E7AF" w15:done="0"/>
  <w15:commentEx w15:paraId="5FA838AF" w15:done="0"/>
  <w15:commentEx w15:paraId="499968CD" w15:paraIdParent="5FA838AF" w15:done="0"/>
  <w15:commentEx w15:paraId="4C32AFBB" w15:done="1"/>
  <w15:commentEx w15:paraId="71B6B0DD" w15:done="1"/>
  <w15:commentEx w15:paraId="08AC014E" w15:done="0"/>
  <w15:commentEx w15:paraId="6C460C92" w15:done="0"/>
  <w15:commentEx w15:paraId="7F655CD2" w15:paraIdParent="6C460C92" w15:done="0"/>
  <w15:commentEx w15:paraId="7E401A87" w15:done="0"/>
  <w15:commentEx w15:paraId="406837DD" w15:paraIdParent="7E401A87" w15:done="0"/>
  <w15:commentEx w15:paraId="3290BE1D" w15:done="0"/>
  <w15:commentEx w15:paraId="16CDC7B5" w15:done="0"/>
  <w15:commentEx w15:paraId="35E3C468" w15:done="0"/>
  <w15:commentEx w15:paraId="27A86524" w15:done="0"/>
  <w15:commentEx w15:paraId="06B6D099" w15:paraIdParent="27A86524" w15:done="0"/>
  <w15:commentEx w15:paraId="4EB01F02" w15:done="0"/>
  <w15:commentEx w15:paraId="7B72E84C" w15:paraIdParent="4EB01F02" w15:done="0"/>
  <w15:commentEx w15:paraId="51DBD24F" w15:done="1"/>
  <w15:commentEx w15:paraId="196B0FD6" w15:done="0"/>
  <w15:commentEx w15:paraId="73B2A30A" w15:done="0"/>
  <w15:commentEx w15:paraId="59BCAB82" w15:paraIdParent="73B2A30A" w15:done="0"/>
  <w15:commentEx w15:paraId="2324B673" w15:done="0"/>
  <w15:commentEx w15:paraId="5B0AF736" w15:done="0"/>
  <w15:commentEx w15:paraId="1BD7F513" w15:paraIdParent="5B0AF736" w15:done="0"/>
  <w15:commentEx w15:paraId="4EBAB359" w15:done="0"/>
  <w15:commentEx w15:paraId="121CE8C4" w15:paraIdParent="4EBAB359" w15:done="0"/>
  <w15:commentEx w15:paraId="6AD975BE" w15:done="0"/>
  <w15:commentEx w15:paraId="1879739A" w15:done="1"/>
  <w15:commentEx w15:paraId="6B0B1645" w15:done="1"/>
  <w15:commentEx w15:paraId="4FF9823F" w15:done="0"/>
  <w15:commentEx w15:paraId="3557C531" w15:paraIdParent="4FF9823F" w15:done="0"/>
  <w15:commentEx w15:paraId="205AFDFF" w15:done="1"/>
  <w15:commentEx w15:paraId="5DCEEF49" w15:done="0"/>
  <w15:commentEx w15:paraId="60E494C6" w15:done="1"/>
  <w15:commentEx w15:paraId="09610F1B" w15:done="0"/>
  <w15:commentEx w15:paraId="7EB1B6EB" w15:done="0"/>
  <w15:commentEx w15:paraId="56E7CE5E" w15:done="0"/>
  <w15:commentEx w15:paraId="0D1B2859" w15:paraIdParent="56E7CE5E" w15:done="0"/>
  <w15:commentEx w15:paraId="48D1B2FE" w15:done="0"/>
  <w15:commentEx w15:paraId="2F62A403" w15:done="1"/>
  <w15:commentEx w15:paraId="6F9CA522" w15:done="0"/>
  <w15:commentEx w15:paraId="6563140A" w15:done="0"/>
  <w15:commentEx w15:paraId="5C5EF042" w15:done="0"/>
  <w15:commentEx w15:paraId="38D104D7" w15:done="0"/>
  <w15:commentEx w15:paraId="5A9C0FEE" w15:done="0"/>
  <w15:commentEx w15:paraId="7C6B128E" w15:done="0"/>
  <w15:commentEx w15:paraId="116CCAF2" w15:done="0"/>
  <w15:commentEx w15:paraId="1FF0486F" w15:done="0"/>
  <w15:commentEx w15:paraId="6AFAF092" w15:done="0"/>
  <w15:commentEx w15:paraId="0057C3EC" w15:done="0"/>
  <w15:commentEx w15:paraId="3FFF7AB2" w15:done="0"/>
  <w15:commentEx w15:paraId="388FF1E2"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7362983" w15:done="0"/>
  <w15:commentEx w15:paraId="13E331FA" w15:done="0"/>
  <w15:commentEx w15:paraId="07B261FD" w15:done="0"/>
  <w15:commentEx w15:paraId="6165D883" w15:done="0"/>
  <w15:commentEx w15:paraId="18B39393" w15:done="0"/>
  <w15:commentEx w15:paraId="3A3B3A02" w15:done="0"/>
  <w15:commentEx w15:paraId="5DCB9201" w15:done="0"/>
  <w15:commentEx w15:paraId="65AD1118" w15:done="0"/>
  <w15:commentEx w15:paraId="3B75B2AA" w15:done="0"/>
  <w15:commentEx w15:paraId="493934D4" w15:done="0"/>
  <w15:commentEx w15:paraId="32AC87E0" w15:done="0"/>
  <w15:commentEx w15:paraId="1FE57491" w15:done="0"/>
  <w15:commentEx w15:paraId="40B5B07F" w15:done="0"/>
  <w15:commentEx w15:paraId="78CB2751" w15:done="0"/>
  <w15:commentEx w15:paraId="24B0348E" w15:done="0"/>
  <w15:commentEx w15:paraId="16DCF53E" w15:done="0"/>
  <w15:commentEx w15:paraId="3AEFC296" w15:done="0"/>
  <w15:commentEx w15:paraId="1B08DA3F" w15:done="0"/>
  <w15:commentEx w15:paraId="520B82CA" w15:done="0"/>
  <w15:commentEx w15:paraId="0D9EAB24" w15:paraIdParent="520B82CA" w15:done="0"/>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5AD77B09" w16cid:durableId="21BD83BD"/>
  <w16cid:commentId w16cid:paraId="17804E17" w16cid:durableId="21BD9A35"/>
  <w16cid:commentId w16cid:paraId="57F5BF89" w16cid:durableId="21BD83BF"/>
  <w16cid:commentId w16cid:paraId="1C53BADF" w16cid:durableId="21BD9A93"/>
  <w16cid:commentId w16cid:paraId="20CAD40E" w16cid:durableId="21BD83C0"/>
  <w16cid:commentId w16cid:paraId="014145F4" w16cid:durableId="21BD9C81"/>
  <w16cid:commentId w16cid:paraId="3E72D030" w16cid:durableId="21BEC7B3"/>
  <w16cid:commentId w16cid:paraId="55A98B8A" w16cid:durableId="21BEC7B4"/>
  <w16cid:commentId w16cid:paraId="09A1D98B" w16cid:durableId="21BD9CF2"/>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94462CC" w16cid:durableId="21BDAA03"/>
  <w16cid:commentId w16cid:paraId="2F11933E" w16cid:durableId="21BD83CA"/>
  <w16cid:commentId w16cid:paraId="504A78A1" w16cid:durableId="21BD83CB"/>
  <w16cid:commentId w16cid:paraId="27DEDB68" w16cid:durableId="21EF994B"/>
  <w16cid:commentId w16cid:paraId="01880AFD" w16cid:durableId="21BD83D5"/>
  <w16cid:commentId w16cid:paraId="570F4DEE" w16cid:durableId="21BDD130"/>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5F2B77BA" w16cid:durableId="21BDD056"/>
  <w16cid:commentId w16cid:paraId="5FA838AF" w16cid:durableId="21BD83DB"/>
  <w16cid:commentId w16cid:paraId="499968CD" w16cid:durableId="21BDD04E"/>
  <w16cid:commentId w16cid:paraId="4C32AFBB" w16cid:durableId="21BD83DC"/>
  <w16cid:commentId w16cid:paraId="71B6B0DD" w16cid:durableId="21BD83E3"/>
  <w16cid:commentId w16cid:paraId="08AC014E" w16cid:durableId="21BD83E4"/>
  <w16cid:commentId w16cid:paraId="6C460C92" w16cid:durableId="21BD83DD"/>
  <w16cid:commentId w16cid:paraId="7F655CD2" w16cid:durableId="21BDD20B"/>
  <w16cid:commentId w16cid:paraId="7E401A87" w16cid:durableId="21BD83DE"/>
  <w16cid:commentId w16cid:paraId="406837DD" w16cid:durableId="21BDD1F7"/>
  <w16cid:commentId w16cid:paraId="3290BE1D" w16cid:durableId="21BD83DF"/>
  <w16cid:commentId w16cid:paraId="16CDC7B5" w16cid:durableId="21BD83E0"/>
  <w16cid:commentId w16cid:paraId="35E3C468" w16cid:durableId="21BD83E1"/>
  <w16cid:commentId w16cid:paraId="27A86524" w16cid:durableId="21BD83E6"/>
  <w16cid:commentId w16cid:paraId="06B6D099" w16cid:durableId="21BDD334"/>
  <w16cid:commentId w16cid:paraId="4EB01F02" w16cid:durableId="21BD83E7"/>
  <w16cid:commentId w16cid:paraId="7B72E84C" w16cid:durableId="21BDD33A"/>
  <w16cid:commentId w16cid:paraId="51DBD24F" w16cid:durableId="21BD83EB"/>
  <w16cid:commentId w16cid:paraId="196B0FD6" w16cid:durableId="21BD83F0"/>
  <w16cid:commentId w16cid:paraId="73B2A30A" w16cid:durableId="21BD83F1"/>
  <w16cid:commentId w16cid:paraId="59BCAB82" w16cid:durableId="21BED6A2"/>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205AFDFF" w16cid:durableId="21BD8400"/>
  <w16cid:commentId w16cid:paraId="5DCEEF49" w16cid:durableId="21BD8401"/>
  <w16cid:commentId w16cid:paraId="60E494C6" w16cid:durableId="21BD83FC"/>
  <w16cid:commentId w16cid:paraId="09610F1B" w16cid:durableId="21BD83FD"/>
  <w16cid:commentId w16cid:paraId="7EB1B6EB" w16cid:durableId="21BD83FE"/>
  <w16cid:commentId w16cid:paraId="56E7CE5E" w16cid:durableId="21BD8403"/>
  <w16cid:commentId w16cid:paraId="0D1B2859" w16cid:durableId="21BF1270"/>
  <w16cid:commentId w16cid:paraId="48D1B2FE" w16cid:durableId="21BD8404"/>
  <w16cid:commentId w16cid:paraId="2F62A403" w16cid:durableId="21BD8405"/>
  <w16cid:commentId w16cid:paraId="6F9CA522" w16cid:durableId="21BD8407"/>
  <w16cid:commentId w16cid:paraId="6563140A" w16cid:durableId="21BD8408"/>
  <w16cid:commentId w16cid:paraId="5C5EF042" w16cid:durableId="21C0D7E4"/>
  <w16cid:commentId w16cid:paraId="38D104D7" w16cid:durableId="21BD840C"/>
  <w16cid:commentId w16cid:paraId="5A9C0FEE" w16cid:durableId="21BD840D"/>
  <w16cid:commentId w16cid:paraId="7C6B128E" w16cid:durableId="21BD840E"/>
  <w16cid:commentId w16cid:paraId="116CCAF2" w16cid:durableId="21BD840F"/>
  <w16cid:commentId w16cid:paraId="1FF0486F" w16cid:durableId="21BD8410"/>
  <w16cid:commentId w16cid:paraId="6AFAF092" w16cid:durableId="21BD8411"/>
  <w16cid:commentId w16cid:paraId="0057C3EC" w16cid:durableId="21BD8412"/>
  <w16cid:commentId w16cid:paraId="3FFF7AB2" w16cid:durableId="21BD8413"/>
  <w16cid:commentId w16cid:paraId="388FF1E2" w16cid:durableId="21BD8414"/>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7362983" w16cid:durableId="21BD83D1"/>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65173" w14:textId="77777777" w:rsidR="005724CA" w:rsidRDefault="005724CA">
      <w:pPr>
        <w:spacing w:after="0"/>
      </w:pPr>
      <w:r>
        <w:separator/>
      </w:r>
    </w:p>
  </w:endnote>
  <w:endnote w:type="continuationSeparator" w:id="0">
    <w:p w14:paraId="1D55FA5E" w14:textId="77777777" w:rsidR="005724CA" w:rsidRDefault="005724CA">
      <w:pPr>
        <w:spacing w:after="0"/>
      </w:pPr>
      <w:r>
        <w:continuationSeparator/>
      </w:r>
    </w:p>
  </w:endnote>
  <w:endnote w:type="continuationNotice" w:id="1">
    <w:p w14:paraId="1A42EE39" w14:textId="77777777" w:rsidR="005724CA" w:rsidRDefault="005724C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728950"/>
      <w:docPartObj>
        <w:docPartGallery w:val="Page Numbers (Bottom of Page)"/>
        <w:docPartUnique/>
      </w:docPartObj>
    </w:sdtPr>
    <w:sdtEndPr>
      <w:rPr>
        <w:noProof/>
      </w:rPr>
    </w:sdtEndPr>
    <w:sdtContent>
      <w:p w14:paraId="1E6A7C63" w14:textId="12366CB4" w:rsidR="005724CA" w:rsidRDefault="005724CA">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B5B8097" w14:textId="77777777" w:rsidR="005724CA" w:rsidRDefault="005724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5724CA" w:rsidRDefault="005724C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5724CA" w:rsidRDefault="005724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5724CA" w:rsidRDefault="005724CA">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5724CA" w:rsidRDefault="005724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2CE15" w14:textId="77777777" w:rsidR="005724CA" w:rsidRDefault="005724CA">
      <w:r>
        <w:separator/>
      </w:r>
    </w:p>
  </w:footnote>
  <w:footnote w:type="continuationSeparator" w:id="0">
    <w:p w14:paraId="1A8E8D74" w14:textId="77777777" w:rsidR="005724CA" w:rsidRDefault="005724CA">
      <w:r>
        <w:continuationSeparator/>
      </w:r>
    </w:p>
  </w:footnote>
  <w:footnote w:type="continuationNotice" w:id="1">
    <w:p w14:paraId="0C02D4A0" w14:textId="77777777" w:rsidR="005724CA" w:rsidRDefault="005724CA">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3"/>
  </w:num>
  <w:num w:numId="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Hammond">
    <w15:presenceInfo w15:providerId="None" w15:userId="Michael Hammond"/>
  </w15:person>
  <w15:person w15:author="Christopher Kavazos">
    <w15:presenceInfo w15:providerId="Windows Live" w15:userId="7007e72b0a1ac2a2"/>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AD"/>
    <w:rsid w:val="00001463"/>
    <w:rsid w:val="0000421F"/>
    <w:rsid w:val="00005480"/>
    <w:rsid w:val="000077A6"/>
    <w:rsid w:val="00010FF7"/>
    <w:rsid w:val="00011C8B"/>
    <w:rsid w:val="00011FCB"/>
    <w:rsid w:val="00013E4C"/>
    <w:rsid w:val="00016946"/>
    <w:rsid w:val="00020D59"/>
    <w:rsid w:val="00021B1C"/>
    <w:rsid w:val="00023E16"/>
    <w:rsid w:val="00024184"/>
    <w:rsid w:val="00024E96"/>
    <w:rsid w:val="00026E5C"/>
    <w:rsid w:val="00027B7F"/>
    <w:rsid w:val="00034D70"/>
    <w:rsid w:val="00035D97"/>
    <w:rsid w:val="00036CBF"/>
    <w:rsid w:val="00042ECD"/>
    <w:rsid w:val="00046E22"/>
    <w:rsid w:val="00047D59"/>
    <w:rsid w:val="00050E70"/>
    <w:rsid w:val="000514BC"/>
    <w:rsid w:val="000520C9"/>
    <w:rsid w:val="000640E1"/>
    <w:rsid w:val="00064497"/>
    <w:rsid w:val="000671D0"/>
    <w:rsid w:val="00072A4C"/>
    <w:rsid w:val="00076038"/>
    <w:rsid w:val="00082D83"/>
    <w:rsid w:val="00083567"/>
    <w:rsid w:val="00084F56"/>
    <w:rsid w:val="0009266B"/>
    <w:rsid w:val="00092BDE"/>
    <w:rsid w:val="00092FD6"/>
    <w:rsid w:val="000944F1"/>
    <w:rsid w:val="000966A6"/>
    <w:rsid w:val="000A1AAA"/>
    <w:rsid w:val="000A3A69"/>
    <w:rsid w:val="000B057C"/>
    <w:rsid w:val="000B28D1"/>
    <w:rsid w:val="000B3842"/>
    <w:rsid w:val="000B5A1B"/>
    <w:rsid w:val="000B732B"/>
    <w:rsid w:val="000C3D1E"/>
    <w:rsid w:val="000D3BD8"/>
    <w:rsid w:val="000D657C"/>
    <w:rsid w:val="000D6675"/>
    <w:rsid w:val="000E7669"/>
    <w:rsid w:val="000E7BEF"/>
    <w:rsid w:val="000F0231"/>
    <w:rsid w:val="000F73DE"/>
    <w:rsid w:val="000F79C6"/>
    <w:rsid w:val="000F7F16"/>
    <w:rsid w:val="00102C29"/>
    <w:rsid w:val="00103649"/>
    <w:rsid w:val="00103A69"/>
    <w:rsid w:val="001049DF"/>
    <w:rsid w:val="0010541B"/>
    <w:rsid w:val="0011003C"/>
    <w:rsid w:val="00110F74"/>
    <w:rsid w:val="00114A62"/>
    <w:rsid w:val="00114EAD"/>
    <w:rsid w:val="0011789D"/>
    <w:rsid w:val="001230EE"/>
    <w:rsid w:val="0012555B"/>
    <w:rsid w:val="001255AA"/>
    <w:rsid w:val="00131268"/>
    <w:rsid w:val="0013379B"/>
    <w:rsid w:val="00137450"/>
    <w:rsid w:val="00142703"/>
    <w:rsid w:val="00143C4B"/>
    <w:rsid w:val="001474B4"/>
    <w:rsid w:val="001504FD"/>
    <w:rsid w:val="001551D5"/>
    <w:rsid w:val="00156FE4"/>
    <w:rsid w:val="00160FA5"/>
    <w:rsid w:val="0016550F"/>
    <w:rsid w:val="00165588"/>
    <w:rsid w:val="00165F07"/>
    <w:rsid w:val="00172432"/>
    <w:rsid w:val="00174039"/>
    <w:rsid w:val="001743B4"/>
    <w:rsid w:val="00175DEE"/>
    <w:rsid w:val="0018522B"/>
    <w:rsid w:val="00185904"/>
    <w:rsid w:val="00187A45"/>
    <w:rsid w:val="00187CD4"/>
    <w:rsid w:val="00187EBF"/>
    <w:rsid w:val="00194B3C"/>
    <w:rsid w:val="001A59BA"/>
    <w:rsid w:val="001A7494"/>
    <w:rsid w:val="001B03DC"/>
    <w:rsid w:val="001B3840"/>
    <w:rsid w:val="001B3AFA"/>
    <w:rsid w:val="001B7F32"/>
    <w:rsid w:val="001C402F"/>
    <w:rsid w:val="001C7C7C"/>
    <w:rsid w:val="001D584F"/>
    <w:rsid w:val="001E3BAE"/>
    <w:rsid w:val="001E6A01"/>
    <w:rsid w:val="001F4BA5"/>
    <w:rsid w:val="0020168A"/>
    <w:rsid w:val="00203ECF"/>
    <w:rsid w:val="00205308"/>
    <w:rsid w:val="00205BA8"/>
    <w:rsid w:val="002077BB"/>
    <w:rsid w:val="00212C2D"/>
    <w:rsid w:val="002130E8"/>
    <w:rsid w:val="00215B5A"/>
    <w:rsid w:val="00225C5A"/>
    <w:rsid w:val="002268A3"/>
    <w:rsid w:val="002301E4"/>
    <w:rsid w:val="002307D4"/>
    <w:rsid w:val="00236F91"/>
    <w:rsid w:val="00241DC0"/>
    <w:rsid w:val="00243E11"/>
    <w:rsid w:val="002448A0"/>
    <w:rsid w:val="0025044F"/>
    <w:rsid w:val="00250F73"/>
    <w:rsid w:val="00252524"/>
    <w:rsid w:val="00255154"/>
    <w:rsid w:val="0026057A"/>
    <w:rsid w:val="002611DF"/>
    <w:rsid w:val="002678A9"/>
    <w:rsid w:val="00271A89"/>
    <w:rsid w:val="00277CE3"/>
    <w:rsid w:val="00285288"/>
    <w:rsid w:val="0029098A"/>
    <w:rsid w:val="002926D9"/>
    <w:rsid w:val="0029441A"/>
    <w:rsid w:val="002952F1"/>
    <w:rsid w:val="00295F2C"/>
    <w:rsid w:val="00297939"/>
    <w:rsid w:val="002A1A83"/>
    <w:rsid w:val="002A1D02"/>
    <w:rsid w:val="002A2B10"/>
    <w:rsid w:val="002A4589"/>
    <w:rsid w:val="002A5056"/>
    <w:rsid w:val="002A6B96"/>
    <w:rsid w:val="002B26A4"/>
    <w:rsid w:val="002B483B"/>
    <w:rsid w:val="002B4DC0"/>
    <w:rsid w:val="002C070C"/>
    <w:rsid w:val="002C1A28"/>
    <w:rsid w:val="002C2831"/>
    <w:rsid w:val="002C3529"/>
    <w:rsid w:val="002C5DE1"/>
    <w:rsid w:val="002C6201"/>
    <w:rsid w:val="002C73E7"/>
    <w:rsid w:val="002D3A49"/>
    <w:rsid w:val="002D50BA"/>
    <w:rsid w:val="002E00F3"/>
    <w:rsid w:val="002E1E8D"/>
    <w:rsid w:val="002E2404"/>
    <w:rsid w:val="002E33A5"/>
    <w:rsid w:val="002E48C9"/>
    <w:rsid w:val="002E6585"/>
    <w:rsid w:val="002F3052"/>
    <w:rsid w:val="002F4210"/>
    <w:rsid w:val="002F435A"/>
    <w:rsid w:val="002F5209"/>
    <w:rsid w:val="00300E54"/>
    <w:rsid w:val="003010B8"/>
    <w:rsid w:val="003034CA"/>
    <w:rsid w:val="003044BD"/>
    <w:rsid w:val="00305F47"/>
    <w:rsid w:val="003074DA"/>
    <w:rsid w:val="00311968"/>
    <w:rsid w:val="0031459F"/>
    <w:rsid w:val="00314945"/>
    <w:rsid w:val="00317B4C"/>
    <w:rsid w:val="00320499"/>
    <w:rsid w:val="0032231A"/>
    <w:rsid w:val="00326731"/>
    <w:rsid w:val="00331515"/>
    <w:rsid w:val="0033386E"/>
    <w:rsid w:val="0033498A"/>
    <w:rsid w:val="00337696"/>
    <w:rsid w:val="003414D3"/>
    <w:rsid w:val="00344A98"/>
    <w:rsid w:val="003538BF"/>
    <w:rsid w:val="0035428C"/>
    <w:rsid w:val="003573F7"/>
    <w:rsid w:val="003579D1"/>
    <w:rsid w:val="0036189F"/>
    <w:rsid w:val="00361D8D"/>
    <w:rsid w:val="00376A55"/>
    <w:rsid w:val="00383A80"/>
    <w:rsid w:val="003879B5"/>
    <w:rsid w:val="00391429"/>
    <w:rsid w:val="003964D9"/>
    <w:rsid w:val="003A0736"/>
    <w:rsid w:val="003A1B90"/>
    <w:rsid w:val="003A1FA1"/>
    <w:rsid w:val="003A4C2E"/>
    <w:rsid w:val="003A6EE6"/>
    <w:rsid w:val="003B09F5"/>
    <w:rsid w:val="003B1508"/>
    <w:rsid w:val="003B2221"/>
    <w:rsid w:val="003B3322"/>
    <w:rsid w:val="003B5E76"/>
    <w:rsid w:val="003B6957"/>
    <w:rsid w:val="003B7ABF"/>
    <w:rsid w:val="003C3632"/>
    <w:rsid w:val="003C37C8"/>
    <w:rsid w:val="003C442D"/>
    <w:rsid w:val="003C5BBA"/>
    <w:rsid w:val="003C6389"/>
    <w:rsid w:val="003C668E"/>
    <w:rsid w:val="003D55CA"/>
    <w:rsid w:val="003D6676"/>
    <w:rsid w:val="003D73F0"/>
    <w:rsid w:val="003E22E5"/>
    <w:rsid w:val="003E3795"/>
    <w:rsid w:val="003E45F6"/>
    <w:rsid w:val="003E7448"/>
    <w:rsid w:val="003F6174"/>
    <w:rsid w:val="00405310"/>
    <w:rsid w:val="00411827"/>
    <w:rsid w:val="0041346D"/>
    <w:rsid w:val="004145D8"/>
    <w:rsid w:val="00415139"/>
    <w:rsid w:val="00415EF0"/>
    <w:rsid w:val="004256F8"/>
    <w:rsid w:val="004344CA"/>
    <w:rsid w:val="00437343"/>
    <w:rsid w:val="00437BDA"/>
    <w:rsid w:val="00442BE6"/>
    <w:rsid w:val="00446042"/>
    <w:rsid w:val="00450028"/>
    <w:rsid w:val="0045133C"/>
    <w:rsid w:val="004553A2"/>
    <w:rsid w:val="004554D1"/>
    <w:rsid w:val="00460857"/>
    <w:rsid w:val="00460FC9"/>
    <w:rsid w:val="004619D7"/>
    <w:rsid w:val="00464BED"/>
    <w:rsid w:val="0046705A"/>
    <w:rsid w:val="0047337A"/>
    <w:rsid w:val="0047359E"/>
    <w:rsid w:val="00480A84"/>
    <w:rsid w:val="004847B1"/>
    <w:rsid w:val="00487D2C"/>
    <w:rsid w:val="00493106"/>
    <w:rsid w:val="00493D65"/>
    <w:rsid w:val="004961E6"/>
    <w:rsid w:val="00496E2D"/>
    <w:rsid w:val="00496F5E"/>
    <w:rsid w:val="00497650"/>
    <w:rsid w:val="004A501A"/>
    <w:rsid w:val="004B0E9C"/>
    <w:rsid w:val="004D2313"/>
    <w:rsid w:val="004D3FF4"/>
    <w:rsid w:val="004E0406"/>
    <w:rsid w:val="004E29B3"/>
    <w:rsid w:val="004E378F"/>
    <w:rsid w:val="004F0645"/>
    <w:rsid w:val="004F1D6C"/>
    <w:rsid w:val="004F46ED"/>
    <w:rsid w:val="004F5C78"/>
    <w:rsid w:val="00501CF7"/>
    <w:rsid w:val="00502299"/>
    <w:rsid w:val="00505792"/>
    <w:rsid w:val="00506625"/>
    <w:rsid w:val="005223D9"/>
    <w:rsid w:val="005234D0"/>
    <w:rsid w:val="00531298"/>
    <w:rsid w:val="00531666"/>
    <w:rsid w:val="005348C8"/>
    <w:rsid w:val="0053653A"/>
    <w:rsid w:val="005366C3"/>
    <w:rsid w:val="00536CAD"/>
    <w:rsid w:val="005370AC"/>
    <w:rsid w:val="00547023"/>
    <w:rsid w:val="00551096"/>
    <w:rsid w:val="005515FC"/>
    <w:rsid w:val="00552F9B"/>
    <w:rsid w:val="005542F6"/>
    <w:rsid w:val="005544E8"/>
    <w:rsid w:val="0056020C"/>
    <w:rsid w:val="005718D4"/>
    <w:rsid w:val="005724CA"/>
    <w:rsid w:val="00572E5B"/>
    <w:rsid w:val="00577045"/>
    <w:rsid w:val="00577099"/>
    <w:rsid w:val="0058433F"/>
    <w:rsid w:val="005846DB"/>
    <w:rsid w:val="005847E0"/>
    <w:rsid w:val="00585210"/>
    <w:rsid w:val="005861C8"/>
    <w:rsid w:val="005863C8"/>
    <w:rsid w:val="005907C3"/>
    <w:rsid w:val="00590956"/>
    <w:rsid w:val="00590D07"/>
    <w:rsid w:val="00590E78"/>
    <w:rsid w:val="00593790"/>
    <w:rsid w:val="005959EF"/>
    <w:rsid w:val="005976F1"/>
    <w:rsid w:val="005A6A65"/>
    <w:rsid w:val="005B20CF"/>
    <w:rsid w:val="005B3521"/>
    <w:rsid w:val="005B3701"/>
    <w:rsid w:val="005B6677"/>
    <w:rsid w:val="005B7F24"/>
    <w:rsid w:val="005C26CA"/>
    <w:rsid w:val="005C5E09"/>
    <w:rsid w:val="005D04FE"/>
    <w:rsid w:val="005D0F16"/>
    <w:rsid w:val="005D3DFC"/>
    <w:rsid w:val="005D6919"/>
    <w:rsid w:val="005E118D"/>
    <w:rsid w:val="005E13D0"/>
    <w:rsid w:val="005E16E6"/>
    <w:rsid w:val="005E1D36"/>
    <w:rsid w:val="005E446E"/>
    <w:rsid w:val="005E499B"/>
    <w:rsid w:val="005E4CC0"/>
    <w:rsid w:val="005E513B"/>
    <w:rsid w:val="005E5F8A"/>
    <w:rsid w:val="005E6B38"/>
    <w:rsid w:val="005E71ED"/>
    <w:rsid w:val="005E7A6F"/>
    <w:rsid w:val="005F3D10"/>
    <w:rsid w:val="005F5504"/>
    <w:rsid w:val="005F58AE"/>
    <w:rsid w:val="0060102C"/>
    <w:rsid w:val="006021BB"/>
    <w:rsid w:val="006029F2"/>
    <w:rsid w:val="0060730F"/>
    <w:rsid w:val="00607338"/>
    <w:rsid w:val="00607DBC"/>
    <w:rsid w:val="006110AD"/>
    <w:rsid w:val="00611FEC"/>
    <w:rsid w:val="006124C4"/>
    <w:rsid w:val="00616517"/>
    <w:rsid w:val="00617B77"/>
    <w:rsid w:val="00621010"/>
    <w:rsid w:val="00621D09"/>
    <w:rsid w:val="00622958"/>
    <w:rsid w:val="00624317"/>
    <w:rsid w:val="00627166"/>
    <w:rsid w:val="00634780"/>
    <w:rsid w:val="00640A9B"/>
    <w:rsid w:val="00640E62"/>
    <w:rsid w:val="00643367"/>
    <w:rsid w:val="00645F42"/>
    <w:rsid w:val="00650B64"/>
    <w:rsid w:val="00653742"/>
    <w:rsid w:val="0065471D"/>
    <w:rsid w:val="00656833"/>
    <w:rsid w:val="00656BCC"/>
    <w:rsid w:val="00656FDF"/>
    <w:rsid w:val="00657E45"/>
    <w:rsid w:val="00661C27"/>
    <w:rsid w:val="006651CA"/>
    <w:rsid w:val="006660FB"/>
    <w:rsid w:val="00673281"/>
    <w:rsid w:val="00674C3E"/>
    <w:rsid w:val="00674E00"/>
    <w:rsid w:val="00675EAE"/>
    <w:rsid w:val="006828CD"/>
    <w:rsid w:val="00693B7C"/>
    <w:rsid w:val="00694E58"/>
    <w:rsid w:val="006953BE"/>
    <w:rsid w:val="00697861"/>
    <w:rsid w:val="006A06F1"/>
    <w:rsid w:val="006A0D9A"/>
    <w:rsid w:val="006A2BFF"/>
    <w:rsid w:val="006A53B2"/>
    <w:rsid w:val="006A58E8"/>
    <w:rsid w:val="006A76DF"/>
    <w:rsid w:val="006B119A"/>
    <w:rsid w:val="006B1631"/>
    <w:rsid w:val="006B335C"/>
    <w:rsid w:val="006B3B96"/>
    <w:rsid w:val="006B70D6"/>
    <w:rsid w:val="006C0FCD"/>
    <w:rsid w:val="006C386E"/>
    <w:rsid w:val="006C465E"/>
    <w:rsid w:val="006C6981"/>
    <w:rsid w:val="006D19D5"/>
    <w:rsid w:val="006D293B"/>
    <w:rsid w:val="006D3BCE"/>
    <w:rsid w:val="006D452C"/>
    <w:rsid w:val="006D6117"/>
    <w:rsid w:val="006E1707"/>
    <w:rsid w:val="006E1BB1"/>
    <w:rsid w:val="006E7227"/>
    <w:rsid w:val="006E724A"/>
    <w:rsid w:val="006E7FFA"/>
    <w:rsid w:val="006F0AF2"/>
    <w:rsid w:val="006F21CD"/>
    <w:rsid w:val="006F391E"/>
    <w:rsid w:val="006F3E30"/>
    <w:rsid w:val="006F56F8"/>
    <w:rsid w:val="0070043C"/>
    <w:rsid w:val="00701F60"/>
    <w:rsid w:val="00702EED"/>
    <w:rsid w:val="00704D5B"/>
    <w:rsid w:val="00711C2A"/>
    <w:rsid w:val="0071584D"/>
    <w:rsid w:val="00716AB9"/>
    <w:rsid w:val="007177D1"/>
    <w:rsid w:val="00717E41"/>
    <w:rsid w:val="00721131"/>
    <w:rsid w:val="00722CBA"/>
    <w:rsid w:val="00725A14"/>
    <w:rsid w:val="007277BA"/>
    <w:rsid w:val="007306E4"/>
    <w:rsid w:val="00741FF1"/>
    <w:rsid w:val="0074296D"/>
    <w:rsid w:val="00742C7A"/>
    <w:rsid w:val="00744EE5"/>
    <w:rsid w:val="00751B91"/>
    <w:rsid w:val="00752045"/>
    <w:rsid w:val="00752BA0"/>
    <w:rsid w:val="0075312A"/>
    <w:rsid w:val="007607F9"/>
    <w:rsid w:val="00765125"/>
    <w:rsid w:val="00765D82"/>
    <w:rsid w:val="00766910"/>
    <w:rsid w:val="00766FA4"/>
    <w:rsid w:val="00770FCB"/>
    <w:rsid w:val="00775D86"/>
    <w:rsid w:val="00781E33"/>
    <w:rsid w:val="0078411A"/>
    <w:rsid w:val="00784D58"/>
    <w:rsid w:val="00785529"/>
    <w:rsid w:val="0078714A"/>
    <w:rsid w:val="007955CA"/>
    <w:rsid w:val="00796AD6"/>
    <w:rsid w:val="00797981"/>
    <w:rsid w:val="007A1260"/>
    <w:rsid w:val="007A2B91"/>
    <w:rsid w:val="007A36F2"/>
    <w:rsid w:val="007A4ED9"/>
    <w:rsid w:val="007A684E"/>
    <w:rsid w:val="007B058C"/>
    <w:rsid w:val="007C1315"/>
    <w:rsid w:val="007C2274"/>
    <w:rsid w:val="007C73FB"/>
    <w:rsid w:val="007D0E4C"/>
    <w:rsid w:val="007D1810"/>
    <w:rsid w:val="007D3B9E"/>
    <w:rsid w:val="007D4B69"/>
    <w:rsid w:val="007D4B6A"/>
    <w:rsid w:val="007D5757"/>
    <w:rsid w:val="007E3153"/>
    <w:rsid w:val="007E5928"/>
    <w:rsid w:val="007F49A7"/>
    <w:rsid w:val="007F5BD4"/>
    <w:rsid w:val="007F7C6C"/>
    <w:rsid w:val="008054F1"/>
    <w:rsid w:val="00811A6E"/>
    <w:rsid w:val="00813612"/>
    <w:rsid w:val="00815416"/>
    <w:rsid w:val="0081558C"/>
    <w:rsid w:val="00824231"/>
    <w:rsid w:val="00824964"/>
    <w:rsid w:val="00832088"/>
    <w:rsid w:val="0083271D"/>
    <w:rsid w:val="00832C23"/>
    <w:rsid w:val="00833AF7"/>
    <w:rsid w:val="00834328"/>
    <w:rsid w:val="00835650"/>
    <w:rsid w:val="00841162"/>
    <w:rsid w:val="00841F7F"/>
    <w:rsid w:val="008440DC"/>
    <w:rsid w:val="00844606"/>
    <w:rsid w:val="00847A2E"/>
    <w:rsid w:val="008524CE"/>
    <w:rsid w:val="00855C4B"/>
    <w:rsid w:val="00856B64"/>
    <w:rsid w:val="00857999"/>
    <w:rsid w:val="00862D64"/>
    <w:rsid w:val="0088178A"/>
    <w:rsid w:val="0089356A"/>
    <w:rsid w:val="008954A1"/>
    <w:rsid w:val="008A0174"/>
    <w:rsid w:val="008A1AA4"/>
    <w:rsid w:val="008A2BF5"/>
    <w:rsid w:val="008A49C4"/>
    <w:rsid w:val="008A7481"/>
    <w:rsid w:val="008A7ECB"/>
    <w:rsid w:val="008B0AB4"/>
    <w:rsid w:val="008B1DD4"/>
    <w:rsid w:val="008B736B"/>
    <w:rsid w:val="008C0DEE"/>
    <w:rsid w:val="008C75A4"/>
    <w:rsid w:val="008D15F7"/>
    <w:rsid w:val="008D4839"/>
    <w:rsid w:val="008D67BE"/>
    <w:rsid w:val="008D6863"/>
    <w:rsid w:val="008E597C"/>
    <w:rsid w:val="008E5E04"/>
    <w:rsid w:val="008F0397"/>
    <w:rsid w:val="008F1D58"/>
    <w:rsid w:val="008F50A2"/>
    <w:rsid w:val="008F771A"/>
    <w:rsid w:val="008F797F"/>
    <w:rsid w:val="0090206E"/>
    <w:rsid w:val="00903054"/>
    <w:rsid w:val="00904C08"/>
    <w:rsid w:val="0090510E"/>
    <w:rsid w:val="00905D92"/>
    <w:rsid w:val="009065AF"/>
    <w:rsid w:val="00913087"/>
    <w:rsid w:val="00914BB6"/>
    <w:rsid w:val="00925890"/>
    <w:rsid w:val="00930F45"/>
    <w:rsid w:val="00935754"/>
    <w:rsid w:val="00937678"/>
    <w:rsid w:val="0094211B"/>
    <w:rsid w:val="00945104"/>
    <w:rsid w:val="00954E4F"/>
    <w:rsid w:val="00957A15"/>
    <w:rsid w:val="00960F98"/>
    <w:rsid w:val="00961A07"/>
    <w:rsid w:val="009705A4"/>
    <w:rsid w:val="00970B5F"/>
    <w:rsid w:val="00972EF0"/>
    <w:rsid w:val="0097711D"/>
    <w:rsid w:val="00982843"/>
    <w:rsid w:val="00984D81"/>
    <w:rsid w:val="00987C79"/>
    <w:rsid w:val="00990BDD"/>
    <w:rsid w:val="00990CA7"/>
    <w:rsid w:val="00991D47"/>
    <w:rsid w:val="0099553B"/>
    <w:rsid w:val="009A07B3"/>
    <w:rsid w:val="009A1F27"/>
    <w:rsid w:val="009A33A7"/>
    <w:rsid w:val="009A369F"/>
    <w:rsid w:val="009A3F59"/>
    <w:rsid w:val="009A7B4F"/>
    <w:rsid w:val="009B6C2B"/>
    <w:rsid w:val="009B710F"/>
    <w:rsid w:val="009C1DFF"/>
    <w:rsid w:val="009C45C5"/>
    <w:rsid w:val="009E0C47"/>
    <w:rsid w:val="009E351D"/>
    <w:rsid w:val="009E575A"/>
    <w:rsid w:val="009F0F69"/>
    <w:rsid w:val="009F3FDA"/>
    <w:rsid w:val="009F5D04"/>
    <w:rsid w:val="009F7CF1"/>
    <w:rsid w:val="00A008E3"/>
    <w:rsid w:val="00A03DB6"/>
    <w:rsid w:val="00A04E66"/>
    <w:rsid w:val="00A05414"/>
    <w:rsid w:val="00A1158C"/>
    <w:rsid w:val="00A11ACC"/>
    <w:rsid w:val="00A15EAD"/>
    <w:rsid w:val="00A17A56"/>
    <w:rsid w:val="00A200FB"/>
    <w:rsid w:val="00A20FA4"/>
    <w:rsid w:val="00A22BD0"/>
    <w:rsid w:val="00A25D66"/>
    <w:rsid w:val="00A35827"/>
    <w:rsid w:val="00A35F19"/>
    <w:rsid w:val="00A4367F"/>
    <w:rsid w:val="00A45DC1"/>
    <w:rsid w:val="00A50AA3"/>
    <w:rsid w:val="00A517F5"/>
    <w:rsid w:val="00A5314A"/>
    <w:rsid w:val="00A5318A"/>
    <w:rsid w:val="00A53695"/>
    <w:rsid w:val="00A5516F"/>
    <w:rsid w:val="00A578F8"/>
    <w:rsid w:val="00A60E7F"/>
    <w:rsid w:val="00A61DAC"/>
    <w:rsid w:val="00A637B0"/>
    <w:rsid w:val="00A6446A"/>
    <w:rsid w:val="00A65080"/>
    <w:rsid w:val="00A74D95"/>
    <w:rsid w:val="00A75325"/>
    <w:rsid w:val="00A826F6"/>
    <w:rsid w:val="00A86044"/>
    <w:rsid w:val="00A879E3"/>
    <w:rsid w:val="00A93A8E"/>
    <w:rsid w:val="00A97807"/>
    <w:rsid w:val="00AA4684"/>
    <w:rsid w:val="00AA583F"/>
    <w:rsid w:val="00AA5FC7"/>
    <w:rsid w:val="00AB2494"/>
    <w:rsid w:val="00AB2ACC"/>
    <w:rsid w:val="00AB7380"/>
    <w:rsid w:val="00AC00B6"/>
    <w:rsid w:val="00AE163F"/>
    <w:rsid w:val="00AE2278"/>
    <w:rsid w:val="00AE3627"/>
    <w:rsid w:val="00AE3AF0"/>
    <w:rsid w:val="00AE4006"/>
    <w:rsid w:val="00AF0AC1"/>
    <w:rsid w:val="00AF1D8E"/>
    <w:rsid w:val="00AF2901"/>
    <w:rsid w:val="00AF59FA"/>
    <w:rsid w:val="00B0014B"/>
    <w:rsid w:val="00B02519"/>
    <w:rsid w:val="00B03619"/>
    <w:rsid w:val="00B131E8"/>
    <w:rsid w:val="00B1341C"/>
    <w:rsid w:val="00B15874"/>
    <w:rsid w:val="00B15E82"/>
    <w:rsid w:val="00B17D48"/>
    <w:rsid w:val="00B20941"/>
    <w:rsid w:val="00B21B61"/>
    <w:rsid w:val="00B22EC8"/>
    <w:rsid w:val="00B23D47"/>
    <w:rsid w:val="00B2551B"/>
    <w:rsid w:val="00B419CF"/>
    <w:rsid w:val="00B423A8"/>
    <w:rsid w:val="00B457CE"/>
    <w:rsid w:val="00B51F16"/>
    <w:rsid w:val="00B605D9"/>
    <w:rsid w:val="00B6119B"/>
    <w:rsid w:val="00B63EBE"/>
    <w:rsid w:val="00B64D66"/>
    <w:rsid w:val="00B7038B"/>
    <w:rsid w:val="00B75121"/>
    <w:rsid w:val="00B75F5F"/>
    <w:rsid w:val="00B866EF"/>
    <w:rsid w:val="00B86B75"/>
    <w:rsid w:val="00B87A46"/>
    <w:rsid w:val="00B913B5"/>
    <w:rsid w:val="00B915C3"/>
    <w:rsid w:val="00B92CC6"/>
    <w:rsid w:val="00B95DD2"/>
    <w:rsid w:val="00B969D4"/>
    <w:rsid w:val="00B971CD"/>
    <w:rsid w:val="00BA23A4"/>
    <w:rsid w:val="00BA6253"/>
    <w:rsid w:val="00BB05A2"/>
    <w:rsid w:val="00BB1D9F"/>
    <w:rsid w:val="00BB5F36"/>
    <w:rsid w:val="00BB6037"/>
    <w:rsid w:val="00BB666C"/>
    <w:rsid w:val="00BC0ACC"/>
    <w:rsid w:val="00BC0C4D"/>
    <w:rsid w:val="00BC48D5"/>
    <w:rsid w:val="00BC6671"/>
    <w:rsid w:val="00BC6943"/>
    <w:rsid w:val="00BC70BD"/>
    <w:rsid w:val="00BC7F86"/>
    <w:rsid w:val="00BD0360"/>
    <w:rsid w:val="00BD4E36"/>
    <w:rsid w:val="00BE0B7D"/>
    <w:rsid w:val="00BE26E4"/>
    <w:rsid w:val="00BE35E9"/>
    <w:rsid w:val="00BE58D1"/>
    <w:rsid w:val="00BE59F5"/>
    <w:rsid w:val="00BF096D"/>
    <w:rsid w:val="00BF0D01"/>
    <w:rsid w:val="00BF176D"/>
    <w:rsid w:val="00BF1E47"/>
    <w:rsid w:val="00BF22C7"/>
    <w:rsid w:val="00BF56FE"/>
    <w:rsid w:val="00C04041"/>
    <w:rsid w:val="00C057AF"/>
    <w:rsid w:val="00C12511"/>
    <w:rsid w:val="00C1596D"/>
    <w:rsid w:val="00C16D12"/>
    <w:rsid w:val="00C25E3E"/>
    <w:rsid w:val="00C266CA"/>
    <w:rsid w:val="00C26F52"/>
    <w:rsid w:val="00C31318"/>
    <w:rsid w:val="00C326E8"/>
    <w:rsid w:val="00C34F5F"/>
    <w:rsid w:val="00C36279"/>
    <w:rsid w:val="00C4085E"/>
    <w:rsid w:val="00C436FA"/>
    <w:rsid w:val="00C45B50"/>
    <w:rsid w:val="00C4655A"/>
    <w:rsid w:val="00C531E6"/>
    <w:rsid w:val="00C65960"/>
    <w:rsid w:val="00C70C00"/>
    <w:rsid w:val="00C74F20"/>
    <w:rsid w:val="00C76FCB"/>
    <w:rsid w:val="00C81131"/>
    <w:rsid w:val="00C81B61"/>
    <w:rsid w:val="00C83096"/>
    <w:rsid w:val="00C84249"/>
    <w:rsid w:val="00C90EBE"/>
    <w:rsid w:val="00C91B33"/>
    <w:rsid w:val="00C91FCE"/>
    <w:rsid w:val="00C92A7C"/>
    <w:rsid w:val="00C96425"/>
    <w:rsid w:val="00CA1F60"/>
    <w:rsid w:val="00CA5E39"/>
    <w:rsid w:val="00CB33E4"/>
    <w:rsid w:val="00CB4551"/>
    <w:rsid w:val="00CB4B0F"/>
    <w:rsid w:val="00CB6976"/>
    <w:rsid w:val="00CC7D25"/>
    <w:rsid w:val="00CD1E25"/>
    <w:rsid w:val="00CD2C42"/>
    <w:rsid w:val="00CD47DB"/>
    <w:rsid w:val="00CD6B02"/>
    <w:rsid w:val="00CF2388"/>
    <w:rsid w:val="00CF34EC"/>
    <w:rsid w:val="00CF4C8F"/>
    <w:rsid w:val="00D022FA"/>
    <w:rsid w:val="00D055D0"/>
    <w:rsid w:val="00D05E92"/>
    <w:rsid w:val="00D065D1"/>
    <w:rsid w:val="00D07235"/>
    <w:rsid w:val="00D22E63"/>
    <w:rsid w:val="00D23B19"/>
    <w:rsid w:val="00D24A22"/>
    <w:rsid w:val="00D2607E"/>
    <w:rsid w:val="00D27047"/>
    <w:rsid w:val="00D358D1"/>
    <w:rsid w:val="00D36741"/>
    <w:rsid w:val="00D40107"/>
    <w:rsid w:val="00D403F2"/>
    <w:rsid w:val="00D43C15"/>
    <w:rsid w:val="00D46F6E"/>
    <w:rsid w:val="00D47729"/>
    <w:rsid w:val="00D53535"/>
    <w:rsid w:val="00D54E8F"/>
    <w:rsid w:val="00D57F93"/>
    <w:rsid w:val="00D60066"/>
    <w:rsid w:val="00D618E7"/>
    <w:rsid w:val="00D621E7"/>
    <w:rsid w:val="00D63BE4"/>
    <w:rsid w:val="00D66973"/>
    <w:rsid w:val="00D669BF"/>
    <w:rsid w:val="00D67818"/>
    <w:rsid w:val="00D678F4"/>
    <w:rsid w:val="00D73653"/>
    <w:rsid w:val="00D75615"/>
    <w:rsid w:val="00D85601"/>
    <w:rsid w:val="00D85834"/>
    <w:rsid w:val="00DA2C62"/>
    <w:rsid w:val="00DA3785"/>
    <w:rsid w:val="00DA58F9"/>
    <w:rsid w:val="00DA7257"/>
    <w:rsid w:val="00DC07BB"/>
    <w:rsid w:val="00DC16F0"/>
    <w:rsid w:val="00DC1C88"/>
    <w:rsid w:val="00DC379C"/>
    <w:rsid w:val="00DC5EDD"/>
    <w:rsid w:val="00DC6AF5"/>
    <w:rsid w:val="00DD1629"/>
    <w:rsid w:val="00DD20E2"/>
    <w:rsid w:val="00DD2311"/>
    <w:rsid w:val="00DD451D"/>
    <w:rsid w:val="00DD491D"/>
    <w:rsid w:val="00DD753B"/>
    <w:rsid w:val="00DD7D18"/>
    <w:rsid w:val="00DE24E4"/>
    <w:rsid w:val="00DF1386"/>
    <w:rsid w:val="00DF2969"/>
    <w:rsid w:val="00DF5B55"/>
    <w:rsid w:val="00DF70D1"/>
    <w:rsid w:val="00E0136A"/>
    <w:rsid w:val="00E05952"/>
    <w:rsid w:val="00E161BA"/>
    <w:rsid w:val="00E1641A"/>
    <w:rsid w:val="00E165C6"/>
    <w:rsid w:val="00E16B51"/>
    <w:rsid w:val="00E17F2D"/>
    <w:rsid w:val="00E20EBA"/>
    <w:rsid w:val="00E23E8B"/>
    <w:rsid w:val="00E2612A"/>
    <w:rsid w:val="00E26E6E"/>
    <w:rsid w:val="00E314D4"/>
    <w:rsid w:val="00E315A3"/>
    <w:rsid w:val="00E35CB2"/>
    <w:rsid w:val="00E3659C"/>
    <w:rsid w:val="00E37B27"/>
    <w:rsid w:val="00E44391"/>
    <w:rsid w:val="00E447E0"/>
    <w:rsid w:val="00E5180C"/>
    <w:rsid w:val="00E52289"/>
    <w:rsid w:val="00E5241E"/>
    <w:rsid w:val="00E5466B"/>
    <w:rsid w:val="00E57C40"/>
    <w:rsid w:val="00E60085"/>
    <w:rsid w:val="00E60A97"/>
    <w:rsid w:val="00E610A6"/>
    <w:rsid w:val="00E61558"/>
    <w:rsid w:val="00E61FA1"/>
    <w:rsid w:val="00E62F0C"/>
    <w:rsid w:val="00E71296"/>
    <w:rsid w:val="00E7192A"/>
    <w:rsid w:val="00E73D03"/>
    <w:rsid w:val="00E74722"/>
    <w:rsid w:val="00E74E23"/>
    <w:rsid w:val="00E77FBF"/>
    <w:rsid w:val="00E8455C"/>
    <w:rsid w:val="00E9097E"/>
    <w:rsid w:val="00E9141B"/>
    <w:rsid w:val="00EA0241"/>
    <w:rsid w:val="00EB00DE"/>
    <w:rsid w:val="00EB6393"/>
    <w:rsid w:val="00EC0E6F"/>
    <w:rsid w:val="00ED06F0"/>
    <w:rsid w:val="00ED2E14"/>
    <w:rsid w:val="00ED34A5"/>
    <w:rsid w:val="00EE1800"/>
    <w:rsid w:val="00EF05FC"/>
    <w:rsid w:val="00EF0606"/>
    <w:rsid w:val="00EF0C55"/>
    <w:rsid w:val="00EF46E0"/>
    <w:rsid w:val="00EF532E"/>
    <w:rsid w:val="00EF7576"/>
    <w:rsid w:val="00F028A3"/>
    <w:rsid w:val="00F050BC"/>
    <w:rsid w:val="00F053B4"/>
    <w:rsid w:val="00F0739B"/>
    <w:rsid w:val="00F07DB5"/>
    <w:rsid w:val="00F119C7"/>
    <w:rsid w:val="00F30885"/>
    <w:rsid w:val="00F31DF9"/>
    <w:rsid w:val="00F31F08"/>
    <w:rsid w:val="00F37E49"/>
    <w:rsid w:val="00F37E57"/>
    <w:rsid w:val="00F40074"/>
    <w:rsid w:val="00F4479D"/>
    <w:rsid w:val="00F47E62"/>
    <w:rsid w:val="00F55A9C"/>
    <w:rsid w:val="00F56359"/>
    <w:rsid w:val="00F60E06"/>
    <w:rsid w:val="00F6213E"/>
    <w:rsid w:val="00F62BCF"/>
    <w:rsid w:val="00F64471"/>
    <w:rsid w:val="00F6789A"/>
    <w:rsid w:val="00F7146D"/>
    <w:rsid w:val="00F76DE8"/>
    <w:rsid w:val="00F77003"/>
    <w:rsid w:val="00F8141B"/>
    <w:rsid w:val="00F842EA"/>
    <w:rsid w:val="00F85F0C"/>
    <w:rsid w:val="00F87EBE"/>
    <w:rsid w:val="00F90108"/>
    <w:rsid w:val="00F9084B"/>
    <w:rsid w:val="00F92DE9"/>
    <w:rsid w:val="00F94D07"/>
    <w:rsid w:val="00F953FF"/>
    <w:rsid w:val="00FA17DA"/>
    <w:rsid w:val="00FA1B9F"/>
    <w:rsid w:val="00FA23FD"/>
    <w:rsid w:val="00FA424B"/>
    <w:rsid w:val="00FA604C"/>
    <w:rsid w:val="00FA7B03"/>
    <w:rsid w:val="00FB199A"/>
    <w:rsid w:val="00FB22FA"/>
    <w:rsid w:val="00FB4D96"/>
    <w:rsid w:val="00FC060F"/>
    <w:rsid w:val="00FC1E2D"/>
    <w:rsid w:val="00FC2E86"/>
    <w:rsid w:val="00FC4C98"/>
    <w:rsid w:val="00FD4003"/>
    <w:rsid w:val="00FE22B9"/>
    <w:rsid w:val="00FE5D1C"/>
    <w:rsid w:val="00FF054D"/>
    <w:rsid w:val="00FF125C"/>
    <w:rsid w:val="00FF34C3"/>
    <w:rsid w:val="00FF4442"/>
    <w:rsid w:val="00FF53DB"/>
    <w:rsid w:val="00FF7397"/>
    <w:rsid w:val="183609D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85F94BDA-F46B-4B1F-BEF4-6922EB6C1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111/2041-210X.12514"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111/j.1467-9868.2010.00749.x"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016/j.foreco.2018.04.03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07/s00442-001-0855-7"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175/JCLI3700.1"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10750-008-9692-6"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DC8C9-D13D-4EC9-A12D-1B8232A0A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125</Pages>
  <Words>30697</Words>
  <Characters>174977</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205264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subject/>
  <dc:creator>Christopher Kavazos, Grant Buller, Pierre Horwitz, Ray Froend</dc:creator>
  <cp:keywords/>
  <cp:lastModifiedBy>Christopher Kavazos</cp:lastModifiedBy>
  <cp:revision>487</cp:revision>
  <dcterms:created xsi:type="dcterms:W3CDTF">2019-12-18T11:13:00Z</dcterms:created>
  <dcterms:modified xsi:type="dcterms:W3CDTF">2020-02-12T20:59:00Z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