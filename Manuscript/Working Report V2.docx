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271E08" w14:textId="0F35F906" w:rsidR="001D584F" w:rsidRPr="007A684E" w:rsidRDefault="005D6919" w:rsidP="007A684E">
      <w:pPr>
        <w:pStyle w:val="Title"/>
      </w:pPr>
      <w:r w:rsidRPr="007A684E">
        <w:t xml:space="preserve">Review of 2030 Proposed Revised Water Thresholds - Gnangara </w:t>
      </w:r>
      <w:r w:rsidR="007A684E" w:rsidRPr="007A684E">
        <w:t>Groundwater System</w:t>
      </w:r>
    </w:p>
    <w:p w14:paraId="26271E09" w14:textId="77777777" w:rsidR="001D584F" w:rsidRPr="003B09F5" w:rsidRDefault="005D6919">
      <w:pPr>
        <w:pStyle w:val="Author"/>
        <w:rPr>
          <w:rFonts w:ascii="Times New Roman" w:hAnsi="Times New Roman" w:cs="Times New Roman"/>
        </w:rPr>
      </w:pPr>
      <w:r w:rsidRPr="003B09F5">
        <w:rPr>
          <w:rFonts w:ascii="Times New Roman" w:hAnsi="Times New Roman" w:cs="Times New Roman"/>
        </w:rPr>
        <w:t>Christopher Kavazos, Grant Buller, Pierre Horwitz, Ray Froend</w:t>
      </w:r>
    </w:p>
    <w:p w14:paraId="26271E0A" w14:textId="35F26096" w:rsidR="001D584F" w:rsidRPr="003B09F5" w:rsidRDefault="00605A84">
      <w:pPr>
        <w:pStyle w:val="Date"/>
        <w:rPr>
          <w:rFonts w:ascii="Times New Roman" w:hAnsi="Times New Roman" w:cs="Times New Roman"/>
        </w:rPr>
      </w:pPr>
      <w:r>
        <w:rPr>
          <w:rFonts w:ascii="Times New Roman" w:hAnsi="Times New Roman" w:cs="Times New Roman"/>
        </w:rPr>
        <w:t>1</w:t>
      </w:r>
      <w:r w:rsidR="00011E40">
        <w:rPr>
          <w:rFonts w:ascii="Times New Roman" w:hAnsi="Times New Roman" w:cs="Times New Roman"/>
        </w:rPr>
        <w:t>9</w:t>
      </w:r>
      <w:bookmarkStart w:id="0" w:name="_GoBack"/>
      <w:bookmarkEnd w:id="0"/>
      <w:r>
        <w:rPr>
          <w:rFonts w:ascii="Times New Roman" w:hAnsi="Times New Roman" w:cs="Times New Roman"/>
        </w:rPr>
        <w:t xml:space="preserve"> </w:t>
      </w:r>
      <w:r w:rsidR="007918CC">
        <w:rPr>
          <w:rFonts w:ascii="Times New Roman" w:hAnsi="Times New Roman" w:cs="Times New Roman"/>
        </w:rPr>
        <w:t>February</w:t>
      </w:r>
      <w:r w:rsidR="005D6919" w:rsidRPr="003B09F5">
        <w:rPr>
          <w:rFonts w:ascii="Times New Roman" w:hAnsi="Times New Roman" w:cs="Times New Roman"/>
        </w:rPr>
        <w:t xml:space="preserve"> 20</w:t>
      </w:r>
      <w:r w:rsidR="0029098A">
        <w:rPr>
          <w:rFonts w:ascii="Times New Roman" w:hAnsi="Times New Roman" w:cs="Times New Roman"/>
        </w:rPr>
        <w:t>20</w:t>
      </w:r>
    </w:p>
    <w:p w14:paraId="7BF01C04" w14:textId="77777777" w:rsidR="009A07B3" w:rsidRDefault="009A07B3" w:rsidP="008E597C">
      <w:pPr>
        <w:pStyle w:val="Heading1"/>
        <w:rPr>
          <w:rFonts w:cs="Times New Roman"/>
        </w:rPr>
        <w:sectPr w:rsidR="009A07B3" w:rsidSect="00605A84">
          <w:footerReference w:type="default" r:id="rId8"/>
          <w:pgSz w:w="11906" w:h="16838" w:code="9"/>
          <w:pgMar w:top="1440" w:right="1440" w:bottom="1440" w:left="1440" w:header="720" w:footer="720" w:gutter="0"/>
          <w:pgNumType w:fmt="lowerRoman" w:start="1"/>
          <w:cols w:space="720"/>
        </w:sectPr>
      </w:pPr>
      <w:bookmarkStart w:id="1" w:name="executive-summary"/>
    </w:p>
    <w:p w14:paraId="5E9CA2DC" w14:textId="3FF382DD" w:rsidR="000966A6" w:rsidRDefault="005D6919" w:rsidP="008E597C">
      <w:pPr>
        <w:pStyle w:val="Heading1"/>
        <w:rPr>
          <w:rFonts w:cs="Times New Roman"/>
        </w:rPr>
      </w:pPr>
      <w:bookmarkStart w:id="2" w:name="_Toc33019549"/>
      <w:r w:rsidRPr="003B09F5">
        <w:rPr>
          <w:rFonts w:cs="Times New Roman"/>
        </w:rPr>
        <w:lastRenderedPageBreak/>
        <w:t>Executive Summary</w:t>
      </w:r>
      <w:bookmarkEnd w:id="1"/>
      <w:bookmarkEnd w:id="2"/>
    </w:p>
    <w:p w14:paraId="383AF2BC" w14:textId="77777777" w:rsidR="008E597C" w:rsidRDefault="008E597C" w:rsidP="008E597C">
      <w:pPr>
        <w:pStyle w:val="BodyText"/>
        <w:sectPr w:rsidR="008E597C" w:rsidSect="00605A84">
          <w:pgSz w:w="11906" w:h="16838" w:code="9"/>
          <w:pgMar w:top="1440" w:right="1440" w:bottom="1440" w:left="1440" w:header="720" w:footer="720" w:gutter="0"/>
          <w:pgNumType w:fmt="lowerRoman" w:start="1"/>
          <w:cols w:space="720"/>
        </w:sectPr>
      </w:pPr>
    </w:p>
    <w:p w14:paraId="0F75EF5F" w14:textId="1999B17E" w:rsidR="008E597C" w:rsidRPr="008E597C" w:rsidRDefault="008E597C" w:rsidP="008E597C">
      <w:pPr>
        <w:pStyle w:val="BodyText"/>
      </w:pPr>
    </w:p>
    <w:sdt>
      <w:sdtPr>
        <w:rPr>
          <w:rFonts w:ascii="Times New Roman" w:eastAsiaTheme="minorHAnsi" w:hAnsi="Times New Roman" w:cs="Times New Roman"/>
          <w:color w:val="auto"/>
          <w:sz w:val="24"/>
          <w:szCs w:val="24"/>
        </w:rPr>
        <w:id w:val="1520036758"/>
        <w:docPartObj>
          <w:docPartGallery w:val="Table of Contents"/>
          <w:docPartUnique/>
        </w:docPartObj>
      </w:sdtPr>
      <w:sdtEndPr>
        <w:rPr>
          <w:b/>
          <w:bCs/>
          <w:noProof/>
        </w:rPr>
      </w:sdtEndPr>
      <w:sdtContent>
        <w:p w14:paraId="43B30C36" w14:textId="65D8128E" w:rsidR="002C5DE1" w:rsidRPr="003B09F5" w:rsidRDefault="002C5DE1">
          <w:pPr>
            <w:pStyle w:val="TOCHeading"/>
            <w:rPr>
              <w:rFonts w:ascii="Times New Roman" w:hAnsi="Times New Roman" w:cs="Times New Roman"/>
              <w:color w:val="auto"/>
            </w:rPr>
          </w:pPr>
          <w:r w:rsidRPr="003B09F5">
            <w:rPr>
              <w:rFonts w:ascii="Times New Roman" w:hAnsi="Times New Roman" w:cs="Times New Roman"/>
              <w:color w:val="auto"/>
            </w:rPr>
            <w:t>Contents</w:t>
          </w:r>
        </w:p>
        <w:p w14:paraId="62158201" w14:textId="459A5DC8" w:rsidR="00344A1B" w:rsidRDefault="002C5DE1">
          <w:pPr>
            <w:pStyle w:val="TOC1"/>
            <w:tabs>
              <w:tab w:val="right" w:leader="dot" w:pos="9016"/>
            </w:tabs>
            <w:rPr>
              <w:rFonts w:eastAsiaTheme="minorEastAsia"/>
              <w:noProof/>
              <w:sz w:val="22"/>
              <w:szCs w:val="22"/>
              <w:lang w:val="en-AU" w:eastAsia="en-AU"/>
            </w:rPr>
          </w:pPr>
          <w:r w:rsidRPr="003B09F5">
            <w:rPr>
              <w:rFonts w:ascii="Times New Roman" w:hAnsi="Times New Roman" w:cs="Times New Roman"/>
            </w:rPr>
            <w:fldChar w:fldCharType="begin"/>
          </w:r>
          <w:r w:rsidRPr="003B09F5">
            <w:rPr>
              <w:rFonts w:ascii="Times New Roman" w:hAnsi="Times New Roman" w:cs="Times New Roman"/>
            </w:rPr>
            <w:instrText xml:space="preserve"> TOC \o "1-3" \h \z \u </w:instrText>
          </w:r>
          <w:r w:rsidRPr="003B09F5">
            <w:rPr>
              <w:rFonts w:ascii="Times New Roman" w:hAnsi="Times New Roman" w:cs="Times New Roman"/>
            </w:rPr>
            <w:fldChar w:fldCharType="separate"/>
          </w:r>
          <w:hyperlink w:anchor="_Toc33019549" w:history="1">
            <w:r w:rsidR="00344A1B" w:rsidRPr="00CC34E5">
              <w:rPr>
                <w:rStyle w:val="Hyperlink"/>
                <w:rFonts w:cs="Times New Roman"/>
                <w:noProof/>
              </w:rPr>
              <w:t>Executive Summary</w:t>
            </w:r>
            <w:r w:rsidR="00344A1B">
              <w:rPr>
                <w:noProof/>
                <w:webHidden/>
              </w:rPr>
              <w:tab/>
            </w:r>
            <w:r w:rsidR="00344A1B">
              <w:rPr>
                <w:noProof/>
                <w:webHidden/>
              </w:rPr>
              <w:fldChar w:fldCharType="begin"/>
            </w:r>
            <w:r w:rsidR="00344A1B">
              <w:rPr>
                <w:noProof/>
                <w:webHidden/>
              </w:rPr>
              <w:instrText xml:space="preserve"> PAGEREF _Toc33019549 \h </w:instrText>
            </w:r>
            <w:r w:rsidR="00344A1B">
              <w:rPr>
                <w:noProof/>
                <w:webHidden/>
              </w:rPr>
            </w:r>
            <w:r w:rsidR="00344A1B">
              <w:rPr>
                <w:noProof/>
                <w:webHidden/>
              </w:rPr>
              <w:fldChar w:fldCharType="separate"/>
            </w:r>
            <w:r w:rsidR="00344A1B">
              <w:rPr>
                <w:noProof/>
                <w:webHidden/>
              </w:rPr>
              <w:t>i</w:t>
            </w:r>
            <w:r w:rsidR="00344A1B">
              <w:rPr>
                <w:noProof/>
                <w:webHidden/>
              </w:rPr>
              <w:fldChar w:fldCharType="end"/>
            </w:r>
          </w:hyperlink>
        </w:p>
        <w:p w14:paraId="6E295027" w14:textId="59E2E62F" w:rsidR="00344A1B" w:rsidRDefault="00344A1B">
          <w:pPr>
            <w:pStyle w:val="TOC1"/>
            <w:tabs>
              <w:tab w:val="right" w:leader="dot" w:pos="9016"/>
            </w:tabs>
            <w:rPr>
              <w:rFonts w:eastAsiaTheme="minorEastAsia"/>
              <w:noProof/>
              <w:sz w:val="22"/>
              <w:szCs w:val="22"/>
              <w:lang w:val="en-AU" w:eastAsia="en-AU"/>
            </w:rPr>
          </w:pPr>
          <w:hyperlink w:anchor="_Toc33019550" w:history="1">
            <w:r w:rsidRPr="00CC34E5">
              <w:rPr>
                <w:rStyle w:val="Hyperlink"/>
                <w:rFonts w:cs="Times New Roman"/>
                <w:noProof/>
              </w:rPr>
              <w:t>Introduction</w:t>
            </w:r>
            <w:r>
              <w:rPr>
                <w:noProof/>
                <w:webHidden/>
              </w:rPr>
              <w:tab/>
            </w:r>
            <w:r>
              <w:rPr>
                <w:noProof/>
                <w:webHidden/>
              </w:rPr>
              <w:fldChar w:fldCharType="begin"/>
            </w:r>
            <w:r>
              <w:rPr>
                <w:noProof/>
                <w:webHidden/>
              </w:rPr>
              <w:instrText xml:space="preserve"> PAGEREF _Toc33019550 \h </w:instrText>
            </w:r>
            <w:r>
              <w:rPr>
                <w:noProof/>
                <w:webHidden/>
              </w:rPr>
            </w:r>
            <w:r>
              <w:rPr>
                <w:noProof/>
                <w:webHidden/>
              </w:rPr>
              <w:fldChar w:fldCharType="separate"/>
            </w:r>
            <w:r>
              <w:rPr>
                <w:noProof/>
                <w:webHidden/>
              </w:rPr>
              <w:t>1</w:t>
            </w:r>
            <w:r>
              <w:rPr>
                <w:noProof/>
                <w:webHidden/>
              </w:rPr>
              <w:fldChar w:fldCharType="end"/>
            </w:r>
          </w:hyperlink>
        </w:p>
        <w:p w14:paraId="41F4E8AC" w14:textId="684777FB" w:rsidR="00344A1B" w:rsidRDefault="00344A1B">
          <w:pPr>
            <w:pStyle w:val="TOC2"/>
            <w:tabs>
              <w:tab w:val="right" w:leader="dot" w:pos="9016"/>
            </w:tabs>
            <w:rPr>
              <w:rFonts w:eastAsiaTheme="minorEastAsia"/>
              <w:noProof/>
              <w:sz w:val="22"/>
              <w:szCs w:val="22"/>
              <w:lang w:val="en-AU" w:eastAsia="en-AU"/>
            </w:rPr>
          </w:pPr>
          <w:hyperlink w:anchor="_Toc33019551" w:history="1">
            <w:r w:rsidRPr="00CC34E5">
              <w:rPr>
                <w:rStyle w:val="Hyperlink"/>
                <w:rFonts w:cs="Times New Roman"/>
                <w:noProof/>
              </w:rPr>
              <w:t>Scope of report</w:t>
            </w:r>
            <w:r>
              <w:rPr>
                <w:noProof/>
                <w:webHidden/>
              </w:rPr>
              <w:tab/>
            </w:r>
            <w:r>
              <w:rPr>
                <w:noProof/>
                <w:webHidden/>
              </w:rPr>
              <w:fldChar w:fldCharType="begin"/>
            </w:r>
            <w:r>
              <w:rPr>
                <w:noProof/>
                <w:webHidden/>
              </w:rPr>
              <w:instrText xml:space="preserve"> PAGEREF _Toc33019551 \h </w:instrText>
            </w:r>
            <w:r>
              <w:rPr>
                <w:noProof/>
                <w:webHidden/>
              </w:rPr>
            </w:r>
            <w:r>
              <w:rPr>
                <w:noProof/>
                <w:webHidden/>
              </w:rPr>
              <w:fldChar w:fldCharType="separate"/>
            </w:r>
            <w:r>
              <w:rPr>
                <w:noProof/>
                <w:webHidden/>
              </w:rPr>
              <w:t>2</w:t>
            </w:r>
            <w:r>
              <w:rPr>
                <w:noProof/>
                <w:webHidden/>
              </w:rPr>
              <w:fldChar w:fldCharType="end"/>
            </w:r>
          </w:hyperlink>
        </w:p>
        <w:p w14:paraId="6B8ED5BD" w14:textId="097E7AC5" w:rsidR="00344A1B" w:rsidRDefault="00344A1B">
          <w:pPr>
            <w:pStyle w:val="TOC2"/>
            <w:tabs>
              <w:tab w:val="right" w:leader="dot" w:pos="9016"/>
            </w:tabs>
            <w:rPr>
              <w:rFonts w:eastAsiaTheme="minorEastAsia"/>
              <w:noProof/>
              <w:sz w:val="22"/>
              <w:szCs w:val="22"/>
              <w:lang w:val="en-AU" w:eastAsia="en-AU"/>
            </w:rPr>
          </w:pPr>
          <w:hyperlink w:anchor="_Toc33019552" w:history="1">
            <w:r w:rsidRPr="00CC34E5">
              <w:rPr>
                <w:rStyle w:val="Hyperlink"/>
                <w:rFonts w:cs="Times New Roman"/>
                <w:noProof/>
              </w:rPr>
              <w:t>Structure of report</w:t>
            </w:r>
            <w:r>
              <w:rPr>
                <w:noProof/>
                <w:webHidden/>
              </w:rPr>
              <w:tab/>
            </w:r>
            <w:r>
              <w:rPr>
                <w:noProof/>
                <w:webHidden/>
              </w:rPr>
              <w:fldChar w:fldCharType="begin"/>
            </w:r>
            <w:r>
              <w:rPr>
                <w:noProof/>
                <w:webHidden/>
              </w:rPr>
              <w:instrText xml:space="preserve"> PAGEREF _Toc33019552 \h </w:instrText>
            </w:r>
            <w:r>
              <w:rPr>
                <w:noProof/>
                <w:webHidden/>
              </w:rPr>
            </w:r>
            <w:r>
              <w:rPr>
                <w:noProof/>
                <w:webHidden/>
              </w:rPr>
              <w:fldChar w:fldCharType="separate"/>
            </w:r>
            <w:r>
              <w:rPr>
                <w:noProof/>
                <w:webHidden/>
              </w:rPr>
              <w:t>3</w:t>
            </w:r>
            <w:r>
              <w:rPr>
                <w:noProof/>
                <w:webHidden/>
              </w:rPr>
              <w:fldChar w:fldCharType="end"/>
            </w:r>
          </w:hyperlink>
        </w:p>
        <w:p w14:paraId="61AAA9E5" w14:textId="4737916F" w:rsidR="00344A1B" w:rsidRDefault="00344A1B">
          <w:pPr>
            <w:pStyle w:val="TOC1"/>
            <w:tabs>
              <w:tab w:val="right" w:leader="dot" w:pos="9016"/>
            </w:tabs>
            <w:rPr>
              <w:rFonts w:eastAsiaTheme="minorEastAsia"/>
              <w:noProof/>
              <w:sz w:val="22"/>
              <w:szCs w:val="22"/>
              <w:lang w:val="en-AU" w:eastAsia="en-AU"/>
            </w:rPr>
          </w:pPr>
          <w:hyperlink w:anchor="_Toc33019553" w:history="1">
            <w:r w:rsidRPr="00CC34E5">
              <w:rPr>
                <w:rStyle w:val="Hyperlink"/>
                <w:rFonts w:cs="Times New Roman"/>
                <w:noProof/>
              </w:rPr>
              <w:t>Methodology</w:t>
            </w:r>
            <w:r>
              <w:rPr>
                <w:noProof/>
                <w:webHidden/>
              </w:rPr>
              <w:tab/>
            </w:r>
            <w:r>
              <w:rPr>
                <w:noProof/>
                <w:webHidden/>
              </w:rPr>
              <w:fldChar w:fldCharType="begin"/>
            </w:r>
            <w:r>
              <w:rPr>
                <w:noProof/>
                <w:webHidden/>
              </w:rPr>
              <w:instrText xml:space="preserve"> PAGEREF _Toc33019553 \h </w:instrText>
            </w:r>
            <w:r>
              <w:rPr>
                <w:noProof/>
                <w:webHidden/>
              </w:rPr>
            </w:r>
            <w:r>
              <w:rPr>
                <w:noProof/>
                <w:webHidden/>
              </w:rPr>
              <w:fldChar w:fldCharType="separate"/>
            </w:r>
            <w:r>
              <w:rPr>
                <w:noProof/>
                <w:webHidden/>
              </w:rPr>
              <w:t>6</w:t>
            </w:r>
            <w:r>
              <w:rPr>
                <w:noProof/>
                <w:webHidden/>
              </w:rPr>
              <w:fldChar w:fldCharType="end"/>
            </w:r>
          </w:hyperlink>
        </w:p>
        <w:p w14:paraId="6B44A84E" w14:textId="7378CBFF" w:rsidR="00344A1B" w:rsidRDefault="00344A1B">
          <w:pPr>
            <w:pStyle w:val="TOC2"/>
            <w:tabs>
              <w:tab w:val="right" w:leader="dot" w:pos="9016"/>
            </w:tabs>
            <w:rPr>
              <w:rFonts w:eastAsiaTheme="minorEastAsia"/>
              <w:noProof/>
              <w:sz w:val="22"/>
              <w:szCs w:val="22"/>
              <w:lang w:val="en-AU" w:eastAsia="en-AU"/>
            </w:rPr>
          </w:pPr>
          <w:hyperlink w:anchor="_Toc33019554" w:history="1">
            <w:r w:rsidRPr="00CC34E5">
              <w:rPr>
                <w:rStyle w:val="Hyperlink"/>
                <w:rFonts w:cs="Times New Roman"/>
                <w:noProof/>
              </w:rPr>
              <w:t>Vegetation monitoring</w:t>
            </w:r>
            <w:r>
              <w:rPr>
                <w:noProof/>
                <w:webHidden/>
              </w:rPr>
              <w:tab/>
            </w:r>
            <w:r>
              <w:rPr>
                <w:noProof/>
                <w:webHidden/>
              </w:rPr>
              <w:fldChar w:fldCharType="begin"/>
            </w:r>
            <w:r>
              <w:rPr>
                <w:noProof/>
                <w:webHidden/>
              </w:rPr>
              <w:instrText xml:space="preserve"> PAGEREF _Toc33019554 \h </w:instrText>
            </w:r>
            <w:r>
              <w:rPr>
                <w:noProof/>
                <w:webHidden/>
              </w:rPr>
            </w:r>
            <w:r>
              <w:rPr>
                <w:noProof/>
                <w:webHidden/>
              </w:rPr>
              <w:fldChar w:fldCharType="separate"/>
            </w:r>
            <w:r>
              <w:rPr>
                <w:noProof/>
                <w:webHidden/>
              </w:rPr>
              <w:t>8</w:t>
            </w:r>
            <w:r>
              <w:rPr>
                <w:noProof/>
                <w:webHidden/>
              </w:rPr>
              <w:fldChar w:fldCharType="end"/>
            </w:r>
          </w:hyperlink>
        </w:p>
        <w:p w14:paraId="43F9AAAD" w14:textId="63DB454F" w:rsidR="00344A1B" w:rsidRDefault="00344A1B">
          <w:pPr>
            <w:pStyle w:val="TOC2"/>
            <w:tabs>
              <w:tab w:val="right" w:leader="dot" w:pos="9016"/>
            </w:tabs>
            <w:rPr>
              <w:rFonts w:eastAsiaTheme="minorEastAsia"/>
              <w:noProof/>
              <w:sz w:val="22"/>
              <w:szCs w:val="22"/>
              <w:lang w:val="en-AU" w:eastAsia="en-AU"/>
            </w:rPr>
          </w:pPr>
          <w:hyperlink w:anchor="_Toc33019555" w:history="1">
            <w:r w:rsidRPr="00CC34E5">
              <w:rPr>
                <w:rStyle w:val="Hyperlink"/>
                <w:rFonts w:cs="Times New Roman"/>
                <w:noProof/>
              </w:rPr>
              <w:t>Aquatic invertebrate monitoring</w:t>
            </w:r>
            <w:r>
              <w:rPr>
                <w:noProof/>
                <w:webHidden/>
              </w:rPr>
              <w:tab/>
            </w:r>
            <w:r>
              <w:rPr>
                <w:noProof/>
                <w:webHidden/>
              </w:rPr>
              <w:fldChar w:fldCharType="begin"/>
            </w:r>
            <w:r>
              <w:rPr>
                <w:noProof/>
                <w:webHidden/>
              </w:rPr>
              <w:instrText xml:space="preserve"> PAGEREF _Toc33019555 \h </w:instrText>
            </w:r>
            <w:r>
              <w:rPr>
                <w:noProof/>
                <w:webHidden/>
              </w:rPr>
            </w:r>
            <w:r>
              <w:rPr>
                <w:noProof/>
                <w:webHidden/>
              </w:rPr>
              <w:fldChar w:fldCharType="separate"/>
            </w:r>
            <w:r>
              <w:rPr>
                <w:noProof/>
                <w:webHidden/>
              </w:rPr>
              <w:t>9</w:t>
            </w:r>
            <w:r>
              <w:rPr>
                <w:noProof/>
                <w:webHidden/>
              </w:rPr>
              <w:fldChar w:fldCharType="end"/>
            </w:r>
          </w:hyperlink>
        </w:p>
        <w:p w14:paraId="5C158FE1" w14:textId="7A1E6165" w:rsidR="00344A1B" w:rsidRDefault="00344A1B">
          <w:pPr>
            <w:pStyle w:val="TOC2"/>
            <w:tabs>
              <w:tab w:val="right" w:leader="dot" w:pos="9016"/>
            </w:tabs>
            <w:rPr>
              <w:rFonts w:eastAsiaTheme="minorEastAsia"/>
              <w:noProof/>
              <w:sz w:val="22"/>
              <w:szCs w:val="22"/>
              <w:lang w:val="en-AU" w:eastAsia="en-AU"/>
            </w:rPr>
          </w:pPr>
          <w:hyperlink w:anchor="_Toc33019556" w:history="1">
            <w:r w:rsidRPr="00CC34E5">
              <w:rPr>
                <w:rStyle w:val="Hyperlink"/>
                <w:rFonts w:cs="Times New Roman"/>
                <w:noProof/>
              </w:rPr>
              <w:t>Statistical analyses</w:t>
            </w:r>
            <w:r>
              <w:rPr>
                <w:noProof/>
                <w:webHidden/>
              </w:rPr>
              <w:tab/>
            </w:r>
            <w:r>
              <w:rPr>
                <w:noProof/>
                <w:webHidden/>
              </w:rPr>
              <w:fldChar w:fldCharType="begin"/>
            </w:r>
            <w:r>
              <w:rPr>
                <w:noProof/>
                <w:webHidden/>
              </w:rPr>
              <w:instrText xml:space="preserve"> PAGEREF _Toc33019556 \h </w:instrText>
            </w:r>
            <w:r>
              <w:rPr>
                <w:noProof/>
                <w:webHidden/>
              </w:rPr>
            </w:r>
            <w:r>
              <w:rPr>
                <w:noProof/>
                <w:webHidden/>
              </w:rPr>
              <w:fldChar w:fldCharType="separate"/>
            </w:r>
            <w:r>
              <w:rPr>
                <w:noProof/>
                <w:webHidden/>
              </w:rPr>
              <w:t>9</w:t>
            </w:r>
            <w:r>
              <w:rPr>
                <w:noProof/>
                <w:webHidden/>
              </w:rPr>
              <w:fldChar w:fldCharType="end"/>
            </w:r>
          </w:hyperlink>
        </w:p>
        <w:p w14:paraId="423D8D32" w14:textId="6DBCADEB" w:rsidR="00344A1B" w:rsidRDefault="00344A1B">
          <w:pPr>
            <w:pStyle w:val="TOC2"/>
            <w:tabs>
              <w:tab w:val="right" w:leader="dot" w:pos="9016"/>
            </w:tabs>
            <w:rPr>
              <w:rFonts w:eastAsiaTheme="minorEastAsia"/>
              <w:noProof/>
              <w:sz w:val="22"/>
              <w:szCs w:val="22"/>
              <w:lang w:val="en-AU" w:eastAsia="en-AU"/>
            </w:rPr>
          </w:pPr>
          <w:hyperlink w:anchor="_Toc33019557" w:history="1">
            <w:r w:rsidRPr="00CC34E5">
              <w:rPr>
                <w:rStyle w:val="Hyperlink"/>
                <w:rFonts w:cs="Times New Roman"/>
                <w:noProof/>
              </w:rPr>
              <w:t>Water quality monitoring</w:t>
            </w:r>
            <w:r>
              <w:rPr>
                <w:noProof/>
                <w:webHidden/>
              </w:rPr>
              <w:tab/>
            </w:r>
            <w:r>
              <w:rPr>
                <w:noProof/>
                <w:webHidden/>
              </w:rPr>
              <w:fldChar w:fldCharType="begin"/>
            </w:r>
            <w:r>
              <w:rPr>
                <w:noProof/>
                <w:webHidden/>
              </w:rPr>
              <w:instrText xml:space="preserve"> PAGEREF _Toc33019557 \h </w:instrText>
            </w:r>
            <w:r>
              <w:rPr>
                <w:noProof/>
                <w:webHidden/>
              </w:rPr>
            </w:r>
            <w:r>
              <w:rPr>
                <w:noProof/>
                <w:webHidden/>
              </w:rPr>
              <w:fldChar w:fldCharType="separate"/>
            </w:r>
            <w:r>
              <w:rPr>
                <w:noProof/>
                <w:webHidden/>
              </w:rPr>
              <w:t>9</w:t>
            </w:r>
            <w:r>
              <w:rPr>
                <w:noProof/>
                <w:webHidden/>
              </w:rPr>
              <w:fldChar w:fldCharType="end"/>
            </w:r>
          </w:hyperlink>
        </w:p>
        <w:p w14:paraId="4E5E8490" w14:textId="72F1E45D" w:rsidR="00344A1B" w:rsidRDefault="00344A1B">
          <w:pPr>
            <w:pStyle w:val="TOC1"/>
            <w:tabs>
              <w:tab w:val="right" w:leader="dot" w:pos="9016"/>
            </w:tabs>
            <w:rPr>
              <w:rFonts w:eastAsiaTheme="minorEastAsia"/>
              <w:noProof/>
              <w:sz w:val="22"/>
              <w:szCs w:val="22"/>
              <w:lang w:val="en-AU" w:eastAsia="en-AU"/>
            </w:rPr>
          </w:pPr>
          <w:hyperlink w:anchor="_Toc33019558" w:history="1">
            <w:r w:rsidRPr="00CC34E5">
              <w:rPr>
                <w:rStyle w:val="Hyperlink"/>
                <w:rFonts w:cs="Times New Roman"/>
                <w:noProof/>
              </w:rPr>
              <w:t>Tasks 1-3: Assessment of 2030 proposed minimum thresholds</w:t>
            </w:r>
            <w:r>
              <w:rPr>
                <w:noProof/>
                <w:webHidden/>
              </w:rPr>
              <w:tab/>
            </w:r>
            <w:r>
              <w:rPr>
                <w:noProof/>
                <w:webHidden/>
              </w:rPr>
              <w:fldChar w:fldCharType="begin"/>
            </w:r>
            <w:r>
              <w:rPr>
                <w:noProof/>
                <w:webHidden/>
              </w:rPr>
              <w:instrText xml:space="preserve"> PAGEREF _Toc33019558 \h </w:instrText>
            </w:r>
            <w:r>
              <w:rPr>
                <w:noProof/>
                <w:webHidden/>
              </w:rPr>
            </w:r>
            <w:r>
              <w:rPr>
                <w:noProof/>
                <w:webHidden/>
              </w:rPr>
              <w:fldChar w:fldCharType="separate"/>
            </w:r>
            <w:r>
              <w:rPr>
                <w:noProof/>
                <w:webHidden/>
              </w:rPr>
              <w:t>11</w:t>
            </w:r>
            <w:r>
              <w:rPr>
                <w:noProof/>
                <w:webHidden/>
              </w:rPr>
              <w:fldChar w:fldCharType="end"/>
            </w:r>
          </w:hyperlink>
        </w:p>
        <w:p w14:paraId="1B107A81" w14:textId="3F687F27" w:rsidR="00344A1B" w:rsidRDefault="00344A1B">
          <w:pPr>
            <w:pStyle w:val="TOC2"/>
            <w:tabs>
              <w:tab w:val="right" w:leader="dot" w:pos="9016"/>
            </w:tabs>
            <w:rPr>
              <w:rFonts w:eastAsiaTheme="minorEastAsia"/>
              <w:noProof/>
              <w:sz w:val="22"/>
              <w:szCs w:val="22"/>
              <w:lang w:val="en-AU" w:eastAsia="en-AU"/>
            </w:rPr>
          </w:pPr>
          <w:hyperlink w:anchor="_Toc33019559" w:history="1">
            <w:r w:rsidRPr="00CC34E5">
              <w:rPr>
                <w:rStyle w:val="Hyperlink"/>
                <w:rFonts w:cs="Times New Roman"/>
                <w:noProof/>
              </w:rPr>
              <w:t>Lake Goollelal</w:t>
            </w:r>
            <w:r>
              <w:rPr>
                <w:noProof/>
                <w:webHidden/>
              </w:rPr>
              <w:tab/>
            </w:r>
            <w:r>
              <w:rPr>
                <w:noProof/>
                <w:webHidden/>
              </w:rPr>
              <w:fldChar w:fldCharType="begin"/>
            </w:r>
            <w:r>
              <w:rPr>
                <w:noProof/>
                <w:webHidden/>
              </w:rPr>
              <w:instrText xml:space="preserve"> PAGEREF _Toc33019559 \h </w:instrText>
            </w:r>
            <w:r>
              <w:rPr>
                <w:noProof/>
                <w:webHidden/>
              </w:rPr>
            </w:r>
            <w:r>
              <w:rPr>
                <w:noProof/>
                <w:webHidden/>
              </w:rPr>
              <w:fldChar w:fldCharType="separate"/>
            </w:r>
            <w:r>
              <w:rPr>
                <w:noProof/>
                <w:webHidden/>
              </w:rPr>
              <w:t>15</w:t>
            </w:r>
            <w:r>
              <w:rPr>
                <w:noProof/>
                <w:webHidden/>
              </w:rPr>
              <w:fldChar w:fldCharType="end"/>
            </w:r>
          </w:hyperlink>
        </w:p>
        <w:p w14:paraId="623879CF" w14:textId="22B9F1E5" w:rsidR="00344A1B" w:rsidRDefault="00344A1B">
          <w:pPr>
            <w:pStyle w:val="TOC3"/>
            <w:tabs>
              <w:tab w:val="right" w:leader="dot" w:pos="9016"/>
            </w:tabs>
            <w:rPr>
              <w:rFonts w:eastAsiaTheme="minorEastAsia"/>
              <w:noProof/>
              <w:sz w:val="22"/>
              <w:szCs w:val="22"/>
              <w:lang w:val="en-AU" w:eastAsia="en-AU"/>
            </w:rPr>
          </w:pPr>
          <w:hyperlink w:anchor="_Toc33019560" w:history="1">
            <w:r w:rsidRPr="00CC34E5">
              <w:rPr>
                <w:rStyle w:val="Hyperlink"/>
                <w:rFonts w:cs="Times New Roman"/>
                <w:noProof/>
              </w:rPr>
              <w:t>Current hydrological regime</w:t>
            </w:r>
            <w:r>
              <w:rPr>
                <w:noProof/>
                <w:webHidden/>
              </w:rPr>
              <w:tab/>
            </w:r>
            <w:r>
              <w:rPr>
                <w:noProof/>
                <w:webHidden/>
              </w:rPr>
              <w:fldChar w:fldCharType="begin"/>
            </w:r>
            <w:r>
              <w:rPr>
                <w:noProof/>
                <w:webHidden/>
              </w:rPr>
              <w:instrText xml:space="preserve"> PAGEREF _Toc33019560 \h </w:instrText>
            </w:r>
            <w:r>
              <w:rPr>
                <w:noProof/>
                <w:webHidden/>
              </w:rPr>
            </w:r>
            <w:r>
              <w:rPr>
                <w:noProof/>
                <w:webHidden/>
              </w:rPr>
              <w:fldChar w:fldCharType="separate"/>
            </w:r>
            <w:r>
              <w:rPr>
                <w:noProof/>
                <w:webHidden/>
              </w:rPr>
              <w:t>15</w:t>
            </w:r>
            <w:r>
              <w:rPr>
                <w:noProof/>
                <w:webHidden/>
              </w:rPr>
              <w:fldChar w:fldCharType="end"/>
            </w:r>
          </w:hyperlink>
        </w:p>
        <w:p w14:paraId="2BA5D6F6" w14:textId="66A44F14" w:rsidR="00344A1B" w:rsidRDefault="00344A1B">
          <w:pPr>
            <w:pStyle w:val="TOC3"/>
            <w:tabs>
              <w:tab w:val="right" w:leader="dot" w:pos="9016"/>
            </w:tabs>
            <w:rPr>
              <w:rFonts w:eastAsiaTheme="minorEastAsia"/>
              <w:noProof/>
              <w:sz w:val="22"/>
              <w:szCs w:val="22"/>
              <w:lang w:val="en-AU" w:eastAsia="en-AU"/>
            </w:rPr>
          </w:pPr>
          <w:hyperlink w:anchor="_Toc33019561" w:history="1">
            <w:r w:rsidRPr="00CC34E5">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_Toc33019561 \h </w:instrText>
            </w:r>
            <w:r>
              <w:rPr>
                <w:noProof/>
                <w:webHidden/>
              </w:rPr>
            </w:r>
            <w:r>
              <w:rPr>
                <w:noProof/>
                <w:webHidden/>
              </w:rPr>
              <w:fldChar w:fldCharType="separate"/>
            </w:r>
            <w:r>
              <w:rPr>
                <w:noProof/>
                <w:webHidden/>
              </w:rPr>
              <w:t>16</w:t>
            </w:r>
            <w:r>
              <w:rPr>
                <w:noProof/>
                <w:webHidden/>
              </w:rPr>
              <w:fldChar w:fldCharType="end"/>
            </w:r>
          </w:hyperlink>
        </w:p>
        <w:p w14:paraId="14347044" w14:textId="223DD707" w:rsidR="00344A1B" w:rsidRDefault="00344A1B">
          <w:pPr>
            <w:pStyle w:val="TOC2"/>
            <w:tabs>
              <w:tab w:val="right" w:leader="dot" w:pos="9016"/>
            </w:tabs>
            <w:rPr>
              <w:rFonts w:eastAsiaTheme="minorEastAsia"/>
              <w:noProof/>
              <w:sz w:val="22"/>
              <w:szCs w:val="22"/>
              <w:lang w:val="en-AU" w:eastAsia="en-AU"/>
            </w:rPr>
          </w:pPr>
          <w:hyperlink w:anchor="_Toc33019562" w:history="1">
            <w:r w:rsidRPr="00CC34E5">
              <w:rPr>
                <w:rStyle w:val="Hyperlink"/>
                <w:rFonts w:cs="Times New Roman"/>
                <w:noProof/>
              </w:rPr>
              <w:t>Loch McNess</w:t>
            </w:r>
            <w:r>
              <w:rPr>
                <w:noProof/>
                <w:webHidden/>
              </w:rPr>
              <w:tab/>
            </w:r>
            <w:r>
              <w:rPr>
                <w:noProof/>
                <w:webHidden/>
              </w:rPr>
              <w:fldChar w:fldCharType="begin"/>
            </w:r>
            <w:r>
              <w:rPr>
                <w:noProof/>
                <w:webHidden/>
              </w:rPr>
              <w:instrText xml:space="preserve"> PAGEREF _Toc33019562 \h </w:instrText>
            </w:r>
            <w:r>
              <w:rPr>
                <w:noProof/>
                <w:webHidden/>
              </w:rPr>
            </w:r>
            <w:r>
              <w:rPr>
                <w:noProof/>
                <w:webHidden/>
              </w:rPr>
              <w:fldChar w:fldCharType="separate"/>
            </w:r>
            <w:r>
              <w:rPr>
                <w:noProof/>
                <w:webHidden/>
              </w:rPr>
              <w:t>20</w:t>
            </w:r>
            <w:r>
              <w:rPr>
                <w:noProof/>
                <w:webHidden/>
              </w:rPr>
              <w:fldChar w:fldCharType="end"/>
            </w:r>
          </w:hyperlink>
        </w:p>
        <w:p w14:paraId="3AC38C76" w14:textId="7C7686F9" w:rsidR="00344A1B" w:rsidRDefault="00344A1B">
          <w:pPr>
            <w:pStyle w:val="TOC3"/>
            <w:tabs>
              <w:tab w:val="right" w:leader="dot" w:pos="9016"/>
            </w:tabs>
            <w:rPr>
              <w:rFonts w:eastAsiaTheme="minorEastAsia"/>
              <w:noProof/>
              <w:sz w:val="22"/>
              <w:szCs w:val="22"/>
              <w:lang w:val="en-AU" w:eastAsia="en-AU"/>
            </w:rPr>
          </w:pPr>
          <w:hyperlink w:anchor="_Toc33019563" w:history="1">
            <w:r w:rsidRPr="00CC34E5">
              <w:rPr>
                <w:rStyle w:val="Hyperlink"/>
                <w:rFonts w:cs="Times New Roman"/>
                <w:noProof/>
              </w:rPr>
              <w:t>Hydrology</w:t>
            </w:r>
            <w:r>
              <w:rPr>
                <w:noProof/>
                <w:webHidden/>
              </w:rPr>
              <w:tab/>
            </w:r>
            <w:r>
              <w:rPr>
                <w:noProof/>
                <w:webHidden/>
              </w:rPr>
              <w:fldChar w:fldCharType="begin"/>
            </w:r>
            <w:r>
              <w:rPr>
                <w:noProof/>
                <w:webHidden/>
              </w:rPr>
              <w:instrText xml:space="preserve"> PAGEREF _Toc33019563 \h </w:instrText>
            </w:r>
            <w:r>
              <w:rPr>
                <w:noProof/>
                <w:webHidden/>
              </w:rPr>
            </w:r>
            <w:r>
              <w:rPr>
                <w:noProof/>
                <w:webHidden/>
              </w:rPr>
              <w:fldChar w:fldCharType="separate"/>
            </w:r>
            <w:r>
              <w:rPr>
                <w:noProof/>
                <w:webHidden/>
              </w:rPr>
              <w:t>20</w:t>
            </w:r>
            <w:r>
              <w:rPr>
                <w:noProof/>
                <w:webHidden/>
              </w:rPr>
              <w:fldChar w:fldCharType="end"/>
            </w:r>
          </w:hyperlink>
        </w:p>
        <w:p w14:paraId="7AF067B3" w14:textId="0EA25C03" w:rsidR="00344A1B" w:rsidRDefault="00344A1B">
          <w:pPr>
            <w:pStyle w:val="TOC3"/>
            <w:tabs>
              <w:tab w:val="right" w:leader="dot" w:pos="9016"/>
            </w:tabs>
            <w:rPr>
              <w:rFonts w:eastAsiaTheme="minorEastAsia"/>
              <w:noProof/>
              <w:sz w:val="22"/>
              <w:szCs w:val="22"/>
              <w:lang w:val="en-AU" w:eastAsia="en-AU"/>
            </w:rPr>
          </w:pPr>
          <w:hyperlink w:anchor="_Toc33019564" w:history="1">
            <w:r w:rsidRPr="00CC34E5">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_Toc33019564 \h </w:instrText>
            </w:r>
            <w:r>
              <w:rPr>
                <w:noProof/>
                <w:webHidden/>
              </w:rPr>
            </w:r>
            <w:r>
              <w:rPr>
                <w:noProof/>
                <w:webHidden/>
              </w:rPr>
              <w:fldChar w:fldCharType="separate"/>
            </w:r>
            <w:r>
              <w:rPr>
                <w:noProof/>
                <w:webHidden/>
              </w:rPr>
              <w:t>21</w:t>
            </w:r>
            <w:r>
              <w:rPr>
                <w:noProof/>
                <w:webHidden/>
              </w:rPr>
              <w:fldChar w:fldCharType="end"/>
            </w:r>
          </w:hyperlink>
        </w:p>
        <w:p w14:paraId="73C74040" w14:textId="272A1DB7" w:rsidR="00344A1B" w:rsidRDefault="00344A1B">
          <w:pPr>
            <w:pStyle w:val="TOC2"/>
            <w:tabs>
              <w:tab w:val="right" w:leader="dot" w:pos="9016"/>
            </w:tabs>
            <w:rPr>
              <w:rFonts w:eastAsiaTheme="minorEastAsia"/>
              <w:noProof/>
              <w:sz w:val="22"/>
              <w:szCs w:val="22"/>
              <w:lang w:val="en-AU" w:eastAsia="en-AU"/>
            </w:rPr>
          </w:pPr>
          <w:hyperlink w:anchor="_Toc33019565" w:history="1">
            <w:r w:rsidRPr="00CC34E5">
              <w:rPr>
                <w:rStyle w:val="Hyperlink"/>
                <w:rFonts w:cs="Times New Roman"/>
                <w:noProof/>
              </w:rPr>
              <w:t>Lake Yonderup</w:t>
            </w:r>
            <w:r>
              <w:rPr>
                <w:noProof/>
                <w:webHidden/>
              </w:rPr>
              <w:tab/>
            </w:r>
            <w:r>
              <w:rPr>
                <w:noProof/>
                <w:webHidden/>
              </w:rPr>
              <w:fldChar w:fldCharType="begin"/>
            </w:r>
            <w:r>
              <w:rPr>
                <w:noProof/>
                <w:webHidden/>
              </w:rPr>
              <w:instrText xml:space="preserve"> PAGEREF _Toc33019565 \h </w:instrText>
            </w:r>
            <w:r>
              <w:rPr>
                <w:noProof/>
                <w:webHidden/>
              </w:rPr>
            </w:r>
            <w:r>
              <w:rPr>
                <w:noProof/>
                <w:webHidden/>
              </w:rPr>
              <w:fldChar w:fldCharType="separate"/>
            </w:r>
            <w:r>
              <w:rPr>
                <w:noProof/>
                <w:webHidden/>
              </w:rPr>
              <w:t>26</w:t>
            </w:r>
            <w:r>
              <w:rPr>
                <w:noProof/>
                <w:webHidden/>
              </w:rPr>
              <w:fldChar w:fldCharType="end"/>
            </w:r>
          </w:hyperlink>
        </w:p>
        <w:p w14:paraId="3DF8CBC4" w14:textId="17F035B6" w:rsidR="00344A1B" w:rsidRDefault="00344A1B">
          <w:pPr>
            <w:pStyle w:val="TOC3"/>
            <w:tabs>
              <w:tab w:val="right" w:leader="dot" w:pos="9016"/>
            </w:tabs>
            <w:rPr>
              <w:rFonts w:eastAsiaTheme="minorEastAsia"/>
              <w:noProof/>
              <w:sz w:val="22"/>
              <w:szCs w:val="22"/>
              <w:lang w:val="en-AU" w:eastAsia="en-AU"/>
            </w:rPr>
          </w:pPr>
          <w:hyperlink w:anchor="_Toc33019566" w:history="1">
            <w:r w:rsidRPr="00CC34E5">
              <w:rPr>
                <w:rStyle w:val="Hyperlink"/>
                <w:rFonts w:cs="Times New Roman"/>
                <w:noProof/>
              </w:rPr>
              <w:t>Hydrology</w:t>
            </w:r>
            <w:r>
              <w:rPr>
                <w:noProof/>
                <w:webHidden/>
              </w:rPr>
              <w:tab/>
            </w:r>
            <w:r>
              <w:rPr>
                <w:noProof/>
                <w:webHidden/>
              </w:rPr>
              <w:fldChar w:fldCharType="begin"/>
            </w:r>
            <w:r>
              <w:rPr>
                <w:noProof/>
                <w:webHidden/>
              </w:rPr>
              <w:instrText xml:space="preserve"> PAGEREF _Toc33019566 \h </w:instrText>
            </w:r>
            <w:r>
              <w:rPr>
                <w:noProof/>
                <w:webHidden/>
              </w:rPr>
            </w:r>
            <w:r>
              <w:rPr>
                <w:noProof/>
                <w:webHidden/>
              </w:rPr>
              <w:fldChar w:fldCharType="separate"/>
            </w:r>
            <w:r>
              <w:rPr>
                <w:noProof/>
                <w:webHidden/>
              </w:rPr>
              <w:t>26</w:t>
            </w:r>
            <w:r>
              <w:rPr>
                <w:noProof/>
                <w:webHidden/>
              </w:rPr>
              <w:fldChar w:fldCharType="end"/>
            </w:r>
          </w:hyperlink>
        </w:p>
        <w:p w14:paraId="0CADE311" w14:textId="1620D85F" w:rsidR="00344A1B" w:rsidRDefault="00344A1B">
          <w:pPr>
            <w:pStyle w:val="TOC3"/>
            <w:tabs>
              <w:tab w:val="right" w:leader="dot" w:pos="9016"/>
            </w:tabs>
            <w:rPr>
              <w:rFonts w:eastAsiaTheme="minorEastAsia"/>
              <w:noProof/>
              <w:sz w:val="22"/>
              <w:szCs w:val="22"/>
              <w:lang w:val="en-AU" w:eastAsia="en-AU"/>
            </w:rPr>
          </w:pPr>
          <w:hyperlink w:anchor="_Toc33019567" w:history="1">
            <w:r w:rsidRPr="00CC34E5">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_Toc33019567 \h </w:instrText>
            </w:r>
            <w:r>
              <w:rPr>
                <w:noProof/>
                <w:webHidden/>
              </w:rPr>
            </w:r>
            <w:r>
              <w:rPr>
                <w:noProof/>
                <w:webHidden/>
              </w:rPr>
              <w:fldChar w:fldCharType="separate"/>
            </w:r>
            <w:r>
              <w:rPr>
                <w:noProof/>
                <w:webHidden/>
              </w:rPr>
              <w:t>27</w:t>
            </w:r>
            <w:r>
              <w:rPr>
                <w:noProof/>
                <w:webHidden/>
              </w:rPr>
              <w:fldChar w:fldCharType="end"/>
            </w:r>
          </w:hyperlink>
        </w:p>
        <w:p w14:paraId="05ECB3E2" w14:textId="77A22C5C" w:rsidR="00344A1B" w:rsidRDefault="00344A1B">
          <w:pPr>
            <w:pStyle w:val="TOC2"/>
            <w:tabs>
              <w:tab w:val="right" w:leader="dot" w:pos="9016"/>
            </w:tabs>
            <w:rPr>
              <w:rFonts w:eastAsiaTheme="minorEastAsia"/>
              <w:noProof/>
              <w:sz w:val="22"/>
              <w:szCs w:val="22"/>
              <w:lang w:val="en-AU" w:eastAsia="en-AU"/>
            </w:rPr>
          </w:pPr>
          <w:hyperlink w:anchor="_Toc33019568" w:history="1">
            <w:r w:rsidRPr="00CC34E5">
              <w:rPr>
                <w:rStyle w:val="Hyperlink"/>
                <w:rFonts w:cs="Times New Roman"/>
                <w:noProof/>
              </w:rPr>
              <w:t>Lake Joondalup</w:t>
            </w:r>
            <w:r>
              <w:rPr>
                <w:noProof/>
                <w:webHidden/>
              </w:rPr>
              <w:tab/>
            </w:r>
            <w:r>
              <w:rPr>
                <w:noProof/>
                <w:webHidden/>
              </w:rPr>
              <w:fldChar w:fldCharType="begin"/>
            </w:r>
            <w:r>
              <w:rPr>
                <w:noProof/>
                <w:webHidden/>
              </w:rPr>
              <w:instrText xml:space="preserve"> PAGEREF _Toc33019568 \h </w:instrText>
            </w:r>
            <w:r>
              <w:rPr>
                <w:noProof/>
                <w:webHidden/>
              </w:rPr>
            </w:r>
            <w:r>
              <w:rPr>
                <w:noProof/>
                <w:webHidden/>
              </w:rPr>
              <w:fldChar w:fldCharType="separate"/>
            </w:r>
            <w:r>
              <w:rPr>
                <w:noProof/>
                <w:webHidden/>
              </w:rPr>
              <w:t>30</w:t>
            </w:r>
            <w:r>
              <w:rPr>
                <w:noProof/>
                <w:webHidden/>
              </w:rPr>
              <w:fldChar w:fldCharType="end"/>
            </w:r>
          </w:hyperlink>
        </w:p>
        <w:p w14:paraId="64BD9B1F" w14:textId="64E5FD9A" w:rsidR="00344A1B" w:rsidRDefault="00344A1B">
          <w:pPr>
            <w:pStyle w:val="TOC3"/>
            <w:tabs>
              <w:tab w:val="right" w:leader="dot" w:pos="9016"/>
            </w:tabs>
            <w:rPr>
              <w:rFonts w:eastAsiaTheme="minorEastAsia"/>
              <w:noProof/>
              <w:sz w:val="22"/>
              <w:szCs w:val="22"/>
              <w:lang w:val="en-AU" w:eastAsia="en-AU"/>
            </w:rPr>
          </w:pPr>
          <w:hyperlink w:anchor="_Toc33019569" w:history="1">
            <w:r w:rsidRPr="00CC34E5">
              <w:rPr>
                <w:rStyle w:val="Hyperlink"/>
                <w:rFonts w:cs="Times New Roman"/>
                <w:noProof/>
              </w:rPr>
              <w:t>Hydrology</w:t>
            </w:r>
            <w:r>
              <w:rPr>
                <w:noProof/>
                <w:webHidden/>
              </w:rPr>
              <w:tab/>
            </w:r>
            <w:r>
              <w:rPr>
                <w:noProof/>
                <w:webHidden/>
              </w:rPr>
              <w:fldChar w:fldCharType="begin"/>
            </w:r>
            <w:r>
              <w:rPr>
                <w:noProof/>
                <w:webHidden/>
              </w:rPr>
              <w:instrText xml:space="preserve"> PAGEREF _Toc33019569 \h </w:instrText>
            </w:r>
            <w:r>
              <w:rPr>
                <w:noProof/>
                <w:webHidden/>
              </w:rPr>
            </w:r>
            <w:r>
              <w:rPr>
                <w:noProof/>
                <w:webHidden/>
              </w:rPr>
              <w:fldChar w:fldCharType="separate"/>
            </w:r>
            <w:r>
              <w:rPr>
                <w:noProof/>
                <w:webHidden/>
              </w:rPr>
              <w:t>30</w:t>
            </w:r>
            <w:r>
              <w:rPr>
                <w:noProof/>
                <w:webHidden/>
              </w:rPr>
              <w:fldChar w:fldCharType="end"/>
            </w:r>
          </w:hyperlink>
        </w:p>
        <w:p w14:paraId="58F4F30A" w14:textId="4E6C3803" w:rsidR="00344A1B" w:rsidRDefault="00344A1B">
          <w:pPr>
            <w:pStyle w:val="TOC3"/>
            <w:tabs>
              <w:tab w:val="right" w:leader="dot" w:pos="9016"/>
            </w:tabs>
            <w:rPr>
              <w:rFonts w:eastAsiaTheme="minorEastAsia"/>
              <w:noProof/>
              <w:sz w:val="22"/>
              <w:szCs w:val="22"/>
              <w:lang w:val="en-AU" w:eastAsia="en-AU"/>
            </w:rPr>
          </w:pPr>
          <w:hyperlink w:anchor="_Toc33019570" w:history="1">
            <w:r w:rsidRPr="00CC34E5">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_Toc33019570 \h </w:instrText>
            </w:r>
            <w:r>
              <w:rPr>
                <w:noProof/>
                <w:webHidden/>
              </w:rPr>
            </w:r>
            <w:r>
              <w:rPr>
                <w:noProof/>
                <w:webHidden/>
              </w:rPr>
              <w:fldChar w:fldCharType="separate"/>
            </w:r>
            <w:r>
              <w:rPr>
                <w:noProof/>
                <w:webHidden/>
              </w:rPr>
              <w:t>31</w:t>
            </w:r>
            <w:r>
              <w:rPr>
                <w:noProof/>
                <w:webHidden/>
              </w:rPr>
              <w:fldChar w:fldCharType="end"/>
            </w:r>
          </w:hyperlink>
        </w:p>
        <w:p w14:paraId="481CAD5C" w14:textId="36FB117A" w:rsidR="00344A1B" w:rsidRDefault="00344A1B">
          <w:pPr>
            <w:pStyle w:val="TOC2"/>
            <w:tabs>
              <w:tab w:val="right" w:leader="dot" w:pos="9016"/>
            </w:tabs>
            <w:rPr>
              <w:rFonts w:eastAsiaTheme="minorEastAsia"/>
              <w:noProof/>
              <w:sz w:val="22"/>
              <w:szCs w:val="22"/>
              <w:lang w:val="en-AU" w:eastAsia="en-AU"/>
            </w:rPr>
          </w:pPr>
          <w:hyperlink w:anchor="_Toc33019571" w:history="1">
            <w:r w:rsidRPr="00CC34E5">
              <w:rPr>
                <w:rStyle w:val="Hyperlink"/>
                <w:rFonts w:cs="Times New Roman"/>
                <w:noProof/>
              </w:rPr>
              <w:t>Lake Mariginiup</w:t>
            </w:r>
            <w:r>
              <w:rPr>
                <w:noProof/>
                <w:webHidden/>
              </w:rPr>
              <w:tab/>
            </w:r>
            <w:r>
              <w:rPr>
                <w:noProof/>
                <w:webHidden/>
              </w:rPr>
              <w:fldChar w:fldCharType="begin"/>
            </w:r>
            <w:r>
              <w:rPr>
                <w:noProof/>
                <w:webHidden/>
              </w:rPr>
              <w:instrText xml:space="preserve"> PAGEREF _Toc33019571 \h </w:instrText>
            </w:r>
            <w:r>
              <w:rPr>
                <w:noProof/>
                <w:webHidden/>
              </w:rPr>
            </w:r>
            <w:r>
              <w:rPr>
                <w:noProof/>
                <w:webHidden/>
              </w:rPr>
              <w:fldChar w:fldCharType="separate"/>
            </w:r>
            <w:r>
              <w:rPr>
                <w:noProof/>
                <w:webHidden/>
              </w:rPr>
              <w:t>34</w:t>
            </w:r>
            <w:r>
              <w:rPr>
                <w:noProof/>
                <w:webHidden/>
              </w:rPr>
              <w:fldChar w:fldCharType="end"/>
            </w:r>
          </w:hyperlink>
        </w:p>
        <w:p w14:paraId="0F337D63" w14:textId="7DED825C" w:rsidR="00344A1B" w:rsidRDefault="00344A1B">
          <w:pPr>
            <w:pStyle w:val="TOC3"/>
            <w:tabs>
              <w:tab w:val="right" w:leader="dot" w:pos="9016"/>
            </w:tabs>
            <w:rPr>
              <w:rFonts w:eastAsiaTheme="minorEastAsia"/>
              <w:noProof/>
              <w:sz w:val="22"/>
              <w:szCs w:val="22"/>
              <w:lang w:val="en-AU" w:eastAsia="en-AU"/>
            </w:rPr>
          </w:pPr>
          <w:hyperlink w:anchor="_Toc33019572" w:history="1">
            <w:r w:rsidRPr="00CC34E5">
              <w:rPr>
                <w:rStyle w:val="Hyperlink"/>
                <w:rFonts w:cs="Times New Roman"/>
                <w:noProof/>
              </w:rPr>
              <w:t>Hydrology</w:t>
            </w:r>
            <w:r>
              <w:rPr>
                <w:noProof/>
                <w:webHidden/>
              </w:rPr>
              <w:tab/>
            </w:r>
            <w:r>
              <w:rPr>
                <w:noProof/>
                <w:webHidden/>
              </w:rPr>
              <w:fldChar w:fldCharType="begin"/>
            </w:r>
            <w:r>
              <w:rPr>
                <w:noProof/>
                <w:webHidden/>
              </w:rPr>
              <w:instrText xml:space="preserve"> PAGEREF _Toc33019572 \h </w:instrText>
            </w:r>
            <w:r>
              <w:rPr>
                <w:noProof/>
                <w:webHidden/>
              </w:rPr>
            </w:r>
            <w:r>
              <w:rPr>
                <w:noProof/>
                <w:webHidden/>
              </w:rPr>
              <w:fldChar w:fldCharType="separate"/>
            </w:r>
            <w:r>
              <w:rPr>
                <w:noProof/>
                <w:webHidden/>
              </w:rPr>
              <w:t>34</w:t>
            </w:r>
            <w:r>
              <w:rPr>
                <w:noProof/>
                <w:webHidden/>
              </w:rPr>
              <w:fldChar w:fldCharType="end"/>
            </w:r>
          </w:hyperlink>
        </w:p>
        <w:p w14:paraId="455E0612" w14:textId="215964E4" w:rsidR="00344A1B" w:rsidRDefault="00344A1B">
          <w:pPr>
            <w:pStyle w:val="TOC3"/>
            <w:tabs>
              <w:tab w:val="right" w:leader="dot" w:pos="9016"/>
            </w:tabs>
            <w:rPr>
              <w:rFonts w:eastAsiaTheme="minorEastAsia"/>
              <w:noProof/>
              <w:sz w:val="22"/>
              <w:szCs w:val="22"/>
              <w:lang w:val="en-AU" w:eastAsia="en-AU"/>
            </w:rPr>
          </w:pPr>
          <w:hyperlink w:anchor="_Toc33019573" w:history="1">
            <w:r w:rsidRPr="00CC34E5">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_Toc33019573 \h </w:instrText>
            </w:r>
            <w:r>
              <w:rPr>
                <w:noProof/>
                <w:webHidden/>
              </w:rPr>
            </w:r>
            <w:r>
              <w:rPr>
                <w:noProof/>
                <w:webHidden/>
              </w:rPr>
              <w:fldChar w:fldCharType="separate"/>
            </w:r>
            <w:r>
              <w:rPr>
                <w:noProof/>
                <w:webHidden/>
              </w:rPr>
              <w:t>35</w:t>
            </w:r>
            <w:r>
              <w:rPr>
                <w:noProof/>
                <w:webHidden/>
              </w:rPr>
              <w:fldChar w:fldCharType="end"/>
            </w:r>
          </w:hyperlink>
        </w:p>
        <w:p w14:paraId="431BC8D7" w14:textId="3276A304" w:rsidR="00344A1B" w:rsidRDefault="00344A1B">
          <w:pPr>
            <w:pStyle w:val="TOC2"/>
            <w:tabs>
              <w:tab w:val="right" w:leader="dot" w:pos="9016"/>
            </w:tabs>
            <w:rPr>
              <w:rFonts w:eastAsiaTheme="minorEastAsia"/>
              <w:noProof/>
              <w:sz w:val="22"/>
              <w:szCs w:val="22"/>
              <w:lang w:val="en-AU" w:eastAsia="en-AU"/>
            </w:rPr>
          </w:pPr>
          <w:hyperlink w:anchor="_Toc33019574" w:history="1">
            <w:r w:rsidRPr="00CC34E5">
              <w:rPr>
                <w:rStyle w:val="Hyperlink"/>
                <w:rFonts w:cs="Times New Roman"/>
                <w:noProof/>
              </w:rPr>
              <w:t>Lake Jandabup</w:t>
            </w:r>
            <w:r>
              <w:rPr>
                <w:noProof/>
                <w:webHidden/>
              </w:rPr>
              <w:tab/>
            </w:r>
            <w:r>
              <w:rPr>
                <w:noProof/>
                <w:webHidden/>
              </w:rPr>
              <w:fldChar w:fldCharType="begin"/>
            </w:r>
            <w:r>
              <w:rPr>
                <w:noProof/>
                <w:webHidden/>
              </w:rPr>
              <w:instrText xml:space="preserve"> PAGEREF _Toc33019574 \h </w:instrText>
            </w:r>
            <w:r>
              <w:rPr>
                <w:noProof/>
                <w:webHidden/>
              </w:rPr>
            </w:r>
            <w:r>
              <w:rPr>
                <w:noProof/>
                <w:webHidden/>
              </w:rPr>
              <w:fldChar w:fldCharType="separate"/>
            </w:r>
            <w:r>
              <w:rPr>
                <w:noProof/>
                <w:webHidden/>
              </w:rPr>
              <w:t>38</w:t>
            </w:r>
            <w:r>
              <w:rPr>
                <w:noProof/>
                <w:webHidden/>
              </w:rPr>
              <w:fldChar w:fldCharType="end"/>
            </w:r>
          </w:hyperlink>
        </w:p>
        <w:p w14:paraId="1BF4B3F4" w14:textId="79B0832C" w:rsidR="00344A1B" w:rsidRDefault="00344A1B">
          <w:pPr>
            <w:pStyle w:val="TOC3"/>
            <w:tabs>
              <w:tab w:val="right" w:leader="dot" w:pos="9016"/>
            </w:tabs>
            <w:rPr>
              <w:rFonts w:eastAsiaTheme="minorEastAsia"/>
              <w:noProof/>
              <w:sz w:val="22"/>
              <w:szCs w:val="22"/>
              <w:lang w:val="en-AU" w:eastAsia="en-AU"/>
            </w:rPr>
          </w:pPr>
          <w:hyperlink w:anchor="_Toc33019575" w:history="1">
            <w:r w:rsidRPr="00CC34E5">
              <w:rPr>
                <w:rStyle w:val="Hyperlink"/>
                <w:rFonts w:cs="Times New Roman"/>
                <w:noProof/>
              </w:rPr>
              <w:t>Hydrology</w:t>
            </w:r>
            <w:r>
              <w:rPr>
                <w:noProof/>
                <w:webHidden/>
              </w:rPr>
              <w:tab/>
            </w:r>
            <w:r>
              <w:rPr>
                <w:noProof/>
                <w:webHidden/>
              </w:rPr>
              <w:fldChar w:fldCharType="begin"/>
            </w:r>
            <w:r>
              <w:rPr>
                <w:noProof/>
                <w:webHidden/>
              </w:rPr>
              <w:instrText xml:space="preserve"> PAGEREF _Toc33019575 \h </w:instrText>
            </w:r>
            <w:r>
              <w:rPr>
                <w:noProof/>
                <w:webHidden/>
              </w:rPr>
            </w:r>
            <w:r>
              <w:rPr>
                <w:noProof/>
                <w:webHidden/>
              </w:rPr>
              <w:fldChar w:fldCharType="separate"/>
            </w:r>
            <w:r>
              <w:rPr>
                <w:noProof/>
                <w:webHidden/>
              </w:rPr>
              <w:t>38</w:t>
            </w:r>
            <w:r>
              <w:rPr>
                <w:noProof/>
                <w:webHidden/>
              </w:rPr>
              <w:fldChar w:fldCharType="end"/>
            </w:r>
          </w:hyperlink>
        </w:p>
        <w:p w14:paraId="15A854EF" w14:textId="6D62A573" w:rsidR="00344A1B" w:rsidRDefault="00344A1B">
          <w:pPr>
            <w:pStyle w:val="TOC3"/>
            <w:tabs>
              <w:tab w:val="right" w:leader="dot" w:pos="9016"/>
            </w:tabs>
            <w:rPr>
              <w:rFonts w:eastAsiaTheme="minorEastAsia"/>
              <w:noProof/>
              <w:sz w:val="22"/>
              <w:szCs w:val="22"/>
              <w:lang w:val="en-AU" w:eastAsia="en-AU"/>
            </w:rPr>
          </w:pPr>
          <w:hyperlink w:anchor="_Toc33019576" w:history="1">
            <w:r w:rsidRPr="00CC34E5">
              <w:rPr>
                <w:rStyle w:val="Hyperlink"/>
                <w:noProof/>
              </w:rPr>
              <w:t>Implications of revised threshold</w:t>
            </w:r>
            <w:r>
              <w:rPr>
                <w:noProof/>
                <w:webHidden/>
              </w:rPr>
              <w:tab/>
            </w:r>
            <w:r>
              <w:rPr>
                <w:noProof/>
                <w:webHidden/>
              </w:rPr>
              <w:fldChar w:fldCharType="begin"/>
            </w:r>
            <w:r>
              <w:rPr>
                <w:noProof/>
                <w:webHidden/>
              </w:rPr>
              <w:instrText xml:space="preserve"> PAGEREF _Toc33019576 \h </w:instrText>
            </w:r>
            <w:r>
              <w:rPr>
                <w:noProof/>
                <w:webHidden/>
              </w:rPr>
            </w:r>
            <w:r>
              <w:rPr>
                <w:noProof/>
                <w:webHidden/>
              </w:rPr>
              <w:fldChar w:fldCharType="separate"/>
            </w:r>
            <w:r>
              <w:rPr>
                <w:noProof/>
                <w:webHidden/>
              </w:rPr>
              <w:t>39</w:t>
            </w:r>
            <w:r>
              <w:rPr>
                <w:noProof/>
                <w:webHidden/>
              </w:rPr>
              <w:fldChar w:fldCharType="end"/>
            </w:r>
          </w:hyperlink>
        </w:p>
        <w:p w14:paraId="75CF1EA0" w14:textId="65370683" w:rsidR="00344A1B" w:rsidRDefault="00344A1B">
          <w:pPr>
            <w:pStyle w:val="TOC2"/>
            <w:tabs>
              <w:tab w:val="right" w:leader="dot" w:pos="9016"/>
            </w:tabs>
            <w:rPr>
              <w:rFonts w:eastAsiaTheme="minorEastAsia"/>
              <w:noProof/>
              <w:sz w:val="22"/>
              <w:szCs w:val="22"/>
              <w:lang w:val="en-AU" w:eastAsia="en-AU"/>
            </w:rPr>
          </w:pPr>
          <w:hyperlink w:anchor="_Toc33019577" w:history="1">
            <w:r w:rsidRPr="00CC34E5">
              <w:rPr>
                <w:rStyle w:val="Hyperlink"/>
                <w:noProof/>
              </w:rPr>
              <w:t>Lake Nowergup</w:t>
            </w:r>
            <w:r>
              <w:rPr>
                <w:noProof/>
                <w:webHidden/>
              </w:rPr>
              <w:tab/>
            </w:r>
            <w:r>
              <w:rPr>
                <w:noProof/>
                <w:webHidden/>
              </w:rPr>
              <w:fldChar w:fldCharType="begin"/>
            </w:r>
            <w:r>
              <w:rPr>
                <w:noProof/>
                <w:webHidden/>
              </w:rPr>
              <w:instrText xml:space="preserve"> PAGEREF _Toc33019577 \h </w:instrText>
            </w:r>
            <w:r>
              <w:rPr>
                <w:noProof/>
                <w:webHidden/>
              </w:rPr>
            </w:r>
            <w:r>
              <w:rPr>
                <w:noProof/>
                <w:webHidden/>
              </w:rPr>
              <w:fldChar w:fldCharType="separate"/>
            </w:r>
            <w:r>
              <w:rPr>
                <w:noProof/>
                <w:webHidden/>
              </w:rPr>
              <w:t>43</w:t>
            </w:r>
            <w:r>
              <w:rPr>
                <w:noProof/>
                <w:webHidden/>
              </w:rPr>
              <w:fldChar w:fldCharType="end"/>
            </w:r>
          </w:hyperlink>
        </w:p>
        <w:p w14:paraId="25D6DD1B" w14:textId="4665BB71" w:rsidR="00344A1B" w:rsidRDefault="00344A1B">
          <w:pPr>
            <w:pStyle w:val="TOC3"/>
            <w:tabs>
              <w:tab w:val="right" w:leader="dot" w:pos="9016"/>
            </w:tabs>
            <w:rPr>
              <w:rFonts w:eastAsiaTheme="minorEastAsia"/>
              <w:noProof/>
              <w:sz w:val="22"/>
              <w:szCs w:val="22"/>
              <w:lang w:val="en-AU" w:eastAsia="en-AU"/>
            </w:rPr>
          </w:pPr>
          <w:hyperlink w:anchor="_Toc33019578" w:history="1">
            <w:r w:rsidRPr="00CC34E5">
              <w:rPr>
                <w:rStyle w:val="Hyperlink"/>
                <w:rFonts w:cs="Times New Roman"/>
                <w:noProof/>
              </w:rPr>
              <w:t>Hydrology</w:t>
            </w:r>
            <w:r>
              <w:rPr>
                <w:noProof/>
                <w:webHidden/>
              </w:rPr>
              <w:tab/>
            </w:r>
            <w:r>
              <w:rPr>
                <w:noProof/>
                <w:webHidden/>
              </w:rPr>
              <w:fldChar w:fldCharType="begin"/>
            </w:r>
            <w:r>
              <w:rPr>
                <w:noProof/>
                <w:webHidden/>
              </w:rPr>
              <w:instrText xml:space="preserve"> PAGEREF _Toc33019578 \h </w:instrText>
            </w:r>
            <w:r>
              <w:rPr>
                <w:noProof/>
                <w:webHidden/>
              </w:rPr>
            </w:r>
            <w:r>
              <w:rPr>
                <w:noProof/>
                <w:webHidden/>
              </w:rPr>
              <w:fldChar w:fldCharType="separate"/>
            </w:r>
            <w:r>
              <w:rPr>
                <w:noProof/>
                <w:webHidden/>
              </w:rPr>
              <w:t>43</w:t>
            </w:r>
            <w:r>
              <w:rPr>
                <w:noProof/>
                <w:webHidden/>
              </w:rPr>
              <w:fldChar w:fldCharType="end"/>
            </w:r>
          </w:hyperlink>
        </w:p>
        <w:p w14:paraId="3EED2DC0" w14:textId="753212AB" w:rsidR="00344A1B" w:rsidRDefault="00344A1B">
          <w:pPr>
            <w:pStyle w:val="TOC3"/>
            <w:tabs>
              <w:tab w:val="right" w:leader="dot" w:pos="9016"/>
            </w:tabs>
            <w:rPr>
              <w:rFonts w:eastAsiaTheme="minorEastAsia"/>
              <w:noProof/>
              <w:sz w:val="22"/>
              <w:szCs w:val="22"/>
              <w:lang w:val="en-AU" w:eastAsia="en-AU"/>
            </w:rPr>
          </w:pPr>
          <w:hyperlink w:anchor="_Toc33019579" w:history="1">
            <w:r w:rsidRPr="00CC34E5">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_Toc33019579 \h </w:instrText>
            </w:r>
            <w:r>
              <w:rPr>
                <w:noProof/>
                <w:webHidden/>
              </w:rPr>
            </w:r>
            <w:r>
              <w:rPr>
                <w:noProof/>
                <w:webHidden/>
              </w:rPr>
              <w:fldChar w:fldCharType="separate"/>
            </w:r>
            <w:r>
              <w:rPr>
                <w:noProof/>
                <w:webHidden/>
              </w:rPr>
              <w:t>44</w:t>
            </w:r>
            <w:r>
              <w:rPr>
                <w:noProof/>
                <w:webHidden/>
              </w:rPr>
              <w:fldChar w:fldCharType="end"/>
            </w:r>
          </w:hyperlink>
        </w:p>
        <w:p w14:paraId="2C00E988" w14:textId="7FB043A5" w:rsidR="00344A1B" w:rsidRDefault="00344A1B">
          <w:pPr>
            <w:pStyle w:val="TOC2"/>
            <w:tabs>
              <w:tab w:val="right" w:leader="dot" w:pos="9016"/>
            </w:tabs>
            <w:rPr>
              <w:rFonts w:eastAsiaTheme="minorEastAsia"/>
              <w:noProof/>
              <w:sz w:val="22"/>
              <w:szCs w:val="22"/>
              <w:lang w:val="en-AU" w:eastAsia="en-AU"/>
            </w:rPr>
          </w:pPr>
          <w:hyperlink w:anchor="_Toc33019580" w:history="1">
            <w:r w:rsidRPr="00CC34E5">
              <w:rPr>
                <w:rStyle w:val="Hyperlink"/>
                <w:rFonts w:cs="Times New Roman"/>
                <w:noProof/>
              </w:rPr>
              <w:t>Lake Wilgarup</w:t>
            </w:r>
            <w:r>
              <w:rPr>
                <w:noProof/>
                <w:webHidden/>
              </w:rPr>
              <w:tab/>
            </w:r>
            <w:r>
              <w:rPr>
                <w:noProof/>
                <w:webHidden/>
              </w:rPr>
              <w:fldChar w:fldCharType="begin"/>
            </w:r>
            <w:r>
              <w:rPr>
                <w:noProof/>
                <w:webHidden/>
              </w:rPr>
              <w:instrText xml:space="preserve"> PAGEREF _Toc33019580 \h </w:instrText>
            </w:r>
            <w:r>
              <w:rPr>
                <w:noProof/>
                <w:webHidden/>
              </w:rPr>
            </w:r>
            <w:r>
              <w:rPr>
                <w:noProof/>
                <w:webHidden/>
              </w:rPr>
              <w:fldChar w:fldCharType="separate"/>
            </w:r>
            <w:r>
              <w:rPr>
                <w:noProof/>
                <w:webHidden/>
              </w:rPr>
              <w:t>47</w:t>
            </w:r>
            <w:r>
              <w:rPr>
                <w:noProof/>
                <w:webHidden/>
              </w:rPr>
              <w:fldChar w:fldCharType="end"/>
            </w:r>
          </w:hyperlink>
        </w:p>
        <w:p w14:paraId="3A0BC486" w14:textId="12AE61C0" w:rsidR="00344A1B" w:rsidRDefault="00344A1B">
          <w:pPr>
            <w:pStyle w:val="TOC3"/>
            <w:tabs>
              <w:tab w:val="right" w:leader="dot" w:pos="9016"/>
            </w:tabs>
            <w:rPr>
              <w:rFonts w:eastAsiaTheme="minorEastAsia"/>
              <w:noProof/>
              <w:sz w:val="22"/>
              <w:szCs w:val="22"/>
              <w:lang w:val="en-AU" w:eastAsia="en-AU"/>
            </w:rPr>
          </w:pPr>
          <w:hyperlink w:anchor="_Toc33019581" w:history="1">
            <w:r w:rsidRPr="00CC34E5">
              <w:rPr>
                <w:rStyle w:val="Hyperlink"/>
                <w:rFonts w:cs="Times New Roman"/>
                <w:noProof/>
              </w:rPr>
              <w:t>Hydrology</w:t>
            </w:r>
            <w:r>
              <w:rPr>
                <w:noProof/>
                <w:webHidden/>
              </w:rPr>
              <w:tab/>
            </w:r>
            <w:r>
              <w:rPr>
                <w:noProof/>
                <w:webHidden/>
              </w:rPr>
              <w:fldChar w:fldCharType="begin"/>
            </w:r>
            <w:r>
              <w:rPr>
                <w:noProof/>
                <w:webHidden/>
              </w:rPr>
              <w:instrText xml:space="preserve"> PAGEREF _Toc33019581 \h </w:instrText>
            </w:r>
            <w:r>
              <w:rPr>
                <w:noProof/>
                <w:webHidden/>
              </w:rPr>
            </w:r>
            <w:r>
              <w:rPr>
                <w:noProof/>
                <w:webHidden/>
              </w:rPr>
              <w:fldChar w:fldCharType="separate"/>
            </w:r>
            <w:r>
              <w:rPr>
                <w:noProof/>
                <w:webHidden/>
              </w:rPr>
              <w:t>47</w:t>
            </w:r>
            <w:r>
              <w:rPr>
                <w:noProof/>
                <w:webHidden/>
              </w:rPr>
              <w:fldChar w:fldCharType="end"/>
            </w:r>
          </w:hyperlink>
        </w:p>
        <w:p w14:paraId="707F1268" w14:textId="35B0D143" w:rsidR="00344A1B" w:rsidRDefault="00344A1B">
          <w:pPr>
            <w:pStyle w:val="TOC3"/>
            <w:tabs>
              <w:tab w:val="right" w:leader="dot" w:pos="9016"/>
            </w:tabs>
            <w:rPr>
              <w:rFonts w:eastAsiaTheme="minorEastAsia"/>
              <w:noProof/>
              <w:sz w:val="22"/>
              <w:szCs w:val="22"/>
              <w:lang w:val="en-AU" w:eastAsia="en-AU"/>
            </w:rPr>
          </w:pPr>
          <w:hyperlink w:anchor="_Toc33019582" w:history="1">
            <w:r w:rsidRPr="00CC34E5">
              <w:rPr>
                <w:rStyle w:val="Hyperlink"/>
                <w:noProof/>
              </w:rPr>
              <w:t>Implications of revised threshold</w:t>
            </w:r>
            <w:r>
              <w:rPr>
                <w:noProof/>
                <w:webHidden/>
              </w:rPr>
              <w:tab/>
            </w:r>
            <w:r>
              <w:rPr>
                <w:noProof/>
                <w:webHidden/>
              </w:rPr>
              <w:fldChar w:fldCharType="begin"/>
            </w:r>
            <w:r>
              <w:rPr>
                <w:noProof/>
                <w:webHidden/>
              </w:rPr>
              <w:instrText xml:space="preserve"> PAGEREF _Toc33019582 \h </w:instrText>
            </w:r>
            <w:r>
              <w:rPr>
                <w:noProof/>
                <w:webHidden/>
              </w:rPr>
            </w:r>
            <w:r>
              <w:rPr>
                <w:noProof/>
                <w:webHidden/>
              </w:rPr>
              <w:fldChar w:fldCharType="separate"/>
            </w:r>
            <w:r>
              <w:rPr>
                <w:noProof/>
                <w:webHidden/>
              </w:rPr>
              <w:t>48</w:t>
            </w:r>
            <w:r>
              <w:rPr>
                <w:noProof/>
                <w:webHidden/>
              </w:rPr>
              <w:fldChar w:fldCharType="end"/>
            </w:r>
          </w:hyperlink>
        </w:p>
        <w:p w14:paraId="55F215CB" w14:textId="6A0F5E33" w:rsidR="00344A1B" w:rsidRDefault="00344A1B">
          <w:pPr>
            <w:pStyle w:val="TOC2"/>
            <w:tabs>
              <w:tab w:val="right" w:leader="dot" w:pos="9016"/>
            </w:tabs>
            <w:rPr>
              <w:rFonts w:eastAsiaTheme="minorEastAsia"/>
              <w:noProof/>
              <w:sz w:val="22"/>
              <w:szCs w:val="22"/>
              <w:lang w:val="en-AU" w:eastAsia="en-AU"/>
            </w:rPr>
          </w:pPr>
          <w:hyperlink w:anchor="_Toc33019583" w:history="1">
            <w:r w:rsidRPr="00CC34E5">
              <w:rPr>
                <w:rStyle w:val="Hyperlink"/>
                <w:rFonts w:cs="Times New Roman"/>
                <w:noProof/>
              </w:rPr>
              <w:t>Pipidinny Swamp</w:t>
            </w:r>
            <w:r>
              <w:rPr>
                <w:noProof/>
                <w:webHidden/>
              </w:rPr>
              <w:tab/>
            </w:r>
            <w:r>
              <w:rPr>
                <w:noProof/>
                <w:webHidden/>
              </w:rPr>
              <w:fldChar w:fldCharType="begin"/>
            </w:r>
            <w:r>
              <w:rPr>
                <w:noProof/>
                <w:webHidden/>
              </w:rPr>
              <w:instrText xml:space="preserve"> PAGEREF _Toc33019583 \h </w:instrText>
            </w:r>
            <w:r>
              <w:rPr>
                <w:noProof/>
                <w:webHidden/>
              </w:rPr>
            </w:r>
            <w:r>
              <w:rPr>
                <w:noProof/>
                <w:webHidden/>
              </w:rPr>
              <w:fldChar w:fldCharType="separate"/>
            </w:r>
            <w:r>
              <w:rPr>
                <w:noProof/>
                <w:webHidden/>
              </w:rPr>
              <w:t>51</w:t>
            </w:r>
            <w:r>
              <w:rPr>
                <w:noProof/>
                <w:webHidden/>
              </w:rPr>
              <w:fldChar w:fldCharType="end"/>
            </w:r>
          </w:hyperlink>
        </w:p>
        <w:p w14:paraId="433AE9E2" w14:textId="48C24EAF" w:rsidR="00344A1B" w:rsidRDefault="00344A1B">
          <w:pPr>
            <w:pStyle w:val="TOC3"/>
            <w:tabs>
              <w:tab w:val="right" w:leader="dot" w:pos="9016"/>
            </w:tabs>
            <w:rPr>
              <w:rFonts w:eastAsiaTheme="minorEastAsia"/>
              <w:noProof/>
              <w:sz w:val="22"/>
              <w:szCs w:val="22"/>
              <w:lang w:val="en-AU" w:eastAsia="en-AU"/>
            </w:rPr>
          </w:pPr>
          <w:hyperlink w:anchor="_Toc33019584" w:history="1">
            <w:r w:rsidRPr="00CC34E5">
              <w:rPr>
                <w:rStyle w:val="Hyperlink"/>
                <w:rFonts w:cs="Times New Roman"/>
                <w:noProof/>
              </w:rPr>
              <w:t>Hydrology</w:t>
            </w:r>
            <w:r>
              <w:rPr>
                <w:noProof/>
                <w:webHidden/>
              </w:rPr>
              <w:tab/>
            </w:r>
            <w:r>
              <w:rPr>
                <w:noProof/>
                <w:webHidden/>
              </w:rPr>
              <w:fldChar w:fldCharType="begin"/>
            </w:r>
            <w:r>
              <w:rPr>
                <w:noProof/>
                <w:webHidden/>
              </w:rPr>
              <w:instrText xml:space="preserve"> PAGEREF _Toc33019584 \h </w:instrText>
            </w:r>
            <w:r>
              <w:rPr>
                <w:noProof/>
                <w:webHidden/>
              </w:rPr>
            </w:r>
            <w:r>
              <w:rPr>
                <w:noProof/>
                <w:webHidden/>
              </w:rPr>
              <w:fldChar w:fldCharType="separate"/>
            </w:r>
            <w:r>
              <w:rPr>
                <w:noProof/>
                <w:webHidden/>
              </w:rPr>
              <w:t>51</w:t>
            </w:r>
            <w:r>
              <w:rPr>
                <w:noProof/>
                <w:webHidden/>
              </w:rPr>
              <w:fldChar w:fldCharType="end"/>
            </w:r>
          </w:hyperlink>
        </w:p>
        <w:p w14:paraId="462B5479" w14:textId="63FE2D5C" w:rsidR="00344A1B" w:rsidRDefault="00344A1B">
          <w:pPr>
            <w:pStyle w:val="TOC3"/>
            <w:tabs>
              <w:tab w:val="right" w:leader="dot" w:pos="9016"/>
            </w:tabs>
            <w:rPr>
              <w:rFonts w:eastAsiaTheme="minorEastAsia"/>
              <w:noProof/>
              <w:sz w:val="22"/>
              <w:szCs w:val="22"/>
              <w:lang w:val="en-AU" w:eastAsia="en-AU"/>
            </w:rPr>
          </w:pPr>
          <w:hyperlink w:anchor="_Toc33019585" w:history="1">
            <w:r w:rsidRPr="00CC34E5">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_Toc33019585 \h </w:instrText>
            </w:r>
            <w:r>
              <w:rPr>
                <w:noProof/>
                <w:webHidden/>
              </w:rPr>
            </w:r>
            <w:r>
              <w:rPr>
                <w:noProof/>
                <w:webHidden/>
              </w:rPr>
              <w:fldChar w:fldCharType="separate"/>
            </w:r>
            <w:r>
              <w:rPr>
                <w:noProof/>
                <w:webHidden/>
              </w:rPr>
              <w:t>52</w:t>
            </w:r>
            <w:r>
              <w:rPr>
                <w:noProof/>
                <w:webHidden/>
              </w:rPr>
              <w:fldChar w:fldCharType="end"/>
            </w:r>
          </w:hyperlink>
        </w:p>
        <w:p w14:paraId="075489D7" w14:textId="3CD694DC" w:rsidR="00344A1B" w:rsidRDefault="00344A1B">
          <w:pPr>
            <w:pStyle w:val="TOC2"/>
            <w:tabs>
              <w:tab w:val="right" w:leader="dot" w:pos="9016"/>
            </w:tabs>
            <w:rPr>
              <w:rFonts w:eastAsiaTheme="minorEastAsia"/>
              <w:noProof/>
              <w:sz w:val="22"/>
              <w:szCs w:val="22"/>
              <w:lang w:val="en-AU" w:eastAsia="en-AU"/>
            </w:rPr>
          </w:pPr>
          <w:hyperlink w:anchor="_Toc33019586" w:history="1">
            <w:r w:rsidRPr="00CC34E5">
              <w:rPr>
                <w:rStyle w:val="Hyperlink"/>
                <w:rFonts w:cs="Times New Roman"/>
                <w:noProof/>
              </w:rPr>
              <w:t>Lexia 186</w:t>
            </w:r>
            <w:r>
              <w:rPr>
                <w:noProof/>
                <w:webHidden/>
              </w:rPr>
              <w:tab/>
            </w:r>
            <w:r>
              <w:rPr>
                <w:noProof/>
                <w:webHidden/>
              </w:rPr>
              <w:fldChar w:fldCharType="begin"/>
            </w:r>
            <w:r>
              <w:rPr>
                <w:noProof/>
                <w:webHidden/>
              </w:rPr>
              <w:instrText xml:space="preserve"> PAGEREF _Toc33019586 \h </w:instrText>
            </w:r>
            <w:r>
              <w:rPr>
                <w:noProof/>
                <w:webHidden/>
              </w:rPr>
            </w:r>
            <w:r>
              <w:rPr>
                <w:noProof/>
                <w:webHidden/>
              </w:rPr>
              <w:fldChar w:fldCharType="separate"/>
            </w:r>
            <w:r>
              <w:rPr>
                <w:noProof/>
                <w:webHidden/>
              </w:rPr>
              <w:t>54</w:t>
            </w:r>
            <w:r>
              <w:rPr>
                <w:noProof/>
                <w:webHidden/>
              </w:rPr>
              <w:fldChar w:fldCharType="end"/>
            </w:r>
          </w:hyperlink>
        </w:p>
        <w:p w14:paraId="5138B573" w14:textId="77F4C318" w:rsidR="00344A1B" w:rsidRDefault="00344A1B">
          <w:pPr>
            <w:pStyle w:val="TOC3"/>
            <w:tabs>
              <w:tab w:val="right" w:leader="dot" w:pos="9016"/>
            </w:tabs>
            <w:rPr>
              <w:rFonts w:eastAsiaTheme="minorEastAsia"/>
              <w:noProof/>
              <w:sz w:val="22"/>
              <w:szCs w:val="22"/>
              <w:lang w:val="en-AU" w:eastAsia="en-AU"/>
            </w:rPr>
          </w:pPr>
          <w:hyperlink w:anchor="_Toc33019587" w:history="1">
            <w:r w:rsidRPr="00CC34E5">
              <w:rPr>
                <w:rStyle w:val="Hyperlink"/>
                <w:rFonts w:cs="Times New Roman"/>
                <w:noProof/>
              </w:rPr>
              <w:t>Hydrology</w:t>
            </w:r>
            <w:r>
              <w:rPr>
                <w:noProof/>
                <w:webHidden/>
              </w:rPr>
              <w:tab/>
            </w:r>
            <w:r>
              <w:rPr>
                <w:noProof/>
                <w:webHidden/>
              </w:rPr>
              <w:fldChar w:fldCharType="begin"/>
            </w:r>
            <w:r>
              <w:rPr>
                <w:noProof/>
                <w:webHidden/>
              </w:rPr>
              <w:instrText xml:space="preserve"> PAGEREF _Toc33019587 \h </w:instrText>
            </w:r>
            <w:r>
              <w:rPr>
                <w:noProof/>
                <w:webHidden/>
              </w:rPr>
            </w:r>
            <w:r>
              <w:rPr>
                <w:noProof/>
                <w:webHidden/>
              </w:rPr>
              <w:fldChar w:fldCharType="separate"/>
            </w:r>
            <w:r>
              <w:rPr>
                <w:noProof/>
                <w:webHidden/>
              </w:rPr>
              <w:t>54</w:t>
            </w:r>
            <w:r>
              <w:rPr>
                <w:noProof/>
                <w:webHidden/>
              </w:rPr>
              <w:fldChar w:fldCharType="end"/>
            </w:r>
          </w:hyperlink>
        </w:p>
        <w:p w14:paraId="0795ED66" w14:textId="606B42D9" w:rsidR="00344A1B" w:rsidRDefault="00344A1B">
          <w:pPr>
            <w:pStyle w:val="TOC3"/>
            <w:tabs>
              <w:tab w:val="right" w:leader="dot" w:pos="9016"/>
            </w:tabs>
            <w:rPr>
              <w:rFonts w:eastAsiaTheme="minorEastAsia"/>
              <w:noProof/>
              <w:sz w:val="22"/>
              <w:szCs w:val="22"/>
              <w:lang w:val="en-AU" w:eastAsia="en-AU"/>
            </w:rPr>
          </w:pPr>
          <w:hyperlink w:anchor="_Toc33019588" w:history="1">
            <w:r w:rsidRPr="00CC34E5">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_Toc33019588 \h </w:instrText>
            </w:r>
            <w:r>
              <w:rPr>
                <w:noProof/>
                <w:webHidden/>
              </w:rPr>
            </w:r>
            <w:r>
              <w:rPr>
                <w:noProof/>
                <w:webHidden/>
              </w:rPr>
              <w:fldChar w:fldCharType="separate"/>
            </w:r>
            <w:r>
              <w:rPr>
                <w:noProof/>
                <w:webHidden/>
              </w:rPr>
              <w:t>55</w:t>
            </w:r>
            <w:r>
              <w:rPr>
                <w:noProof/>
                <w:webHidden/>
              </w:rPr>
              <w:fldChar w:fldCharType="end"/>
            </w:r>
          </w:hyperlink>
        </w:p>
        <w:p w14:paraId="1DC115C2" w14:textId="63EE1FF4" w:rsidR="00344A1B" w:rsidRDefault="00344A1B">
          <w:pPr>
            <w:pStyle w:val="TOC2"/>
            <w:tabs>
              <w:tab w:val="right" w:leader="dot" w:pos="9016"/>
            </w:tabs>
            <w:rPr>
              <w:rFonts w:eastAsiaTheme="minorEastAsia"/>
              <w:noProof/>
              <w:sz w:val="22"/>
              <w:szCs w:val="22"/>
              <w:lang w:val="en-AU" w:eastAsia="en-AU"/>
            </w:rPr>
          </w:pPr>
          <w:hyperlink w:anchor="_Toc33019589" w:history="1">
            <w:r w:rsidRPr="00CC34E5">
              <w:rPr>
                <w:rStyle w:val="Hyperlink"/>
                <w:rFonts w:cs="Times New Roman"/>
                <w:noProof/>
              </w:rPr>
              <w:t>Melaleuca Park 173</w:t>
            </w:r>
            <w:r>
              <w:rPr>
                <w:noProof/>
                <w:webHidden/>
              </w:rPr>
              <w:tab/>
            </w:r>
            <w:r>
              <w:rPr>
                <w:noProof/>
                <w:webHidden/>
              </w:rPr>
              <w:fldChar w:fldCharType="begin"/>
            </w:r>
            <w:r>
              <w:rPr>
                <w:noProof/>
                <w:webHidden/>
              </w:rPr>
              <w:instrText xml:space="preserve"> PAGEREF _Toc33019589 \h </w:instrText>
            </w:r>
            <w:r>
              <w:rPr>
                <w:noProof/>
                <w:webHidden/>
              </w:rPr>
            </w:r>
            <w:r>
              <w:rPr>
                <w:noProof/>
                <w:webHidden/>
              </w:rPr>
              <w:fldChar w:fldCharType="separate"/>
            </w:r>
            <w:r>
              <w:rPr>
                <w:noProof/>
                <w:webHidden/>
              </w:rPr>
              <w:t>58</w:t>
            </w:r>
            <w:r>
              <w:rPr>
                <w:noProof/>
                <w:webHidden/>
              </w:rPr>
              <w:fldChar w:fldCharType="end"/>
            </w:r>
          </w:hyperlink>
        </w:p>
        <w:p w14:paraId="136C73B1" w14:textId="577E9214" w:rsidR="00344A1B" w:rsidRDefault="00344A1B">
          <w:pPr>
            <w:pStyle w:val="TOC3"/>
            <w:tabs>
              <w:tab w:val="right" w:leader="dot" w:pos="9016"/>
            </w:tabs>
            <w:rPr>
              <w:rFonts w:eastAsiaTheme="minorEastAsia"/>
              <w:noProof/>
              <w:sz w:val="22"/>
              <w:szCs w:val="22"/>
              <w:lang w:val="en-AU" w:eastAsia="en-AU"/>
            </w:rPr>
          </w:pPr>
          <w:hyperlink w:anchor="_Toc33019590" w:history="1">
            <w:r w:rsidRPr="00CC34E5">
              <w:rPr>
                <w:rStyle w:val="Hyperlink"/>
                <w:rFonts w:cs="Times New Roman"/>
                <w:noProof/>
              </w:rPr>
              <w:t>Hydrology</w:t>
            </w:r>
            <w:r>
              <w:rPr>
                <w:noProof/>
                <w:webHidden/>
              </w:rPr>
              <w:tab/>
            </w:r>
            <w:r>
              <w:rPr>
                <w:noProof/>
                <w:webHidden/>
              </w:rPr>
              <w:fldChar w:fldCharType="begin"/>
            </w:r>
            <w:r>
              <w:rPr>
                <w:noProof/>
                <w:webHidden/>
              </w:rPr>
              <w:instrText xml:space="preserve"> PAGEREF _Toc33019590 \h </w:instrText>
            </w:r>
            <w:r>
              <w:rPr>
                <w:noProof/>
                <w:webHidden/>
              </w:rPr>
            </w:r>
            <w:r>
              <w:rPr>
                <w:noProof/>
                <w:webHidden/>
              </w:rPr>
              <w:fldChar w:fldCharType="separate"/>
            </w:r>
            <w:r>
              <w:rPr>
                <w:noProof/>
                <w:webHidden/>
              </w:rPr>
              <w:t>58</w:t>
            </w:r>
            <w:r>
              <w:rPr>
                <w:noProof/>
                <w:webHidden/>
              </w:rPr>
              <w:fldChar w:fldCharType="end"/>
            </w:r>
          </w:hyperlink>
        </w:p>
        <w:p w14:paraId="429F1A54" w14:textId="2C0B0727" w:rsidR="00344A1B" w:rsidRDefault="00344A1B">
          <w:pPr>
            <w:pStyle w:val="TOC3"/>
            <w:tabs>
              <w:tab w:val="right" w:leader="dot" w:pos="9016"/>
            </w:tabs>
            <w:rPr>
              <w:rFonts w:eastAsiaTheme="minorEastAsia"/>
              <w:noProof/>
              <w:sz w:val="22"/>
              <w:szCs w:val="22"/>
              <w:lang w:val="en-AU" w:eastAsia="en-AU"/>
            </w:rPr>
          </w:pPr>
          <w:hyperlink w:anchor="_Toc33019591" w:history="1">
            <w:r w:rsidRPr="00CC34E5">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_Toc33019591 \h </w:instrText>
            </w:r>
            <w:r>
              <w:rPr>
                <w:noProof/>
                <w:webHidden/>
              </w:rPr>
            </w:r>
            <w:r>
              <w:rPr>
                <w:noProof/>
                <w:webHidden/>
              </w:rPr>
              <w:fldChar w:fldCharType="separate"/>
            </w:r>
            <w:r>
              <w:rPr>
                <w:noProof/>
                <w:webHidden/>
              </w:rPr>
              <w:t>59</w:t>
            </w:r>
            <w:r>
              <w:rPr>
                <w:noProof/>
                <w:webHidden/>
              </w:rPr>
              <w:fldChar w:fldCharType="end"/>
            </w:r>
          </w:hyperlink>
        </w:p>
        <w:p w14:paraId="6CC1D7DD" w14:textId="3DE7D967" w:rsidR="00344A1B" w:rsidRDefault="00344A1B">
          <w:pPr>
            <w:pStyle w:val="TOC2"/>
            <w:tabs>
              <w:tab w:val="right" w:leader="dot" w:pos="9016"/>
            </w:tabs>
            <w:rPr>
              <w:rFonts w:eastAsiaTheme="minorEastAsia"/>
              <w:noProof/>
              <w:sz w:val="22"/>
              <w:szCs w:val="22"/>
              <w:lang w:val="en-AU" w:eastAsia="en-AU"/>
            </w:rPr>
          </w:pPr>
          <w:hyperlink w:anchor="_Toc33019592" w:history="1">
            <w:r w:rsidRPr="00CC34E5">
              <w:rPr>
                <w:rStyle w:val="Hyperlink"/>
                <w:rFonts w:cs="Times New Roman"/>
                <w:noProof/>
              </w:rPr>
              <w:t>Melaleuca Park 78</w:t>
            </w:r>
            <w:r>
              <w:rPr>
                <w:noProof/>
                <w:webHidden/>
              </w:rPr>
              <w:tab/>
            </w:r>
            <w:r>
              <w:rPr>
                <w:noProof/>
                <w:webHidden/>
              </w:rPr>
              <w:fldChar w:fldCharType="begin"/>
            </w:r>
            <w:r>
              <w:rPr>
                <w:noProof/>
                <w:webHidden/>
              </w:rPr>
              <w:instrText xml:space="preserve"> PAGEREF _Toc33019592 \h </w:instrText>
            </w:r>
            <w:r>
              <w:rPr>
                <w:noProof/>
                <w:webHidden/>
              </w:rPr>
            </w:r>
            <w:r>
              <w:rPr>
                <w:noProof/>
                <w:webHidden/>
              </w:rPr>
              <w:fldChar w:fldCharType="separate"/>
            </w:r>
            <w:r>
              <w:rPr>
                <w:noProof/>
                <w:webHidden/>
              </w:rPr>
              <w:t>62</w:t>
            </w:r>
            <w:r>
              <w:rPr>
                <w:noProof/>
                <w:webHidden/>
              </w:rPr>
              <w:fldChar w:fldCharType="end"/>
            </w:r>
          </w:hyperlink>
        </w:p>
        <w:p w14:paraId="638320D6" w14:textId="59A9EB79" w:rsidR="00344A1B" w:rsidRDefault="00344A1B">
          <w:pPr>
            <w:pStyle w:val="TOC3"/>
            <w:tabs>
              <w:tab w:val="right" w:leader="dot" w:pos="9016"/>
            </w:tabs>
            <w:rPr>
              <w:rFonts w:eastAsiaTheme="minorEastAsia"/>
              <w:noProof/>
              <w:sz w:val="22"/>
              <w:szCs w:val="22"/>
              <w:lang w:val="en-AU" w:eastAsia="en-AU"/>
            </w:rPr>
          </w:pPr>
          <w:hyperlink w:anchor="_Toc33019593" w:history="1">
            <w:r w:rsidRPr="00CC34E5">
              <w:rPr>
                <w:rStyle w:val="Hyperlink"/>
                <w:rFonts w:cs="Times New Roman"/>
                <w:noProof/>
              </w:rPr>
              <w:t>Hydrology</w:t>
            </w:r>
            <w:r>
              <w:rPr>
                <w:noProof/>
                <w:webHidden/>
              </w:rPr>
              <w:tab/>
            </w:r>
            <w:r>
              <w:rPr>
                <w:noProof/>
                <w:webHidden/>
              </w:rPr>
              <w:fldChar w:fldCharType="begin"/>
            </w:r>
            <w:r>
              <w:rPr>
                <w:noProof/>
                <w:webHidden/>
              </w:rPr>
              <w:instrText xml:space="preserve"> PAGEREF _Toc33019593 \h </w:instrText>
            </w:r>
            <w:r>
              <w:rPr>
                <w:noProof/>
                <w:webHidden/>
              </w:rPr>
            </w:r>
            <w:r>
              <w:rPr>
                <w:noProof/>
                <w:webHidden/>
              </w:rPr>
              <w:fldChar w:fldCharType="separate"/>
            </w:r>
            <w:r>
              <w:rPr>
                <w:noProof/>
                <w:webHidden/>
              </w:rPr>
              <w:t>62</w:t>
            </w:r>
            <w:r>
              <w:rPr>
                <w:noProof/>
                <w:webHidden/>
              </w:rPr>
              <w:fldChar w:fldCharType="end"/>
            </w:r>
          </w:hyperlink>
        </w:p>
        <w:p w14:paraId="388F8CC8" w14:textId="175E09D9" w:rsidR="00344A1B" w:rsidRDefault="00344A1B">
          <w:pPr>
            <w:pStyle w:val="TOC3"/>
            <w:tabs>
              <w:tab w:val="right" w:leader="dot" w:pos="9016"/>
            </w:tabs>
            <w:rPr>
              <w:rFonts w:eastAsiaTheme="minorEastAsia"/>
              <w:noProof/>
              <w:sz w:val="22"/>
              <w:szCs w:val="22"/>
              <w:lang w:val="en-AU" w:eastAsia="en-AU"/>
            </w:rPr>
          </w:pPr>
          <w:hyperlink w:anchor="_Toc33019594" w:history="1">
            <w:r w:rsidRPr="00CC34E5">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_Toc33019594 \h </w:instrText>
            </w:r>
            <w:r>
              <w:rPr>
                <w:noProof/>
                <w:webHidden/>
              </w:rPr>
            </w:r>
            <w:r>
              <w:rPr>
                <w:noProof/>
                <w:webHidden/>
              </w:rPr>
              <w:fldChar w:fldCharType="separate"/>
            </w:r>
            <w:r>
              <w:rPr>
                <w:noProof/>
                <w:webHidden/>
              </w:rPr>
              <w:t>63</w:t>
            </w:r>
            <w:r>
              <w:rPr>
                <w:noProof/>
                <w:webHidden/>
              </w:rPr>
              <w:fldChar w:fldCharType="end"/>
            </w:r>
          </w:hyperlink>
        </w:p>
        <w:p w14:paraId="7618A2BB" w14:textId="1308D39E" w:rsidR="00344A1B" w:rsidRDefault="00344A1B">
          <w:pPr>
            <w:pStyle w:val="TOC2"/>
            <w:tabs>
              <w:tab w:val="right" w:leader="dot" w:pos="9016"/>
            </w:tabs>
            <w:rPr>
              <w:rFonts w:eastAsiaTheme="minorEastAsia"/>
              <w:noProof/>
              <w:sz w:val="22"/>
              <w:szCs w:val="22"/>
              <w:lang w:val="en-AU" w:eastAsia="en-AU"/>
            </w:rPr>
          </w:pPr>
          <w:hyperlink w:anchor="_Toc33019595" w:history="1">
            <w:r w:rsidRPr="00CC34E5">
              <w:rPr>
                <w:rStyle w:val="Hyperlink"/>
                <w:rFonts w:cs="Times New Roman"/>
                <w:noProof/>
              </w:rPr>
              <w:t>MM59B - Whiteman Park East</w:t>
            </w:r>
            <w:r>
              <w:rPr>
                <w:noProof/>
                <w:webHidden/>
              </w:rPr>
              <w:tab/>
            </w:r>
            <w:r>
              <w:rPr>
                <w:noProof/>
                <w:webHidden/>
              </w:rPr>
              <w:fldChar w:fldCharType="begin"/>
            </w:r>
            <w:r>
              <w:rPr>
                <w:noProof/>
                <w:webHidden/>
              </w:rPr>
              <w:instrText xml:space="preserve"> PAGEREF _Toc33019595 \h </w:instrText>
            </w:r>
            <w:r>
              <w:rPr>
                <w:noProof/>
                <w:webHidden/>
              </w:rPr>
            </w:r>
            <w:r>
              <w:rPr>
                <w:noProof/>
                <w:webHidden/>
              </w:rPr>
              <w:fldChar w:fldCharType="separate"/>
            </w:r>
            <w:r>
              <w:rPr>
                <w:noProof/>
                <w:webHidden/>
              </w:rPr>
              <w:t>65</w:t>
            </w:r>
            <w:r>
              <w:rPr>
                <w:noProof/>
                <w:webHidden/>
              </w:rPr>
              <w:fldChar w:fldCharType="end"/>
            </w:r>
          </w:hyperlink>
        </w:p>
        <w:p w14:paraId="2A27C41D" w14:textId="70EF31D2" w:rsidR="00344A1B" w:rsidRDefault="00344A1B">
          <w:pPr>
            <w:pStyle w:val="TOC3"/>
            <w:tabs>
              <w:tab w:val="right" w:leader="dot" w:pos="9016"/>
            </w:tabs>
            <w:rPr>
              <w:rFonts w:eastAsiaTheme="minorEastAsia"/>
              <w:noProof/>
              <w:sz w:val="22"/>
              <w:szCs w:val="22"/>
              <w:lang w:val="en-AU" w:eastAsia="en-AU"/>
            </w:rPr>
          </w:pPr>
          <w:hyperlink w:anchor="_Toc33019596" w:history="1">
            <w:r w:rsidRPr="00CC34E5">
              <w:rPr>
                <w:rStyle w:val="Hyperlink"/>
                <w:rFonts w:cs="Times New Roman"/>
                <w:noProof/>
              </w:rPr>
              <w:t>Hydrology</w:t>
            </w:r>
            <w:r>
              <w:rPr>
                <w:noProof/>
                <w:webHidden/>
              </w:rPr>
              <w:tab/>
            </w:r>
            <w:r>
              <w:rPr>
                <w:noProof/>
                <w:webHidden/>
              </w:rPr>
              <w:fldChar w:fldCharType="begin"/>
            </w:r>
            <w:r>
              <w:rPr>
                <w:noProof/>
                <w:webHidden/>
              </w:rPr>
              <w:instrText xml:space="preserve"> PAGEREF _Toc33019596 \h </w:instrText>
            </w:r>
            <w:r>
              <w:rPr>
                <w:noProof/>
                <w:webHidden/>
              </w:rPr>
            </w:r>
            <w:r>
              <w:rPr>
                <w:noProof/>
                <w:webHidden/>
              </w:rPr>
              <w:fldChar w:fldCharType="separate"/>
            </w:r>
            <w:r>
              <w:rPr>
                <w:noProof/>
                <w:webHidden/>
              </w:rPr>
              <w:t>65</w:t>
            </w:r>
            <w:r>
              <w:rPr>
                <w:noProof/>
                <w:webHidden/>
              </w:rPr>
              <w:fldChar w:fldCharType="end"/>
            </w:r>
          </w:hyperlink>
        </w:p>
        <w:p w14:paraId="529B60D4" w14:textId="4332B745" w:rsidR="00344A1B" w:rsidRDefault="00344A1B">
          <w:pPr>
            <w:pStyle w:val="TOC3"/>
            <w:tabs>
              <w:tab w:val="right" w:leader="dot" w:pos="9016"/>
            </w:tabs>
            <w:rPr>
              <w:rFonts w:eastAsiaTheme="minorEastAsia"/>
              <w:noProof/>
              <w:sz w:val="22"/>
              <w:szCs w:val="22"/>
              <w:lang w:val="en-AU" w:eastAsia="en-AU"/>
            </w:rPr>
          </w:pPr>
          <w:hyperlink w:anchor="_Toc33019597" w:history="1">
            <w:r w:rsidRPr="00CC34E5">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_Toc33019597 \h </w:instrText>
            </w:r>
            <w:r>
              <w:rPr>
                <w:noProof/>
                <w:webHidden/>
              </w:rPr>
            </w:r>
            <w:r>
              <w:rPr>
                <w:noProof/>
                <w:webHidden/>
              </w:rPr>
              <w:fldChar w:fldCharType="separate"/>
            </w:r>
            <w:r>
              <w:rPr>
                <w:noProof/>
                <w:webHidden/>
              </w:rPr>
              <w:t>66</w:t>
            </w:r>
            <w:r>
              <w:rPr>
                <w:noProof/>
                <w:webHidden/>
              </w:rPr>
              <w:fldChar w:fldCharType="end"/>
            </w:r>
          </w:hyperlink>
        </w:p>
        <w:p w14:paraId="2DDE8C1E" w14:textId="20356D08" w:rsidR="00344A1B" w:rsidRDefault="00344A1B">
          <w:pPr>
            <w:pStyle w:val="TOC2"/>
            <w:tabs>
              <w:tab w:val="right" w:leader="dot" w:pos="9016"/>
            </w:tabs>
            <w:rPr>
              <w:rFonts w:eastAsiaTheme="minorEastAsia"/>
              <w:noProof/>
              <w:sz w:val="22"/>
              <w:szCs w:val="22"/>
              <w:lang w:val="en-AU" w:eastAsia="en-AU"/>
            </w:rPr>
          </w:pPr>
          <w:hyperlink w:anchor="_Toc33019598" w:history="1">
            <w:r w:rsidRPr="00CC34E5">
              <w:rPr>
                <w:rStyle w:val="Hyperlink"/>
                <w:rFonts w:cs="Times New Roman"/>
                <w:noProof/>
              </w:rPr>
              <w:t>PM9 - Pinjar North</w:t>
            </w:r>
            <w:r>
              <w:rPr>
                <w:noProof/>
                <w:webHidden/>
              </w:rPr>
              <w:tab/>
            </w:r>
            <w:r>
              <w:rPr>
                <w:noProof/>
                <w:webHidden/>
              </w:rPr>
              <w:fldChar w:fldCharType="begin"/>
            </w:r>
            <w:r>
              <w:rPr>
                <w:noProof/>
                <w:webHidden/>
              </w:rPr>
              <w:instrText xml:space="preserve"> PAGEREF _Toc33019598 \h </w:instrText>
            </w:r>
            <w:r>
              <w:rPr>
                <w:noProof/>
                <w:webHidden/>
              </w:rPr>
            </w:r>
            <w:r>
              <w:rPr>
                <w:noProof/>
                <w:webHidden/>
              </w:rPr>
              <w:fldChar w:fldCharType="separate"/>
            </w:r>
            <w:r>
              <w:rPr>
                <w:noProof/>
                <w:webHidden/>
              </w:rPr>
              <w:t>68</w:t>
            </w:r>
            <w:r>
              <w:rPr>
                <w:noProof/>
                <w:webHidden/>
              </w:rPr>
              <w:fldChar w:fldCharType="end"/>
            </w:r>
          </w:hyperlink>
        </w:p>
        <w:p w14:paraId="4DB23257" w14:textId="7AB772B2" w:rsidR="00344A1B" w:rsidRDefault="00344A1B">
          <w:pPr>
            <w:pStyle w:val="TOC3"/>
            <w:tabs>
              <w:tab w:val="right" w:leader="dot" w:pos="9016"/>
            </w:tabs>
            <w:rPr>
              <w:rFonts w:eastAsiaTheme="minorEastAsia"/>
              <w:noProof/>
              <w:sz w:val="22"/>
              <w:szCs w:val="22"/>
              <w:lang w:val="en-AU" w:eastAsia="en-AU"/>
            </w:rPr>
          </w:pPr>
          <w:hyperlink w:anchor="_Toc33019599" w:history="1">
            <w:r w:rsidRPr="00CC34E5">
              <w:rPr>
                <w:rStyle w:val="Hyperlink"/>
                <w:rFonts w:cs="Times New Roman"/>
                <w:noProof/>
              </w:rPr>
              <w:t>Hydrology</w:t>
            </w:r>
            <w:r>
              <w:rPr>
                <w:noProof/>
                <w:webHidden/>
              </w:rPr>
              <w:tab/>
            </w:r>
            <w:r>
              <w:rPr>
                <w:noProof/>
                <w:webHidden/>
              </w:rPr>
              <w:fldChar w:fldCharType="begin"/>
            </w:r>
            <w:r>
              <w:rPr>
                <w:noProof/>
                <w:webHidden/>
              </w:rPr>
              <w:instrText xml:space="preserve"> PAGEREF _Toc33019599 \h </w:instrText>
            </w:r>
            <w:r>
              <w:rPr>
                <w:noProof/>
                <w:webHidden/>
              </w:rPr>
            </w:r>
            <w:r>
              <w:rPr>
                <w:noProof/>
                <w:webHidden/>
              </w:rPr>
              <w:fldChar w:fldCharType="separate"/>
            </w:r>
            <w:r>
              <w:rPr>
                <w:noProof/>
                <w:webHidden/>
              </w:rPr>
              <w:t>68</w:t>
            </w:r>
            <w:r>
              <w:rPr>
                <w:noProof/>
                <w:webHidden/>
              </w:rPr>
              <w:fldChar w:fldCharType="end"/>
            </w:r>
          </w:hyperlink>
        </w:p>
        <w:p w14:paraId="48420C78" w14:textId="555B3EAA" w:rsidR="00344A1B" w:rsidRDefault="00344A1B">
          <w:pPr>
            <w:pStyle w:val="TOC3"/>
            <w:tabs>
              <w:tab w:val="right" w:leader="dot" w:pos="9016"/>
            </w:tabs>
            <w:rPr>
              <w:rFonts w:eastAsiaTheme="minorEastAsia"/>
              <w:noProof/>
              <w:sz w:val="22"/>
              <w:szCs w:val="22"/>
              <w:lang w:val="en-AU" w:eastAsia="en-AU"/>
            </w:rPr>
          </w:pPr>
          <w:hyperlink w:anchor="_Toc33019600" w:history="1">
            <w:r w:rsidRPr="00CC34E5">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_Toc33019600 \h </w:instrText>
            </w:r>
            <w:r>
              <w:rPr>
                <w:noProof/>
                <w:webHidden/>
              </w:rPr>
            </w:r>
            <w:r>
              <w:rPr>
                <w:noProof/>
                <w:webHidden/>
              </w:rPr>
              <w:fldChar w:fldCharType="separate"/>
            </w:r>
            <w:r>
              <w:rPr>
                <w:noProof/>
                <w:webHidden/>
              </w:rPr>
              <w:t>69</w:t>
            </w:r>
            <w:r>
              <w:rPr>
                <w:noProof/>
                <w:webHidden/>
              </w:rPr>
              <w:fldChar w:fldCharType="end"/>
            </w:r>
          </w:hyperlink>
        </w:p>
        <w:p w14:paraId="28E541C5" w14:textId="308D02F9" w:rsidR="00344A1B" w:rsidRDefault="00344A1B">
          <w:pPr>
            <w:pStyle w:val="TOC2"/>
            <w:tabs>
              <w:tab w:val="right" w:leader="dot" w:pos="9016"/>
            </w:tabs>
            <w:rPr>
              <w:rFonts w:eastAsiaTheme="minorEastAsia"/>
              <w:noProof/>
              <w:sz w:val="22"/>
              <w:szCs w:val="22"/>
              <w:lang w:val="en-AU" w:eastAsia="en-AU"/>
            </w:rPr>
          </w:pPr>
          <w:hyperlink w:anchor="_Toc33019601" w:history="1">
            <w:r w:rsidRPr="00CC34E5">
              <w:rPr>
                <w:rStyle w:val="Hyperlink"/>
                <w:rFonts w:cs="Times New Roman"/>
                <w:noProof/>
              </w:rPr>
              <w:t>WM1 - Pinjar</w:t>
            </w:r>
            <w:r>
              <w:rPr>
                <w:noProof/>
                <w:webHidden/>
              </w:rPr>
              <w:tab/>
            </w:r>
            <w:r>
              <w:rPr>
                <w:noProof/>
                <w:webHidden/>
              </w:rPr>
              <w:fldChar w:fldCharType="begin"/>
            </w:r>
            <w:r>
              <w:rPr>
                <w:noProof/>
                <w:webHidden/>
              </w:rPr>
              <w:instrText xml:space="preserve"> PAGEREF _Toc33019601 \h </w:instrText>
            </w:r>
            <w:r>
              <w:rPr>
                <w:noProof/>
                <w:webHidden/>
              </w:rPr>
            </w:r>
            <w:r>
              <w:rPr>
                <w:noProof/>
                <w:webHidden/>
              </w:rPr>
              <w:fldChar w:fldCharType="separate"/>
            </w:r>
            <w:r>
              <w:rPr>
                <w:noProof/>
                <w:webHidden/>
              </w:rPr>
              <w:t>70</w:t>
            </w:r>
            <w:r>
              <w:rPr>
                <w:noProof/>
                <w:webHidden/>
              </w:rPr>
              <w:fldChar w:fldCharType="end"/>
            </w:r>
          </w:hyperlink>
        </w:p>
        <w:p w14:paraId="7E18E4CD" w14:textId="58B9C5A1" w:rsidR="00344A1B" w:rsidRDefault="00344A1B">
          <w:pPr>
            <w:pStyle w:val="TOC3"/>
            <w:tabs>
              <w:tab w:val="right" w:leader="dot" w:pos="9016"/>
            </w:tabs>
            <w:rPr>
              <w:rFonts w:eastAsiaTheme="minorEastAsia"/>
              <w:noProof/>
              <w:sz w:val="22"/>
              <w:szCs w:val="22"/>
              <w:lang w:val="en-AU" w:eastAsia="en-AU"/>
            </w:rPr>
          </w:pPr>
          <w:hyperlink w:anchor="_Toc33019602" w:history="1">
            <w:r w:rsidRPr="00CC34E5">
              <w:rPr>
                <w:rStyle w:val="Hyperlink"/>
                <w:rFonts w:cs="Times New Roman"/>
                <w:noProof/>
              </w:rPr>
              <w:t>Hydrology</w:t>
            </w:r>
            <w:r>
              <w:rPr>
                <w:noProof/>
                <w:webHidden/>
              </w:rPr>
              <w:tab/>
            </w:r>
            <w:r>
              <w:rPr>
                <w:noProof/>
                <w:webHidden/>
              </w:rPr>
              <w:fldChar w:fldCharType="begin"/>
            </w:r>
            <w:r>
              <w:rPr>
                <w:noProof/>
                <w:webHidden/>
              </w:rPr>
              <w:instrText xml:space="preserve"> PAGEREF _Toc33019602 \h </w:instrText>
            </w:r>
            <w:r>
              <w:rPr>
                <w:noProof/>
                <w:webHidden/>
              </w:rPr>
            </w:r>
            <w:r>
              <w:rPr>
                <w:noProof/>
                <w:webHidden/>
              </w:rPr>
              <w:fldChar w:fldCharType="separate"/>
            </w:r>
            <w:r>
              <w:rPr>
                <w:noProof/>
                <w:webHidden/>
              </w:rPr>
              <w:t>70</w:t>
            </w:r>
            <w:r>
              <w:rPr>
                <w:noProof/>
                <w:webHidden/>
              </w:rPr>
              <w:fldChar w:fldCharType="end"/>
            </w:r>
          </w:hyperlink>
        </w:p>
        <w:p w14:paraId="1C0E7C31" w14:textId="1D28E67E" w:rsidR="00344A1B" w:rsidRDefault="00344A1B">
          <w:pPr>
            <w:pStyle w:val="TOC3"/>
            <w:tabs>
              <w:tab w:val="right" w:leader="dot" w:pos="9016"/>
            </w:tabs>
            <w:rPr>
              <w:rFonts w:eastAsiaTheme="minorEastAsia"/>
              <w:noProof/>
              <w:sz w:val="22"/>
              <w:szCs w:val="22"/>
              <w:lang w:val="en-AU" w:eastAsia="en-AU"/>
            </w:rPr>
          </w:pPr>
          <w:hyperlink w:anchor="_Toc33019603" w:history="1">
            <w:r w:rsidRPr="00CC34E5">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_Toc33019603 \h </w:instrText>
            </w:r>
            <w:r>
              <w:rPr>
                <w:noProof/>
                <w:webHidden/>
              </w:rPr>
            </w:r>
            <w:r>
              <w:rPr>
                <w:noProof/>
                <w:webHidden/>
              </w:rPr>
              <w:fldChar w:fldCharType="separate"/>
            </w:r>
            <w:r>
              <w:rPr>
                <w:noProof/>
                <w:webHidden/>
              </w:rPr>
              <w:t>71</w:t>
            </w:r>
            <w:r>
              <w:rPr>
                <w:noProof/>
                <w:webHidden/>
              </w:rPr>
              <w:fldChar w:fldCharType="end"/>
            </w:r>
          </w:hyperlink>
        </w:p>
        <w:p w14:paraId="72BF370B" w14:textId="21C2078C" w:rsidR="00344A1B" w:rsidRDefault="00344A1B">
          <w:pPr>
            <w:pStyle w:val="TOC2"/>
            <w:tabs>
              <w:tab w:val="right" w:leader="dot" w:pos="9016"/>
            </w:tabs>
            <w:rPr>
              <w:rFonts w:eastAsiaTheme="minorEastAsia"/>
              <w:noProof/>
              <w:sz w:val="22"/>
              <w:szCs w:val="22"/>
              <w:lang w:val="en-AU" w:eastAsia="en-AU"/>
            </w:rPr>
          </w:pPr>
          <w:hyperlink w:anchor="_Toc33019604" w:history="1">
            <w:r w:rsidRPr="00CC34E5">
              <w:rPr>
                <w:rStyle w:val="Hyperlink"/>
                <w:rFonts w:cs="Times New Roman"/>
                <w:noProof/>
              </w:rPr>
              <w:t>WM2 - Melaleuca Park North</w:t>
            </w:r>
            <w:r>
              <w:rPr>
                <w:noProof/>
                <w:webHidden/>
              </w:rPr>
              <w:tab/>
            </w:r>
            <w:r>
              <w:rPr>
                <w:noProof/>
                <w:webHidden/>
              </w:rPr>
              <w:fldChar w:fldCharType="begin"/>
            </w:r>
            <w:r>
              <w:rPr>
                <w:noProof/>
                <w:webHidden/>
              </w:rPr>
              <w:instrText xml:space="preserve"> PAGEREF _Toc33019604 \h </w:instrText>
            </w:r>
            <w:r>
              <w:rPr>
                <w:noProof/>
                <w:webHidden/>
              </w:rPr>
            </w:r>
            <w:r>
              <w:rPr>
                <w:noProof/>
                <w:webHidden/>
              </w:rPr>
              <w:fldChar w:fldCharType="separate"/>
            </w:r>
            <w:r>
              <w:rPr>
                <w:noProof/>
                <w:webHidden/>
              </w:rPr>
              <w:t>73</w:t>
            </w:r>
            <w:r>
              <w:rPr>
                <w:noProof/>
                <w:webHidden/>
              </w:rPr>
              <w:fldChar w:fldCharType="end"/>
            </w:r>
          </w:hyperlink>
        </w:p>
        <w:p w14:paraId="2CAF99A2" w14:textId="74E48C22" w:rsidR="00344A1B" w:rsidRDefault="00344A1B">
          <w:pPr>
            <w:pStyle w:val="TOC3"/>
            <w:tabs>
              <w:tab w:val="right" w:leader="dot" w:pos="9016"/>
            </w:tabs>
            <w:rPr>
              <w:rFonts w:eastAsiaTheme="minorEastAsia"/>
              <w:noProof/>
              <w:sz w:val="22"/>
              <w:szCs w:val="22"/>
              <w:lang w:val="en-AU" w:eastAsia="en-AU"/>
            </w:rPr>
          </w:pPr>
          <w:hyperlink w:anchor="_Toc33019605" w:history="1">
            <w:r w:rsidRPr="00CC34E5">
              <w:rPr>
                <w:rStyle w:val="Hyperlink"/>
                <w:rFonts w:cs="Times New Roman"/>
                <w:noProof/>
              </w:rPr>
              <w:t>Hydrology</w:t>
            </w:r>
            <w:r>
              <w:rPr>
                <w:noProof/>
                <w:webHidden/>
              </w:rPr>
              <w:tab/>
            </w:r>
            <w:r>
              <w:rPr>
                <w:noProof/>
                <w:webHidden/>
              </w:rPr>
              <w:fldChar w:fldCharType="begin"/>
            </w:r>
            <w:r>
              <w:rPr>
                <w:noProof/>
                <w:webHidden/>
              </w:rPr>
              <w:instrText xml:space="preserve"> PAGEREF _Toc33019605 \h </w:instrText>
            </w:r>
            <w:r>
              <w:rPr>
                <w:noProof/>
                <w:webHidden/>
              </w:rPr>
            </w:r>
            <w:r>
              <w:rPr>
                <w:noProof/>
                <w:webHidden/>
              </w:rPr>
              <w:fldChar w:fldCharType="separate"/>
            </w:r>
            <w:r>
              <w:rPr>
                <w:noProof/>
                <w:webHidden/>
              </w:rPr>
              <w:t>73</w:t>
            </w:r>
            <w:r>
              <w:rPr>
                <w:noProof/>
                <w:webHidden/>
              </w:rPr>
              <w:fldChar w:fldCharType="end"/>
            </w:r>
          </w:hyperlink>
        </w:p>
        <w:p w14:paraId="67A5A069" w14:textId="0935D13F" w:rsidR="00344A1B" w:rsidRDefault="00344A1B">
          <w:pPr>
            <w:pStyle w:val="TOC3"/>
            <w:tabs>
              <w:tab w:val="right" w:leader="dot" w:pos="9016"/>
            </w:tabs>
            <w:rPr>
              <w:rFonts w:eastAsiaTheme="minorEastAsia"/>
              <w:noProof/>
              <w:sz w:val="22"/>
              <w:szCs w:val="22"/>
              <w:lang w:val="en-AU" w:eastAsia="en-AU"/>
            </w:rPr>
          </w:pPr>
          <w:hyperlink w:anchor="_Toc33019606" w:history="1">
            <w:r w:rsidRPr="00CC34E5">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_Toc33019606 \h </w:instrText>
            </w:r>
            <w:r>
              <w:rPr>
                <w:noProof/>
                <w:webHidden/>
              </w:rPr>
            </w:r>
            <w:r>
              <w:rPr>
                <w:noProof/>
                <w:webHidden/>
              </w:rPr>
              <w:fldChar w:fldCharType="separate"/>
            </w:r>
            <w:r>
              <w:rPr>
                <w:noProof/>
                <w:webHidden/>
              </w:rPr>
              <w:t>74</w:t>
            </w:r>
            <w:r>
              <w:rPr>
                <w:noProof/>
                <w:webHidden/>
              </w:rPr>
              <w:fldChar w:fldCharType="end"/>
            </w:r>
          </w:hyperlink>
        </w:p>
        <w:p w14:paraId="5807BDB3" w14:textId="1CEB1EEC" w:rsidR="00344A1B" w:rsidRDefault="00344A1B">
          <w:pPr>
            <w:pStyle w:val="TOC2"/>
            <w:tabs>
              <w:tab w:val="right" w:leader="dot" w:pos="9016"/>
            </w:tabs>
            <w:rPr>
              <w:rFonts w:eastAsiaTheme="minorEastAsia"/>
              <w:noProof/>
              <w:sz w:val="22"/>
              <w:szCs w:val="22"/>
              <w:lang w:val="en-AU" w:eastAsia="en-AU"/>
            </w:rPr>
          </w:pPr>
          <w:hyperlink w:anchor="_Toc33019607" w:history="1">
            <w:r w:rsidRPr="00CC34E5">
              <w:rPr>
                <w:rStyle w:val="Hyperlink"/>
                <w:rFonts w:cs="Times New Roman"/>
                <w:noProof/>
              </w:rPr>
              <w:t>WM8 - Melaleuca Park</w:t>
            </w:r>
            <w:r>
              <w:rPr>
                <w:noProof/>
                <w:webHidden/>
              </w:rPr>
              <w:tab/>
            </w:r>
            <w:r>
              <w:rPr>
                <w:noProof/>
                <w:webHidden/>
              </w:rPr>
              <w:fldChar w:fldCharType="begin"/>
            </w:r>
            <w:r>
              <w:rPr>
                <w:noProof/>
                <w:webHidden/>
              </w:rPr>
              <w:instrText xml:space="preserve"> PAGEREF _Toc33019607 \h </w:instrText>
            </w:r>
            <w:r>
              <w:rPr>
                <w:noProof/>
                <w:webHidden/>
              </w:rPr>
            </w:r>
            <w:r>
              <w:rPr>
                <w:noProof/>
                <w:webHidden/>
              </w:rPr>
              <w:fldChar w:fldCharType="separate"/>
            </w:r>
            <w:r>
              <w:rPr>
                <w:noProof/>
                <w:webHidden/>
              </w:rPr>
              <w:t>76</w:t>
            </w:r>
            <w:r>
              <w:rPr>
                <w:noProof/>
                <w:webHidden/>
              </w:rPr>
              <w:fldChar w:fldCharType="end"/>
            </w:r>
          </w:hyperlink>
        </w:p>
        <w:p w14:paraId="3C0568E6" w14:textId="055B0B0C" w:rsidR="00344A1B" w:rsidRDefault="00344A1B">
          <w:pPr>
            <w:pStyle w:val="TOC3"/>
            <w:tabs>
              <w:tab w:val="right" w:leader="dot" w:pos="9016"/>
            </w:tabs>
            <w:rPr>
              <w:rFonts w:eastAsiaTheme="minorEastAsia"/>
              <w:noProof/>
              <w:sz w:val="22"/>
              <w:szCs w:val="22"/>
              <w:lang w:val="en-AU" w:eastAsia="en-AU"/>
            </w:rPr>
          </w:pPr>
          <w:hyperlink w:anchor="_Toc33019608" w:history="1">
            <w:r w:rsidRPr="00CC34E5">
              <w:rPr>
                <w:rStyle w:val="Hyperlink"/>
                <w:rFonts w:cs="Times New Roman"/>
                <w:noProof/>
              </w:rPr>
              <w:t>Hydrology</w:t>
            </w:r>
            <w:r>
              <w:rPr>
                <w:noProof/>
                <w:webHidden/>
              </w:rPr>
              <w:tab/>
            </w:r>
            <w:r>
              <w:rPr>
                <w:noProof/>
                <w:webHidden/>
              </w:rPr>
              <w:fldChar w:fldCharType="begin"/>
            </w:r>
            <w:r>
              <w:rPr>
                <w:noProof/>
                <w:webHidden/>
              </w:rPr>
              <w:instrText xml:space="preserve"> PAGEREF _Toc33019608 \h </w:instrText>
            </w:r>
            <w:r>
              <w:rPr>
                <w:noProof/>
                <w:webHidden/>
              </w:rPr>
            </w:r>
            <w:r>
              <w:rPr>
                <w:noProof/>
                <w:webHidden/>
              </w:rPr>
              <w:fldChar w:fldCharType="separate"/>
            </w:r>
            <w:r>
              <w:rPr>
                <w:noProof/>
                <w:webHidden/>
              </w:rPr>
              <w:t>76</w:t>
            </w:r>
            <w:r>
              <w:rPr>
                <w:noProof/>
                <w:webHidden/>
              </w:rPr>
              <w:fldChar w:fldCharType="end"/>
            </w:r>
          </w:hyperlink>
        </w:p>
        <w:p w14:paraId="36961679" w14:textId="6D3BF1D0" w:rsidR="00344A1B" w:rsidRDefault="00344A1B">
          <w:pPr>
            <w:pStyle w:val="TOC3"/>
            <w:tabs>
              <w:tab w:val="right" w:leader="dot" w:pos="9016"/>
            </w:tabs>
            <w:rPr>
              <w:rFonts w:eastAsiaTheme="minorEastAsia"/>
              <w:noProof/>
              <w:sz w:val="22"/>
              <w:szCs w:val="22"/>
              <w:lang w:val="en-AU" w:eastAsia="en-AU"/>
            </w:rPr>
          </w:pPr>
          <w:hyperlink w:anchor="_Toc33019609" w:history="1">
            <w:r w:rsidRPr="00CC34E5">
              <w:rPr>
                <w:rStyle w:val="Hyperlink"/>
                <w:rFonts w:cs="Times New Roman"/>
                <w:noProof/>
              </w:rPr>
              <w:t>Implications of revised threshold</w:t>
            </w:r>
            <w:r>
              <w:rPr>
                <w:noProof/>
                <w:webHidden/>
              </w:rPr>
              <w:tab/>
            </w:r>
            <w:r>
              <w:rPr>
                <w:noProof/>
                <w:webHidden/>
              </w:rPr>
              <w:fldChar w:fldCharType="begin"/>
            </w:r>
            <w:r>
              <w:rPr>
                <w:noProof/>
                <w:webHidden/>
              </w:rPr>
              <w:instrText xml:space="preserve"> PAGEREF _Toc33019609 \h </w:instrText>
            </w:r>
            <w:r>
              <w:rPr>
                <w:noProof/>
                <w:webHidden/>
              </w:rPr>
            </w:r>
            <w:r>
              <w:rPr>
                <w:noProof/>
                <w:webHidden/>
              </w:rPr>
              <w:fldChar w:fldCharType="separate"/>
            </w:r>
            <w:r>
              <w:rPr>
                <w:noProof/>
                <w:webHidden/>
              </w:rPr>
              <w:t>77</w:t>
            </w:r>
            <w:r>
              <w:rPr>
                <w:noProof/>
                <w:webHidden/>
              </w:rPr>
              <w:fldChar w:fldCharType="end"/>
            </w:r>
          </w:hyperlink>
        </w:p>
        <w:p w14:paraId="36E8EE68" w14:textId="3E60F85F" w:rsidR="00344A1B" w:rsidRDefault="00344A1B">
          <w:pPr>
            <w:pStyle w:val="TOC1"/>
            <w:tabs>
              <w:tab w:val="right" w:leader="dot" w:pos="9016"/>
            </w:tabs>
            <w:rPr>
              <w:rFonts w:eastAsiaTheme="minorEastAsia"/>
              <w:noProof/>
              <w:sz w:val="22"/>
              <w:szCs w:val="22"/>
              <w:lang w:val="en-AU" w:eastAsia="en-AU"/>
            </w:rPr>
          </w:pPr>
          <w:hyperlink w:anchor="_Toc33019610" w:history="1">
            <w:r w:rsidRPr="00CC34E5">
              <w:rPr>
                <w:rStyle w:val="Hyperlink"/>
                <w:rFonts w:cs="Times New Roman"/>
                <w:noProof/>
              </w:rPr>
              <w:t>Task 4: East Wanneroo maximum threshold revisions</w:t>
            </w:r>
            <w:r>
              <w:rPr>
                <w:noProof/>
                <w:webHidden/>
              </w:rPr>
              <w:tab/>
            </w:r>
            <w:r>
              <w:rPr>
                <w:noProof/>
                <w:webHidden/>
              </w:rPr>
              <w:fldChar w:fldCharType="begin"/>
            </w:r>
            <w:r>
              <w:rPr>
                <w:noProof/>
                <w:webHidden/>
              </w:rPr>
              <w:instrText xml:space="preserve"> PAGEREF _Toc33019610 \h </w:instrText>
            </w:r>
            <w:r>
              <w:rPr>
                <w:noProof/>
                <w:webHidden/>
              </w:rPr>
            </w:r>
            <w:r>
              <w:rPr>
                <w:noProof/>
                <w:webHidden/>
              </w:rPr>
              <w:fldChar w:fldCharType="separate"/>
            </w:r>
            <w:r>
              <w:rPr>
                <w:noProof/>
                <w:webHidden/>
              </w:rPr>
              <w:t>79</w:t>
            </w:r>
            <w:r>
              <w:rPr>
                <w:noProof/>
                <w:webHidden/>
              </w:rPr>
              <w:fldChar w:fldCharType="end"/>
            </w:r>
          </w:hyperlink>
        </w:p>
        <w:p w14:paraId="210EEC71" w14:textId="1022F1FF" w:rsidR="00344A1B" w:rsidRDefault="00344A1B">
          <w:pPr>
            <w:pStyle w:val="TOC1"/>
            <w:tabs>
              <w:tab w:val="right" w:leader="dot" w:pos="9016"/>
            </w:tabs>
            <w:rPr>
              <w:rFonts w:eastAsiaTheme="minorEastAsia"/>
              <w:noProof/>
              <w:sz w:val="22"/>
              <w:szCs w:val="22"/>
              <w:lang w:val="en-AU" w:eastAsia="en-AU"/>
            </w:rPr>
          </w:pPr>
          <w:hyperlink w:anchor="_Toc33019611" w:history="1">
            <w:r w:rsidRPr="00CC34E5">
              <w:rPr>
                <w:rStyle w:val="Hyperlink"/>
                <w:rFonts w:cs="Times New Roman"/>
                <w:noProof/>
              </w:rPr>
              <w:t>Task 5: Review of Lake Gwelup management</w:t>
            </w:r>
            <w:r>
              <w:rPr>
                <w:noProof/>
                <w:webHidden/>
              </w:rPr>
              <w:tab/>
            </w:r>
            <w:r>
              <w:rPr>
                <w:noProof/>
                <w:webHidden/>
              </w:rPr>
              <w:fldChar w:fldCharType="begin"/>
            </w:r>
            <w:r>
              <w:rPr>
                <w:noProof/>
                <w:webHidden/>
              </w:rPr>
              <w:instrText xml:space="preserve"> PAGEREF _Toc33019611 \h </w:instrText>
            </w:r>
            <w:r>
              <w:rPr>
                <w:noProof/>
                <w:webHidden/>
              </w:rPr>
            </w:r>
            <w:r>
              <w:rPr>
                <w:noProof/>
                <w:webHidden/>
              </w:rPr>
              <w:fldChar w:fldCharType="separate"/>
            </w:r>
            <w:r>
              <w:rPr>
                <w:noProof/>
                <w:webHidden/>
              </w:rPr>
              <w:t>80</w:t>
            </w:r>
            <w:r>
              <w:rPr>
                <w:noProof/>
                <w:webHidden/>
              </w:rPr>
              <w:fldChar w:fldCharType="end"/>
            </w:r>
          </w:hyperlink>
        </w:p>
        <w:p w14:paraId="54916AAA" w14:textId="1764C5F8" w:rsidR="00344A1B" w:rsidRDefault="00344A1B">
          <w:pPr>
            <w:pStyle w:val="TOC2"/>
            <w:tabs>
              <w:tab w:val="right" w:leader="dot" w:pos="9016"/>
            </w:tabs>
            <w:rPr>
              <w:rFonts w:eastAsiaTheme="minorEastAsia"/>
              <w:noProof/>
              <w:sz w:val="22"/>
              <w:szCs w:val="22"/>
              <w:lang w:val="en-AU" w:eastAsia="en-AU"/>
            </w:rPr>
          </w:pPr>
          <w:hyperlink w:anchor="_Toc33019612" w:history="1">
            <w:r w:rsidRPr="00CC34E5">
              <w:rPr>
                <w:rStyle w:val="Hyperlink"/>
                <w:rFonts w:cs="Times New Roman"/>
                <w:noProof/>
              </w:rPr>
              <w:t>Hydrology</w:t>
            </w:r>
            <w:r>
              <w:rPr>
                <w:noProof/>
                <w:webHidden/>
              </w:rPr>
              <w:tab/>
            </w:r>
            <w:r>
              <w:rPr>
                <w:noProof/>
                <w:webHidden/>
              </w:rPr>
              <w:fldChar w:fldCharType="begin"/>
            </w:r>
            <w:r>
              <w:rPr>
                <w:noProof/>
                <w:webHidden/>
              </w:rPr>
              <w:instrText xml:space="preserve"> PAGEREF _Toc33019612 \h </w:instrText>
            </w:r>
            <w:r>
              <w:rPr>
                <w:noProof/>
                <w:webHidden/>
              </w:rPr>
            </w:r>
            <w:r>
              <w:rPr>
                <w:noProof/>
                <w:webHidden/>
              </w:rPr>
              <w:fldChar w:fldCharType="separate"/>
            </w:r>
            <w:r>
              <w:rPr>
                <w:noProof/>
                <w:webHidden/>
              </w:rPr>
              <w:t>80</w:t>
            </w:r>
            <w:r>
              <w:rPr>
                <w:noProof/>
                <w:webHidden/>
              </w:rPr>
              <w:fldChar w:fldCharType="end"/>
            </w:r>
          </w:hyperlink>
        </w:p>
        <w:p w14:paraId="69B5DDC3" w14:textId="1ED71D4C" w:rsidR="00344A1B" w:rsidRDefault="00344A1B">
          <w:pPr>
            <w:pStyle w:val="TOC2"/>
            <w:tabs>
              <w:tab w:val="right" w:leader="dot" w:pos="9016"/>
            </w:tabs>
            <w:rPr>
              <w:rFonts w:eastAsiaTheme="minorEastAsia"/>
              <w:noProof/>
              <w:sz w:val="22"/>
              <w:szCs w:val="22"/>
              <w:lang w:val="en-AU" w:eastAsia="en-AU"/>
            </w:rPr>
          </w:pPr>
          <w:hyperlink w:anchor="_Toc33019613" w:history="1">
            <w:r w:rsidRPr="00CC34E5">
              <w:rPr>
                <w:rStyle w:val="Hyperlink"/>
                <w:rFonts w:cs="Times New Roman"/>
                <w:noProof/>
              </w:rPr>
              <w:t>Proposed thresholds</w:t>
            </w:r>
            <w:r>
              <w:rPr>
                <w:noProof/>
                <w:webHidden/>
              </w:rPr>
              <w:tab/>
            </w:r>
            <w:r>
              <w:rPr>
                <w:noProof/>
                <w:webHidden/>
              </w:rPr>
              <w:fldChar w:fldCharType="begin"/>
            </w:r>
            <w:r>
              <w:rPr>
                <w:noProof/>
                <w:webHidden/>
              </w:rPr>
              <w:instrText xml:space="preserve"> PAGEREF _Toc33019613 \h </w:instrText>
            </w:r>
            <w:r>
              <w:rPr>
                <w:noProof/>
                <w:webHidden/>
              </w:rPr>
            </w:r>
            <w:r>
              <w:rPr>
                <w:noProof/>
                <w:webHidden/>
              </w:rPr>
              <w:fldChar w:fldCharType="separate"/>
            </w:r>
            <w:r>
              <w:rPr>
                <w:noProof/>
                <w:webHidden/>
              </w:rPr>
              <w:t>81</w:t>
            </w:r>
            <w:r>
              <w:rPr>
                <w:noProof/>
                <w:webHidden/>
              </w:rPr>
              <w:fldChar w:fldCharType="end"/>
            </w:r>
          </w:hyperlink>
        </w:p>
        <w:p w14:paraId="01097229" w14:textId="1CEC558B" w:rsidR="00344A1B" w:rsidRDefault="00344A1B">
          <w:pPr>
            <w:pStyle w:val="TOC1"/>
            <w:tabs>
              <w:tab w:val="right" w:leader="dot" w:pos="9016"/>
            </w:tabs>
            <w:rPr>
              <w:rFonts w:eastAsiaTheme="minorEastAsia"/>
              <w:noProof/>
              <w:sz w:val="22"/>
              <w:szCs w:val="22"/>
              <w:lang w:val="en-AU" w:eastAsia="en-AU"/>
            </w:rPr>
          </w:pPr>
          <w:hyperlink w:anchor="_Toc33019614" w:history="1">
            <w:r w:rsidRPr="00CC34E5">
              <w:rPr>
                <w:rStyle w:val="Hyperlink"/>
                <w:rFonts w:cs="Times New Roman"/>
                <w:noProof/>
              </w:rPr>
              <w:t>References</w:t>
            </w:r>
            <w:r>
              <w:rPr>
                <w:noProof/>
                <w:webHidden/>
              </w:rPr>
              <w:tab/>
            </w:r>
            <w:r>
              <w:rPr>
                <w:noProof/>
                <w:webHidden/>
              </w:rPr>
              <w:fldChar w:fldCharType="begin"/>
            </w:r>
            <w:r>
              <w:rPr>
                <w:noProof/>
                <w:webHidden/>
              </w:rPr>
              <w:instrText xml:space="preserve"> PAGEREF _Toc33019614 \h </w:instrText>
            </w:r>
            <w:r>
              <w:rPr>
                <w:noProof/>
                <w:webHidden/>
              </w:rPr>
            </w:r>
            <w:r>
              <w:rPr>
                <w:noProof/>
                <w:webHidden/>
              </w:rPr>
              <w:fldChar w:fldCharType="separate"/>
            </w:r>
            <w:r>
              <w:rPr>
                <w:noProof/>
                <w:webHidden/>
              </w:rPr>
              <w:t>84</w:t>
            </w:r>
            <w:r>
              <w:rPr>
                <w:noProof/>
                <w:webHidden/>
              </w:rPr>
              <w:fldChar w:fldCharType="end"/>
            </w:r>
          </w:hyperlink>
        </w:p>
        <w:p w14:paraId="626D4D15" w14:textId="5A9471CB" w:rsidR="00344A1B" w:rsidRDefault="00344A1B">
          <w:pPr>
            <w:pStyle w:val="TOC1"/>
            <w:tabs>
              <w:tab w:val="right" w:leader="dot" w:pos="9016"/>
            </w:tabs>
            <w:rPr>
              <w:rFonts w:eastAsiaTheme="minorEastAsia"/>
              <w:noProof/>
              <w:sz w:val="22"/>
              <w:szCs w:val="22"/>
              <w:lang w:val="en-AU" w:eastAsia="en-AU"/>
            </w:rPr>
          </w:pPr>
          <w:hyperlink w:anchor="_Toc33019615" w:history="1">
            <w:r w:rsidRPr="00CC34E5">
              <w:rPr>
                <w:rStyle w:val="Hyperlink"/>
                <w:noProof/>
              </w:rPr>
              <w:t>Appendices</w:t>
            </w:r>
            <w:r>
              <w:rPr>
                <w:noProof/>
                <w:webHidden/>
              </w:rPr>
              <w:tab/>
            </w:r>
            <w:r>
              <w:rPr>
                <w:noProof/>
                <w:webHidden/>
              </w:rPr>
              <w:fldChar w:fldCharType="begin"/>
            </w:r>
            <w:r>
              <w:rPr>
                <w:noProof/>
                <w:webHidden/>
              </w:rPr>
              <w:instrText xml:space="preserve"> PAGEREF _Toc33019615 \h </w:instrText>
            </w:r>
            <w:r>
              <w:rPr>
                <w:noProof/>
                <w:webHidden/>
              </w:rPr>
            </w:r>
            <w:r>
              <w:rPr>
                <w:noProof/>
                <w:webHidden/>
              </w:rPr>
              <w:fldChar w:fldCharType="separate"/>
            </w:r>
            <w:r>
              <w:rPr>
                <w:noProof/>
                <w:webHidden/>
              </w:rPr>
              <w:t>87</w:t>
            </w:r>
            <w:r>
              <w:rPr>
                <w:noProof/>
                <w:webHidden/>
              </w:rPr>
              <w:fldChar w:fldCharType="end"/>
            </w:r>
          </w:hyperlink>
        </w:p>
        <w:p w14:paraId="163315B2" w14:textId="01489CC8" w:rsidR="00344A1B" w:rsidRDefault="00344A1B">
          <w:pPr>
            <w:pStyle w:val="TOC2"/>
            <w:tabs>
              <w:tab w:val="right" w:leader="dot" w:pos="9016"/>
            </w:tabs>
            <w:rPr>
              <w:rFonts w:eastAsiaTheme="minorEastAsia"/>
              <w:noProof/>
              <w:sz w:val="22"/>
              <w:szCs w:val="22"/>
              <w:lang w:val="en-AU" w:eastAsia="en-AU"/>
            </w:rPr>
          </w:pPr>
          <w:hyperlink w:anchor="_Toc33019616" w:history="1">
            <w:r w:rsidRPr="00CC34E5">
              <w:rPr>
                <w:rStyle w:val="Hyperlink"/>
                <w:rFonts w:cs="Times New Roman"/>
                <w:noProof/>
              </w:rPr>
              <w:t>Appendix 1: Trends across wetlands on the Gnangara Groundwater System</w:t>
            </w:r>
            <w:r>
              <w:rPr>
                <w:noProof/>
                <w:webHidden/>
              </w:rPr>
              <w:tab/>
            </w:r>
            <w:r>
              <w:rPr>
                <w:noProof/>
                <w:webHidden/>
              </w:rPr>
              <w:fldChar w:fldCharType="begin"/>
            </w:r>
            <w:r>
              <w:rPr>
                <w:noProof/>
                <w:webHidden/>
              </w:rPr>
              <w:instrText xml:space="preserve"> PAGEREF _Toc33019616 \h </w:instrText>
            </w:r>
            <w:r>
              <w:rPr>
                <w:noProof/>
                <w:webHidden/>
              </w:rPr>
            </w:r>
            <w:r>
              <w:rPr>
                <w:noProof/>
                <w:webHidden/>
              </w:rPr>
              <w:fldChar w:fldCharType="separate"/>
            </w:r>
            <w:r>
              <w:rPr>
                <w:noProof/>
                <w:webHidden/>
              </w:rPr>
              <w:t>87</w:t>
            </w:r>
            <w:r>
              <w:rPr>
                <w:noProof/>
                <w:webHidden/>
              </w:rPr>
              <w:fldChar w:fldCharType="end"/>
            </w:r>
          </w:hyperlink>
        </w:p>
        <w:p w14:paraId="40D3FE4B" w14:textId="2786FC2A" w:rsidR="00344A1B" w:rsidRDefault="00344A1B">
          <w:pPr>
            <w:pStyle w:val="TOC2"/>
            <w:tabs>
              <w:tab w:val="right" w:leader="dot" w:pos="9016"/>
            </w:tabs>
            <w:rPr>
              <w:rFonts w:eastAsiaTheme="minorEastAsia"/>
              <w:noProof/>
              <w:sz w:val="22"/>
              <w:szCs w:val="22"/>
              <w:lang w:val="en-AU" w:eastAsia="en-AU"/>
            </w:rPr>
          </w:pPr>
          <w:hyperlink w:anchor="_Toc33019617" w:history="1">
            <w:r w:rsidRPr="00CC34E5">
              <w:rPr>
                <w:rStyle w:val="Hyperlink"/>
                <w:noProof/>
              </w:rPr>
              <w:t>Appendix 2: Data analysis for each wetland</w:t>
            </w:r>
            <w:r>
              <w:rPr>
                <w:noProof/>
                <w:webHidden/>
              </w:rPr>
              <w:tab/>
            </w:r>
            <w:r>
              <w:rPr>
                <w:noProof/>
                <w:webHidden/>
              </w:rPr>
              <w:fldChar w:fldCharType="begin"/>
            </w:r>
            <w:r>
              <w:rPr>
                <w:noProof/>
                <w:webHidden/>
              </w:rPr>
              <w:instrText xml:space="preserve"> PAGEREF _Toc33019617 \h </w:instrText>
            </w:r>
            <w:r>
              <w:rPr>
                <w:noProof/>
                <w:webHidden/>
              </w:rPr>
            </w:r>
            <w:r>
              <w:rPr>
                <w:noProof/>
                <w:webHidden/>
              </w:rPr>
              <w:fldChar w:fldCharType="separate"/>
            </w:r>
            <w:r>
              <w:rPr>
                <w:noProof/>
                <w:webHidden/>
              </w:rPr>
              <w:t>90</w:t>
            </w:r>
            <w:r>
              <w:rPr>
                <w:noProof/>
                <w:webHidden/>
              </w:rPr>
              <w:fldChar w:fldCharType="end"/>
            </w:r>
          </w:hyperlink>
        </w:p>
        <w:p w14:paraId="1FCF58AB" w14:textId="7025D84D" w:rsidR="00344A1B" w:rsidRDefault="00344A1B">
          <w:pPr>
            <w:pStyle w:val="TOC3"/>
            <w:tabs>
              <w:tab w:val="right" w:leader="dot" w:pos="9016"/>
            </w:tabs>
            <w:rPr>
              <w:rFonts w:eastAsiaTheme="minorEastAsia"/>
              <w:noProof/>
              <w:sz w:val="22"/>
              <w:szCs w:val="22"/>
              <w:lang w:val="en-AU" w:eastAsia="en-AU"/>
            </w:rPr>
          </w:pPr>
          <w:hyperlink w:anchor="_Toc33019618" w:history="1">
            <w:r w:rsidRPr="00CC34E5">
              <w:rPr>
                <w:rStyle w:val="Hyperlink"/>
                <w:noProof/>
              </w:rPr>
              <w:t>Lake Goollelal</w:t>
            </w:r>
            <w:r>
              <w:rPr>
                <w:noProof/>
                <w:webHidden/>
              </w:rPr>
              <w:tab/>
            </w:r>
            <w:r>
              <w:rPr>
                <w:noProof/>
                <w:webHidden/>
              </w:rPr>
              <w:fldChar w:fldCharType="begin"/>
            </w:r>
            <w:r>
              <w:rPr>
                <w:noProof/>
                <w:webHidden/>
              </w:rPr>
              <w:instrText xml:space="preserve"> PAGEREF _Toc33019618 \h </w:instrText>
            </w:r>
            <w:r>
              <w:rPr>
                <w:noProof/>
                <w:webHidden/>
              </w:rPr>
            </w:r>
            <w:r>
              <w:rPr>
                <w:noProof/>
                <w:webHidden/>
              </w:rPr>
              <w:fldChar w:fldCharType="separate"/>
            </w:r>
            <w:r>
              <w:rPr>
                <w:noProof/>
                <w:webHidden/>
              </w:rPr>
              <w:t>90</w:t>
            </w:r>
            <w:r>
              <w:rPr>
                <w:noProof/>
                <w:webHidden/>
              </w:rPr>
              <w:fldChar w:fldCharType="end"/>
            </w:r>
          </w:hyperlink>
        </w:p>
        <w:p w14:paraId="70894E4B" w14:textId="14ADC4E7" w:rsidR="00344A1B" w:rsidRDefault="00344A1B">
          <w:pPr>
            <w:pStyle w:val="TOC3"/>
            <w:tabs>
              <w:tab w:val="right" w:leader="dot" w:pos="9016"/>
            </w:tabs>
            <w:rPr>
              <w:rFonts w:eastAsiaTheme="minorEastAsia"/>
              <w:noProof/>
              <w:sz w:val="22"/>
              <w:szCs w:val="22"/>
              <w:lang w:val="en-AU" w:eastAsia="en-AU"/>
            </w:rPr>
          </w:pPr>
          <w:hyperlink w:anchor="_Toc33019619" w:history="1">
            <w:r w:rsidRPr="00CC34E5">
              <w:rPr>
                <w:rStyle w:val="Hyperlink"/>
                <w:noProof/>
              </w:rPr>
              <w:t>Loch McNess</w:t>
            </w:r>
            <w:r>
              <w:rPr>
                <w:noProof/>
                <w:webHidden/>
              </w:rPr>
              <w:tab/>
            </w:r>
            <w:r>
              <w:rPr>
                <w:noProof/>
                <w:webHidden/>
              </w:rPr>
              <w:fldChar w:fldCharType="begin"/>
            </w:r>
            <w:r>
              <w:rPr>
                <w:noProof/>
                <w:webHidden/>
              </w:rPr>
              <w:instrText xml:space="preserve"> PAGEREF _Toc33019619 \h </w:instrText>
            </w:r>
            <w:r>
              <w:rPr>
                <w:noProof/>
                <w:webHidden/>
              </w:rPr>
            </w:r>
            <w:r>
              <w:rPr>
                <w:noProof/>
                <w:webHidden/>
              </w:rPr>
              <w:fldChar w:fldCharType="separate"/>
            </w:r>
            <w:r>
              <w:rPr>
                <w:noProof/>
                <w:webHidden/>
              </w:rPr>
              <w:t>95</w:t>
            </w:r>
            <w:r>
              <w:rPr>
                <w:noProof/>
                <w:webHidden/>
              </w:rPr>
              <w:fldChar w:fldCharType="end"/>
            </w:r>
          </w:hyperlink>
        </w:p>
        <w:p w14:paraId="5E8D7999" w14:textId="4EFC0702" w:rsidR="00344A1B" w:rsidRDefault="00344A1B">
          <w:pPr>
            <w:pStyle w:val="TOC3"/>
            <w:tabs>
              <w:tab w:val="right" w:leader="dot" w:pos="9016"/>
            </w:tabs>
            <w:rPr>
              <w:rFonts w:eastAsiaTheme="minorEastAsia"/>
              <w:noProof/>
              <w:sz w:val="22"/>
              <w:szCs w:val="22"/>
              <w:lang w:val="en-AU" w:eastAsia="en-AU"/>
            </w:rPr>
          </w:pPr>
          <w:hyperlink w:anchor="_Toc33019620" w:history="1">
            <w:r w:rsidRPr="00CC34E5">
              <w:rPr>
                <w:rStyle w:val="Hyperlink"/>
                <w:noProof/>
              </w:rPr>
              <w:t>Lake Yonderup</w:t>
            </w:r>
            <w:r>
              <w:rPr>
                <w:noProof/>
                <w:webHidden/>
              </w:rPr>
              <w:tab/>
            </w:r>
            <w:r>
              <w:rPr>
                <w:noProof/>
                <w:webHidden/>
              </w:rPr>
              <w:fldChar w:fldCharType="begin"/>
            </w:r>
            <w:r>
              <w:rPr>
                <w:noProof/>
                <w:webHidden/>
              </w:rPr>
              <w:instrText xml:space="preserve"> PAGEREF _Toc33019620 \h </w:instrText>
            </w:r>
            <w:r>
              <w:rPr>
                <w:noProof/>
                <w:webHidden/>
              </w:rPr>
            </w:r>
            <w:r>
              <w:rPr>
                <w:noProof/>
                <w:webHidden/>
              </w:rPr>
              <w:fldChar w:fldCharType="separate"/>
            </w:r>
            <w:r>
              <w:rPr>
                <w:noProof/>
                <w:webHidden/>
              </w:rPr>
              <w:t>99</w:t>
            </w:r>
            <w:r>
              <w:rPr>
                <w:noProof/>
                <w:webHidden/>
              </w:rPr>
              <w:fldChar w:fldCharType="end"/>
            </w:r>
          </w:hyperlink>
        </w:p>
        <w:p w14:paraId="747EC137" w14:textId="333E0F3D" w:rsidR="00344A1B" w:rsidRDefault="00344A1B">
          <w:pPr>
            <w:pStyle w:val="TOC3"/>
            <w:tabs>
              <w:tab w:val="right" w:leader="dot" w:pos="9016"/>
            </w:tabs>
            <w:rPr>
              <w:rFonts w:eastAsiaTheme="minorEastAsia"/>
              <w:noProof/>
              <w:sz w:val="22"/>
              <w:szCs w:val="22"/>
              <w:lang w:val="en-AU" w:eastAsia="en-AU"/>
            </w:rPr>
          </w:pPr>
          <w:hyperlink w:anchor="_Toc33019621" w:history="1">
            <w:r w:rsidRPr="00CC34E5">
              <w:rPr>
                <w:rStyle w:val="Hyperlink"/>
                <w:noProof/>
              </w:rPr>
              <w:t>Lake Joondalup</w:t>
            </w:r>
            <w:r>
              <w:rPr>
                <w:noProof/>
                <w:webHidden/>
              </w:rPr>
              <w:tab/>
            </w:r>
            <w:r>
              <w:rPr>
                <w:noProof/>
                <w:webHidden/>
              </w:rPr>
              <w:fldChar w:fldCharType="begin"/>
            </w:r>
            <w:r>
              <w:rPr>
                <w:noProof/>
                <w:webHidden/>
              </w:rPr>
              <w:instrText xml:space="preserve"> PAGEREF _Toc33019621 \h </w:instrText>
            </w:r>
            <w:r>
              <w:rPr>
                <w:noProof/>
                <w:webHidden/>
              </w:rPr>
            </w:r>
            <w:r>
              <w:rPr>
                <w:noProof/>
                <w:webHidden/>
              </w:rPr>
              <w:fldChar w:fldCharType="separate"/>
            </w:r>
            <w:r>
              <w:rPr>
                <w:noProof/>
                <w:webHidden/>
              </w:rPr>
              <w:t>104</w:t>
            </w:r>
            <w:r>
              <w:rPr>
                <w:noProof/>
                <w:webHidden/>
              </w:rPr>
              <w:fldChar w:fldCharType="end"/>
            </w:r>
          </w:hyperlink>
        </w:p>
        <w:p w14:paraId="3DC744A1" w14:textId="00DCB0D5" w:rsidR="00344A1B" w:rsidRDefault="00344A1B">
          <w:pPr>
            <w:pStyle w:val="TOC3"/>
            <w:tabs>
              <w:tab w:val="right" w:leader="dot" w:pos="9016"/>
            </w:tabs>
            <w:rPr>
              <w:rFonts w:eastAsiaTheme="minorEastAsia"/>
              <w:noProof/>
              <w:sz w:val="22"/>
              <w:szCs w:val="22"/>
              <w:lang w:val="en-AU" w:eastAsia="en-AU"/>
            </w:rPr>
          </w:pPr>
          <w:hyperlink w:anchor="_Toc33019622" w:history="1">
            <w:r w:rsidRPr="00CC34E5">
              <w:rPr>
                <w:rStyle w:val="Hyperlink"/>
                <w:noProof/>
              </w:rPr>
              <w:t>Lake Mariginiup</w:t>
            </w:r>
            <w:r>
              <w:rPr>
                <w:noProof/>
                <w:webHidden/>
              </w:rPr>
              <w:tab/>
            </w:r>
            <w:r>
              <w:rPr>
                <w:noProof/>
                <w:webHidden/>
              </w:rPr>
              <w:fldChar w:fldCharType="begin"/>
            </w:r>
            <w:r>
              <w:rPr>
                <w:noProof/>
                <w:webHidden/>
              </w:rPr>
              <w:instrText xml:space="preserve"> PAGEREF _Toc33019622 \h </w:instrText>
            </w:r>
            <w:r>
              <w:rPr>
                <w:noProof/>
                <w:webHidden/>
              </w:rPr>
            </w:r>
            <w:r>
              <w:rPr>
                <w:noProof/>
                <w:webHidden/>
              </w:rPr>
              <w:fldChar w:fldCharType="separate"/>
            </w:r>
            <w:r>
              <w:rPr>
                <w:noProof/>
                <w:webHidden/>
              </w:rPr>
              <w:t>108</w:t>
            </w:r>
            <w:r>
              <w:rPr>
                <w:noProof/>
                <w:webHidden/>
              </w:rPr>
              <w:fldChar w:fldCharType="end"/>
            </w:r>
          </w:hyperlink>
        </w:p>
        <w:p w14:paraId="20A0B2D3" w14:textId="3E953969" w:rsidR="00344A1B" w:rsidRDefault="00344A1B">
          <w:pPr>
            <w:pStyle w:val="TOC3"/>
            <w:tabs>
              <w:tab w:val="right" w:leader="dot" w:pos="9016"/>
            </w:tabs>
            <w:rPr>
              <w:rFonts w:eastAsiaTheme="minorEastAsia"/>
              <w:noProof/>
              <w:sz w:val="22"/>
              <w:szCs w:val="22"/>
              <w:lang w:val="en-AU" w:eastAsia="en-AU"/>
            </w:rPr>
          </w:pPr>
          <w:hyperlink w:anchor="_Toc33019623" w:history="1">
            <w:r w:rsidRPr="00CC34E5">
              <w:rPr>
                <w:rStyle w:val="Hyperlink"/>
                <w:noProof/>
              </w:rPr>
              <w:t>Lake Jandabup</w:t>
            </w:r>
            <w:r>
              <w:rPr>
                <w:noProof/>
                <w:webHidden/>
              </w:rPr>
              <w:tab/>
            </w:r>
            <w:r>
              <w:rPr>
                <w:noProof/>
                <w:webHidden/>
              </w:rPr>
              <w:fldChar w:fldCharType="begin"/>
            </w:r>
            <w:r>
              <w:rPr>
                <w:noProof/>
                <w:webHidden/>
              </w:rPr>
              <w:instrText xml:space="preserve"> PAGEREF _Toc33019623 \h </w:instrText>
            </w:r>
            <w:r>
              <w:rPr>
                <w:noProof/>
                <w:webHidden/>
              </w:rPr>
            </w:r>
            <w:r>
              <w:rPr>
                <w:noProof/>
                <w:webHidden/>
              </w:rPr>
              <w:fldChar w:fldCharType="separate"/>
            </w:r>
            <w:r>
              <w:rPr>
                <w:noProof/>
                <w:webHidden/>
              </w:rPr>
              <w:t>113</w:t>
            </w:r>
            <w:r>
              <w:rPr>
                <w:noProof/>
                <w:webHidden/>
              </w:rPr>
              <w:fldChar w:fldCharType="end"/>
            </w:r>
          </w:hyperlink>
        </w:p>
        <w:p w14:paraId="4FF9166D" w14:textId="50B04752" w:rsidR="00344A1B" w:rsidRDefault="00344A1B">
          <w:pPr>
            <w:pStyle w:val="TOC3"/>
            <w:tabs>
              <w:tab w:val="right" w:leader="dot" w:pos="9016"/>
            </w:tabs>
            <w:rPr>
              <w:rFonts w:eastAsiaTheme="minorEastAsia"/>
              <w:noProof/>
              <w:sz w:val="22"/>
              <w:szCs w:val="22"/>
              <w:lang w:val="en-AU" w:eastAsia="en-AU"/>
            </w:rPr>
          </w:pPr>
          <w:hyperlink w:anchor="_Toc33019624" w:history="1">
            <w:r w:rsidRPr="00CC34E5">
              <w:rPr>
                <w:rStyle w:val="Hyperlink"/>
                <w:noProof/>
              </w:rPr>
              <w:t>Lake Nowergup</w:t>
            </w:r>
            <w:r>
              <w:rPr>
                <w:noProof/>
                <w:webHidden/>
              </w:rPr>
              <w:tab/>
            </w:r>
            <w:r>
              <w:rPr>
                <w:noProof/>
                <w:webHidden/>
              </w:rPr>
              <w:fldChar w:fldCharType="begin"/>
            </w:r>
            <w:r>
              <w:rPr>
                <w:noProof/>
                <w:webHidden/>
              </w:rPr>
              <w:instrText xml:space="preserve"> PAGEREF _Toc33019624 \h </w:instrText>
            </w:r>
            <w:r>
              <w:rPr>
                <w:noProof/>
                <w:webHidden/>
              </w:rPr>
            </w:r>
            <w:r>
              <w:rPr>
                <w:noProof/>
                <w:webHidden/>
              </w:rPr>
              <w:fldChar w:fldCharType="separate"/>
            </w:r>
            <w:r>
              <w:rPr>
                <w:noProof/>
                <w:webHidden/>
              </w:rPr>
              <w:t>117</w:t>
            </w:r>
            <w:r>
              <w:rPr>
                <w:noProof/>
                <w:webHidden/>
              </w:rPr>
              <w:fldChar w:fldCharType="end"/>
            </w:r>
          </w:hyperlink>
        </w:p>
        <w:p w14:paraId="21DE4245" w14:textId="29EAB388" w:rsidR="00344A1B" w:rsidRDefault="00344A1B">
          <w:pPr>
            <w:pStyle w:val="TOC3"/>
            <w:tabs>
              <w:tab w:val="right" w:leader="dot" w:pos="9016"/>
            </w:tabs>
            <w:rPr>
              <w:rFonts w:eastAsiaTheme="minorEastAsia"/>
              <w:noProof/>
              <w:sz w:val="22"/>
              <w:szCs w:val="22"/>
              <w:lang w:val="en-AU" w:eastAsia="en-AU"/>
            </w:rPr>
          </w:pPr>
          <w:hyperlink w:anchor="_Toc33019625" w:history="1">
            <w:r w:rsidRPr="00CC34E5">
              <w:rPr>
                <w:rStyle w:val="Hyperlink"/>
                <w:noProof/>
              </w:rPr>
              <w:t>Lake Wilgarup</w:t>
            </w:r>
            <w:r>
              <w:rPr>
                <w:noProof/>
                <w:webHidden/>
              </w:rPr>
              <w:tab/>
            </w:r>
            <w:r>
              <w:rPr>
                <w:noProof/>
                <w:webHidden/>
              </w:rPr>
              <w:fldChar w:fldCharType="begin"/>
            </w:r>
            <w:r>
              <w:rPr>
                <w:noProof/>
                <w:webHidden/>
              </w:rPr>
              <w:instrText xml:space="preserve"> PAGEREF _Toc33019625 \h </w:instrText>
            </w:r>
            <w:r>
              <w:rPr>
                <w:noProof/>
                <w:webHidden/>
              </w:rPr>
            </w:r>
            <w:r>
              <w:rPr>
                <w:noProof/>
                <w:webHidden/>
              </w:rPr>
              <w:fldChar w:fldCharType="separate"/>
            </w:r>
            <w:r>
              <w:rPr>
                <w:noProof/>
                <w:webHidden/>
              </w:rPr>
              <w:t>122</w:t>
            </w:r>
            <w:r>
              <w:rPr>
                <w:noProof/>
                <w:webHidden/>
              </w:rPr>
              <w:fldChar w:fldCharType="end"/>
            </w:r>
          </w:hyperlink>
        </w:p>
        <w:p w14:paraId="66A10F68" w14:textId="70130CBD" w:rsidR="00344A1B" w:rsidRDefault="00344A1B">
          <w:pPr>
            <w:pStyle w:val="TOC3"/>
            <w:tabs>
              <w:tab w:val="right" w:leader="dot" w:pos="9016"/>
            </w:tabs>
            <w:rPr>
              <w:rFonts w:eastAsiaTheme="minorEastAsia"/>
              <w:noProof/>
              <w:sz w:val="22"/>
              <w:szCs w:val="22"/>
              <w:lang w:val="en-AU" w:eastAsia="en-AU"/>
            </w:rPr>
          </w:pPr>
          <w:hyperlink w:anchor="_Toc33019626" w:history="1">
            <w:r w:rsidRPr="00CC34E5">
              <w:rPr>
                <w:rStyle w:val="Hyperlink"/>
                <w:noProof/>
              </w:rPr>
              <w:t>Pipidinny Swamp</w:t>
            </w:r>
            <w:r>
              <w:rPr>
                <w:noProof/>
                <w:webHidden/>
              </w:rPr>
              <w:tab/>
            </w:r>
            <w:r>
              <w:rPr>
                <w:noProof/>
                <w:webHidden/>
              </w:rPr>
              <w:fldChar w:fldCharType="begin"/>
            </w:r>
            <w:r>
              <w:rPr>
                <w:noProof/>
                <w:webHidden/>
              </w:rPr>
              <w:instrText xml:space="preserve"> PAGEREF _Toc33019626 \h </w:instrText>
            </w:r>
            <w:r>
              <w:rPr>
                <w:noProof/>
                <w:webHidden/>
              </w:rPr>
            </w:r>
            <w:r>
              <w:rPr>
                <w:noProof/>
                <w:webHidden/>
              </w:rPr>
              <w:fldChar w:fldCharType="separate"/>
            </w:r>
            <w:r>
              <w:rPr>
                <w:noProof/>
                <w:webHidden/>
              </w:rPr>
              <w:t>123</w:t>
            </w:r>
            <w:r>
              <w:rPr>
                <w:noProof/>
                <w:webHidden/>
              </w:rPr>
              <w:fldChar w:fldCharType="end"/>
            </w:r>
          </w:hyperlink>
        </w:p>
        <w:p w14:paraId="4BD8E76A" w14:textId="309FA94F" w:rsidR="00344A1B" w:rsidRDefault="00344A1B">
          <w:pPr>
            <w:pStyle w:val="TOC3"/>
            <w:tabs>
              <w:tab w:val="right" w:leader="dot" w:pos="9016"/>
            </w:tabs>
            <w:rPr>
              <w:rFonts w:eastAsiaTheme="minorEastAsia"/>
              <w:noProof/>
              <w:sz w:val="22"/>
              <w:szCs w:val="22"/>
              <w:lang w:val="en-AU" w:eastAsia="en-AU"/>
            </w:rPr>
          </w:pPr>
          <w:hyperlink w:anchor="_Toc33019627" w:history="1">
            <w:r w:rsidRPr="00CC34E5">
              <w:rPr>
                <w:rStyle w:val="Hyperlink"/>
                <w:noProof/>
              </w:rPr>
              <w:t>Lexia 186</w:t>
            </w:r>
            <w:r>
              <w:rPr>
                <w:noProof/>
                <w:webHidden/>
              </w:rPr>
              <w:tab/>
            </w:r>
            <w:r>
              <w:rPr>
                <w:noProof/>
                <w:webHidden/>
              </w:rPr>
              <w:fldChar w:fldCharType="begin"/>
            </w:r>
            <w:r>
              <w:rPr>
                <w:noProof/>
                <w:webHidden/>
              </w:rPr>
              <w:instrText xml:space="preserve"> PAGEREF _Toc33019627 \h </w:instrText>
            </w:r>
            <w:r>
              <w:rPr>
                <w:noProof/>
                <w:webHidden/>
              </w:rPr>
            </w:r>
            <w:r>
              <w:rPr>
                <w:noProof/>
                <w:webHidden/>
              </w:rPr>
              <w:fldChar w:fldCharType="separate"/>
            </w:r>
            <w:r>
              <w:rPr>
                <w:noProof/>
                <w:webHidden/>
              </w:rPr>
              <w:t>125</w:t>
            </w:r>
            <w:r>
              <w:rPr>
                <w:noProof/>
                <w:webHidden/>
              </w:rPr>
              <w:fldChar w:fldCharType="end"/>
            </w:r>
          </w:hyperlink>
        </w:p>
        <w:p w14:paraId="5B32B728" w14:textId="128F6263" w:rsidR="00344A1B" w:rsidRDefault="00344A1B">
          <w:pPr>
            <w:pStyle w:val="TOC3"/>
            <w:tabs>
              <w:tab w:val="right" w:leader="dot" w:pos="9016"/>
            </w:tabs>
            <w:rPr>
              <w:rFonts w:eastAsiaTheme="minorEastAsia"/>
              <w:noProof/>
              <w:sz w:val="22"/>
              <w:szCs w:val="22"/>
              <w:lang w:val="en-AU" w:eastAsia="en-AU"/>
            </w:rPr>
          </w:pPr>
          <w:hyperlink w:anchor="_Toc33019628" w:history="1">
            <w:r w:rsidRPr="00CC34E5">
              <w:rPr>
                <w:rStyle w:val="Hyperlink"/>
                <w:noProof/>
              </w:rPr>
              <w:t>Melaleuca Park 173</w:t>
            </w:r>
            <w:r>
              <w:rPr>
                <w:noProof/>
                <w:webHidden/>
              </w:rPr>
              <w:tab/>
            </w:r>
            <w:r>
              <w:rPr>
                <w:noProof/>
                <w:webHidden/>
              </w:rPr>
              <w:fldChar w:fldCharType="begin"/>
            </w:r>
            <w:r>
              <w:rPr>
                <w:noProof/>
                <w:webHidden/>
              </w:rPr>
              <w:instrText xml:space="preserve"> PAGEREF _Toc33019628 \h </w:instrText>
            </w:r>
            <w:r>
              <w:rPr>
                <w:noProof/>
                <w:webHidden/>
              </w:rPr>
            </w:r>
            <w:r>
              <w:rPr>
                <w:noProof/>
                <w:webHidden/>
              </w:rPr>
              <w:fldChar w:fldCharType="separate"/>
            </w:r>
            <w:r>
              <w:rPr>
                <w:noProof/>
                <w:webHidden/>
              </w:rPr>
              <w:t>125</w:t>
            </w:r>
            <w:r>
              <w:rPr>
                <w:noProof/>
                <w:webHidden/>
              </w:rPr>
              <w:fldChar w:fldCharType="end"/>
            </w:r>
          </w:hyperlink>
        </w:p>
        <w:p w14:paraId="43A957B7" w14:textId="72F4231F" w:rsidR="00344A1B" w:rsidRDefault="00344A1B">
          <w:pPr>
            <w:pStyle w:val="TOC3"/>
            <w:tabs>
              <w:tab w:val="right" w:leader="dot" w:pos="9016"/>
            </w:tabs>
            <w:rPr>
              <w:rFonts w:eastAsiaTheme="minorEastAsia"/>
              <w:noProof/>
              <w:sz w:val="22"/>
              <w:szCs w:val="22"/>
              <w:lang w:val="en-AU" w:eastAsia="en-AU"/>
            </w:rPr>
          </w:pPr>
          <w:hyperlink w:anchor="_Toc33019629" w:history="1">
            <w:r w:rsidRPr="00CC34E5">
              <w:rPr>
                <w:rStyle w:val="Hyperlink"/>
                <w:noProof/>
              </w:rPr>
              <w:t>Melaleuca Park 78</w:t>
            </w:r>
            <w:r>
              <w:rPr>
                <w:noProof/>
                <w:webHidden/>
              </w:rPr>
              <w:tab/>
            </w:r>
            <w:r>
              <w:rPr>
                <w:noProof/>
                <w:webHidden/>
              </w:rPr>
              <w:fldChar w:fldCharType="begin"/>
            </w:r>
            <w:r>
              <w:rPr>
                <w:noProof/>
                <w:webHidden/>
              </w:rPr>
              <w:instrText xml:space="preserve"> PAGEREF _Toc33019629 \h </w:instrText>
            </w:r>
            <w:r>
              <w:rPr>
                <w:noProof/>
                <w:webHidden/>
              </w:rPr>
            </w:r>
            <w:r>
              <w:rPr>
                <w:noProof/>
                <w:webHidden/>
              </w:rPr>
              <w:fldChar w:fldCharType="separate"/>
            </w:r>
            <w:r>
              <w:rPr>
                <w:noProof/>
                <w:webHidden/>
              </w:rPr>
              <w:t>130</w:t>
            </w:r>
            <w:r>
              <w:rPr>
                <w:noProof/>
                <w:webHidden/>
              </w:rPr>
              <w:fldChar w:fldCharType="end"/>
            </w:r>
          </w:hyperlink>
        </w:p>
        <w:p w14:paraId="46E84956" w14:textId="5296EDAF" w:rsidR="002C5DE1" w:rsidRPr="003B09F5" w:rsidRDefault="002C5DE1">
          <w:pPr>
            <w:rPr>
              <w:rFonts w:ascii="Times New Roman" w:hAnsi="Times New Roman" w:cs="Times New Roman"/>
            </w:rPr>
          </w:pPr>
          <w:r w:rsidRPr="003B09F5">
            <w:rPr>
              <w:rFonts w:ascii="Times New Roman" w:hAnsi="Times New Roman" w:cs="Times New Roman"/>
              <w:b/>
              <w:bCs/>
              <w:noProof/>
            </w:rPr>
            <w:fldChar w:fldCharType="end"/>
          </w:r>
        </w:p>
      </w:sdtContent>
    </w:sdt>
    <w:p w14:paraId="575E9CD9" w14:textId="77777777" w:rsidR="008E597C" w:rsidRDefault="008E597C">
      <w:pPr>
        <w:pStyle w:val="Heading1"/>
        <w:rPr>
          <w:rFonts w:cs="Times New Roman"/>
        </w:rPr>
        <w:sectPr w:rsidR="008E597C" w:rsidSect="00605A84">
          <w:footerReference w:type="default" r:id="rId9"/>
          <w:pgSz w:w="11906" w:h="16838" w:code="9"/>
          <w:pgMar w:top="1440" w:right="1440" w:bottom="1440" w:left="1440" w:header="720" w:footer="720" w:gutter="0"/>
          <w:pgNumType w:fmt="lowerRoman"/>
          <w:cols w:space="720"/>
        </w:sectPr>
      </w:pPr>
      <w:bookmarkStart w:id="3" w:name="introduction"/>
    </w:p>
    <w:p w14:paraId="26271E0C" w14:textId="5245A222" w:rsidR="001D584F" w:rsidRDefault="005D6919">
      <w:pPr>
        <w:pStyle w:val="Heading1"/>
        <w:rPr>
          <w:ins w:id="4" w:author="Christopher Kavazos" w:date="2020-02-19T10:07:00Z"/>
          <w:rFonts w:cs="Times New Roman"/>
        </w:rPr>
      </w:pPr>
      <w:bookmarkStart w:id="5" w:name="_Toc33019550"/>
      <w:commentRangeStart w:id="6"/>
      <w:r w:rsidRPr="003B09F5">
        <w:rPr>
          <w:rFonts w:cs="Times New Roman"/>
        </w:rPr>
        <w:lastRenderedPageBreak/>
        <w:t>Introduction</w:t>
      </w:r>
      <w:bookmarkEnd w:id="3"/>
      <w:commentRangeEnd w:id="6"/>
      <w:r w:rsidR="006A06F1">
        <w:rPr>
          <w:rStyle w:val="CommentReference"/>
          <w:rFonts w:asciiTheme="minorHAnsi" w:eastAsiaTheme="minorHAnsi" w:hAnsiTheme="minorHAnsi" w:cstheme="minorBidi"/>
          <w:b w:val="0"/>
          <w:bCs w:val="0"/>
        </w:rPr>
        <w:commentReference w:id="6"/>
      </w:r>
      <w:bookmarkEnd w:id="5"/>
    </w:p>
    <w:p w14:paraId="0E0ED6D2" w14:textId="7D7483CD" w:rsidR="007E7578" w:rsidRDefault="007E7578" w:rsidP="007E7578">
      <w:pPr>
        <w:pStyle w:val="BodyText"/>
      </w:pPr>
      <w:r w:rsidRPr="003B09F5">
        <w:t>The Gnangara Groundwater System is located on the Swan Coastal Plain in south-western Australia. The system covers an area of 220</w:t>
      </w:r>
      <w:r>
        <w:t>,</w:t>
      </w:r>
      <w:r w:rsidRPr="003B09F5">
        <w:t>000 ha, extending from the Swan River in the south to the Moore River and Gingin Brook in the north and from the Darling Scarp in the east to the Indian Ocean in the west (</w:t>
      </w:r>
      <w:r>
        <w:fldChar w:fldCharType="begin"/>
      </w:r>
      <w:r>
        <w:instrText xml:space="preserve"> REF _Ref25909922 \h  \* MERGEFORMAT </w:instrText>
      </w:r>
      <w:r>
        <w:fldChar w:fldCharType="separate"/>
      </w:r>
      <w:r w:rsidR="00344A1B" w:rsidRPr="00344A1B">
        <w:t xml:space="preserve">Figure </w:t>
      </w:r>
      <w:r w:rsidR="00344A1B" w:rsidRPr="00344A1B">
        <w:rPr>
          <w:noProof/>
        </w:rPr>
        <w:t>1</w:t>
      </w:r>
      <w:r>
        <w:fldChar w:fldCharType="end"/>
      </w:r>
      <w:r w:rsidRPr="003B09F5">
        <w:t xml:space="preserve">). The system consists of three major aquifers: The Superficial aquifer, Leederville aquifer and the Yarragadee aquifer. The Gnangara </w:t>
      </w:r>
      <w:r>
        <w:t>Groundwater System</w:t>
      </w:r>
      <w:r w:rsidRPr="003B09F5">
        <w:t xml:space="preserve"> is an expression of the Superficial aquifer, an unconfined aquifer composed of Quaternary-Tertiary sediments of the Swan Coastal Plan that is in direct connection with the lower Leederville aquifer at locations where the Osborne Formation has eroded (Salama et al., </w:t>
      </w:r>
      <w:hyperlink w:anchor="ref-Salama1991">
        <w:r w:rsidRPr="003B09F5">
          <w:rPr>
            <w:rStyle w:val="Hyperlink"/>
            <w:rFonts w:cs="Times New Roman"/>
            <w:color w:val="auto"/>
          </w:rPr>
          <w:t>1991</w:t>
        </w:r>
      </w:hyperlink>
      <w:r w:rsidRPr="003B09F5">
        <w:t xml:space="preserve">). </w:t>
      </w:r>
      <w:commentRangeStart w:id="7"/>
      <w:commentRangeStart w:id="8"/>
      <w:r w:rsidRPr="003B09F5">
        <w:t>The underlying aquifer</w:t>
      </w:r>
      <w:r>
        <w:t>s</w:t>
      </w:r>
      <w:r w:rsidRPr="003B09F5">
        <w:t xml:space="preserve"> suppl</w:t>
      </w:r>
      <w:r>
        <w:t>y</w:t>
      </w:r>
      <w:r w:rsidRPr="003B09F5">
        <w:t xml:space="preserve"> Perth with up to 60 % of its drinking water supply. </w:t>
      </w:r>
      <w:commentRangeEnd w:id="7"/>
      <w:r>
        <w:rPr>
          <w:rStyle w:val="CommentReference"/>
          <w:rFonts w:asciiTheme="minorHAnsi" w:hAnsiTheme="minorHAnsi"/>
        </w:rPr>
        <w:commentReference w:id="7"/>
      </w:r>
      <w:commentRangeEnd w:id="8"/>
    </w:p>
    <w:p w14:paraId="6A53E378" w14:textId="77777777" w:rsidR="007E7578" w:rsidRDefault="007E7578" w:rsidP="007E7578">
      <w:pPr>
        <w:pStyle w:val="BodyText"/>
      </w:pPr>
      <w:r>
        <w:rPr>
          <w:rStyle w:val="CommentReference"/>
          <w:rFonts w:asciiTheme="minorHAnsi" w:hAnsiTheme="minorHAnsi"/>
        </w:rPr>
        <w:commentReference w:id="8"/>
      </w:r>
      <w:r>
        <w:t>The Gnangara Groundwater System supports a series of groundwater dependent ecosystems, including wetlands in the form of permanently inundated lakes and rivers, seasonally inundated sumplands and brooks and seasonally waterlogged damplands (Semeniuk 1987). These groundwater dependent ecosystems provide important habitat for a multitude of vegetation and aquatic fauna. Environmental gradients caused by variation in hydrological regimes provides a complex mosaic of vegetation across the Gnangara Groundwater System and within the wetlands themselves. The range of hydrological regimes that define these groundwater dependent ecosystems provides a mosaic of important habitat for aquatic fauna, including endemic fishes, turtles, mammals and waterbirds that reside throughout the Swan Coastal Plain. Groundwater dependent ecosystems are therefore an integral component of the ecological value of the Gnangara Groundwater System and have unquestionable value as remnants of a once more widespread coastal wetland system (Horwitz et al. 2009b).</w:t>
      </w:r>
    </w:p>
    <w:p w14:paraId="2F4A60BD" w14:textId="467B1941" w:rsidR="007E7578" w:rsidRDefault="007E7578" w:rsidP="007E7578">
      <w:pPr>
        <w:pStyle w:val="BodyText"/>
      </w:pPr>
      <w:r>
        <w:t xml:space="preserve">The biophysical characteristics and the ecological health of groundwater dependent ecosystems overlying the Gnangara Groundwater System are directly related to the hydrological regime of the shallow superficial aquifers and, to a lesser extent, the deeper confined aquifers. </w:t>
      </w:r>
      <w:r w:rsidRPr="003B09F5">
        <w:t xml:space="preserve">The </w:t>
      </w:r>
      <w:r>
        <w:t>shallow superficial aquifers respond to the seasonal climatic patterns of the region, which</w:t>
      </w:r>
      <w:r w:rsidRPr="003B09F5">
        <w:t xml:space="preserve"> experiences a Mediterranean-type climate with hot dry summers and cooler wet winters. June to August represent the wettest months of the year and December to March usually have little rainfall (</w:t>
      </w:r>
      <w:r>
        <w:fldChar w:fldCharType="begin"/>
      </w:r>
      <w:r>
        <w:instrText xml:space="preserve"> REF _Ref25909956 \h  \* MERGEFORMAT </w:instrText>
      </w:r>
      <w:r>
        <w:fldChar w:fldCharType="separate"/>
      </w:r>
      <w:r w:rsidR="00344A1B" w:rsidRPr="00344A1B">
        <w:t xml:space="preserve">Figure </w:t>
      </w:r>
      <w:r w:rsidR="00344A1B" w:rsidRPr="00344A1B">
        <w:rPr>
          <w:noProof/>
        </w:rPr>
        <w:t>2</w:t>
      </w:r>
      <w:r>
        <w:fldChar w:fldCharType="end"/>
      </w:r>
      <w:r>
        <w:t xml:space="preserve"> </w:t>
      </w:r>
      <w:r w:rsidRPr="003B09F5">
        <w:t>Right)</w:t>
      </w:r>
      <w:r>
        <w:t>, hence groundwaters in the system generally rise during winter to a spring peak and decline in summer to an autumn minimum</w:t>
      </w:r>
      <w:r w:rsidRPr="003B09F5">
        <w:t>.</w:t>
      </w:r>
      <w:r>
        <w:t xml:space="preserve"> Vegetation and wetland associated fauna of these groundwater dependent ecosystems is largely determined by a given wetland’s hydrological regime.</w:t>
      </w:r>
    </w:p>
    <w:p w14:paraId="536E0CF3" w14:textId="637E020C" w:rsidR="007E7578" w:rsidRPr="000C3462" w:rsidRDefault="007E7578" w:rsidP="007E7578">
      <w:pPr>
        <w:pStyle w:val="BodyText"/>
        <w:rPr>
          <w:rFonts w:eastAsia="Cambria"/>
        </w:rPr>
      </w:pPr>
      <w:r w:rsidRPr="000C3462">
        <w:rPr>
          <w:rFonts w:eastAsia="Cambria"/>
        </w:rPr>
        <w:t xml:space="preserve">Recharge of the Gnangara Groundwater System has been declining due to disruptions in the water balance caused by declining rainfall and abstraction. Major users of groundwater from the Gnangara groundwater resources include public water supply, private self-supply (such as for horticulture, irrigation of public open space and domestic gardens), native vegetation, pine forest plantations and wetlands (Salama et al., </w:t>
      </w:r>
      <w:hyperlink w:anchor="ref-Salama1991">
        <w:r w:rsidRPr="000C3462">
          <w:rPr>
            <w:rFonts w:eastAsia="Cambria"/>
          </w:rPr>
          <w:t>1991</w:t>
        </w:r>
      </w:hyperlink>
      <w:r w:rsidRPr="000C3462">
        <w:rPr>
          <w:rFonts w:eastAsia="Cambria"/>
        </w:rPr>
        <w:t xml:space="preserve">). Clearing of native vegetation for pine plantations potentially reduces the recharge of groundwater as pines (planted at high densities) transpire more than the native plants they replace, and they are also able to directly access deeper levels of the water table. Groundwater recharge has been hampered by declining rainfall in the south west region of Australia; it is estimated that since the 1970s rainfall has been declining by approximately 12mm/year (England et al., </w:t>
      </w:r>
      <w:hyperlink w:anchor="ref-England2006">
        <w:r w:rsidRPr="000C3462">
          <w:rPr>
            <w:rFonts w:eastAsia="Cambria"/>
          </w:rPr>
          <w:t>2006</w:t>
        </w:r>
      </w:hyperlink>
      <w:r w:rsidRPr="000C3462">
        <w:rPr>
          <w:rFonts w:eastAsia="Cambria"/>
        </w:rPr>
        <w:t xml:space="preserve">), with up to 64 % less runoff occurring in the region in 2003 compared to 1974 (Yesertener, </w:t>
      </w:r>
      <w:hyperlink w:anchor="ref-Yesertener2008">
        <w:r w:rsidRPr="000C3462">
          <w:rPr>
            <w:rFonts w:eastAsia="Cambria"/>
          </w:rPr>
          <w:t>2007</w:t>
        </w:r>
      </w:hyperlink>
      <w:r w:rsidRPr="000C3462">
        <w:rPr>
          <w:rFonts w:eastAsia="Cambria"/>
        </w:rPr>
        <w:t>). Since the mid-1990s, rainfall has generally been below the long-term average (</w:t>
      </w:r>
      <w:r w:rsidRPr="000C3462">
        <w:rPr>
          <w:rFonts w:eastAsia="Cambria"/>
        </w:rPr>
        <w:fldChar w:fldCharType="begin"/>
      </w:r>
      <w:r w:rsidRPr="000C3462">
        <w:rPr>
          <w:rFonts w:eastAsia="Cambria"/>
        </w:rPr>
        <w:instrText xml:space="preserve"> REF _Ref25909956 \h </w:instrText>
      </w:r>
      <w:r>
        <w:rPr>
          <w:rFonts w:eastAsia="Cambria"/>
        </w:rPr>
        <w:instrText xml:space="preserve"> \* MERGEFORMAT </w:instrText>
      </w:r>
      <w:r w:rsidRPr="000C3462">
        <w:rPr>
          <w:rFonts w:eastAsia="Cambria"/>
        </w:rPr>
      </w:r>
      <w:r w:rsidRPr="000C3462">
        <w:rPr>
          <w:rFonts w:eastAsia="Cambria"/>
        </w:rPr>
        <w:fldChar w:fldCharType="separate"/>
      </w:r>
      <w:r w:rsidR="00344A1B" w:rsidRPr="00344A1B">
        <w:rPr>
          <w:rFonts w:eastAsia="Cambria"/>
        </w:rPr>
        <w:t xml:space="preserve">Figure </w:t>
      </w:r>
      <w:r w:rsidR="00344A1B" w:rsidRPr="00344A1B">
        <w:rPr>
          <w:rFonts w:eastAsia="Cambria"/>
          <w:noProof/>
        </w:rPr>
        <w:t>2</w:t>
      </w:r>
      <w:r w:rsidRPr="000C3462">
        <w:rPr>
          <w:rFonts w:eastAsia="Cambria"/>
        </w:rPr>
        <w:fldChar w:fldCharType="end"/>
      </w:r>
      <w:r w:rsidRPr="000C3462">
        <w:rPr>
          <w:rFonts w:eastAsia="Cambria"/>
        </w:rPr>
        <w:t xml:space="preserve"> Left). The combined effects of groundwater abstraction, changes in vegetation and declining annual rainfall have contributed to long term declines in groundwater of the Gnangara Groundwater System</w:t>
      </w:r>
      <w:r>
        <w:rPr>
          <w:rFonts w:eastAsia="Cambria"/>
        </w:rPr>
        <w:t xml:space="preserve"> </w:t>
      </w:r>
      <w:r w:rsidRPr="000C3462">
        <w:rPr>
          <w:rFonts w:eastAsia="Cambria"/>
        </w:rPr>
        <w:t xml:space="preserve">(Yesertener, </w:t>
      </w:r>
      <w:hyperlink w:anchor="ref-Yesertener2008">
        <w:r w:rsidRPr="000C3462">
          <w:rPr>
            <w:rFonts w:eastAsia="Cambria"/>
          </w:rPr>
          <w:t>2007</w:t>
        </w:r>
      </w:hyperlink>
      <w:r w:rsidRPr="000C3462">
        <w:rPr>
          <w:rFonts w:eastAsia="Cambria"/>
        </w:rPr>
        <w:t xml:space="preserve">) </w:t>
      </w:r>
      <w:r>
        <w:rPr>
          <w:rFonts w:eastAsia="Cambria"/>
        </w:rPr>
        <w:t xml:space="preserve">and associated declined health of many groundwater dependent ecosystems (Buller et al., 2019, Judd &amp; Horwitz, 2019). </w:t>
      </w:r>
    </w:p>
    <w:p w14:paraId="3FF39B65" w14:textId="7220E058" w:rsidR="007E7578" w:rsidRDefault="007E7578" w:rsidP="007E7578">
      <w:pPr>
        <w:pStyle w:val="BodyText"/>
      </w:pPr>
      <w:r w:rsidRPr="003B09F5">
        <w:t xml:space="preserve">Drawdown of groundwater </w:t>
      </w:r>
      <w:r>
        <w:t>a</w:t>
      </w:r>
      <w:r w:rsidRPr="003B09F5">
        <w:t xml:space="preserve">ffects the mortality and health of plant communities that depend on groundwater access (Groom et al., </w:t>
      </w:r>
      <w:hyperlink w:anchor="ref-Groom2000">
        <w:r w:rsidRPr="003B09F5">
          <w:rPr>
            <w:rStyle w:val="Hyperlink"/>
            <w:rFonts w:cs="Times New Roman"/>
            <w:color w:val="auto"/>
          </w:rPr>
          <w:t>2000</w:t>
        </w:r>
      </w:hyperlink>
      <w:r w:rsidRPr="003B09F5">
        <w:t xml:space="preserve">; Muler et al., </w:t>
      </w:r>
      <w:hyperlink w:anchor="ref-Muler2018">
        <w:r w:rsidRPr="003B09F5">
          <w:rPr>
            <w:rStyle w:val="Hyperlink"/>
            <w:rFonts w:cs="Times New Roman"/>
            <w:color w:val="auto"/>
          </w:rPr>
          <w:t>2018</w:t>
        </w:r>
      </w:hyperlink>
      <w:r w:rsidRPr="003B09F5">
        <w:t xml:space="preserve">; Zencich et al., </w:t>
      </w:r>
      <w:hyperlink w:anchor="ref-Zencich2002">
        <w:r w:rsidRPr="003B09F5">
          <w:rPr>
            <w:rStyle w:val="Hyperlink"/>
            <w:rFonts w:cs="Times New Roman"/>
            <w:color w:val="auto"/>
          </w:rPr>
          <w:t>2002</w:t>
        </w:r>
      </w:hyperlink>
      <w:r w:rsidRPr="003B09F5">
        <w:t xml:space="preserve">) and the composition of aquatic invertebrate communities that inhabit the surface waters of wetlands </w:t>
      </w:r>
      <w:r>
        <w:t>of</w:t>
      </w:r>
      <w:r w:rsidRPr="003B09F5">
        <w:t xml:space="preserve"> the Gnangara Groundwater System (Horwitz et al., </w:t>
      </w:r>
      <w:hyperlink w:anchor="ref-Horwitz2008">
        <w:r w:rsidRPr="003B09F5">
          <w:rPr>
            <w:rStyle w:val="Hyperlink"/>
            <w:rFonts w:cs="Times New Roman"/>
            <w:color w:val="auto"/>
          </w:rPr>
          <w:t>2008</w:t>
        </w:r>
      </w:hyperlink>
      <w:r w:rsidRPr="003B09F5">
        <w:t xml:space="preserve">, </w:t>
      </w:r>
      <w:hyperlink w:anchor="ref-Horwitz2009">
        <w:r w:rsidRPr="003B09F5">
          <w:rPr>
            <w:rStyle w:val="Hyperlink"/>
            <w:rFonts w:cs="Times New Roman"/>
            <w:color w:val="auto"/>
          </w:rPr>
          <w:t>2009</w:t>
        </w:r>
      </w:hyperlink>
      <w:r>
        <w:rPr>
          <w:rStyle w:val="Hyperlink"/>
          <w:rFonts w:cs="Times New Roman"/>
        </w:rPr>
        <w:t>b</w:t>
      </w:r>
      <w:r w:rsidRPr="003B09F5">
        <w:t>).</w:t>
      </w:r>
      <w:r>
        <w:t xml:space="preserve"> Changes in hydrological regimes directly affect the </w:t>
      </w:r>
      <w:r>
        <w:lastRenderedPageBreak/>
        <w:t xml:space="preserve">distribution, health and composition of fringing wetland vegetation by altering the depth to groundwater, depth of surface water and length of inundation periods (Froend, Loomes &amp; Rogan, 2005). When water requirements are no longer being met for fringing vegetation species, the vigour of individuals within a population declines, eventually causing altered species distributions or complete loss of a population from a wetland. Often the loss of native species due to drying increases the likelihood of invasion by exotic species or in extreme cases, terrestrialisation through the establishment of xeric species. </w:t>
      </w:r>
    </w:p>
    <w:p w14:paraId="7F9D58B7" w14:textId="77777777" w:rsidR="007E7578" w:rsidRDefault="007E7578" w:rsidP="007E7578">
      <w:pPr>
        <w:pStyle w:val="BodyText"/>
      </w:pPr>
      <w:r>
        <w:t>Fauna associated with groundwater dependent systems tend to have specific life history stages that require surface water. Therefore, the spatial and temporal distributions of such fauna are determined primarily on where there is surface water and when does it occur (Horwitz et al. 2009b). Alteration of these regimes effects the persistence of these organisms and, in some cases, may enhance the survival and reproduction of others (Horwitz et al. 2009b). Organisms requiring permanent water, such as fish, are at most risk under a scenario of declining water levels as loss of permanent surface water in a lake will almost certainly cause the local extinction of those species. Most aquatic insects, on the other hand, can travel between wetlands as adults for reproduction and require surface water for only short periods.</w:t>
      </w:r>
    </w:p>
    <w:p w14:paraId="52615B51" w14:textId="77777777" w:rsidR="007E7578" w:rsidRPr="003B09F5" w:rsidRDefault="007E7578" w:rsidP="007E7578">
      <w:pPr>
        <w:pStyle w:val="BodyText"/>
      </w:pPr>
      <w:r>
        <w:t>Finally, the physicochemical integrity of groundwater dependent ecosystems can be compromised as groundwater and surface water levels decline. The seasonal exposure of sediments leads to drying and the beginning of acidification processes that effect the pH and water chemistry of surface waters (Horwitz et al. 2009b). The loss of mesic species can also add further organic matter to already organically rich peats which, when dry, are at risk of combustion. Generally, repeated fire disturbance to these sediments facilitates terrestrialisation of these wetlands through loss of peat sediments. Terrestrialisation ultimately leads to the permanent loss of the ecological values we associate with groundwater dependent ecosystems.</w:t>
      </w:r>
    </w:p>
    <w:p w14:paraId="5469CD3D" w14:textId="2C44E218" w:rsidR="007E7578" w:rsidRPr="007E7578" w:rsidDel="007E7578" w:rsidRDefault="007E7578" w:rsidP="007E7578">
      <w:pPr>
        <w:pStyle w:val="BodyText"/>
        <w:rPr>
          <w:del w:id="9" w:author="Christopher Kavazos" w:date="2020-02-19T10:07:00Z"/>
        </w:rPr>
      </w:pPr>
    </w:p>
    <w:p w14:paraId="48E10E61" w14:textId="7FA5B5B2" w:rsidR="00D25935" w:rsidRPr="003B09F5" w:rsidDel="00D21F7A" w:rsidRDefault="006A2762" w:rsidP="00D25935">
      <w:pPr>
        <w:pStyle w:val="BodyText"/>
        <w:rPr>
          <w:del w:id="10" w:author="Christopher Kavazos" w:date="2020-02-18T16:53:00Z"/>
          <w:rFonts w:cs="Times New Roman"/>
        </w:rPr>
      </w:pPr>
      <w:del w:id="11" w:author="Christopher Kavazos" w:date="2020-02-18T16:53:00Z">
        <w:r w:rsidDel="00D21F7A">
          <w:rPr>
            <w:rFonts w:cs="Times New Roman"/>
          </w:rPr>
          <w:delText xml:space="preserve">The </w:delText>
        </w:r>
        <w:r w:rsidR="00F7357E" w:rsidDel="00D21F7A">
          <w:rPr>
            <w:rFonts w:cs="Times New Roman"/>
          </w:rPr>
          <w:delText xml:space="preserve">Gnangara Groundwater System </w:delText>
        </w:r>
        <w:r w:rsidR="00BE0F91" w:rsidDel="00D21F7A">
          <w:rPr>
            <w:rFonts w:cs="Times New Roman"/>
          </w:rPr>
          <w:delText>supports</w:delText>
        </w:r>
        <w:r w:rsidR="008144E8" w:rsidDel="00D21F7A">
          <w:rPr>
            <w:rFonts w:cs="Times New Roman"/>
          </w:rPr>
          <w:delText xml:space="preserve"> a series of</w:delText>
        </w:r>
        <w:r w:rsidR="00BE0F91" w:rsidDel="00D21F7A">
          <w:rPr>
            <w:rFonts w:cs="Times New Roman"/>
          </w:rPr>
          <w:delText xml:space="preserve"> groundwater dependent </w:delText>
        </w:r>
        <w:r w:rsidR="00A86F95" w:rsidDel="00D21F7A">
          <w:rPr>
            <w:rFonts w:cs="Times New Roman"/>
          </w:rPr>
          <w:delText>ecosystems</w:delText>
        </w:r>
        <w:r w:rsidR="00B94C30" w:rsidDel="00D21F7A">
          <w:rPr>
            <w:rFonts w:cs="Times New Roman"/>
          </w:rPr>
          <w:delText xml:space="preserve"> in the form of </w:delText>
        </w:r>
        <w:r w:rsidR="006F66E9" w:rsidDel="00D21F7A">
          <w:rPr>
            <w:rFonts w:cs="Times New Roman"/>
          </w:rPr>
          <w:delText>permanently inundated lakes</w:delText>
        </w:r>
        <w:r w:rsidR="001A72E6" w:rsidDel="00D21F7A">
          <w:rPr>
            <w:rFonts w:cs="Times New Roman"/>
          </w:rPr>
          <w:delText xml:space="preserve"> and </w:delText>
        </w:r>
        <w:r w:rsidR="006F66E9" w:rsidDel="00D21F7A">
          <w:rPr>
            <w:rFonts w:cs="Times New Roman"/>
          </w:rPr>
          <w:delText>rivers, seasonally inundated sumplands</w:delText>
        </w:r>
        <w:r w:rsidR="00ED2852" w:rsidDel="00D21F7A">
          <w:rPr>
            <w:rFonts w:cs="Times New Roman"/>
          </w:rPr>
          <w:delText xml:space="preserve"> and</w:delText>
        </w:r>
        <w:r w:rsidR="001D42C3" w:rsidDel="00D21F7A">
          <w:rPr>
            <w:rFonts w:cs="Times New Roman"/>
          </w:rPr>
          <w:delText xml:space="preserve"> brooks and seasonally waterlogged damplands </w:delText>
        </w:r>
        <w:r w:rsidR="00727ACE" w:rsidDel="00D21F7A">
          <w:rPr>
            <w:rFonts w:cs="Times New Roman"/>
          </w:rPr>
          <w:delText xml:space="preserve">(Semeniuk 1987). </w:delText>
        </w:r>
        <w:r w:rsidR="002226DF" w:rsidDel="00D21F7A">
          <w:rPr>
            <w:rFonts w:cs="Times New Roman"/>
          </w:rPr>
          <w:delText>The biophysical characteristics</w:delText>
        </w:r>
        <w:r w:rsidR="00ED2852" w:rsidDel="00D21F7A">
          <w:rPr>
            <w:rFonts w:cs="Times New Roman"/>
          </w:rPr>
          <w:delText xml:space="preserve"> of the groundwater dependent ecosystems throughout the Swan Coastal Plain are </w:delText>
        </w:r>
        <w:r w:rsidR="002F75ED" w:rsidDel="00D21F7A">
          <w:rPr>
            <w:rFonts w:cs="Times New Roman"/>
          </w:rPr>
          <w:delText>largely dependent on the</w:delText>
        </w:r>
        <w:r w:rsidR="00FA45E5" w:rsidDel="00D21F7A">
          <w:rPr>
            <w:rFonts w:cs="Times New Roman"/>
          </w:rPr>
          <w:delText>ir</w:delText>
        </w:r>
        <w:r w:rsidR="002F75ED" w:rsidDel="00D21F7A">
          <w:rPr>
            <w:rFonts w:cs="Times New Roman"/>
          </w:rPr>
          <w:delText xml:space="preserve"> hydrological regime</w:delText>
        </w:r>
        <w:r w:rsidR="00FA45E5" w:rsidDel="00D21F7A">
          <w:rPr>
            <w:rFonts w:cs="Times New Roman"/>
          </w:rPr>
          <w:delText xml:space="preserve">. </w:delText>
        </w:r>
        <w:r w:rsidR="00D25935" w:rsidRPr="003B09F5" w:rsidDel="00D21F7A">
          <w:rPr>
            <w:rFonts w:cs="Times New Roman"/>
          </w:rPr>
          <w:delText xml:space="preserve">The </w:delText>
        </w:r>
        <w:r w:rsidR="002A11D2" w:rsidDel="00D21F7A">
          <w:rPr>
            <w:rFonts w:cs="Times New Roman"/>
          </w:rPr>
          <w:delText xml:space="preserve">shallow </w:delText>
        </w:r>
        <w:r w:rsidR="005A17A5" w:rsidDel="00D21F7A">
          <w:rPr>
            <w:rFonts w:cs="Times New Roman"/>
          </w:rPr>
          <w:delText xml:space="preserve">superficial </w:delText>
        </w:r>
        <w:r w:rsidR="002A11D2" w:rsidDel="00D21F7A">
          <w:rPr>
            <w:rFonts w:cs="Times New Roman"/>
          </w:rPr>
          <w:delText>aquifers respon</w:delText>
        </w:r>
        <w:r w:rsidR="00936E22" w:rsidDel="00D21F7A">
          <w:rPr>
            <w:rFonts w:cs="Times New Roman"/>
          </w:rPr>
          <w:delText xml:space="preserve">d to the seasonal climatic </w:delText>
        </w:r>
        <w:r w:rsidR="005804E8" w:rsidDel="00D21F7A">
          <w:rPr>
            <w:rFonts w:cs="Times New Roman"/>
          </w:rPr>
          <w:delText>patterns of the region, which</w:delText>
        </w:r>
        <w:r w:rsidR="002A11D2" w:rsidRPr="003B09F5" w:rsidDel="00D21F7A">
          <w:rPr>
            <w:rFonts w:cs="Times New Roman"/>
          </w:rPr>
          <w:delText xml:space="preserve"> </w:delText>
        </w:r>
        <w:r w:rsidR="00D25935" w:rsidRPr="003B09F5" w:rsidDel="00D21F7A">
          <w:rPr>
            <w:rFonts w:cs="Times New Roman"/>
          </w:rPr>
          <w:delText xml:space="preserve">experiences a Mediterranean-type climate with hot dry summers and cooler wet winters. </w:delText>
        </w:r>
        <w:r w:rsidR="00397356" w:rsidDel="00D21F7A">
          <w:rPr>
            <w:rFonts w:cs="Times New Roman"/>
          </w:rPr>
          <w:delText>G</w:delText>
        </w:r>
        <w:r w:rsidR="00DB43CB" w:rsidDel="00D21F7A">
          <w:rPr>
            <w:rFonts w:cs="Times New Roman"/>
          </w:rPr>
          <w:delText>roundwater levels</w:delText>
        </w:r>
        <w:r w:rsidR="00EC43AE" w:rsidDel="00D21F7A">
          <w:rPr>
            <w:rFonts w:cs="Times New Roman"/>
          </w:rPr>
          <w:delText xml:space="preserve"> of the Gnangara Groundwater System </w:delText>
        </w:r>
        <w:r w:rsidR="00C25203" w:rsidDel="00D21F7A">
          <w:rPr>
            <w:rFonts w:cs="Times New Roman"/>
          </w:rPr>
          <w:delText xml:space="preserve">respond to </w:delText>
        </w:r>
        <w:r w:rsidR="00302FAB" w:rsidDel="00D21F7A">
          <w:rPr>
            <w:rFonts w:cs="Times New Roman"/>
          </w:rPr>
          <w:delText xml:space="preserve">this </w:delText>
        </w:r>
        <w:r w:rsidR="00C25203" w:rsidDel="00D21F7A">
          <w:rPr>
            <w:rFonts w:cs="Times New Roman"/>
          </w:rPr>
          <w:delText>seasonal rainfall</w:delText>
        </w:r>
        <w:r w:rsidR="00DF4CCA" w:rsidDel="00D21F7A">
          <w:rPr>
            <w:rFonts w:cs="Times New Roman"/>
          </w:rPr>
          <w:delText xml:space="preserve"> pattern. </w:delText>
        </w:r>
        <w:r w:rsidR="00D25935" w:rsidRPr="003B09F5" w:rsidDel="00D21F7A">
          <w:rPr>
            <w:rFonts w:cs="Times New Roman"/>
          </w:rPr>
          <w:delText>June to August represent the wettest months of the year and December to March usually have little rainfall (</w:delText>
        </w:r>
        <w:r w:rsidR="00D25935" w:rsidDel="00D21F7A">
          <w:rPr>
            <w:rFonts w:cs="Times New Roman"/>
          </w:rPr>
          <w:fldChar w:fldCharType="begin"/>
        </w:r>
        <w:r w:rsidR="00D25935" w:rsidDel="00D21F7A">
          <w:rPr>
            <w:rFonts w:cs="Times New Roman"/>
          </w:rPr>
          <w:delInstrText xml:space="preserve"> REF _Ref25909956 \h </w:delInstrText>
        </w:r>
        <w:r w:rsidR="00D25935" w:rsidDel="00D21F7A">
          <w:rPr>
            <w:rFonts w:cs="Times New Roman"/>
          </w:rPr>
        </w:r>
        <w:r w:rsidR="00D25935" w:rsidDel="00D21F7A">
          <w:rPr>
            <w:rFonts w:cs="Times New Roman"/>
          </w:rPr>
          <w:fldChar w:fldCharType="separate"/>
        </w:r>
        <w:r w:rsidR="00D25935" w:rsidRPr="003B09F5" w:rsidDel="00D21F7A">
          <w:rPr>
            <w:rFonts w:cs="Times New Roman"/>
          </w:rPr>
          <w:delText xml:space="preserve">Figure </w:delText>
        </w:r>
        <w:r w:rsidR="00D25935" w:rsidDel="00D21F7A">
          <w:rPr>
            <w:rFonts w:cs="Times New Roman"/>
            <w:noProof/>
          </w:rPr>
          <w:delText>2</w:delText>
        </w:r>
        <w:r w:rsidR="00D25935" w:rsidDel="00D21F7A">
          <w:rPr>
            <w:rFonts w:cs="Times New Roman"/>
          </w:rPr>
          <w:fldChar w:fldCharType="end"/>
        </w:r>
        <w:r w:rsidR="00D25935" w:rsidDel="00D21F7A">
          <w:rPr>
            <w:rFonts w:cs="Times New Roman"/>
          </w:rPr>
          <w:delText xml:space="preserve"> </w:delText>
        </w:r>
        <w:r w:rsidR="00D25935" w:rsidRPr="003B09F5" w:rsidDel="00D21F7A">
          <w:rPr>
            <w:rFonts w:cs="Times New Roman"/>
          </w:rPr>
          <w:delText>Right)</w:delText>
        </w:r>
        <w:r w:rsidR="00397356" w:rsidDel="00D21F7A">
          <w:rPr>
            <w:rFonts w:cs="Times New Roman"/>
          </w:rPr>
          <w:delText xml:space="preserve">, hence </w:delText>
        </w:r>
        <w:r w:rsidR="002B4D27" w:rsidDel="00D21F7A">
          <w:rPr>
            <w:rFonts w:cs="Times New Roman"/>
          </w:rPr>
          <w:delText xml:space="preserve">groundwaters </w:delText>
        </w:r>
        <w:r w:rsidR="00787165" w:rsidDel="00D21F7A">
          <w:rPr>
            <w:rFonts w:cs="Times New Roman"/>
          </w:rPr>
          <w:delText xml:space="preserve">generally </w:delText>
        </w:r>
        <w:r w:rsidR="002B4D27" w:rsidDel="00D21F7A">
          <w:rPr>
            <w:rFonts w:cs="Times New Roman"/>
          </w:rPr>
          <w:delText xml:space="preserve">rise during winter to </w:delText>
        </w:r>
        <w:r w:rsidR="00787165" w:rsidDel="00D21F7A">
          <w:rPr>
            <w:rFonts w:cs="Times New Roman"/>
          </w:rPr>
          <w:delText>a spring peak and decline in summer to an autumn minimum</w:delText>
        </w:r>
        <w:r w:rsidR="00D25935" w:rsidRPr="003B09F5" w:rsidDel="00D21F7A">
          <w:rPr>
            <w:rFonts w:cs="Times New Roman"/>
          </w:rPr>
          <w:delText>.</w:delText>
        </w:r>
        <w:r w:rsidR="00481044" w:rsidDel="00D21F7A">
          <w:rPr>
            <w:rFonts w:cs="Times New Roman"/>
          </w:rPr>
          <w:delText xml:space="preserve"> Vegetation and </w:delText>
        </w:r>
        <w:r w:rsidR="00C04D7C" w:rsidDel="00D21F7A">
          <w:rPr>
            <w:rFonts w:cs="Times New Roman"/>
          </w:rPr>
          <w:delText>wetland associated fauna are dependent upon this grou</w:delText>
        </w:r>
        <w:r w:rsidR="004F740E" w:rsidDel="00D21F7A">
          <w:rPr>
            <w:rFonts w:cs="Times New Roman"/>
          </w:rPr>
          <w:delText xml:space="preserve">ndwater and the composition of a community at a given site is determined by </w:delText>
        </w:r>
        <w:r w:rsidR="007E5E3A" w:rsidDel="00D21F7A">
          <w:rPr>
            <w:rFonts w:cs="Times New Roman"/>
          </w:rPr>
          <w:delText>a given wetland’s hydrologica</w:delText>
        </w:r>
        <w:r w:rsidR="00F9094A" w:rsidDel="00D21F7A">
          <w:rPr>
            <w:rFonts w:cs="Times New Roman"/>
          </w:rPr>
          <w:delText>l</w:delText>
        </w:r>
        <w:r w:rsidR="007E5E3A" w:rsidDel="00D21F7A">
          <w:rPr>
            <w:rFonts w:cs="Times New Roman"/>
          </w:rPr>
          <w:delText xml:space="preserve"> regime</w:delText>
        </w:r>
        <w:r w:rsidR="00F9094A" w:rsidDel="00D21F7A">
          <w:rPr>
            <w:rFonts w:cs="Times New Roman"/>
          </w:rPr>
          <w:delText xml:space="preserve"> and geomorphology.</w:delText>
        </w:r>
      </w:del>
    </w:p>
    <w:p w14:paraId="26271E0D" w14:textId="04DA93E1" w:rsidR="001D584F" w:rsidRPr="003B09F5" w:rsidDel="00D21F7A" w:rsidRDefault="008B6CB8">
      <w:pPr>
        <w:pStyle w:val="FirstParagraph"/>
        <w:rPr>
          <w:del w:id="12" w:author="Christopher Kavazos" w:date="2020-02-18T16:53:00Z"/>
          <w:rFonts w:cs="Times New Roman"/>
        </w:rPr>
      </w:pPr>
      <w:del w:id="13" w:author="Christopher Kavazos" w:date="2020-02-18T16:53:00Z">
        <w:r w:rsidRPr="003B09F5" w:rsidDel="00D21F7A">
          <w:rPr>
            <w:rFonts w:cs="Times New Roman"/>
          </w:rPr>
          <w:delText>Th</w:delText>
        </w:r>
        <w:r w:rsidR="00311822" w:rsidDel="00D21F7A">
          <w:rPr>
            <w:rFonts w:cs="Times New Roman"/>
          </w:rPr>
          <w:delText>roughout the Gnangara Groundwater System, the s</w:delText>
        </w:r>
        <w:r w:rsidRPr="003B09F5" w:rsidDel="00D21F7A">
          <w:rPr>
            <w:rFonts w:cs="Times New Roman"/>
          </w:rPr>
          <w:delText>uperficial aquifer consists mainly of sand, silt and clay sediments</w:delText>
        </w:r>
        <w:r w:rsidR="00F5743B" w:rsidDel="00D21F7A">
          <w:rPr>
            <w:rFonts w:cs="Times New Roman"/>
          </w:rPr>
          <w:delText xml:space="preserve"> that are</w:delText>
        </w:r>
        <w:r w:rsidRPr="003B09F5" w:rsidDel="00D21F7A">
          <w:rPr>
            <w:rFonts w:cs="Times New Roman"/>
          </w:rPr>
          <w:delText xml:space="preserve"> up to 100 m thick</w:delText>
        </w:r>
        <w:r w:rsidR="00F5743B" w:rsidDel="00D21F7A">
          <w:rPr>
            <w:rFonts w:cs="Times New Roman"/>
          </w:rPr>
          <w:delText>. D</w:delText>
        </w:r>
        <w:r w:rsidRPr="003B09F5" w:rsidDel="00D21F7A">
          <w:rPr>
            <w:rFonts w:cs="Times New Roman"/>
          </w:rPr>
          <w:delText xml:space="preserve">ifferent soil types </w:delText>
        </w:r>
        <w:r w:rsidR="00F5743B" w:rsidDel="00D21F7A">
          <w:rPr>
            <w:rFonts w:cs="Times New Roman"/>
          </w:rPr>
          <w:delText xml:space="preserve">are </w:delText>
        </w:r>
        <w:r w:rsidRPr="003B09F5" w:rsidDel="00D21F7A">
          <w:rPr>
            <w:rFonts w:cs="Times New Roman"/>
          </w:rPr>
          <w:delText>distributed parallel to the coastline</w:delText>
        </w:r>
        <w:r w:rsidR="00F5743B" w:rsidDel="00D21F7A">
          <w:rPr>
            <w:rFonts w:cs="Times New Roman"/>
          </w:rPr>
          <w:delText xml:space="preserve"> and </w:delText>
        </w:r>
        <w:r w:rsidR="00236970" w:rsidDel="00D21F7A">
          <w:rPr>
            <w:rFonts w:cs="Times New Roman"/>
          </w:rPr>
          <w:delText>change in geol</w:delText>
        </w:r>
        <w:r w:rsidR="00874162" w:rsidDel="00D21F7A">
          <w:rPr>
            <w:rFonts w:cs="Times New Roman"/>
          </w:rPr>
          <w:delText>ogically</w:delText>
        </w:r>
        <w:r w:rsidR="00F5743B" w:rsidDel="00D21F7A">
          <w:rPr>
            <w:rFonts w:cs="Times New Roman"/>
          </w:rPr>
          <w:delText xml:space="preserve"> from the east to the west</w:delText>
        </w:r>
        <w:r w:rsidRPr="003B09F5" w:rsidDel="00D21F7A">
          <w:rPr>
            <w:rFonts w:cs="Times New Roman"/>
          </w:rPr>
          <w:delText xml:space="preserve">. These soils consist of Guildford Clay in the east, the Bassendean Dune System and Spearwood Dune Systems in the middle and the Quindalup Dune System along the west coast (McArthur and Bettenay, </w:delText>
        </w:r>
        <w:r w:rsidDel="00D21F7A">
          <w:fldChar w:fldCharType="begin"/>
        </w:r>
        <w:r w:rsidDel="00D21F7A">
          <w:delInstrText xml:space="preserve"> HYPERLINK \l "ref-McArthur1960" \h </w:delInstrText>
        </w:r>
        <w:r w:rsidDel="00D21F7A">
          <w:fldChar w:fldCharType="separate"/>
        </w:r>
        <w:r w:rsidRPr="003B09F5" w:rsidDel="00D21F7A">
          <w:rPr>
            <w:rStyle w:val="Hyperlink"/>
            <w:rFonts w:cs="Times New Roman"/>
            <w:color w:val="auto"/>
          </w:rPr>
          <w:delText>1960</w:delText>
        </w:r>
        <w:r w:rsidDel="00D21F7A">
          <w:rPr>
            <w:rStyle w:val="Hyperlink"/>
            <w:rFonts w:cs="Times New Roman"/>
            <w:color w:val="auto"/>
          </w:rPr>
          <w:fldChar w:fldCharType="end"/>
        </w:r>
        <w:r w:rsidRPr="003B09F5" w:rsidDel="00D21F7A">
          <w:rPr>
            <w:rFonts w:cs="Times New Roman"/>
          </w:rPr>
          <w:delText>)</w:delText>
        </w:r>
        <w:r w:rsidDel="00D21F7A">
          <w:rPr>
            <w:rFonts w:cs="Times New Roman"/>
          </w:rPr>
          <w:delText>.</w:delText>
        </w:r>
        <w:r w:rsidR="002B24AE" w:rsidDel="00D21F7A">
          <w:rPr>
            <w:rFonts w:cs="Times New Roman"/>
          </w:rPr>
          <w:delText xml:space="preserve"> </w:delText>
        </w:r>
        <w:r w:rsidR="003A1D70" w:rsidDel="00D21F7A">
          <w:rPr>
            <w:rFonts w:cs="Times New Roman"/>
          </w:rPr>
          <w:delText>Together</w:delText>
        </w:r>
        <w:r w:rsidR="00A436A2" w:rsidDel="00D21F7A">
          <w:rPr>
            <w:rFonts w:cs="Times New Roman"/>
          </w:rPr>
          <w:delText xml:space="preserve"> with </w:delText>
        </w:r>
        <w:r w:rsidR="008B56FE" w:rsidDel="00D21F7A">
          <w:rPr>
            <w:rFonts w:cs="Times New Roman"/>
          </w:rPr>
          <w:delText xml:space="preserve">the hydrological regime, </w:delText>
        </w:r>
        <w:r w:rsidR="00D409D5" w:rsidDel="00D21F7A">
          <w:rPr>
            <w:rFonts w:cs="Times New Roman"/>
          </w:rPr>
          <w:delText xml:space="preserve">groundwater dependent ecosystems are </w:delText>
        </w:r>
        <w:r w:rsidR="00713E25" w:rsidDel="00D21F7A">
          <w:rPr>
            <w:rFonts w:cs="Times New Roman"/>
          </w:rPr>
          <w:delText>also strongly determined by</w:delText>
        </w:r>
        <w:r w:rsidR="00F417CE" w:rsidDel="00D21F7A">
          <w:rPr>
            <w:rFonts w:cs="Times New Roman"/>
          </w:rPr>
          <w:delText xml:space="preserve"> their geomorphological</w:delText>
        </w:r>
        <w:r w:rsidR="00E923FC" w:rsidDel="00D21F7A">
          <w:rPr>
            <w:rFonts w:cs="Times New Roman"/>
          </w:rPr>
          <w:delText xml:space="preserve"> context.</w:delText>
        </w:r>
        <w:r w:rsidR="00837EB8" w:rsidDel="00D21F7A">
          <w:rPr>
            <w:rFonts w:cs="Times New Roman"/>
          </w:rPr>
          <w:delText xml:space="preserve"> </w:delText>
        </w:r>
        <w:r w:rsidR="00CB6B88" w:rsidDel="00D21F7A">
          <w:rPr>
            <w:rFonts w:cs="Times New Roman"/>
          </w:rPr>
          <w:delText>T</w:delText>
        </w:r>
        <w:r w:rsidR="00837EB8" w:rsidDel="00D21F7A">
          <w:rPr>
            <w:rFonts w:cs="Times New Roman"/>
          </w:rPr>
          <w:delText xml:space="preserve">herefore, </w:delText>
        </w:r>
        <w:r w:rsidR="005D6919" w:rsidRPr="003B09F5" w:rsidDel="00D21F7A">
          <w:rPr>
            <w:rFonts w:cs="Times New Roman"/>
          </w:rPr>
          <w:delText xml:space="preserve">the distribution of </w:delText>
        </w:r>
        <w:r w:rsidR="00AE6873" w:rsidDel="00D21F7A">
          <w:rPr>
            <w:rFonts w:cs="Times New Roman"/>
          </w:rPr>
          <w:delText xml:space="preserve">groundwater dependent </w:delText>
        </w:r>
        <w:r w:rsidR="005D6919" w:rsidRPr="003B09F5" w:rsidDel="00D21F7A">
          <w:rPr>
            <w:rFonts w:cs="Times New Roman"/>
          </w:rPr>
          <w:delText xml:space="preserve">vegetation and aquatic </w:delText>
        </w:r>
        <w:r w:rsidR="00AE6873" w:rsidDel="00D21F7A">
          <w:rPr>
            <w:rFonts w:cs="Times New Roman"/>
          </w:rPr>
          <w:delText>fauna</w:delText>
        </w:r>
        <w:r w:rsidR="00AE6873" w:rsidRPr="003B09F5" w:rsidDel="00D21F7A">
          <w:rPr>
            <w:rFonts w:cs="Times New Roman"/>
          </w:rPr>
          <w:delText xml:space="preserve"> </w:delText>
        </w:r>
        <w:r w:rsidR="00952823" w:rsidDel="00D21F7A">
          <w:rPr>
            <w:rFonts w:cs="Times New Roman"/>
          </w:rPr>
          <w:delText xml:space="preserve">is </w:delText>
        </w:r>
        <w:r w:rsidR="003A1D70" w:rsidDel="00D21F7A">
          <w:rPr>
            <w:rFonts w:cs="Times New Roman"/>
          </w:rPr>
          <w:delText>strongly</w:delText>
        </w:r>
        <w:r w:rsidR="003A1D70" w:rsidRPr="003B09F5" w:rsidDel="00D21F7A">
          <w:rPr>
            <w:rFonts w:cs="Times New Roman"/>
          </w:rPr>
          <w:delText xml:space="preserve"> </w:delText>
        </w:r>
        <w:r w:rsidR="003A1D70" w:rsidDel="00D21F7A">
          <w:rPr>
            <w:rFonts w:cs="Times New Roman"/>
          </w:rPr>
          <w:delText>influenced</w:delText>
        </w:r>
        <w:r w:rsidR="003A1D70" w:rsidRPr="003B09F5" w:rsidDel="00D21F7A">
          <w:rPr>
            <w:rFonts w:cs="Times New Roman"/>
          </w:rPr>
          <w:delText xml:space="preserve"> </w:delText>
        </w:r>
        <w:r w:rsidR="005D6919" w:rsidRPr="003B09F5" w:rsidDel="00D21F7A">
          <w:rPr>
            <w:rFonts w:cs="Times New Roman"/>
          </w:rPr>
          <w:delText>by the underlying soil type,</w:delText>
        </w:r>
        <w:r w:rsidR="003A1D70" w:rsidDel="00D21F7A">
          <w:rPr>
            <w:rFonts w:cs="Times New Roman"/>
          </w:rPr>
          <w:delText xml:space="preserve"> geomorphology and</w:delText>
        </w:r>
        <w:r w:rsidR="005D6919" w:rsidRPr="003B09F5" w:rsidDel="00D21F7A">
          <w:rPr>
            <w:rFonts w:cs="Times New Roman"/>
          </w:rPr>
          <w:delText xml:space="preserve"> depth to groundwater (Heddle et al., </w:delText>
        </w:r>
        <w:r w:rsidR="0084188A" w:rsidDel="00D21F7A">
          <w:fldChar w:fldCharType="begin"/>
        </w:r>
        <w:r w:rsidR="0084188A" w:rsidDel="00D21F7A">
          <w:delInstrText xml:space="preserve"> HYPERLINK \l "ref-Heddle1980" \h </w:delInstrText>
        </w:r>
        <w:r w:rsidR="0084188A" w:rsidDel="00D21F7A">
          <w:fldChar w:fldCharType="separate"/>
        </w:r>
        <w:r w:rsidR="005D6919" w:rsidRPr="003B09F5" w:rsidDel="00D21F7A">
          <w:rPr>
            <w:rStyle w:val="Hyperlink"/>
            <w:rFonts w:cs="Times New Roman"/>
            <w:color w:val="auto"/>
          </w:rPr>
          <w:delText>1980</w:delText>
        </w:r>
        <w:r w:rsidR="0084188A" w:rsidDel="00D21F7A">
          <w:rPr>
            <w:rStyle w:val="Hyperlink"/>
            <w:rFonts w:cs="Times New Roman"/>
            <w:color w:val="auto"/>
          </w:rPr>
          <w:fldChar w:fldCharType="end"/>
        </w:r>
        <w:r w:rsidR="005D6919" w:rsidRPr="003B09F5" w:rsidDel="00D21F7A">
          <w:rPr>
            <w:rFonts w:cs="Times New Roman"/>
          </w:rPr>
          <w:delText>).</w:delText>
        </w:r>
        <w:r w:rsidR="00951EA4" w:rsidDel="00D21F7A">
          <w:rPr>
            <w:rFonts w:cs="Times New Roman"/>
          </w:rPr>
          <w:delText xml:space="preserve"> </w:delText>
        </w:r>
        <w:r w:rsidR="000D4118" w:rsidDel="00D21F7A">
          <w:rPr>
            <w:rFonts w:cs="Times New Roman"/>
          </w:rPr>
          <w:delText xml:space="preserve">This report covers </w:delText>
        </w:r>
        <w:r w:rsidR="00475B76" w:rsidDel="00D21F7A">
          <w:rPr>
            <w:rFonts w:cs="Times New Roman"/>
          </w:rPr>
          <w:delText>the ecology of wetlands primarily belonging to the Bassendean and Spearwood Dunes systems</w:delText>
        </w:r>
        <w:r w:rsidR="003E58AD" w:rsidDel="00D21F7A">
          <w:rPr>
            <w:rFonts w:cs="Times New Roman"/>
          </w:rPr>
          <w:delText xml:space="preserve"> as well as</w:delText>
        </w:r>
        <w:r w:rsidR="00475B76" w:rsidDel="00D21F7A">
          <w:rPr>
            <w:rFonts w:cs="Times New Roman"/>
          </w:rPr>
          <w:delText xml:space="preserve"> the </w:delText>
        </w:r>
        <w:r w:rsidR="003E58AD" w:rsidDel="00D21F7A">
          <w:rPr>
            <w:rFonts w:cs="Times New Roman"/>
          </w:rPr>
          <w:delText>interface separating these two systems</w:delText>
        </w:r>
        <w:r w:rsidR="00680BC8" w:rsidDel="00D21F7A">
          <w:rPr>
            <w:rFonts w:cs="Times New Roman"/>
          </w:rPr>
          <w:delText xml:space="preserve"> </w:delText>
        </w:r>
        <w:r w:rsidR="00CC319B" w:rsidDel="00D21F7A">
          <w:rPr>
            <w:rFonts w:cs="Times New Roman"/>
          </w:rPr>
          <w:delText>(</w:delText>
        </w:r>
        <w:r w:rsidR="00680BC8" w:rsidDel="00D21F7A">
          <w:rPr>
            <w:rFonts w:cs="Times New Roman"/>
          </w:rPr>
          <w:delText xml:space="preserve">East Wanneroo Interdunal). </w:delText>
        </w:r>
        <w:r w:rsidR="00397362" w:rsidDel="00D21F7A">
          <w:rPr>
            <w:rFonts w:cs="Times New Roman"/>
          </w:rPr>
          <w:delText>The Bassendean Dunal wetlands</w:delText>
        </w:r>
        <w:r w:rsidR="008C1911" w:rsidDel="00D21F7A">
          <w:rPr>
            <w:rFonts w:cs="Times New Roman"/>
          </w:rPr>
          <w:delText xml:space="preserve"> </w:delText>
        </w:r>
        <w:r w:rsidR="00A81DC2" w:rsidDel="00D21F7A">
          <w:rPr>
            <w:rFonts w:cs="Times New Roman"/>
          </w:rPr>
          <w:delText>a</w:delText>
        </w:r>
        <w:r w:rsidR="00F27C9F" w:rsidDel="00D21F7A">
          <w:rPr>
            <w:rFonts w:cs="Times New Roman"/>
          </w:rPr>
          <w:delText>re predominantly</w:delText>
        </w:r>
        <w:r w:rsidR="00A81DC2" w:rsidDel="00D21F7A">
          <w:rPr>
            <w:rFonts w:cs="Times New Roman"/>
          </w:rPr>
          <w:delText xml:space="preserve"> found</w:delText>
        </w:r>
        <w:r w:rsidR="0064292E" w:rsidDel="00D21F7A">
          <w:rPr>
            <w:rFonts w:cs="Times New Roman"/>
          </w:rPr>
          <w:delText xml:space="preserve"> </w:delText>
        </w:r>
        <w:r w:rsidR="00DC049F" w:rsidDel="00D21F7A">
          <w:rPr>
            <w:rFonts w:cs="Times New Roman"/>
          </w:rPr>
          <w:delText>i</w:delText>
        </w:r>
        <w:r w:rsidR="007E3572" w:rsidDel="00D21F7A">
          <w:rPr>
            <w:rFonts w:cs="Times New Roman"/>
          </w:rPr>
          <w:delText>n</w:delText>
        </w:r>
        <w:r w:rsidR="00DC049F" w:rsidDel="00D21F7A">
          <w:rPr>
            <w:rFonts w:cs="Times New Roman"/>
          </w:rPr>
          <w:delText xml:space="preserve"> the interdunal swales</w:delText>
        </w:r>
        <w:r w:rsidR="007E3572" w:rsidDel="00D21F7A">
          <w:rPr>
            <w:rFonts w:cs="Times New Roman"/>
          </w:rPr>
          <w:delText xml:space="preserve"> of Pleistocene</w:delText>
        </w:r>
        <w:r w:rsidR="00CF2E75" w:rsidDel="00D21F7A">
          <w:rPr>
            <w:rFonts w:cs="Times New Roman"/>
          </w:rPr>
          <w:delText xml:space="preserve"> sands</w:delText>
        </w:r>
        <w:r w:rsidR="008C1911" w:rsidDel="00D21F7A">
          <w:rPr>
            <w:rFonts w:cs="Times New Roman"/>
          </w:rPr>
          <w:delText xml:space="preserve"> </w:delText>
        </w:r>
        <w:r w:rsidR="00A81DC2" w:rsidDel="00D21F7A">
          <w:rPr>
            <w:rFonts w:cs="Times New Roman"/>
          </w:rPr>
          <w:delText xml:space="preserve">that </w:delText>
        </w:r>
        <w:r w:rsidR="005770AA" w:rsidDel="00D21F7A">
          <w:rPr>
            <w:rFonts w:cs="Times New Roman"/>
          </w:rPr>
          <w:delText>are mostly hydrologically</w:delText>
        </w:r>
        <w:r w:rsidR="00A81DC2" w:rsidDel="00D21F7A">
          <w:rPr>
            <w:rFonts w:cs="Times New Roman"/>
          </w:rPr>
          <w:delText xml:space="preserve"> connected to the groundwater</w:delText>
        </w:r>
        <w:r w:rsidR="009065F4" w:rsidDel="00D21F7A">
          <w:rPr>
            <w:rFonts w:cs="Times New Roman"/>
          </w:rPr>
          <w:delText xml:space="preserve">. </w:delText>
        </w:r>
        <w:r w:rsidR="00293A3C" w:rsidDel="00D21F7A">
          <w:rPr>
            <w:rFonts w:cs="Times New Roman"/>
          </w:rPr>
          <w:delText xml:space="preserve">These wetlands </w:delText>
        </w:r>
        <w:r w:rsidR="00571582" w:rsidDel="00D21F7A">
          <w:rPr>
            <w:rFonts w:cs="Times New Roman"/>
          </w:rPr>
          <w:delText xml:space="preserve">usually vary on a theme of circular </w:delText>
        </w:r>
        <w:r w:rsidR="00CC2D1A" w:rsidDel="00D21F7A">
          <w:rPr>
            <w:rFonts w:cs="Times New Roman"/>
          </w:rPr>
          <w:delText>basin shapes</w:delText>
        </w:r>
        <w:r w:rsidR="00D31561" w:rsidDel="00D21F7A">
          <w:rPr>
            <w:rFonts w:cs="Times New Roman"/>
          </w:rPr>
          <w:delText xml:space="preserve"> with clea</w:delText>
        </w:r>
        <w:r w:rsidR="00346EB5" w:rsidDel="00D21F7A">
          <w:rPr>
            <w:rFonts w:cs="Times New Roman"/>
          </w:rPr>
          <w:delText>r alkaline waters</w:delText>
        </w:r>
        <w:r w:rsidR="00CC2D1A" w:rsidDel="00D21F7A">
          <w:rPr>
            <w:rFonts w:cs="Times New Roman"/>
          </w:rPr>
          <w:delText xml:space="preserve">. To the west, on the younger Spearwood Dunes, </w:delText>
        </w:r>
        <w:r w:rsidR="007B18E0" w:rsidDel="00D21F7A">
          <w:rPr>
            <w:rFonts w:cs="Times New Roman"/>
          </w:rPr>
          <w:delText>is found a</w:delText>
        </w:r>
        <w:r w:rsidR="00623DFF" w:rsidDel="00D21F7A">
          <w:rPr>
            <w:rFonts w:cs="Times New Roman"/>
          </w:rPr>
          <w:delText xml:space="preserve"> linear chain of elongated wetlands, </w:delText>
        </w:r>
        <w:r w:rsidR="00B77A35" w:rsidDel="00D21F7A">
          <w:rPr>
            <w:rFonts w:cs="Times New Roman"/>
          </w:rPr>
          <w:delText>often</w:delText>
        </w:r>
        <w:r w:rsidR="00623DFF" w:rsidDel="00D21F7A">
          <w:rPr>
            <w:rFonts w:cs="Times New Roman"/>
          </w:rPr>
          <w:delText xml:space="preserve"> with conspicuous limestone</w:delText>
        </w:r>
        <w:r w:rsidR="0099486A" w:rsidDel="00D21F7A">
          <w:rPr>
            <w:rFonts w:cs="Times New Roman"/>
          </w:rPr>
          <w:delText xml:space="preserve"> ridges along their western edges</w:delText>
        </w:r>
        <w:r w:rsidR="00B77A35" w:rsidDel="00D21F7A">
          <w:rPr>
            <w:rFonts w:cs="Times New Roman"/>
          </w:rPr>
          <w:delText xml:space="preserve"> </w:delText>
        </w:r>
        <w:r w:rsidR="00B77A35" w:rsidDel="00D21F7A">
          <w:rPr>
            <w:rFonts w:cs="Times New Roman"/>
          </w:rPr>
          <w:lastRenderedPageBreak/>
          <w:delText>that are formed</w:delText>
        </w:r>
        <w:r w:rsidR="006E5F54" w:rsidDel="00D21F7A">
          <w:rPr>
            <w:rFonts w:cs="Times New Roman"/>
          </w:rPr>
          <w:delText xml:space="preserve"> from the weathering of</w:delText>
        </w:r>
        <w:r w:rsidR="006F642B" w:rsidDel="00D21F7A">
          <w:rPr>
            <w:rFonts w:cs="Times New Roman"/>
          </w:rPr>
          <w:delText xml:space="preserve"> the underlying limestone</w:delText>
        </w:r>
        <w:r w:rsidR="00D40A78" w:rsidDel="00D21F7A">
          <w:rPr>
            <w:rFonts w:cs="Times New Roman"/>
          </w:rPr>
          <w:delText xml:space="preserve">. Wetlands on the Spearwood Dunes </w:delText>
        </w:r>
        <w:r w:rsidR="00346EB5" w:rsidDel="00D21F7A">
          <w:rPr>
            <w:rFonts w:cs="Times New Roman"/>
          </w:rPr>
          <w:delText xml:space="preserve">generally have darker, tannin rich </w:delText>
        </w:r>
        <w:r w:rsidR="00963A11" w:rsidDel="00D21F7A">
          <w:rPr>
            <w:rFonts w:cs="Times New Roman"/>
          </w:rPr>
          <w:delText xml:space="preserve">acidic </w:delText>
        </w:r>
        <w:r w:rsidR="00346EB5" w:rsidDel="00D21F7A">
          <w:rPr>
            <w:rFonts w:cs="Times New Roman"/>
          </w:rPr>
          <w:delText xml:space="preserve">waters </w:delText>
        </w:r>
        <w:r w:rsidR="00A609BB" w:rsidDel="00D21F7A">
          <w:rPr>
            <w:rFonts w:cs="Times New Roman"/>
          </w:rPr>
          <w:delText xml:space="preserve">(Horwitz et al. </w:delText>
        </w:r>
        <w:r w:rsidR="00582373" w:rsidDel="00D21F7A">
          <w:rPr>
            <w:rFonts w:cs="Times New Roman"/>
          </w:rPr>
          <w:delText>2009</w:delText>
        </w:r>
        <w:r w:rsidR="00DE2B87" w:rsidDel="00D21F7A">
          <w:rPr>
            <w:rFonts w:cs="Times New Roman"/>
          </w:rPr>
          <w:delText>)</w:delText>
        </w:r>
        <w:r w:rsidR="0099486A" w:rsidDel="00D21F7A">
          <w:rPr>
            <w:rFonts w:cs="Times New Roman"/>
          </w:rPr>
          <w:delText>.</w:delText>
        </w:r>
      </w:del>
    </w:p>
    <w:p w14:paraId="048690FC" w14:textId="7EE5BB97" w:rsidR="00385FD4" w:rsidDel="00D21F7A" w:rsidRDefault="005D6919">
      <w:pPr>
        <w:pStyle w:val="BodyText"/>
        <w:rPr>
          <w:del w:id="14" w:author="Christopher Kavazos" w:date="2020-02-18T16:53:00Z"/>
          <w:rFonts w:cs="Times New Roman"/>
        </w:rPr>
      </w:pPr>
      <w:commentRangeStart w:id="15"/>
      <w:commentRangeStart w:id="16"/>
      <w:del w:id="17" w:author="Christopher Kavazos" w:date="2020-02-18T16:53:00Z">
        <w:r w:rsidRPr="003B09F5" w:rsidDel="00D21F7A">
          <w:rPr>
            <w:rFonts w:cs="Times New Roman"/>
          </w:rPr>
          <w:delText xml:space="preserve">Recharge of the Gnangara </w:delText>
        </w:r>
        <w:r w:rsidR="008F50A2" w:rsidRPr="003B09F5" w:rsidDel="00D21F7A">
          <w:rPr>
            <w:rFonts w:cs="Times New Roman"/>
          </w:rPr>
          <w:delText xml:space="preserve">Groundwater System </w:delText>
        </w:r>
        <w:r w:rsidRPr="003B09F5" w:rsidDel="00D21F7A">
          <w:rPr>
            <w:rFonts w:cs="Times New Roman"/>
          </w:rPr>
          <w:delText xml:space="preserve">has been declining due to disruptions </w:delText>
        </w:r>
        <w:r w:rsidR="005E6B38" w:rsidDel="00D21F7A">
          <w:rPr>
            <w:rFonts w:cs="Times New Roman"/>
          </w:rPr>
          <w:delText>in the</w:delText>
        </w:r>
        <w:r w:rsidR="005E6B38" w:rsidRPr="003B09F5" w:rsidDel="00D21F7A">
          <w:rPr>
            <w:rFonts w:cs="Times New Roman"/>
          </w:rPr>
          <w:delText xml:space="preserve"> </w:delText>
        </w:r>
        <w:r w:rsidRPr="003B09F5" w:rsidDel="00D21F7A">
          <w:rPr>
            <w:rFonts w:cs="Times New Roman"/>
          </w:rPr>
          <w:delText>water balance</w:delText>
        </w:r>
        <w:r w:rsidR="006A06F1" w:rsidDel="00D21F7A">
          <w:rPr>
            <w:rStyle w:val="CommentReference"/>
            <w:rFonts w:asciiTheme="minorHAnsi" w:hAnsiTheme="minorHAnsi"/>
          </w:rPr>
          <w:commentReference w:id="18"/>
        </w:r>
        <w:commentRangeEnd w:id="15"/>
        <w:r w:rsidR="00AF2901" w:rsidDel="00D21F7A">
          <w:rPr>
            <w:rStyle w:val="CommentReference"/>
            <w:rFonts w:asciiTheme="minorHAnsi" w:hAnsiTheme="minorHAnsi"/>
          </w:rPr>
          <w:commentReference w:id="15"/>
        </w:r>
        <w:r w:rsidR="000B057C" w:rsidDel="00D21F7A">
          <w:rPr>
            <w:rFonts w:cs="Times New Roman"/>
          </w:rPr>
          <w:delText xml:space="preserve"> caused by </w:delText>
        </w:r>
        <w:r w:rsidR="00BD4E36" w:rsidDel="00D21F7A">
          <w:rPr>
            <w:rFonts w:cs="Times New Roman"/>
          </w:rPr>
          <w:delText>declining rainfall</w:delText>
        </w:r>
        <w:r w:rsidR="00BD7CD7" w:rsidDel="00D21F7A">
          <w:rPr>
            <w:rFonts w:cs="Times New Roman"/>
          </w:rPr>
          <w:delText xml:space="preserve"> and abstraction</w:delText>
        </w:r>
        <w:r w:rsidRPr="003B09F5" w:rsidDel="00D21F7A">
          <w:rPr>
            <w:rFonts w:cs="Times New Roman"/>
          </w:rPr>
          <w:delText xml:space="preserve">. Major users of groundwater </w:delText>
        </w:r>
        <w:r w:rsidR="00E74E23" w:rsidDel="00D21F7A">
          <w:rPr>
            <w:rFonts w:cs="Times New Roman"/>
          </w:rPr>
          <w:delText>from</w:delText>
        </w:r>
        <w:r w:rsidRPr="003B09F5" w:rsidDel="00D21F7A">
          <w:rPr>
            <w:rFonts w:cs="Times New Roman"/>
          </w:rPr>
          <w:delText xml:space="preserve"> the Gnangara </w:delText>
        </w:r>
        <w:r w:rsidR="00E74E23" w:rsidDel="00D21F7A">
          <w:rPr>
            <w:rFonts w:cs="Times New Roman"/>
          </w:rPr>
          <w:delText>groundwater resources</w:delText>
        </w:r>
        <w:r w:rsidR="00E74E23" w:rsidRPr="003B09F5" w:rsidDel="00D21F7A">
          <w:rPr>
            <w:rFonts w:cs="Times New Roman"/>
          </w:rPr>
          <w:delText xml:space="preserve"> </w:delText>
        </w:r>
        <w:r w:rsidRPr="003B09F5" w:rsidDel="00D21F7A">
          <w:rPr>
            <w:rFonts w:cs="Times New Roman"/>
          </w:rPr>
          <w:delText xml:space="preserve">include </w:delText>
        </w:r>
        <w:r w:rsidR="00E74E23" w:rsidDel="00D21F7A">
          <w:rPr>
            <w:rFonts w:cs="Times New Roman"/>
          </w:rPr>
          <w:delText xml:space="preserve">public water supply, private self-supply (such as for horticulture, irrigation of public open space and domestic gardens), </w:delText>
        </w:r>
        <w:r w:rsidRPr="003B09F5" w:rsidDel="00D21F7A">
          <w:rPr>
            <w:rFonts w:cs="Times New Roman"/>
          </w:rPr>
          <w:delText>native vegetation, pine forest plantations</w:delText>
        </w:r>
        <w:r w:rsidR="00E74E23" w:rsidDel="00D21F7A">
          <w:rPr>
            <w:rFonts w:cs="Times New Roman"/>
          </w:rPr>
          <w:delText xml:space="preserve"> </w:delText>
        </w:r>
        <w:r w:rsidRPr="003B09F5" w:rsidDel="00D21F7A">
          <w:rPr>
            <w:rFonts w:cs="Times New Roman"/>
          </w:rPr>
          <w:delText xml:space="preserve">and wetlands (Salama et al., </w:delText>
        </w:r>
        <w:r w:rsidR="0084188A" w:rsidDel="00D21F7A">
          <w:fldChar w:fldCharType="begin"/>
        </w:r>
        <w:r w:rsidR="0084188A" w:rsidDel="00D21F7A">
          <w:delInstrText xml:space="preserve"> HYPERLINK \l "ref-Salama1991" \h </w:delInstrText>
        </w:r>
        <w:r w:rsidR="0084188A" w:rsidDel="00D21F7A">
          <w:fldChar w:fldCharType="separate"/>
        </w:r>
        <w:r w:rsidRPr="003B09F5" w:rsidDel="00D21F7A">
          <w:rPr>
            <w:rStyle w:val="Hyperlink"/>
            <w:rFonts w:cs="Times New Roman"/>
            <w:color w:val="auto"/>
          </w:rPr>
          <w:delText>1991</w:delText>
        </w:r>
        <w:r w:rsidR="0084188A" w:rsidDel="00D21F7A">
          <w:rPr>
            <w:rStyle w:val="Hyperlink"/>
            <w:rFonts w:cs="Times New Roman"/>
            <w:color w:val="auto"/>
          </w:rPr>
          <w:fldChar w:fldCharType="end"/>
        </w:r>
        <w:r w:rsidRPr="003B09F5" w:rsidDel="00D21F7A">
          <w:rPr>
            <w:rFonts w:cs="Times New Roman"/>
          </w:rPr>
          <w:delText>). Clearing of native vegetation for pine plantations potentially reduces the recharge of groundwater as pines</w:delText>
        </w:r>
        <w:r w:rsidR="00E74E23" w:rsidDel="00D21F7A">
          <w:rPr>
            <w:rFonts w:cs="Times New Roman"/>
          </w:rPr>
          <w:delText xml:space="preserve"> (planted at high densities)</w:delText>
        </w:r>
        <w:r w:rsidRPr="003B09F5" w:rsidDel="00D21F7A">
          <w:rPr>
            <w:rFonts w:cs="Times New Roman"/>
          </w:rPr>
          <w:delText xml:space="preserve"> transpire more than the native plants they replace, </w:delText>
        </w:r>
        <w:r w:rsidR="00E74E23" w:rsidDel="00D21F7A">
          <w:rPr>
            <w:rFonts w:cs="Times New Roman"/>
          </w:rPr>
          <w:delText>and they are also able to directly access</w:delText>
        </w:r>
        <w:r w:rsidRPr="003B09F5" w:rsidDel="00D21F7A">
          <w:rPr>
            <w:rFonts w:cs="Times New Roman"/>
          </w:rPr>
          <w:delText xml:space="preserve"> deeper levels of the water table. Abstraction of groundwater </w:delText>
        </w:r>
        <w:r w:rsidR="00E74E23" w:rsidDel="00D21F7A">
          <w:rPr>
            <w:rFonts w:cs="Times New Roman"/>
          </w:rPr>
          <w:delText xml:space="preserve">for public supply and private use </w:delText>
        </w:r>
        <w:r w:rsidRPr="003B09F5" w:rsidDel="00D21F7A">
          <w:rPr>
            <w:rFonts w:cs="Times New Roman"/>
          </w:rPr>
          <w:delText xml:space="preserve">is also causing declines in water levels. Groundwater recharge has been hampered by declining rainfall </w:delText>
        </w:r>
        <w:r w:rsidR="00E74E23" w:rsidDel="00D21F7A">
          <w:rPr>
            <w:rFonts w:cs="Times New Roman"/>
          </w:rPr>
          <w:delText>in</w:delText>
        </w:r>
        <w:r w:rsidRPr="003B09F5" w:rsidDel="00D21F7A">
          <w:rPr>
            <w:rFonts w:cs="Times New Roman"/>
          </w:rPr>
          <w:delText xml:space="preserve"> the south west region of Australia; it is estimated that since the 1970s rainfall has been declining by approximately 12mm/year (England et al., </w:delText>
        </w:r>
        <w:r w:rsidR="0084188A" w:rsidDel="00D21F7A">
          <w:fldChar w:fldCharType="begin"/>
        </w:r>
        <w:r w:rsidR="0084188A" w:rsidDel="00D21F7A">
          <w:delInstrText xml:space="preserve"> HYPERLINK \l "ref-England2006" \h </w:delInstrText>
        </w:r>
        <w:r w:rsidR="0084188A" w:rsidDel="00D21F7A">
          <w:fldChar w:fldCharType="separate"/>
        </w:r>
        <w:r w:rsidRPr="003B09F5" w:rsidDel="00D21F7A">
          <w:rPr>
            <w:rStyle w:val="Hyperlink"/>
            <w:rFonts w:cs="Times New Roman"/>
            <w:color w:val="auto"/>
          </w:rPr>
          <w:delText>2006</w:delText>
        </w:r>
        <w:r w:rsidR="0084188A" w:rsidDel="00D21F7A">
          <w:rPr>
            <w:rStyle w:val="Hyperlink"/>
            <w:rFonts w:cs="Times New Roman"/>
            <w:color w:val="auto"/>
          </w:rPr>
          <w:fldChar w:fldCharType="end"/>
        </w:r>
        <w:r w:rsidRPr="003B09F5" w:rsidDel="00D21F7A">
          <w:rPr>
            <w:rFonts w:cs="Times New Roman"/>
          </w:rPr>
          <w:delText xml:space="preserve">), </w:delText>
        </w:r>
        <w:r w:rsidR="004554D1" w:rsidDel="00D21F7A">
          <w:rPr>
            <w:rFonts w:cs="Times New Roman"/>
          </w:rPr>
          <w:delText xml:space="preserve">with </w:delText>
        </w:r>
        <w:r w:rsidR="00A17A56" w:rsidDel="00D21F7A">
          <w:rPr>
            <w:rFonts w:cs="Times New Roman"/>
          </w:rPr>
          <w:delText>up</w:delText>
        </w:r>
        <w:r w:rsidR="009F5D04" w:rsidDel="00D21F7A">
          <w:rPr>
            <w:rFonts w:cs="Times New Roman"/>
          </w:rPr>
          <w:delText xml:space="preserve"> </w:delText>
        </w:r>
        <w:r w:rsidR="00A17A56" w:rsidDel="00D21F7A">
          <w:rPr>
            <w:rFonts w:cs="Times New Roman"/>
          </w:rPr>
          <w:delText>to 64 % less run</w:delText>
        </w:r>
        <w:r w:rsidR="00CA1F60" w:rsidDel="00D21F7A">
          <w:rPr>
            <w:rFonts w:cs="Times New Roman"/>
          </w:rPr>
          <w:delText xml:space="preserve">off </w:delText>
        </w:r>
        <w:r w:rsidR="007306E4" w:rsidDel="00D21F7A">
          <w:rPr>
            <w:rFonts w:cs="Times New Roman"/>
          </w:rPr>
          <w:delText>occurring in the region in 2003 compared to 1974</w:delText>
        </w:r>
        <w:r w:rsidR="009F5D04" w:rsidDel="00D21F7A">
          <w:rPr>
            <w:rFonts w:cs="Times New Roman"/>
          </w:rPr>
          <w:delText xml:space="preserve"> </w:delText>
        </w:r>
        <w:r w:rsidR="009F5D04" w:rsidRPr="003B09F5" w:rsidDel="00D21F7A">
          <w:rPr>
            <w:rFonts w:cs="Times New Roman"/>
          </w:rPr>
          <w:delText xml:space="preserve">(Yesertener, </w:delText>
        </w:r>
        <w:r w:rsidR="0084188A" w:rsidDel="00D21F7A">
          <w:fldChar w:fldCharType="begin"/>
        </w:r>
        <w:r w:rsidR="0084188A" w:rsidDel="00D21F7A">
          <w:delInstrText xml:space="preserve"> HYPERLINK \l "ref-Yesertener2008" \h </w:delInstrText>
        </w:r>
        <w:r w:rsidR="0084188A" w:rsidDel="00D21F7A">
          <w:fldChar w:fldCharType="separate"/>
        </w:r>
        <w:r w:rsidR="009F5D04" w:rsidRPr="003B09F5" w:rsidDel="00D21F7A">
          <w:rPr>
            <w:rStyle w:val="Hyperlink"/>
            <w:rFonts w:cs="Times New Roman"/>
            <w:color w:val="auto"/>
          </w:rPr>
          <w:delText>2007</w:delText>
        </w:r>
        <w:r w:rsidR="0084188A" w:rsidDel="00D21F7A">
          <w:rPr>
            <w:rStyle w:val="Hyperlink"/>
            <w:rFonts w:cs="Times New Roman"/>
            <w:color w:val="auto"/>
          </w:rPr>
          <w:fldChar w:fldCharType="end"/>
        </w:r>
        <w:r w:rsidR="009F5D04" w:rsidRPr="003B09F5" w:rsidDel="00D21F7A">
          <w:rPr>
            <w:rFonts w:cs="Times New Roman"/>
          </w:rPr>
          <w:delText>)</w:delText>
        </w:r>
        <w:r w:rsidR="00C31318" w:rsidDel="00D21F7A">
          <w:rPr>
            <w:rFonts w:cs="Times New Roman"/>
          </w:rPr>
          <w:delText>. S</w:delText>
        </w:r>
        <w:r w:rsidRPr="003B09F5" w:rsidDel="00D21F7A">
          <w:rPr>
            <w:rFonts w:cs="Times New Roman"/>
          </w:rPr>
          <w:delText>ince the mid</w:delText>
        </w:r>
        <w:r w:rsidR="00B75121" w:rsidDel="00D21F7A">
          <w:rPr>
            <w:rFonts w:cs="Times New Roman"/>
          </w:rPr>
          <w:delText>-</w:delText>
        </w:r>
        <w:r w:rsidRPr="003B09F5" w:rsidDel="00D21F7A">
          <w:rPr>
            <w:rFonts w:cs="Times New Roman"/>
          </w:rPr>
          <w:delText xml:space="preserve">1990s, rainfall has generally been below the </w:delText>
        </w:r>
        <w:r w:rsidR="00643367" w:rsidRPr="003B09F5" w:rsidDel="00D21F7A">
          <w:rPr>
            <w:rFonts w:cs="Times New Roman"/>
          </w:rPr>
          <w:delText>long-term</w:delText>
        </w:r>
        <w:r w:rsidRPr="003B09F5" w:rsidDel="00D21F7A">
          <w:rPr>
            <w:rFonts w:cs="Times New Roman"/>
          </w:rPr>
          <w:delText xml:space="preserve"> average (</w:delText>
        </w:r>
        <w:r w:rsidR="00A5516F" w:rsidDel="00D21F7A">
          <w:rPr>
            <w:rFonts w:cs="Times New Roman"/>
          </w:rPr>
          <w:fldChar w:fldCharType="begin"/>
        </w:r>
        <w:r w:rsidR="00A5516F" w:rsidDel="00D21F7A">
          <w:rPr>
            <w:rFonts w:cs="Times New Roman"/>
          </w:rPr>
          <w:delInstrText xml:space="preserve"> REF _Ref25909956 \h </w:delInstrText>
        </w:r>
        <w:r w:rsidR="00A5516F" w:rsidDel="00D21F7A">
          <w:rPr>
            <w:rFonts w:cs="Times New Roman"/>
          </w:rPr>
        </w:r>
        <w:r w:rsidR="00A5516F" w:rsidDel="00D21F7A">
          <w:rPr>
            <w:rFonts w:cs="Times New Roman"/>
          </w:rPr>
          <w:fldChar w:fldCharType="separate"/>
        </w:r>
        <w:r w:rsidR="00F053B4" w:rsidRPr="003B09F5" w:rsidDel="00D21F7A">
          <w:rPr>
            <w:rFonts w:cs="Times New Roman"/>
          </w:rPr>
          <w:delText xml:space="preserve">Figure </w:delText>
        </w:r>
        <w:r w:rsidR="00F053B4" w:rsidDel="00D21F7A">
          <w:rPr>
            <w:rFonts w:cs="Times New Roman"/>
            <w:noProof/>
          </w:rPr>
          <w:delText>2</w:delText>
        </w:r>
        <w:r w:rsidR="00A5516F" w:rsidDel="00D21F7A">
          <w:rPr>
            <w:rFonts w:cs="Times New Roman"/>
          </w:rPr>
          <w:fldChar w:fldCharType="end"/>
        </w:r>
        <w:r w:rsidR="00A5516F" w:rsidDel="00D21F7A">
          <w:rPr>
            <w:rFonts w:cs="Times New Roman"/>
          </w:rPr>
          <w:delText xml:space="preserve"> </w:delText>
        </w:r>
        <w:r w:rsidRPr="003B09F5" w:rsidDel="00D21F7A">
          <w:rPr>
            <w:rFonts w:cs="Times New Roman"/>
          </w:rPr>
          <w:delText xml:space="preserve">Left). The combined effects of groundwater abstraction, changes in vegetation and declining annual rainfall have contributed to long term declines in groundwater of the Gnangara </w:delText>
        </w:r>
        <w:r w:rsidR="008F50A2" w:rsidRPr="003B09F5" w:rsidDel="00D21F7A">
          <w:rPr>
            <w:rFonts w:cs="Times New Roman"/>
          </w:rPr>
          <w:delText xml:space="preserve">Groundwater System </w:delText>
        </w:r>
        <w:r w:rsidRPr="003B09F5" w:rsidDel="00D21F7A">
          <w:rPr>
            <w:rFonts w:cs="Times New Roman"/>
          </w:rPr>
          <w:delText xml:space="preserve">(Yesertener, </w:delText>
        </w:r>
        <w:r w:rsidR="0084188A" w:rsidDel="00D21F7A">
          <w:fldChar w:fldCharType="begin"/>
        </w:r>
        <w:r w:rsidR="0084188A" w:rsidDel="00D21F7A">
          <w:delInstrText xml:space="preserve"> HYPERLINK \l "ref-Yesertener2008" \h </w:delInstrText>
        </w:r>
        <w:r w:rsidR="0084188A" w:rsidDel="00D21F7A">
          <w:fldChar w:fldCharType="separate"/>
        </w:r>
        <w:r w:rsidRPr="003B09F5" w:rsidDel="00D21F7A">
          <w:rPr>
            <w:rStyle w:val="Hyperlink"/>
            <w:rFonts w:cs="Times New Roman"/>
            <w:color w:val="auto"/>
          </w:rPr>
          <w:delText>2007</w:delText>
        </w:r>
        <w:r w:rsidR="0084188A" w:rsidDel="00D21F7A">
          <w:rPr>
            <w:rStyle w:val="Hyperlink"/>
            <w:rFonts w:cs="Times New Roman"/>
            <w:color w:val="auto"/>
          </w:rPr>
          <w:fldChar w:fldCharType="end"/>
        </w:r>
        <w:r w:rsidRPr="003B09F5" w:rsidDel="00D21F7A">
          <w:rPr>
            <w:rFonts w:cs="Times New Roman"/>
          </w:rPr>
          <w:delText>).</w:delText>
        </w:r>
        <w:r w:rsidR="006A06F1" w:rsidDel="00D21F7A">
          <w:rPr>
            <w:rStyle w:val="CommentReference"/>
            <w:rFonts w:asciiTheme="minorHAnsi" w:hAnsiTheme="minorHAnsi"/>
          </w:rPr>
          <w:commentReference w:id="19"/>
        </w:r>
        <w:commentRangeEnd w:id="16"/>
        <w:r w:rsidR="00643367" w:rsidDel="00D21F7A">
          <w:rPr>
            <w:rStyle w:val="CommentReference"/>
            <w:rFonts w:asciiTheme="minorHAnsi" w:hAnsiTheme="minorHAnsi"/>
          </w:rPr>
          <w:commentReference w:id="16"/>
        </w:r>
        <w:r w:rsidR="00721131" w:rsidRPr="00721131" w:rsidDel="00D21F7A">
          <w:rPr>
            <w:rFonts w:cs="Times New Roman"/>
          </w:rPr>
          <w:delText xml:space="preserve"> </w:delText>
        </w:r>
      </w:del>
    </w:p>
    <w:p w14:paraId="26271E0E" w14:textId="316D24DF" w:rsidR="001D584F" w:rsidRPr="003B09F5" w:rsidDel="00D21F7A" w:rsidRDefault="00721131">
      <w:pPr>
        <w:pStyle w:val="BodyText"/>
        <w:rPr>
          <w:del w:id="20" w:author="Christopher Kavazos" w:date="2020-02-18T16:53:00Z"/>
          <w:rFonts w:cs="Times New Roman"/>
        </w:rPr>
      </w:pPr>
      <w:del w:id="21" w:author="Christopher Kavazos" w:date="2020-02-18T16:53:00Z">
        <w:r w:rsidRPr="003B09F5" w:rsidDel="00D21F7A">
          <w:rPr>
            <w:rFonts w:cs="Times New Roman"/>
          </w:rPr>
          <w:delText xml:space="preserve">Drawdown of groundwater </w:delText>
        </w:r>
        <w:r w:rsidDel="00D21F7A">
          <w:rPr>
            <w:rFonts w:cs="Times New Roman"/>
          </w:rPr>
          <w:delText>a</w:delText>
        </w:r>
        <w:r w:rsidRPr="003B09F5" w:rsidDel="00D21F7A">
          <w:rPr>
            <w:rFonts w:cs="Times New Roman"/>
          </w:rPr>
          <w:delText xml:space="preserve">ffects the mortality and health of plant communities that depend on groundwater access (Groom et al., </w:delText>
        </w:r>
        <w:r w:rsidR="0084188A" w:rsidDel="00D21F7A">
          <w:fldChar w:fldCharType="begin"/>
        </w:r>
        <w:r w:rsidR="0084188A" w:rsidDel="00D21F7A">
          <w:delInstrText xml:space="preserve"> HYPERLINK \l "ref-Groom2000" \h </w:delInstrText>
        </w:r>
        <w:r w:rsidR="0084188A" w:rsidDel="00D21F7A">
          <w:fldChar w:fldCharType="separate"/>
        </w:r>
        <w:r w:rsidRPr="003B09F5" w:rsidDel="00D21F7A">
          <w:rPr>
            <w:rStyle w:val="Hyperlink"/>
            <w:rFonts w:cs="Times New Roman"/>
            <w:color w:val="auto"/>
          </w:rPr>
          <w:delText>2000</w:delText>
        </w:r>
        <w:r w:rsidR="0084188A" w:rsidDel="00D21F7A">
          <w:rPr>
            <w:rStyle w:val="Hyperlink"/>
            <w:rFonts w:cs="Times New Roman"/>
            <w:color w:val="auto"/>
          </w:rPr>
          <w:fldChar w:fldCharType="end"/>
        </w:r>
        <w:r w:rsidRPr="003B09F5" w:rsidDel="00D21F7A">
          <w:rPr>
            <w:rFonts w:cs="Times New Roman"/>
          </w:rPr>
          <w:delText xml:space="preserve">; Muler et al., </w:delText>
        </w:r>
        <w:r w:rsidR="0084188A" w:rsidDel="00D21F7A">
          <w:fldChar w:fldCharType="begin"/>
        </w:r>
        <w:r w:rsidR="0084188A" w:rsidDel="00D21F7A">
          <w:delInstrText xml:space="preserve"> HYPERLINK \l "ref-Muler2018" \h </w:delInstrText>
        </w:r>
        <w:r w:rsidR="0084188A" w:rsidDel="00D21F7A">
          <w:fldChar w:fldCharType="separate"/>
        </w:r>
        <w:r w:rsidRPr="003B09F5" w:rsidDel="00D21F7A">
          <w:rPr>
            <w:rStyle w:val="Hyperlink"/>
            <w:rFonts w:cs="Times New Roman"/>
            <w:color w:val="auto"/>
          </w:rPr>
          <w:delText>2018</w:delText>
        </w:r>
        <w:r w:rsidR="0084188A" w:rsidDel="00D21F7A">
          <w:rPr>
            <w:rStyle w:val="Hyperlink"/>
            <w:rFonts w:cs="Times New Roman"/>
            <w:color w:val="auto"/>
          </w:rPr>
          <w:fldChar w:fldCharType="end"/>
        </w:r>
        <w:r w:rsidRPr="003B09F5" w:rsidDel="00D21F7A">
          <w:rPr>
            <w:rFonts w:cs="Times New Roman"/>
          </w:rPr>
          <w:delText xml:space="preserve">; Zencich et al., </w:delText>
        </w:r>
        <w:r w:rsidR="0084188A" w:rsidDel="00D21F7A">
          <w:fldChar w:fldCharType="begin"/>
        </w:r>
        <w:r w:rsidR="0084188A" w:rsidDel="00D21F7A">
          <w:delInstrText xml:space="preserve"> HYPERLINK \l "ref-Zencich2002" \h </w:delInstrText>
        </w:r>
        <w:r w:rsidR="0084188A" w:rsidDel="00D21F7A">
          <w:fldChar w:fldCharType="separate"/>
        </w:r>
        <w:r w:rsidRPr="003B09F5" w:rsidDel="00D21F7A">
          <w:rPr>
            <w:rStyle w:val="Hyperlink"/>
            <w:rFonts w:cs="Times New Roman"/>
            <w:color w:val="auto"/>
          </w:rPr>
          <w:delText>2002</w:delText>
        </w:r>
        <w:r w:rsidR="0084188A" w:rsidDel="00D21F7A">
          <w:rPr>
            <w:rStyle w:val="Hyperlink"/>
            <w:rFonts w:cs="Times New Roman"/>
            <w:color w:val="auto"/>
          </w:rPr>
          <w:fldChar w:fldCharType="end"/>
        </w:r>
        <w:r w:rsidRPr="003B09F5" w:rsidDel="00D21F7A">
          <w:rPr>
            <w:rFonts w:cs="Times New Roman"/>
          </w:rPr>
          <w:delText xml:space="preserve">) and the composition of aquatic invertebrate communities that inhabit the surface waters of wetlands </w:delText>
        </w:r>
        <w:r w:rsidDel="00D21F7A">
          <w:rPr>
            <w:rFonts w:cs="Times New Roman"/>
          </w:rPr>
          <w:delText>of</w:delText>
        </w:r>
        <w:r w:rsidRPr="003B09F5" w:rsidDel="00D21F7A">
          <w:rPr>
            <w:rFonts w:cs="Times New Roman"/>
          </w:rPr>
          <w:delText xml:space="preserve"> the Gnangara Groundwater System (Horwitz et al., </w:delText>
        </w:r>
        <w:r w:rsidR="0084188A" w:rsidDel="00D21F7A">
          <w:fldChar w:fldCharType="begin"/>
        </w:r>
        <w:r w:rsidR="0084188A" w:rsidDel="00D21F7A">
          <w:delInstrText xml:space="preserve"> HYPERLINK \l "ref-Horwitz2008" \h </w:delInstrText>
        </w:r>
        <w:r w:rsidR="0084188A" w:rsidDel="00D21F7A">
          <w:fldChar w:fldCharType="separate"/>
        </w:r>
        <w:r w:rsidRPr="003B09F5" w:rsidDel="00D21F7A">
          <w:rPr>
            <w:rStyle w:val="Hyperlink"/>
            <w:rFonts w:cs="Times New Roman"/>
            <w:color w:val="auto"/>
          </w:rPr>
          <w:delText>2008</w:delText>
        </w:r>
        <w:r w:rsidR="0084188A" w:rsidDel="00D21F7A">
          <w:rPr>
            <w:rStyle w:val="Hyperlink"/>
            <w:rFonts w:cs="Times New Roman"/>
            <w:color w:val="auto"/>
          </w:rPr>
          <w:fldChar w:fldCharType="end"/>
        </w:r>
        <w:r w:rsidRPr="003B09F5" w:rsidDel="00D21F7A">
          <w:rPr>
            <w:rFonts w:cs="Times New Roman"/>
          </w:rPr>
          <w:delText xml:space="preserve">, </w:delText>
        </w:r>
        <w:r w:rsidR="0084188A" w:rsidDel="00D21F7A">
          <w:fldChar w:fldCharType="begin"/>
        </w:r>
        <w:r w:rsidR="0084188A" w:rsidDel="00D21F7A">
          <w:delInstrText xml:space="preserve"> HYPERLINK \l "ref-Horwitz2009" \h </w:delInstrText>
        </w:r>
        <w:r w:rsidR="0084188A" w:rsidDel="00D21F7A">
          <w:fldChar w:fldCharType="separate"/>
        </w:r>
        <w:r w:rsidRPr="003B09F5" w:rsidDel="00D21F7A">
          <w:rPr>
            <w:rStyle w:val="Hyperlink"/>
            <w:rFonts w:cs="Times New Roman"/>
            <w:color w:val="auto"/>
          </w:rPr>
          <w:delText>2009</w:delText>
        </w:r>
        <w:r w:rsidR="0084188A" w:rsidDel="00D21F7A">
          <w:rPr>
            <w:rStyle w:val="Hyperlink"/>
            <w:rFonts w:cs="Times New Roman"/>
            <w:color w:val="auto"/>
          </w:rPr>
          <w:fldChar w:fldCharType="end"/>
        </w:r>
        <w:r w:rsidRPr="003B09F5" w:rsidDel="00D21F7A">
          <w:rPr>
            <w:rFonts w:cs="Times New Roman"/>
          </w:rPr>
          <w:delText>).</w:delText>
        </w:r>
        <w:commentRangeStart w:id="18"/>
        <w:commentRangeStart w:id="19"/>
        <w:commentRangeStart w:id="22"/>
        <w:commentRangeEnd w:id="18"/>
        <w:commentRangeEnd w:id="19"/>
        <w:commentRangeEnd w:id="22"/>
        <w:r w:rsidDel="00D21F7A">
          <w:rPr>
            <w:rStyle w:val="CommentReference"/>
            <w:rFonts w:asciiTheme="minorHAnsi" w:hAnsiTheme="minorHAnsi"/>
          </w:rPr>
          <w:commentReference w:id="22"/>
        </w:r>
        <w:commentRangeStart w:id="23"/>
        <w:commentRangeEnd w:id="23"/>
        <w:r w:rsidDel="00D21F7A">
          <w:rPr>
            <w:rStyle w:val="CommentReference"/>
            <w:rFonts w:asciiTheme="minorHAnsi" w:hAnsiTheme="minorHAnsi"/>
          </w:rPr>
          <w:commentReference w:id="23"/>
        </w:r>
      </w:del>
    </w:p>
    <w:p w14:paraId="26271E10" w14:textId="0F28F32E" w:rsidR="001D584F" w:rsidRPr="003B09F5" w:rsidRDefault="005D6919">
      <w:pPr>
        <w:pStyle w:val="Heading2"/>
        <w:rPr>
          <w:rFonts w:cs="Times New Roman"/>
        </w:rPr>
      </w:pPr>
      <w:bookmarkStart w:id="24" w:name="scope-of-study"/>
      <w:bookmarkStart w:id="25" w:name="_Toc33019551"/>
      <w:r w:rsidRPr="003B09F5">
        <w:rPr>
          <w:rFonts w:cs="Times New Roman"/>
        </w:rPr>
        <w:t xml:space="preserve">Scope of </w:t>
      </w:r>
      <w:bookmarkEnd w:id="24"/>
      <w:r w:rsidR="00693763">
        <w:rPr>
          <w:rFonts w:cs="Times New Roman"/>
        </w:rPr>
        <w:t>report</w:t>
      </w:r>
      <w:bookmarkEnd w:id="25"/>
    </w:p>
    <w:p w14:paraId="26271E11" w14:textId="0721E2FE" w:rsidR="001D584F" w:rsidRPr="003B09F5" w:rsidRDefault="005D6919">
      <w:pPr>
        <w:pStyle w:val="FirstParagraph"/>
        <w:rPr>
          <w:rFonts w:cs="Times New Roman"/>
        </w:rPr>
      </w:pPr>
      <w:r w:rsidRPr="003B09F5">
        <w:rPr>
          <w:rFonts w:cs="Times New Roman"/>
        </w:rPr>
        <w:t>The Department of Water and Environmental Regulation (DWER) has environmental conditions set on its management of Gnangara groundwater resources, specified in Ministerial Statement 819 (published on 4 December 2009). Schedule 1 of Ministerial Statement 819 specifies minimum</w:t>
      </w:r>
      <w:r w:rsidR="00775D86">
        <w:rPr>
          <w:rFonts w:cs="Times New Roman"/>
        </w:rPr>
        <w:t xml:space="preserve"> or minimum peak</w:t>
      </w:r>
      <w:r w:rsidRPr="003B09F5">
        <w:rPr>
          <w:rFonts w:cs="Times New Roman"/>
        </w:rPr>
        <w:t xml:space="preserve"> water level criteria that the department must meet at staff gauges and/or monitoring bores at 14 wetlands and 16 bushland sites in the area covered by the Gnangara groundwater allocation plan, north of Perth (</w:t>
      </w:r>
      <w:r w:rsidR="00905D92">
        <w:rPr>
          <w:rFonts w:cs="Times New Roman"/>
        </w:rPr>
        <w:fldChar w:fldCharType="begin"/>
      </w:r>
      <w:r w:rsidR="00905D92">
        <w:rPr>
          <w:rFonts w:cs="Times New Roman"/>
        </w:rPr>
        <w:instrText xml:space="preserve"> REF _Ref25909922 \h </w:instrText>
      </w:r>
      <w:r w:rsidR="00905D92">
        <w:rPr>
          <w:rFonts w:cs="Times New Roman"/>
        </w:rPr>
      </w:r>
      <w:r w:rsidR="00905D92">
        <w:rPr>
          <w:rFonts w:cs="Times New Roman"/>
        </w:rPr>
        <w:fldChar w:fldCharType="separate"/>
      </w:r>
      <w:r w:rsidR="00344A1B" w:rsidRPr="003B09F5">
        <w:rPr>
          <w:rFonts w:cs="Times New Roman"/>
        </w:rPr>
        <w:t xml:space="preserve">Figure </w:t>
      </w:r>
      <w:r w:rsidR="00344A1B">
        <w:rPr>
          <w:rFonts w:cs="Times New Roman"/>
          <w:noProof/>
        </w:rPr>
        <w:t>1</w:t>
      </w:r>
      <w:r w:rsidR="00905D92">
        <w:rPr>
          <w:rFonts w:cs="Times New Roman"/>
        </w:rPr>
        <w:fldChar w:fldCharType="end"/>
      </w:r>
      <w:r w:rsidRPr="003B09F5">
        <w:rPr>
          <w:rFonts w:cs="Times New Roman"/>
        </w:rPr>
        <w:t xml:space="preserve">). Due to groundwater declines caused by groundwater abstraction and declining rainfall, DWER has been unable to meet the criteria levels at approximately half of the sites in recent years. DWER is currently in the process of preparing a draft Gnangara groundwater allocation plan for public comment. </w:t>
      </w:r>
      <w:r w:rsidR="00103649">
        <w:rPr>
          <w:rFonts w:cs="Times New Roman"/>
        </w:rPr>
        <w:t>As part of the planning process, the department has modelled scenarios that</w:t>
      </w:r>
      <w:r w:rsidRPr="003B09F5">
        <w:rPr>
          <w:rFonts w:cs="Times New Roman"/>
        </w:rPr>
        <w:t xml:space="preserve"> reduce public and private groundwater abstraction in the plan area by a total of up to </w:t>
      </w:r>
      <w:commentRangeStart w:id="26"/>
      <w:commentRangeStart w:id="27"/>
      <w:r w:rsidRPr="003B09F5">
        <w:rPr>
          <w:rFonts w:cs="Times New Roman"/>
        </w:rPr>
        <w:t>44 GL/</w:t>
      </w:r>
      <w:r w:rsidR="00905D92" w:rsidRPr="003B09F5">
        <w:rPr>
          <w:rFonts w:cs="Times New Roman"/>
        </w:rPr>
        <w:t>y</w:t>
      </w:r>
      <w:r w:rsidR="00243E11">
        <w:rPr>
          <w:rFonts w:cs="Times New Roman"/>
        </w:rPr>
        <w:t>ear</w:t>
      </w:r>
      <w:r w:rsidRPr="003B09F5">
        <w:rPr>
          <w:rFonts w:cs="Times New Roman"/>
        </w:rPr>
        <w:t xml:space="preserve"> </w:t>
      </w:r>
      <w:r w:rsidR="00103649">
        <w:rPr>
          <w:rFonts w:cs="Times New Roman"/>
        </w:rPr>
        <w:t>by 2030</w:t>
      </w:r>
      <w:commentRangeEnd w:id="26"/>
      <w:r w:rsidR="00243E11">
        <w:rPr>
          <w:rStyle w:val="CommentReference"/>
          <w:rFonts w:asciiTheme="minorHAnsi" w:hAnsiTheme="minorHAnsi"/>
        </w:rPr>
        <w:commentReference w:id="26"/>
      </w:r>
      <w:commentRangeEnd w:id="27"/>
      <w:r w:rsidR="00156FE4">
        <w:rPr>
          <w:rStyle w:val="CommentReference"/>
          <w:rFonts w:asciiTheme="minorHAnsi" w:hAnsiTheme="minorHAnsi"/>
        </w:rPr>
        <w:commentReference w:id="27"/>
      </w:r>
      <w:r w:rsidRPr="003B09F5">
        <w:rPr>
          <w:rFonts w:cs="Times New Roman"/>
        </w:rPr>
        <w:t>. Even with these reductions in abstraction, modelling pr</w:t>
      </w:r>
      <w:r w:rsidR="00243E11">
        <w:rPr>
          <w:rFonts w:cs="Times New Roman"/>
        </w:rPr>
        <w:t>oje</w:t>
      </w:r>
      <w:r w:rsidRPr="003B09F5">
        <w:rPr>
          <w:rFonts w:cs="Times New Roman"/>
        </w:rPr>
        <w:t>cts the department will still not be able to achieve the current ‘absolute minimum’ levels at around half of the criteria sites and compliance rates will remain very similar to current rates because the expectations are for a continued drying climate regime into the future.</w:t>
      </w:r>
    </w:p>
    <w:p w14:paraId="26271E12" w14:textId="6D9977A4" w:rsidR="001D584F" w:rsidRDefault="005D6919">
      <w:pPr>
        <w:pStyle w:val="BodyText"/>
        <w:rPr>
          <w:ins w:id="28" w:author="Christopher Kavazos" w:date="2020-02-19T09:53:00Z"/>
          <w:rFonts w:cs="Times New Roman"/>
        </w:rPr>
      </w:pPr>
      <w:r w:rsidRPr="003B09F5">
        <w:rPr>
          <w:rFonts w:cs="Times New Roman"/>
        </w:rPr>
        <w:t xml:space="preserve">DWER </w:t>
      </w:r>
      <w:r w:rsidR="00243E11">
        <w:rPr>
          <w:rFonts w:cs="Times New Roman"/>
        </w:rPr>
        <w:t>is</w:t>
      </w:r>
      <w:r w:rsidRPr="003B09F5">
        <w:rPr>
          <w:rFonts w:cs="Times New Roman"/>
        </w:rPr>
        <w:t xml:space="preserve"> therefore proposing to alter the water level criteria at sites where the modelling projects absolute minimum levels </w:t>
      </w:r>
      <w:r w:rsidR="00243E11">
        <w:rPr>
          <w:rFonts w:cs="Times New Roman"/>
        </w:rPr>
        <w:t>cannot</w:t>
      </w:r>
      <w:r w:rsidRPr="003B09F5">
        <w:rPr>
          <w:rFonts w:cs="Times New Roman"/>
        </w:rPr>
        <w:t xml:space="preserve"> be met in the future</w:t>
      </w:r>
      <w:r w:rsidR="00243E11">
        <w:rPr>
          <w:rFonts w:cs="Times New Roman"/>
        </w:rPr>
        <w:t xml:space="preserve"> despite reductions in abstraction</w:t>
      </w:r>
      <w:r w:rsidRPr="003B09F5">
        <w:rPr>
          <w:rFonts w:cs="Times New Roman"/>
        </w:rPr>
        <w:t>. The department has developed a new set of water level criteria (or minimum ‘thresholds’, in line with the Environmental Protection Authority’s recommended terminology</w:t>
      </w:r>
      <w:r w:rsidR="003A1FA1">
        <w:rPr>
          <w:rFonts w:cs="Times New Roman"/>
        </w:rPr>
        <w:t xml:space="preserve"> (Environm</w:t>
      </w:r>
      <w:r w:rsidR="00847A2E">
        <w:rPr>
          <w:rFonts w:cs="Times New Roman"/>
        </w:rPr>
        <w:t xml:space="preserve">ental Protection Authority, </w:t>
      </w:r>
      <w:r w:rsidR="00653742">
        <w:rPr>
          <w:rFonts w:cs="Times New Roman"/>
        </w:rPr>
        <w:t>2018)</w:t>
      </w:r>
      <w:commentRangeStart w:id="29"/>
      <w:commentRangeEnd w:id="29"/>
      <w:r w:rsidR="00243E11">
        <w:rPr>
          <w:rStyle w:val="CommentReference"/>
          <w:rFonts w:asciiTheme="minorHAnsi" w:hAnsiTheme="minorHAnsi"/>
        </w:rPr>
        <w:commentReference w:id="29"/>
      </w:r>
      <w:r w:rsidRPr="003B09F5">
        <w:rPr>
          <w:rFonts w:cs="Times New Roman"/>
        </w:rPr>
        <w:t xml:space="preserve">. The proposed minimum thresholds have been based </w:t>
      </w:r>
      <w:commentRangeStart w:id="30"/>
      <w:commentRangeStart w:id="31"/>
      <w:r w:rsidRPr="003B09F5">
        <w:rPr>
          <w:rFonts w:cs="Times New Roman"/>
        </w:rPr>
        <w:t xml:space="preserve">on what groundwater modelling has </w:t>
      </w:r>
      <w:commentRangeEnd w:id="30"/>
      <w:r w:rsidR="006A06F1">
        <w:rPr>
          <w:rStyle w:val="CommentReference"/>
          <w:rFonts w:asciiTheme="minorHAnsi" w:hAnsiTheme="minorHAnsi"/>
        </w:rPr>
        <w:commentReference w:id="30"/>
      </w:r>
      <w:commentRangeEnd w:id="31"/>
      <w:r w:rsidR="00156FE4">
        <w:rPr>
          <w:rStyle w:val="CommentReference"/>
          <w:rFonts w:asciiTheme="minorHAnsi" w:hAnsiTheme="minorHAnsi"/>
        </w:rPr>
        <w:commentReference w:id="31"/>
      </w:r>
      <w:r w:rsidRPr="003B09F5">
        <w:rPr>
          <w:rFonts w:cs="Times New Roman"/>
        </w:rPr>
        <w:t xml:space="preserve">indicated can likely be met at the respective criteria sites following reductions in groundwater abstraction, and (in some areas) planned land use changes. Reductions to groundwater abstraction will come into effect </w:t>
      </w:r>
      <w:r w:rsidR="00243E11">
        <w:rPr>
          <w:rFonts w:cs="Times New Roman"/>
        </w:rPr>
        <w:t>before 2030</w:t>
      </w:r>
      <w:r w:rsidRPr="003B09F5">
        <w:rPr>
          <w:rFonts w:cs="Times New Roman"/>
        </w:rPr>
        <w:t>, while land use changes have started to occur in some areas already and will happen progressively over the plan period.</w:t>
      </w:r>
      <w:ins w:id="32" w:author="Christopher Kavazos" w:date="2020-02-19T09:49:00Z">
        <w:r w:rsidR="00743622">
          <w:rPr>
            <w:rFonts w:cs="Times New Roman"/>
          </w:rPr>
          <w:t xml:space="preserve"> There are </w:t>
        </w:r>
      </w:ins>
      <w:ins w:id="33" w:author="Christopher Kavazos" w:date="2020-02-19T09:50:00Z">
        <w:r w:rsidR="005C086A">
          <w:rPr>
            <w:rFonts w:cs="Times New Roman"/>
          </w:rPr>
          <w:t>five</w:t>
        </w:r>
      </w:ins>
      <w:ins w:id="34" w:author="Christopher Kavazos" w:date="2020-02-19T09:49:00Z">
        <w:r w:rsidR="00743622">
          <w:rPr>
            <w:rFonts w:cs="Times New Roman"/>
          </w:rPr>
          <w:t xml:space="preserve"> key tasks </w:t>
        </w:r>
        <w:r w:rsidR="005C643B">
          <w:rPr>
            <w:rFonts w:cs="Times New Roman"/>
          </w:rPr>
          <w:t>that are addressed in this report:</w:t>
        </w:r>
      </w:ins>
    </w:p>
    <w:p w14:paraId="74EEEC29" w14:textId="77777777" w:rsidR="00D04932" w:rsidRDefault="00C40DB1" w:rsidP="00D04932">
      <w:pPr>
        <w:pStyle w:val="BodyText"/>
        <w:rPr>
          <w:ins w:id="35" w:author="Christopher Kavazos" w:date="2020-02-19T09:57:00Z"/>
        </w:rPr>
      </w:pPr>
      <w:ins w:id="36" w:author="Christopher Kavazos" w:date="2020-02-19T09:53:00Z">
        <w:r w:rsidRPr="00D04932">
          <w:rPr>
            <w:b/>
            <w:bCs/>
            <w:u w:val="single"/>
          </w:rPr>
          <w:t>Task 1</w:t>
        </w:r>
        <w:r w:rsidRPr="00D04932">
          <w:rPr>
            <w:b/>
            <w:bCs/>
          </w:rPr>
          <w:t>:</w:t>
        </w:r>
        <w:r>
          <w:t xml:space="preserve"> </w:t>
        </w:r>
        <w:r w:rsidR="00C136E7">
          <w:t>A</w:t>
        </w:r>
        <w:r w:rsidRPr="00B55FCB">
          <w:t>ssess what</w:t>
        </w:r>
        <w:r>
          <w:t xml:space="preserve"> effect</w:t>
        </w:r>
        <w:r w:rsidRPr="00B55FCB">
          <w:t xml:space="preserve"> altering absolute minimum threshold water levels may </w:t>
        </w:r>
        <w:r>
          <w:t>have</w:t>
        </w:r>
        <w:r w:rsidRPr="00B55FCB">
          <w:t xml:space="preserve"> on: </w:t>
        </w:r>
      </w:ins>
    </w:p>
    <w:p w14:paraId="38993BF4" w14:textId="77777777" w:rsidR="00D04932" w:rsidRDefault="00C40DB1" w:rsidP="00D04932">
      <w:pPr>
        <w:pStyle w:val="BodyText"/>
        <w:numPr>
          <w:ilvl w:val="0"/>
          <w:numId w:val="22"/>
        </w:numPr>
        <w:rPr>
          <w:ins w:id="37" w:author="Christopher Kavazos" w:date="2020-02-19T09:57:00Z"/>
        </w:rPr>
      </w:pPr>
      <w:ins w:id="38" w:author="Christopher Kavazos" w:date="2020-02-19T09:53:00Z">
        <w:r w:rsidRPr="00B55FCB">
          <w:t>achieving the original stated site management objectives</w:t>
        </w:r>
      </w:ins>
    </w:p>
    <w:p w14:paraId="26523DA8" w14:textId="77777777" w:rsidR="00D04932" w:rsidRDefault="00C40DB1" w:rsidP="00D04932">
      <w:pPr>
        <w:pStyle w:val="BodyText"/>
        <w:numPr>
          <w:ilvl w:val="0"/>
          <w:numId w:val="22"/>
        </w:numPr>
        <w:rPr>
          <w:ins w:id="39" w:author="Christopher Kavazos" w:date="2020-02-19T09:57:00Z"/>
        </w:rPr>
      </w:pPr>
      <w:ins w:id="40" w:author="Christopher Kavazos" w:date="2020-02-19T09:53:00Z">
        <w:r w:rsidRPr="00B55FCB">
          <w:t>the or</w:t>
        </w:r>
        <w:r>
          <w:t>iginal stated site values</w:t>
        </w:r>
        <w:r w:rsidRPr="00B55FCB">
          <w:t xml:space="preserve"> </w:t>
        </w:r>
      </w:ins>
    </w:p>
    <w:p w14:paraId="76816CBC" w14:textId="3C141FB0" w:rsidR="00C40DB1" w:rsidRDefault="00C40DB1" w:rsidP="00D04932">
      <w:pPr>
        <w:pStyle w:val="BodyText"/>
        <w:numPr>
          <w:ilvl w:val="0"/>
          <w:numId w:val="22"/>
        </w:numPr>
        <w:rPr>
          <w:ins w:id="41" w:author="Christopher Kavazos" w:date="2020-02-19T09:53:00Z"/>
        </w:rPr>
      </w:pPr>
      <w:ins w:id="42" w:author="Christopher Kavazos" w:date="2020-02-19T09:53:00Z">
        <w:r>
          <w:t>w</w:t>
        </w:r>
        <w:r w:rsidRPr="00B55FCB">
          <w:t>here these are different from b), the current values as described in recent monitoring reports.</w:t>
        </w:r>
      </w:ins>
    </w:p>
    <w:p w14:paraId="5E355338" w14:textId="77777777" w:rsidR="00C40DB1" w:rsidRPr="00B55FCB" w:rsidRDefault="00C40DB1" w:rsidP="00D04932">
      <w:pPr>
        <w:pStyle w:val="BodyText"/>
        <w:rPr>
          <w:ins w:id="43" w:author="Christopher Kavazos" w:date="2020-02-19T09:53:00Z"/>
        </w:rPr>
      </w:pPr>
    </w:p>
    <w:p w14:paraId="3294EE0E" w14:textId="77777777" w:rsidR="00D04932" w:rsidRDefault="00552BDF" w:rsidP="00D04932">
      <w:pPr>
        <w:pStyle w:val="BodyText"/>
        <w:rPr>
          <w:ins w:id="44" w:author="Christopher Kavazos" w:date="2020-02-19T09:58:00Z"/>
        </w:rPr>
      </w:pPr>
      <w:ins w:id="45" w:author="Christopher Kavazos" w:date="2020-02-19T09:54:00Z">
        <w:r>
          <w:t>These</w:t>
        </w:r>
      </w:ins>
      <w:ins w:id="46" w:author="Christopher Kavazos" w:date="2020-02-19T09:53:00Z">
        <w:r w:rsidR="00C40DB1">
          <w:t xml:space="preserve"> assessment</w:t>
        </w:r>
      </w:ins>
      <w:ins w:id="47" w:author="Christopher Kavazos" w:date="2020-02-19T09:54:00Z">
        <w:r>
          <w:t>s</w:t>
        </w:r>
      </w:ins>
      <w:ins w:id="48" w:author="Christopher Kavazos" w:date="2020-02-19T09:55:00Z">
        <w:r>
          <w:t xml:space="preserve"> are based</w:t>
        </w:r>
      </w:ins>
      <w:ins w:id="49" w:author="Christopher Kavazos" w:date="2020-02-19T09:53:00Z">
        <w:r w:rsidR="00C40DB1">
          <w:t xml:space="preserve"> on </w:t>
        </w:r>
      </w:ins>
      <w:ins w:id="50" w:author="Christopher Kavazos" w:date="2020-02-19T09:57:00Z">
        <w:r w:rsidR="00D04932">
          <w:t>whether</w:t>
        </w:r>
      </w:ins>
      <w:ins w:id="51" w:author="Christopher Kavazos" w:date="2020-02-19T09:53:00Z">
        <w:r w:rsidR="00C40DB1">
          <w:t xml:space="preserve"> the </w:t>
        </w:r>
      </w:ins>
      <w:ins w:id="52" w:author="Christopher Kavazos" w:date="2020-02-19T09:55:00Z">
        <w:r>
          <w:t>proposed 2030 minimum</w:t>
        </w:r>
      </w:ins>
      <w:ins w:id="53" w:author="Christopher Kavazos" w:date="2020-02-19T09:53:00Z">
        <w:r w:rsidR="00C40DB1">
          <w:t xml:space="preserve"> threshold levels will meet the water requirements for these specific ecological values: </w:t>
        </w:r>
      </w:ins>
    </w:p>
    <w:p w14:paraId="772DE537" w14:textId="77777777" w:rsidR="00D04932" w:rsidRDefault="00C40DB1" w:rsidP="00D04932">
      <w:pPr>
        <w:pStyle w:val="BodyText"/>
        <w:numPr>
          <w:ilvl w:val="0"/>
          <w:numId w:val="23"/>
        </w:numPr>
        <w:rPr>
          <w:ins w:id="54" w:author="Christopher Kavazos" w:date="2020-02-19T09:58:00Z"/>
        </w:rPr>
      </w:pPr>
      <w:ins w:id="55" w:author="Christopher Kavazos" w:date="2020-02-19T09:53:00Z">
        <w:r w:rsidRPr="00B55FCB">
          <w:t>species composition</w:t>
        </w:r>
      </w:ins>
    </w:p>
    <w:p w14:paraId="7C78F1E5" w14:textId="77777777" w:rsidR="00D04932" w:rsidRDefault="00C40DB1" w:rsidP="00D04932">
      <w:pPr>
        <w:pStyle w:val="BodyText"/>
        <w:numPr>
          <w:ilvl w:val="0"/>
          <w:numId w:val="23"/>
        </w:numPr>
        <w:rPr>
          <w:ins w:id="56" w:author="Christopher Kavazos" w:date="2020-02-19T09:58:00Z"/>
        </w:rPr>
      </w:pPr>
      <w:ins w:id="57" w:author="Christopher Kavazos" w:date="2020-02-19T09:53:00Z">
        <w:r w:rsidRPr="00B55FCB">
          <w:t>key, priority or threatened species</w:t>
        </w:r>
      </w:ins>
    </w:p>
    <w:p w14:paraId="4BD353DC" w14:textId="6C25AD5E" w:rsidR="00C40DB1" w:rsidRDefault="00C40DB1" w:rsidP="00D04932">
      <w:pPr>
        <w:pStyle w:val="BodyText"/>
        <w:numPr>
          <w:ilvl w:val="0"/>
          <w:numId w:val="23"/>
        </w:numPr>
        <w:rPr>
          <w:ins w:id="58" w:author="Christopher Kavazos" w:date="2020-02-19T09:56:00Z"/>
        </w:rPr>
      </w:pPr>
      <w:ins w:id="59" w:author="Christopher Kavazos" w:date="2020-02-19T09:53:00Z">
        <w:r w:rsidRPr="00B55FCB">
          <w:t>existing ecohydrological states</w:t>
        </w:r>
      </w:ins>
    </w:p>
    <w:p w14:paraId="4494A528" w14:textId="4D537EE1" w:rsidR="00C40DB1" w:rsidRPr="00B55FCB" w:rsidRDefault="00C40DB1" w:rsidP="00D04932">
      <w:pPr>
        <w:pStyle w:val="BodyText"/>
        <w:rPr>
          <w:ins w:id="60" w:author="Christopher Kavazos" w:date="2020-02-19T09:53:00Z"/>
        </w:rPr>
      </w:pPr>
      <w:ins w:id="61" w:author="Christopher Kavazos" w:date="2020-02-19T09:53:00Z">
        <w:r w:rsidRPr="00365B66">
          <w:rPr>
            <w:b/>
            <w:bCs/>
            <w:u w:val="single"/>
          </w:rPr>
          <w:t>Task 2</w:t>
        </w:r>
        <w:r w:rsidRPr="00365B66">
          <w:rPr>
            <w:b/>
            <w:bCs/>
          </w:rPr>
          <w:t>:</w:t>
        </w:r>
        <w:r>
          <w:t xml:space="preserve"> </w:t>
        </w:r>
        <w:r w:rsidRPr="00B55FCB">
          <w:t xml:space="preserve">For each site, </w:t>
        </w:r>
      </w:ins>
      <w:ins w:id="62" w:author="Christopher Kavazos" w:date="2020-02-19T09:55:00Z">
        <w:r w:rsidR="00552BDF">
          <w:t>an</w:t>
        </w:r>
      </w:ins>
      <w:ins w:id="63" w:author="Christopher Kavazos" w:date="2020-02-19T09:53:00Z">
        <w:r>
          <w:t xml:space="preserve"> </w:t>
        </w:r>
        <w:r w:rsidRPr="00B55FCB">
          <w:t>assess</w:t>
        </w:r>
      </w:ins>
      <w:ins w:id="64" w:author="Christopher Kavazos" w:date="2020-02-19T09:55:00Z">
        <w:r w:rsidR="00552BDF">
          <w:t>ment of</w:t>
        </w:r>
      </w:ins>
      <w:ins w:id="65" w:author="Christopher Kavazos" w:date="2020-02-19T09:53:00Z">
        <w:r w:rsidRPr="00B55FCB">
          <w:t xml:space="preserve"> the significance of the impacts/changes </w:t>
        </w:r>
        <w:r>
          <w:t>found in Task 1 (taking</w:t>
        </w:r>
        <w:r w:rsidRPr="00B55FCB">
          <w:t xml:space="preserve"> into account guidance from the Environmental Protection Authority on the definition of “significant’ effects (EPA, 2018b)).</w:t>
        </w:r>
      </w:ins>
    </w:p>
    <w:p w14:paraId="6C428D6F" w14:textId="6707F896" w:rsidR="00C40DB1" w:rsidRPr="00B55FCB" w:rsidRDefault="00C40DB1" w:rsidP="00D04932">
      <w:pPr>
        <w:pStyle w:val="BodyText"/>
        <w:rPr>
          <w:ins w:id="66" w:author="Christopher Kavazos" w:date="2020-02-19T09:53:00Z"/>
        </w:rPr>
      </w:pPr>
      <w:ins w:id="67" w:author="Christopher Kavazos" w:date="2020-02-19T09:53:00Z">
        <w:r w:rsidRPr="00A95DEF">
          <w:rPr>
            <w:b/>
            <w:bCs/>
            <w:u w:val="single"/>
          </w:rPr>
          <w:t>Task 3</w:t>
        </w:r>
        <w:r w:rsidRPr="00A95DEF">
          <w:rPr>
            <w:b/>
            <w:bCs/>
          </w:rPr>
          <w:t>:</w:t>
        </w:r>
        <w:r>
          <w:t xml:space="preserve"> </w:t>
        </w:r>
        <w:r w:rsidRPr="00B55FCB">
          <w:t xml:space="preserve">For each site, </w:t>
        </w:r>
        <w:r>
          <w:t xml:space="preserve">CEM will </w:t>
        </w:r>
        <w:r w:rsidRPr="00B55FCB">
          <w:t xml:space="preserve">assess whether the proposed new minimum threshold water levels will meet proposed </w:t>
        </w:r>
      </w:ins>
      <w:ins w:id="68" w:author="Christopher Kavazos" w:date="2020-02-19T10:01:00Z">
        <w:r w:rsidR="00EB6659">
          <w:t xml:space="preserve">new </w:t>
        </w:r>
      </w:ins>
      <w:ins w:id="69" w:author="Christopher Kavazos" w:date="2020-02-19T09:53:00Z">
        <w:r w:rsidRPr="00B55FCB">
          <w:t>management objectives</w:t>
        </w:r>
      </w:ins>
      <w:ins w:id="70" w:author="Christopher Kavazos" w:date="2020-02-19T10:01:00Z">
        <w:r w:rsidR="00A104FF">
          <w:t xml:space="preserve">. </w:t>
        </w:r>
      </w:ins>
      <w:ins w:id="71" w:author="Christopher Kavazos" w:date="2020-02-19T09:53:00Z">
        <w:r w:rsidRPr="00B55FCB">
          <w:t>Where the proposed thresholds and proposed management objectives do not align</w:t>
        </w:r>
      </w:ins>
      <w:ins w:id="72" w:author="Christopher Kavazos" w:date="2020-02-19T10:01:00Z">
        <w:r w:rsidR="00EB6659">
          <w:t xml:space="preserve">, </w:t>
        </w:r>
        <w:r w:rsidR="00AE73BB" w:rsidRPr="00B55FCB">
          <w:t>recommend</w:t>
        </w:r>
        <w:r w:rsidR="00AE73BB">
          <w:t>ed</w:t>
        </w:r>
        <w:r w:rsidR="00AE73BB" w:rsidRPr="00B55FCB">
          <w:t xml:space="preserve"> amendment</w:t>
        </w:r>
        <w:r w:rsidR="00AE73BB">
          <w:t>s</w:t>
        </w:r>
      </w:ins>
      <w:ins w:id="73" w:author="Christopher Kavazos" w:date="2020-02-19T09:53:00Z">
        <w:r w:rsidRPr="00B55FCB">
          <w:t xml:space="preserve"> to the management objectives</w:t>
        </w:r>
      </w:ins>
      <w:ins w:id="74" w:author="Christopher Kavazos" w:date="2020-02-19T10:01:00Z">
        <w:r w:rsidR="00AE73BB">
          <w:t xml:space="preserve"> will be suggested</w:t>
        </w:r>
      </w:ins>
      <w:ins w:id="75" w:author="Christopher Kavazos" w:date="2020-02-19T09:53:00Z">
        <w:r w:rsidRPr="00B55FCB">
          <w:t>.</w:t>
        </w:r>
      </w:ins>
    </w:p>
    <w:p w14:paraId="21ECB349" w14:textId="77777777" w:rsidR="00AE73BB" w:rsidRDefault="00552BDF" w:rsidP="00D04932">
      <w:pPr>
        <w:pStyle w:val="BodyText"/>
        <w:rPr>
          <w:ins w:id="76" w:author="Christopher Kavazos" w:date="2020-02-19T10:02:00Z"/>
        </w:rPr>
      </w:pPr>
      <w:ins w:id="77" w:author="Christopher Kavazos" w:date="2020-02-19T09:56:00Z">
        <w:r w:rsidRPr="00A95DEF">
          <w:rPr>
            <w:b/>
            <w:bCs/>
          </w:rPr>
          <w:t>Task 4:</w:t>
        </w:r>
        <w:r>
          <w:t xml:space="preserve"> </w:t>
        </w:r>
      </w:ins>
      <w:ins w:id="78" w:author="Christopher Kavazos" w:date="2020-02-19T09:53:00Z">
        <w:r w:rsidR="009A7E22" w:rsidRPr="00F845B0">
          <w:t>For the wetlands likely to be affected by planned land u</w:t>
        </w:r>
        <w:r w:rsidR="009A7E22">
          <w:t>se changes in East Wanneroo</w:t>
        </w:r>
        <w:r w:rsidR="009A7E22" w:rsidRPr="00F845B0">
          <w:t xml:space="preserve">, </w:t>
        </w:r>
      </w:ins>
      <w:ins w:id="79" w:author="Christopher Kavazos" w:date="2020-02-19T10:02:00Z">
        <w:r w:rsidR="00AE73BB">
          <w:t>an assessment of</w:t>
        </w:r>
      </w:ins>
      <w:ins w:id="80" w:author="Christopher Kavazos" w:date="2020-02-19T09:53:00Z">
        <w:r w:rsidR="009A7E22" w:rsidRPr="00F845B0">
          <w:t xml:space="preserve"> whether the original maximum water level criteria stated in WAWA (1995): </w:t>
        </w:r>
      </w:ins>
    </w:p>
    <w:p w14:paraId="474DD405" w14:textId="77777777" w:rsidR="00AE73BB" w:rsidRDefault="009A7E22" w:rsidP="00D04932">
      <w:pPr>
        <w:pStyle w:val="BodyText"/>
        <w:numPr>
          <w:ilvl w:val="0"/>
          <w:numId w:val="24"/>
        </w:numPr>
        <w:rPr>
          <w:ins w:id="81" w:author="Christopher Kavazos" w:date="2020-02-19T10:02:00Z"/>
        </w:rPr>
      </w:pPr>
      <w:ins w:id="82" w:author="Christopher Kavazos" w:date="2020-02-19T09:53:00Z">
        <w:r w:rsidRPr="00F845B0">
          <w:t xml:space="preserve">are appropriate to meet the proposed management objectives in Table 2, and protect site ecological and social values, or </w:t>
        </w:r>
      </w:ins>
    </w:p>
    <w:p w14:paraId="65D81C39" w14:textId="77777777" w:rsidR="00AE73BB" w:rsidRDefault="009A7E22" w:rsidP="00D04932">
      <w:pPr>
        <w:pStyle w:val="BodyText"/>
        <w:numPr>
          <w:ilvl w:val="0"/>
          <w:numId w:val="24"/>
        </w:numPr>
        <w:rPr>
          <w:ins w:id="83" w:author="Christopher Kavazos" w:date="2020-02-19T10:02:00Z"/>
        </w:rPr>
      </w:pPr>
      <w:ins w:id="84" w:author="Christopher Kavazos" w:date="2020-02-19T09:53:00Z">
        <w:r w:rsidRPr="00F845B0">
          <w:t>require revision.</w:t>
        </w:r>
      </w:ins>
    </w:p>
    <w:p w14:paraId="08A90409" w14:textId="1F26244E" w:rsidR="009A7E22" w:rsidRPr="00F845B0" w:rsidRDefault="009A7E22" w:rsidP="00AE73BB">
      <w:pPr>
        <w:pStyle w:val="BodyText"/>
        <w:numPr>
          <w:ilvl w:val="0"/>
          <w:numId w:val="24"/>
        </w:numPr>
        <w:rPr>
          <w:ins w:id="85" w:author="Christopher Kavazos" w:date="2020-02-19T09:53:00Z"/>
        </w:rPr>
      </w:pPr>
      <w:ins w:id="86" w:author="Christopher Kavazos" w:date="2020-02-19T09:53:00Z">
        <w:r w:rsidRPr="00F845B0">
          <w:t>If the maximum thresholds require revision, recommend</w:t>
        </w:r>
      </w:ins>
      <w:ins w:id="87" w:author="Christopher Kavazos" w:date="2020-02-19T10:02:00Z">
        <w:r w:rsidR="00AE73BB">
          <w:t>ed</w:t>
        </w:r>
      </w:ins>
      <w:ins w:id="88" w:author="Christopher Kavazos" w:date="2020-02-19T09:53:00Z">
        <w:r w:rsidRPr="00F845B0">
          <w:t xml:space="preserve"> appropriate maximum threshold</w:t>
        </w:r>
      </w:ins>
      <w:ins w:id="89" w:author="Christopher Kavazos" w:date="2020-02-19T10:03:00Z">
        <w:r w:rsidR="00AE73BB">
          <w:t>s will</w:t>
        </w:r>
        <w:r w:rsidR="000A4539">
          <w:t xml:space="preserve"> proposed with justification</w:t>
        </w:r>
      </w:ins>
      <w:ins w:id="90" w:author="Christopher Kavazos" w:date="2020-02-19T09:53:00Z">
        <w:r w:rsidRPr="00F845B0">
          <w:t>.</w:t>
        </w:r>
      </w:ins>
    </w:p>
    <w:p w14:paraId="16F92D17" w14:textId="090D072E" w:rsidR="009A7E22" w:rsidRPr="000306A8" w:rsidRDefault="009A7E22" w:rsidP="00D04932">
      <w:pPr>
        <w:pStyle w:val="BodyText"/>
        <w:rPr>
          <w:ins w:id="91" w:author="Christopher Kavazos" w:date="2020-02-19T09:53:00Z"/>
        </w:rPr>
      </w:pPr>
      <w:ins w:id="92" w:author="Christopher Kavazos" w:date="2020-02-19T09:53:00Z">
        <w:r w:rsidRPr="00E95C9F">
          <w:rPr>
            <w:rFonts w:cs="Times New Roman"/>
            <w:b/>
          </w:rPr>
          <w:t>Task 5</w:t>
        </w:r>
      </w:ins>
      <w:ins w:id="93" w:author="Christopher Kavazos" w:date="2020-02-19T09:59:00Z">
        <w:r w:rsidR="00A95DEF">
          <w:rPr>
            <w:rFonts w:cs="Times New Roman"/>
            <w:b/>
          </w:rPr>
          <w:t xml:space="preserve">: </w:t>
        </w:r>
      </w:ins>
      <w:ins w:id="94" w:author="Christopher Kavazos" w:date="2020-02-19T09:53:00Z">
        <w:r w:rsidRPr="000306A8">
          <w:t xml:space="preserve">Review the proposed management objectives </w:t>
        </w:r>
        <w:r>
          <w:t>for Lake Gwelup and c</w:t>
        </w:r>
        <w:r w:rsidRPr="000306A8">
          <w:t>onsider the ecological, social and cu</w:t>
        </w:r>
        <w:r>
          <w:t>ltural values of the lake in this</w:t>
        </w:r>
        <w:r w:rsidRPr="000306A8">
          <w:t xml:space="preserve"> review.</w:t>
        </w:r>
      </w:ins>
      <w:ins w:id="95" w:author="Christopher Kavazos" w:date="2020-02-19T10:06:00Z">
        <w:r w:rsidR="007E7578">
          <w:t xml:space="preserve"> </w:t>
        </w:r>
      </w:ins>
      <w:ins w:id="96" w:author="Christopher Kavazos" w:date="2020-02-19T09:53:00Z">
        <w:r w:rsidRPr="000306A8">
          <w:t>Propose a minimum water level threshold, and if required, a maximum threshold, at bore GLP_EC to meet the management objectives</w:t>
        </w:r>
      </w:ins>
      <w:ins w:id="97" w:author="Christopher Kavazos" w:date="2020-02-19T10:06:00Z">
        <w:r w:rsidR="007E7578">
          <w:t>.</w:t>
        </w:r>
      </w:ins>
    </w:p>
    <w:p w14:paraId="338FC5B7" w14:textId="77777777" w:rsidR="00C40DB1" w:rsidRPr="003B09F5" w:rsidRDefault="00C40DB1">
      <w:pPr>
        <w:pStyle w:val="BodyText"/>
        <w:rPr>
          <w:rFonts w:cs="Times New Roman"/>
        </w:rPr>
      </w:pPr>
    </w:p>
    <w:p w14:paraId="26271E13" w14:textId="38EB8195" w:rsidR="001D584F" w:rsidRPr="003B09F5" w:rsidDel="009A7E22" w:rsidRDefault="005D6919">
      <w:pPr>
        <w:pStyle w:val="BodyText"/>
        <w:rPr>
          <w:del w:id="98" w:author="Christopher Kavazos" w:date="2020-02-19T09:53:00Z"/>
          <w:rFonts w:cs="Times New Roman"/>
        </w:rPr>
      </w:pPr>
      <w:del w:id="99" w:author="Christopher Kavazos" w:date="2020-02-19T09:53:00Z">
        <w:r w:rsidRPr="003B09F5" w:rsidDel="009A7E22">
          <w:rPr>
            <w:rFonts w:cs="Times New Roman"/>
          </w:rPr>
          <w:delText>The primary objective of this study is to assess the proposed 2030 water level thresholds against the original listed site management objectives and values to determine:</w:delText>
        </w:r>
      </w:del>
    </w:p>
    <w:p w14:paraId="26271E14" w14:textId="18C257C9" w:rsidR="001D584F" w:rsidRPr="003B09F5" w:rsidDel="009A7E22" w:rsidRDefault="005D6919">
      <w:pPr>
        <w:pStyle w:val="Compact"/>
        <w:numPr>
          <w:ilvl w:val="0"/>
          <w:numId w:val="3"/>
        </w:numPr>
        <w:rPr>
          <w:del w:id="100" w:author="Christopher Kavazos" w:date="2020-02-19T09:53:00Z"/>
          <w:rFonts w:cs="Times New Roman"/>
        </w:rPr>
      </w:pPr>
      <w:del w:id="101" w:author="Christopher Kavazos" w:date="2020-02-19T09:53:00Z">
        <w:r w:rsidRPr="003B09F5" w:rsidDel="009A7E22">
          <w:rPr>
            <w:rFonts w:cs="Times New Roman"/>
          </w:rPr>
          <w:delText>what of the original stated objectives can/can’t be achieved</w:delText>
        </w:r>
        <w:r w:rsidR="00607338" w:rsidDel="009A7E22">
          <w:rPr>
            <w:rFonts w:cs="Times New Roman"/>
          </w:rPr>
          <w:delText>?</w:delText>
        </w:r>
      </w:del>
    </w:p>
    <w:p w14:paraId="26271E15" w14:textId="36638E80" w:rsidR="001D584F" w:rsidRPr="003B09F5" w:rsidDel="009A7E22" w:rsidRDefault="005D6919">
      <w:pPr>
        <w:pStyle w:val="Compact"/>
        <w:numPr>
          <w:ilvl w:val="0"/>
          <w:numId w:val="3"/>
        </w:numPr>
        <w:rPr>
          <w:del w:id="102" w:author="Christopher Kavazos" w:date="2020-02-19T09:53:00Z"/>
          <w:rFonts w:cs="Times New Roman"/>
        </w:rPr>
      </w:pPr>
      <w:del w:id="103" w:author="Christopher Kavazos" w:date="2020-02-19T09:53:00Z">
        <w:r w:rsidRPr="003B09F5" w:rsidDel="009A7E22">
          <w:rPr>
            <w:rFonts w:cs="Times New Roman"/>
          </w:rPr>
          <w:delText>what values can/can’t be protected</w:delText>
        </w:r>
        <w:r w:rsidR="00607338" w:rsidDel="009A7E22">
          <w:rPr>
            <w:rFonts w:cs="Times New Roman"/>
          </w:rPr>
          <w:delText>?</w:delText>
        </w:r>
      </w:del>
    </w:p>
    <w:p w14:paraId="26271E16" w14:textId="1C07FD2F" w:rsidR="001D584F" w:rsidRPr="003B09F5" w:rsidDel="009A7E22" w:rsidRDefault="005D6919">
      <w:pPr>
        <w:pStyle w:val="FirstParagraph"/>
        <w:rPr>
          <w:del w:id="104" w:author="Christopher Kavazos" w:date="2020-02-19T09:53:00Z"/>
          <w:rFonts w:cs="Times New Roman"/>
        </w:rPr>
      </w:pPr>
      <w:del w:id="105" w:author="Christopher Kavazos" w:date="2020-02-19T09:53:00Z">
        <w:r w:rsidRPr="003B09F5" w:rsidDel="009A7E22">
          <w:rPr>
            <w:rFonts w:cs="Times New Roman"/>
          </w:rPr>
          <w:delText xml:space="preserve">The thresholds will not apply until 2030 because this is the end of the planning period for the new Gnangara plan, and after the reductions to abstraction have begun to </w:delText>
        </w:r>
        <w:r w:rsidR="00905D92" w:rsidRPr="003B09F5" w:rsidDel="009A7E22">
          <w:rPr>
            <w:rFonts w:cs="Times New Roman"/>
          </w:rPr>
          <w:delText>influence</w:delText>
        </w:r>
        <w:r w:rsidRPr="003B09F5" w:rsidDel="009A7E22">
          <w:rPr>
            <w:rFonts w:cs="Times New Roman"/>
          </w:rPr>
          <w:delText xml:space="preserve"> water levels.</w:delText>
        </w:r>
      </w:del>
    </w:p>
    <w:p w14:paraId="26271E17" w14:textId="3562FDFF" w:rsidR="001D584F" w:rsidRPr="003B09F5" w:rsidDel="009A7E22" w:rsidRDefault="005D6919">
      <w:pPr>
        <w:pStyle w:val="BodyText"/>
        <w:rPr>
          <w:del w:id="106" w:author="Christopher Kavazos" w:date="2020-02-19T09:53:00Z"/>
          <w:rFonts w:cs="Times New Roman"/>
        </w:rPr>
      </w:pPr>
      <w:del w:id="107" w:author="Christopher Kavazos" w:date="2020-02-19T09:53:00Z">
        <w:r w:rsidRPr="003B09F5" w:rsidDel="009A7E22">
          <w:rPr>
            <w:rFonts w:cs="Times New Roman"/>
          </w:rPr>
          <w:delText>A secondary objective is to review, and if necessary, suggest revisions to the new (proposed) management objectives to reflect what is achievable under the proposed changes to the minimum thresholds.</w:delText>
        </w:r>
      </w:del>
    </w:p>
    <w:p w14:paraId="26271E18" w14:textId="419C7DCE" w:rsidR="001D584F" w:rsidRPr="003B09F5" w:rsidDel="009A7E22" w:rsidRDefault="005D6919">
      <w:pPr>
        <w:pStyle w:val="BodyText"/>
        <w:rPr>
          <w:del w:id="108" w:author="Christopher Kavazos" w:date="2020-02-19T09:53:00Z"/>
          <w:rFonts w:cs="Times New Roman"/>
        </w:rPr>
      </w:pPr>
      <w:del w:id="109" w:author="Christopher Kavazos" w:date="2020-02-19T09:53:00Z">
        <w:r w:rsidRPr="003B09F5" w:rsidDel="009A7E22">
          <w:rPr>
            <w:rFonts w:cs="Times New Roman"/>
          </w:rPr>
          <w:delText xml:space="preserve">For some of the wetlands in the East Wanneroo area, planned urban development will increase recharge in the catchment zone, and reduced abstraction due to land use changes will also lessen drawdown impacts as current </w:delText>
        </w:r>
        <w:r w:rsidR="004F46ED" w:rsidRPr="003B09F5" w:rsidDel="009A7E22">
          <w:rPr>
            <w:rFonts w:cs="Times New Roman"/>
          </w:rPr>
          <w:delText>licen</w:delText>
        </w:r>
        <w:r w:rsidR="004F46ED" w:rsidDel="009A7E22">
          <w:rPr>
            <w:rFonts w:cs="Times New Roman"/>
          </w:rPr>
          <w:delText>s</w:delText>
        </w:r>
        <w:r w:rsidR="004F46ED" w:rsidRPr="003B09F5" w:rsidDel="009A7E22">
          <w:rPr>
            <w:rFonts w:cs="Times New Roman"/>
          </w:rPr>
          <w:delText>es</w:delText>
        </w:r>
        <w:r w:rsidRPr="003B09F5" w:rsidDel="009A7E22">
          <w:rPr>
            <w:rFonts w:cs="Times New Roman"/>
          </w:rPr>
          <w:delText xml:space="preserve"> for irrigated agriculture are retired. Modelling projects that water levels in some of these wetlands (such as Lakes Mariginiup, Jandabup, Joondalup and Goollelal) could increase substantially. For example, water levels are projected to increase around 2 meters at Lake Joondalup, and between three and four meters in the vicinity of Lakes Jandabup and Mariginiup. These </w:delText>
        </w:r>
        <w:r w:rsidR="00BF56FE" w:rsidRPr="003B09F5" w:rsidDel="009A7E22">
          <w:rPr>
            <w:rFonts w:cs="Times New Roman"/>
          </w:rPr>
          <w:delText>high</w:delText>
        </w:r>
        <w:r w:rsidR="005B20CF" w:rsidDel="009A7E22">
          <w:rPr>
            <w:rFonts w:cs="Times New Roman"/>
          </w:rPr>
          <w:delText xml:space="preserve"> </w:delText>
        </w:r>
        <w:r w:rsidR="00BF56FE" w:rsidRPr="003B09F5" w:rsidDel="009A7E22">
          <w:rPr>
            <w:rFonts w:cs="Times New Roman"/>
          </w:rPr>
          <w:delText>water</w:delText>
        </w:r>
        <w:r w:rsidRPr="003B09F5" w:rsidDel="009A7E22">
          <w:rPr>
            <w:rFonts w:cs="Times New Roman"/>
          </w:rPr>
          <w:delText xml:space="preserve"> levels could also affect some of the existing values of the wetlands. Each of the wetlands listed have maximum water level criteria as stated in WAWA (1995), though due to the dry climate and ongoing declines in water levels, maximum levels have not been a focus to date, and are not part of the current implementation conditions in Statement 819. However, </w:delText>
        </w:r>
        <w:r w:rsidR="00BF56FE" w:rsidRPr="003B09F5" w:rsidDel="009A7E22">
          <w:rPr>
            <w:rFonts w:cs="Times New Roman"/>
          </w:rPr>
          <w:delText>considering</w:delText>
        </w:r>
        <w:r w:rsidRPr="003B09F5" w:rsidDel="009A7E22">
          <w:rPr>
            <w:rFonts w:cs="Times New Roman"/>
          </w:rPr>
          <w:delText xml:space="preserve"> the proposed land use changes and </w:delText>
        </w:r>
        <w:r w:rsidRPr="003B09F5" w:rsidDel="009A7E22">
          <w:rPr>
            <w:rFonts w:cs="Times New Roman"/>
          </w:rPr>
          <w:lastRenderedPageBreak/>
          <w:delText>model projections, it is timely to review the validity of the original maximum water level criteria at these wetlands to support future decisions around groundwater management at and around these sites.</w:delText>
        </w:r>
      </w:del>
    </w:p>
    <w:p w14:paraId="26271E19" w14:textId="2C14E361" w:rsidR="001D584F" w:rsidRPr="003B09F5" w:rsidDel="009A7E22" w:rsidRDefault="005D6919">
      <w:pPr>
        <w:pStyle w:val="BodyText"/>
        <w:rPr>
          <w:del w:id="110" w:author="Christopher Kavazos" w:date="2020-02-19T09:53:00Z"/>
          <w:rFonts w:cs="Times New Roman"/>
        </w:rPr>
      </w:pPr>
      <w:del w:id="111" w:author="Christopher Kavazos" w:date="2020-02-19T09:53:00Z">
        <w:r w:rsidRPr="003B09F5" w:rsidDel="009A7E22">
          <w:rPr>
            <w:rFonts w:cs="Times New Roman"/>
          </w:rPr>
          <w:delText>Therefore, a third objective is to consider the model projections for the four East Wanneroo wetlands identified and assess whether the WAWA (1995) maximum water level criteria are still valid (meet the proposed management objectives or whether a) an alternative value should be set, or b) further review is required to set a more appropriate maximum threshold).</w:delText>
        </w:r>
      </w:del>
    </w:p>
    <w:p w14:paraId="26271E1A" w14:textId="55C51359" w:rsidR="001D584F" w:rsidRPr="003B09F5" w:rsidDel="009A7E22" w:rsidRDefault="005D6919">
      <w:pPr>
        <w:pStyle w:val="BodyText"/>
        <w:rPr>
          <w:del w:id="112" w:author="Christopher Kavazos" w:date="2020-02-19T09:53:00Z"/>
          <w:rFonts w:cs="Times New Roman"/>
        </w:rPr>
      </w:pPr>
      <w:del w:id="113" w:author="Christopher Kavazos" w:date="2020-02-19T09:53:00Z">
        <w:r w:rsidRPr="003B09F5" w:rsidDel="009A7E22">
          <w:rPr>
            <w:rFonts w:cs="Times New Roman"/>
          </w:rPr>
          <w:delText xml:space="preserve">Finally, a fourth objective of this study is to establish a minimum (and, if </w:delText>
        </w:r>
        <w:r w:rsidR="00BF56FE" w:rsidRPr="003B09F5" w:rsidDel="009A7E22">
          <w:rPr>
            <w:rFonts w:cs="Times New Roman"/>
          </w:rPr>
          <w:delText>necessary,</w:delText>
        </w:r>
        <w:r w:rsidRPr="003B09F5" w:rsidDel="009A7E22">
          <w:rPr>
            <w:rFonts w:cs="Times New Roman"/>
          </w:rPr>
          <w:delText xml:space="preserve"> a maximum) water level threshold at the staff gauge and bore for Lake Gwelup, based on maintaining the lake’s ecological and social values. Modelling projects that water levels will rise in the Lake Gwelup area by around 0.6 m.</w:delText>
        </w:r>
      </w:del>
    </w:p>
    <w:p w14:paraId="26271E1B" w14:textId="77777777" w:rsidR="001D584F" w:rsidRPr="003B09F5" w:rsidRDefault="005D6919">
      <w:pPr>
        <w:pStyle w:val="Heading2"/>
        <w:rPr>
          <w:rFonts w:cs="Times New Roman"/>
        </w:rPr>
      </w:pPr>
      <w:bookmarkStart w:id="114" w:name="structure-of-report"/>
      <w:bookmarkStart w:id="115" w:name="_Toc33019552"/>
      <w:r w:rsidRPr="003B09F5">
        <w:rPr>
          <w:rFonts w:cs="Times New Roman"/>
        </w:rPr>
        <w:t>Structure of report</w:t>
      </w:r>
      <w:bookmarkEnd w:id="114"/>
      <w:bookmarkEnd w:id="115"/>
    </w:p>
    <w:p w14:paraId="26271E1C" w14:textId="43DA14C8" w:rsidR="001D584F" w:rsidRPr="003B09F5" w:rsidRDefault="005D6919">
      <w:pPr>
        <w:pStyle w:val="FirstParagraph"/>
        <w:rPr>
          <w:rFonts w:cs="Times New Roman"/>
        </w:rPr>
      </w:pPr>
      <w:r w:rsidRPr="003B09F5">
        <w:rPr>
          <w:rFonts w:cs="Times New Roman"/>
        </w:rPr>
        <w:t xml:space="preserve">A detailed desktop review of all data collected during the </w:t>
      </w:r>
      <w:r w:rsidRPr="003B09F5">
        <w:rPr>
          <w:rFonts w:cs="Times New Roman"/>
          <w:i/>
        </w:rPr>
        <w:t>Gnangara Mound Environmental Monitoring Programme</w:t>
      </w:r>
      <w:r w:rsidRPr="003B09F5">
        <w:rPr>
          <w:rFonts w:cs="Times New Roman"/>
        </w:rPr>
        <w:t xml:space="preserve"> and </w:t>
      </w:r>
      <w:r w:rsidRPr="003B09F5">
        <w:rPr>
          <w:rFonts w:cs="Times New Roman"/>
          <w:i/>
        </w:rPr>
        <w:t>Surveys of Gnangara Mound Wetland Vegetation Monitoring</w:t>
      </w:r>
      <w:r w:rsidRPr="003B09F5">
        <w:rPr>
          <w:rFonts w:cs="Times New Roman"/>
        </w:rPr>
        <w:t xml:space="preserve"> will be presented in this report</w:t>
      </w:r>
      <w:r w:rsidR="00C3641E">
        <w:rPr>
          <w:rFonts w:cs="Times New Roman"/>
        </w:rPr>
        <w:t xml:space="preserve"> (see </w:t>
      </w:r>
      <w:r w:rsidR="00C05A0D">
        <w:rPr>
          <w:rFonts w:cs="Times New Roman"/>
        </w:rPr>
        <w:t>Appendix 1 &amp; 2)</w:t>
      </w:r>
      <w:r w:rsidRPr="003B09F5">
        <w:rPr>
          <w:rFonts w:cs="Times New Roman"/>
        </w:rPr>
        <w:t xml:space="preserve">. An initial analysis of vegetation and aquatic assemblages is provided to understand the general trends of change for the Gnangara </w:t>
      </w:r>
      <w:r w:rsidR="005B20CF">
        <w:rPr>
          <w:rFonts w:cs="Times New Roman"/>
        </w:rPr>
        <w:t>groundwater</w:t>
      </w:r>
      <w:r w:rsidR="005B20CF" w:rsidRPr="003B09F5">
        <w:rPr>
          <w:rFonts w:cs="Times New Roman"/>
        </w:rPr>
        <w:t xml:space="preserve"> </w:t>
      </w:r>
      <w:r w:rsidRPr="003B09F5">
        <w:rPr>
          <w:rFonts w:cs="Times New Roman"/>
        </w:rPr>
        <w:t xml:space="preserve">system </w:t>
      </w:r>
      <w:r w:rsidR="00BF56FE" w:rsidRPr="003B09F5">
        <w:rPr>
          <w:rFonts w:cs="Times New Roman"/>
        </w:rPr>
        <w:t>in</w:t>
      </w:r>
      <w:r w:rsidRPr="003B09F5">
        <w:rPr>
          <w:rFonts w:cs="Times New Roman"/>
        </w:rPr>
        <w:t xml:space="preserve"> terms of changes in diversity, loss/gain of taxa, homogenisation of communities and the impact of invasive species. This general assessment provides a context of how historical shifts in diversity have shaped each wetland relative to other wetlands and </w:t>
      </w:r>
      <w:r w:rsidR="005B20CF">
        <w:rPr>
          <w:rFonts w:cs="Times New Roman"/>
        </w:rPr>
        <w:t xml:space="preserve">illustrates </w:t>
      </w:r>
      <w:r w:rsidRPr="003B09F5">
        <w:rPr>
          <w:rFonts w:cs="Times New Roman"/>
        </w:rPr>
        <w:t xml:space="preserve">the general changes being experienced by </w:t>
      </w:r>
      <w:r w:rsidR="005B20CF">
        <w:rPr>
          <w:rFonts w:cs="Times New Roman"/>
        </w:rPr>
        <w:t xml:space="preserve">Gnangara groundwater-dependent ecosystems </w:t>
      </w:r>
      <w:r w:rsidRPr="003B09F5">
        <w:rPr>
          <w:rFonts w:cs="Times New Roman"/>
        </w:rPr>
        <w:t>as a whole.</w:t>
      </w:r>
    </w:p>
    <w:p w14:paraId="26271E1D" w14:textId="07EA04F1" w:rsidR="001D584F" w:rsidRPr="003B09F5" w:rsidRDefault="005D6919">
      <w:pPr>
        <w:pStyle w:val="BodyText"/>
        <w:rPr>
          <w:rFonts w:cs="Times New Roman"/>
        </w:rPr>
      </w:pPr>
      <w:r w:rsidRPr="003B09F5">
        <w:rPr>
          <w:rFonts w:cs="Times New Roman"/>
        </w:rPr>
        <w:t xml:space="preserve">To understand the shifts that have occurred in aquatic and vegetation communities and the role groundwater levels have had in driving ecological changes at each of the monitored sites, a detailed examination of each wetland is provided. For each wetland, a summary of historical groundwater/surface water levels and current water quality information is </w:t>
      </w:r>
      <w:r w:rsidR="005B20CF">
        <w:rPr>
          <w:rFonts w:cs="Times New Roman"/>
        </w:rPr>
        <w:t>present</w:t>
      </w:r>
      <w:r w:rsidR="005B20CF" w:rsidRPr="003B09F5">
        <w:rPr>
          <w:rFonts w:cs="Times New Roman"/>
        </w:rPr>
        <w:t>ed</w:t>
      </w:r>
      <w:r w:rsidRPr="003B09F5">
        <w:rPr>
          <w:rFonts w:cs="Times New Roman"/>
        </w:rPr>
        <w:t>. Each wetland vegetation community has been model</w:t>
      </w:r>
      <w:r w:rsidR="00F76DE8">
        <w:rPr>
          <w:rFonts w:cs="Times New Roman"/>
        </w:rPr>
        <w:t>l</w:t>
      </w:r>
      <w:r w:rsidRPr="003B09F5">
        <w:rPr>
          <w:rFonts w:cs="Times New Roman"/>
        </w:rPr>
        <w:t>ed to understand the role of groundwater level on the abundance of plant species and a discussion is provided on the causes of historical and contemporary shifts in vegetation composition and the likely trajectory of change should the proposed threshold levels be adopted. A similar interpretation is provided for the aquatic macroinvertebrate communities. Considering the role of groundwater on vegetation structure and the historical shifts in aquatic assemblages, an assessment of the ecological consequences of the revised 2030 thresholds on the stated site values and site management objectives is provided for each wetland.</w:t>
      </w:r>
    </w:p>
    <w:p w14:paraId="0FB4333A"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3" wp14:editId="5CF4CAA1">
            <wp:extent cx="5760000" cy="81936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ap.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60000" cy="8193600"/>
                    </a:xfrm>
                    <a:prstGeom prst="rect">
                      <a:avLst/>
                    </a:prstGeom>
                    <a:noFill/>
                    <a:ln w="9525">
                      <a:noFill/>
                      <a:headEnd/>
                      <a:tailEnd/>
                    </a:ln>
                  </pic:spPr>
                </pic:pic>
              </a:graphicData>
            </a:graphic>
          </wp:inline>
        </w:drawing>
      </w:r>
    </w:p>
    <w:p w14:paraId="7EECE71D" w14:textId="268AD6BB" w:rsidR="00766FA4" w:rsidRPr="003B09F5" w:rsidRDefault="00766FA4" w:rsidP="00766FA4">
      <w:pPr>
        <w:pStyle w:val="ImageCaption"/>
        <w:rPr>
          <w:rFonts w:ascii="Times New Roman" w:hAnsi="Times New Roman" w:cs="Times New Roman"/>
        </w:rPr>
      </w:pPr>
      <w:bookmarkStart w:id="116" w:name="_Ref2590992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1</w:t>
      </w:r>
      <w:r w:rsidRPr="003B09F5">
        <w:rPr>
          <w:rFonts w:ascii="Times New Roman" w:hAnsi="Times New Roman" w:cs="Times New Roman"/>
        </w:rPr>
        <w:fldChar w:fldCharType="end"/>
      </w:r>
      <w:bookmarkEnd w:id="116"/>
      <w:r w:rsidRPr="003B09F5">
        <w:rPr>
          <w:rFonts w:ascii="Times New Roman" w:hAnsi="Times New Roman" w:cs="Times New Roman"/>
        </w:rPr>
        <w:t xml:space="preserve"> Gnangara groundwater allocation plan area and location of wetland and terrestrial sites investigated in this report.</w:t>
      </w:r>
    </w:p>
    <w:p w14:paraId="26271E1E" w14:textId="616B3AD2" w:rsidR="001D584F" w:rsidRPr="003B09F5" w:rsidRDefault="001D584F" w:rsidP="00766FA4">
      <w:pPr>
        <w:pStyle w:val="Caption"/>
        <w:rPr>
          <w:rFonts w:ascii="Times New Roman" w:hAnsi="Times New Roman" w:cs="Times New Roman"/>
        </w:rPr>
      </w:pPr>
    </w:p>
    <w:p w14:paraId="33583CFC"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62723E5" wp14:editId="5988D154">
            <wp:extent cx="5760000" cy="3985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s/RainfallPlot-1.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056CC27" w14:textId="1A568E5C" w:rsidR="00766FA4" w:rsidRPr="003B09F5" w:rsidRDefault="00766FA4" w:rsidP="00766FA4">
      <w:pPr>
        <w:pStyle w:val="ImageCaption"/>
        <w:rPr>
          <w:rFonts w:ascii="Times New Roman" w:hAnsi="Times New Roman" w:cs="Times New Roman"/>
        </w:rPr>
      </w:pPr>
      <w:bookmarkStart w:id="117" w:name="_Ref2590995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2</w:t>
      </w:r>
      <w:r w:rsidRPr="003B09F5">
        <w:rPr>
          <w:rFonts w:ascii="Times New Roman" w:hAnsi="Times New Roman" w:cs="Times New Roman"/>
        </w:rPr>
        <w:fldChar w:fldCharType="end"/>
      </w:r>
      <w:bookmarkEnd w:id="117"/>
      <w:r w:rsidRPr="003B09F5">
        <w:rPr>
          <w:rFonts w:ascii="Times New Roman" w:hAnsi="Times New Roman" w:cs="Times New Roman"/>
        </w:rPr>
        <w:t xml:space="preserve"> Left: Annual rainfall data reported for Perth Airport (BOM Site 9021) for 1950 - 2018. Red dots represent total rainfall for a given year and dotted line represents average annual rainfall for the entire period. Solid line represents a 5-year moving average of annual rainfall data. Right: </w:t>
      </w:r>
      <w:r w:rsidR="00FA17DA">
        <w:rPr>
          <w:rFonts w:ascii="Times New Roman" w:hAnsi="Times New Roman" w:cs="Times New Roman"/>
        </w:rPr>
        <w:t>Boxplots of m</w:t>
      </w:r>
      <w:commentRangeStart w:id="118"/>
      <w:r w:rsidRPr="003B09F5">
        <w:rPr>
          <w:rFonts w:ascii="Times New Roman" w:hAnsi="Times New Roman" w:cs="Times New Roman"/>
        </w:rPr>
        <w:t>onthly rainfall data reported for Perth Airport</w:t>
      </w:r>
      <w:commentRangeEnd w:id="118"/>
      <w:r w:rsidR="00F76DE8">
        <w:rPr>
          <w:rStyle w:val="CommentReference"/>
        </w:rPr>
        <w:commentReference w:id="118"/>
      </w:r>
      <w:r w:rsidR="00FA17DA">
        <w:rPr>
          <w:rFonts w:ascii="Times New Roman" w:hAnsi="Times New Roman" w:cs="Times New Roman"/>
        </w:rPr>
        <w:t xml:space="preserve"> representing mean and range of monthly rainfall</w:t>
      </w:r>
      <w:r w:rsidR="006E7FFA">
        <w:rPr>
          <w:rFonts w:ascii="Times New Roman" w:hAnsi="Times New Roman" w:cs="Times New Roman"/>
        </w:rPr>
        <w:t xml:space="preserve"> at </w:t>
      </w:r>
      <w:r w:rsidRPr="003B09F5">
        <w:rPr>
          <w:rFonts w:ascii="Times New Roman" w:hAnsi="Times New Roman" w:cs="Times New Roman"/>
        </w:rPr>
        <w:t>BOM Site 902</w:t>
      </w:r>
      <w:r w:rsidR="006E7FFA">
        <w:rPr>
          <w:rFonts w:ascii="Times New Roman" w:hAnsi="Times New Roman" w:cs="Times New Roman"/>
        </w:rPr>
        <w:t>1</w:t>
      </w:r>
      <w:r w:rsidRPr="003B09F5">
        <w:rPr>
          <w:rFonts w:ascii="Times New Roman" w:hAnsi="Times New Roman" w:cs="Times New Roman"/>
        </w:rPr>
        <w:t xml:space="preserve"> for 1950 - 2018.</w:t>
      </w:r>
    </w:p>
    <w:p w14:paraId="26271E22" w14:textId="77777777" w:rsidR="001D584F" w:rsidRPr="003B09F5" w:rsidRDefault="005D6919">
      <w:pPr>
        <w:pStyle w:val="Heading1"/>
        <w:rPr>
          <w:rFonts w:cs="Times New Roman"/>
        </w:rPr>
      </w:pPr>
      <w:bookmarkStart w:id="119" w:name="methodology"/>
      <w:bookmarkStart w:id="120" w:name="_Toc33019553"/>
      <w:r w:rsidRPr="003B09F5">
        <w:rPr>
          <w:rFonts w:cs="Times New Roman"/>
        </w:rPr>
        <w:t>Methodology</w:t>
      </w:r>
      <w:bookmarkEnd w:id="119"/>
      <w:bookmarkEnd w:id="120"/>
    </w:p>
    <w:p w14:paraId="26271E23" w14:textId="1E170161" w:rsidR="001D584F" w:rsidRPr="003B09F5" w:rsidDel="00C05A0D" w:rsidRDefault="005D6919">
      <w:pPr>
        <w:pStyle w:val="FirstParagraph"/>
        <w:rPr>
          <w:del w:id="121" w:author="Christopher Kavazos" w:date="2020-02-19T15:25:00Z"/>
          <w:rFonts w:cs="Times New Roman"/>
        </w:rPr>
      </w:pPr>
      <w:commentRangeStart w:id="122"/>
      <w:commentRangeStart w:id="123"/>
      <w:del w:id="124" w:author="Christopher Kavazos" w:date="2020-02-19T15:25:00Z">
        <w:r w:rsidRPr="003B09F5" w:rsidDel="00C05A0D">
          <w:rPr>
            <w:rFonts w:cs="Times New Roman"/>
          </w:rPr>
          <w:delText xml:space="preserve">The surface geology of the Gnangara </w:delText>
        </w:r>
        <w:r w:rsidR="008F50A2" w:rsidRPr="003B09F5" w:rsidDel="00C05A0D">
          <w:rPr>
            <w:rFonts w:cs="Times New Roman"/>
          </w:rPr>
          <w:delText xml:space="preserve">Groundwater System </w:delText>
        </w:r>
        <w:r w:rsidR="00BF56FE" w:rsidRPr="003B09F5" w:rsidDel="00C05A0D">
          <w:rPr>
            <w:rFonts w:cs="Times New Roman"/>
          </w:rPr>
          <w:delText>reflects</w:delText>
        </w:r>
        <w:r w:rsidRPr="003B09F5" w:rsidDel="00C05A0D">
          <w:rPr>
            <w:rFonts w:cs="Times New Roman"/>
          </w:rPr>
          <w:delText xml:space="preserve"> processes that have shaped the Swan Coastal Plain over the last two million years due to changing sea levels. These processes determine the soils and sediments of the Swan Coastal Plain, which along with hydrological regimes, are important drivers of the ecology of each wetland. The Gnangara </w:delText>
        </w:r>
        <w:r w:rsidR="008F50A2" w:rsidRPr="003B09F5" w:rsidDel="00C05A0D">
          <w:rPr>
            <w:rFonts w:cs="Times New Roman"/>
          </w:rPr>
          <w:delText>Groundwater System</w:delText>
        </w:r>
        <w:r w:rsidRPr="003B09F5" w:rsidDel="00C05A0D">
          <w:rPr>
            <w:rFonts w:cs="Times New Roman"/>
          </w:rPr>
          <w:delText xml:space="preserve">, which is bordered by the </w:delText>
        </w:r>
        <w:r w:rsidR="00BF56FE" w:rsidRPr="003B09F5" w:rsidDel="00C05A0D">
          <w:rPr>
            <w:rFonts w:cs="Times New Roman"/>
          </w:rPr>
          <w:delText>2.5-billion-year-old</w:delText>
        </w:r>
        <w:r w:rsidRPr="003B09F5" w:rsidDel="00C05A0D">
          <w:rPr>
            <w:rFonts w:cs="Times New Roman"/>
          </w:rPr>
          <w:delText xml:space="preserve"> granite and gneiss of the Darling Scarp in the east, is composed of aeolian, lacustrine, fluvial and estuarine deposits that have created </w:delText>
        </w:r>
        <w:r w:rsidR="00905D92" w:rsidRPr="003B09F5" w:rsidDel="00C05A0D">
          <w:rPr>
            <w:rFonts w:cs="Times New Roman"/>
          </w:rPr>
          <w:delText>landforms</w:delText>
        </w:r>
        <w:r w:rsidRPr="003B09F5" w:rsidDel="00C05A0D">
          <w:rPr>
            <w:rFonts w:cs="Times New Roman"/>
          </w:rPr>
          <w:delText xml:space="preserve"> which run parallel to the Scarp and coast. The sediments increase in age from the west coast to the Darling Scarp in the east. The Quindalup Dune System was formed 4,500 to 6,000 years ago (Holocene) and consists of calcareous sand dunes that trend north-south along the coast. Wetlands that occur in the Quindalup Dunes are usually non-groundwater dependent, such as estuaries, and therefore not covered by this report. The Spearwood Dune System is an aeolian calcareous dune system that is the surface expression of the Tamala Limestone formation formed in the Pleistocene. Wetlands are found in the swales of the dunes that run parallel to the coast and are usually elongated in shape. Some of the wetlands are permanently inundated and are deeper than elsewhere on the Gnangara </w:delText>
        </w:r>
        <w:r w:rsidR="008F50A2" w:rsidRPr="003B09F5" w:rsidDel="00C05A0D">
          <w:rPr>
            <w:rFonts w:cs="Times New Roman"/>
          </w:rPr>
          <w:delText>Groundwater System</w:delText>
        </w:r>
        <w:r w:rsidRPr="003B09F5" w:rsidDel="00C05A0D">
          <w:rPr>
            <w:rFonts w:cs="Times New Roman"/>
          </w:rPr>
          <w:delText>. The Bassendean Dune System is composed of highly permeable white siliceous sands deposited in the middle Pleistocene that are inter-dispersed with areas of poorly drained soils that are subjected to seasonal water logging. Bassendean wetlands typically vary on a theme of circular basin shapes. The wetlands found in each of these dunal systems are largely distinct from one another. For example, Bassendean wetlands generally have tannin rich and acidic waters, and Spearwood waters being clearer and alkaline.</w:delText>
        </w:r>
        <w:commentRangeEnd w:id="122"/>
        <w:r w:rsidR="006A06F1" w:rsidDel="00C05A0D">
          <w:rPr>
            <w:rStyle w:val="CommentReference"/>
            <w:rFonts w:asciiTheme="minorHAnsi" w:hAnsiTheme="minorHAnsi"/>
          </w:rPr>
          <w:commentReference w:id="122"/>
        </w:r>
        <w:commentRangeEnd w:id="123"/>
        <w:r w:rsidR="006E7FFA" w:rsidDel="00C05A0D">
          <w:rPr>
            <w:rStyle w:val="CommentReference"/>
            <w:rFonts w:asciiTheme="minorHAnsi" w:hAnsiTheme="minorHAnsi"/>
          </w:rPr>
          <w:commentReference w:id="123"/>
        </w:r>
      </w:del>
    </w:p>
    <w:p w14:paraId="26271E24" w14:textId="1CF004D8" w:rsidR="001D584F" w:rsidRDefault="00F76DE8">
      <w:pPr>
        <w:pStyle w:val="BodyText"/>
        <w:rPr>
          <w:rFonts w:cs="Times New Roman"/>
        </w:rPr>
      </w:pPr>
      <w:r>
        <w:rPr>
          <w:rFonts w:cs="Times New Roman"/>
        </w:rPr>
        <w:lastRenderedPageBreak/>
        <w:t>Fifteen</w:t>
      </w:r>
      <w:r w:rsidRPr="003B09F5">
        <w:rPr>
          <w:rFonts w:cs="Times New Roman"/>
        </w:rPr>
        <w:t xml:space="preserve"> </w:t>
      </w:r>
      <w:r w:rsidR="005D6919" w:rsidRPr="003B09F5">
        <w:rPr>
          <w:rFonts w:cs="Times New Roman"/>
        </w:rPr>
        <w:t>wetlands</w:t>
      </w:r>
      <w:r>
        <w:rPr>
          <w:rFonts w:cs="Times New Roman"/>
        </w:rPr>
        <w:t xml:space="preserve"> and five terrestrial </w:t>
      </w:r>
      <w:r w:rsidR="006D3BCE">
        <w:rPr>
          <w:rFonts w:cs="Times New Roman"/>
        </w:rPr>
        <w:t xml:space="preserve">(bushland) </w:t>
      </w:r>
      <w:r>
        <w:rPr>
          <w:rFonts w:cs="Times New Roman"/>
        </w:rPr>
        <w:t>environments</w:t>
      </w:r>
      <w:r w:rsidR="005D6919" w:rsidRPr="003B09F5">
        <w:rPr>
          <w:rFonts w:cs="Times New Roman"/>
        </w:rPr>
        <w:t xml:space="preserve"> from the Bassendean and Spearwood Dune systems are analysed in this report to assess the ecological and managerial impacts of revised groundwater thresholds (</w:t>
      </w:r>
      <w:r w:rsidR="00844606">
        <w:rPr>
          <w:rFonts w:cs="Times New Roman"/>
        </w:rPr>
        <w:fldChar w:fldCharType="begin"/>
      </w:r>
      <w:r w:rsidR="00844606">
        <w:rPr>
          <w:rFonts w:cs="Times New Roman"/>
        </w:rPr>
        <w:instrText xml:space="preserve"> REF _Ref25909922 \h </w:instrText>
      </w:r>
      <w:r w:rsidR="00844606">
        <w:rPr>
          <w:rFonts w:cs="Times New Roman"/>
        </w:rPr>
      </w:r>
      <w:r w:rsidR="00844606">
        <w:rPr>
          <w:rFonts w:cs="Times New Roman"/>
        </w:rPr>
        <w:fldChar w:fldCharType="separate"/>
      </w:r>
      <w:r w:rsidR="00344A1B" w:rsidRPr="003B09F5">
        <w:rPr>
          <w:rFonts w:cs="Times New Roman"/>
        </w:rPr>
        <w:t xml:space="preserve">Figure </w:t>
      </w:r>
      <w:r w:rsidR="00344A1B">
        <w:rPr>
          <w:rFonts w:cs="Times New Roman"/>
          <w:noProof/>
        </w:rPr>
        <w:t>1</w:t>
      </w:r>
      <w:r w:rsidR="00844606">
        <w:rPr>
          <w:rFonts w:cs="Times New Roman"/>
        </w:rPr>
        <w:fldChar w:fldCharType="end"/>
      </w:r>
      <w:r w:rsidR="005D6919" w:rsidRPr="003B09F5">
        <w:rPr>
          <w:rFonts w:cs="Times New Roman"/>
        </w:rPr>
        <w:t xml:space="preserve"> and</w:t>
      </w:r>
      <w:r w:rsidR="00844606">
        <w:rPr>
          <w:rFonts w:cs="Times New Roman"/>
        </w:rPr>
        <w:t xml:space="preserve"> </w:t>
      </w:r>
      <w:r w:rsidR="00844606">
        <w:rPr>
          <w:rFonts w:cs="Times New Roman"/>
        </w:rPr>
        <w:fldChar w:fldCharType="begin"/>
      </w:r>
      <w:r w:rsidR="00844606">
        <w:rPr>
          <w:rFonts w:cs="Times New Roman"/>
        </w:rPr>
        <w:instrText xml:space="preserve"> REF _Ref25910101 \h </w:instrText>
      </w:r>
      <w:r w:rsidR="00844606">
        <w:rPr>
          <w:rFonts w:cs="Times New Roman"/>
        </w:rPr>
      </w:r>
      <w:r w:rsidR="00844606">
        <w:rPr>
          <w:rFonts w:cs="Times New Roman"/>
        </w:rPr>
        <w:fldChar w:fldCharType="separate"/>
      </w:r>
      <w:r w:rsidR="00344A1B" w:rsidRPr="003B09F5">
        <w:rPr>
          <w:rFonts w:cs="Times New Roman"/>
        </w:rPr>
        <w:t xml:space="preserve">Table </w:t>
      </w:r>
      <w:r w:rsidR="00344A1B">
        <w:rPr>
          <w:rFonts w:cs="Times New Roman"/>
          <w:noProof/>
        </w:rPr>
        <w:t>1</w:t>
      </w:r>
      <w:r w:rsidR="00844606">
        <w:rPr>
          <w:rFonts w:cs="Times New Roman"/>
        </w:rPr>
        <w:fldChar w:fldCharType="end"/>
      </w:r>
      <w:r w:rsidR="005D6919" w:rsidRPr="003B09F5">
        <w:rPr>
          <w:rFonts w:cs="Times New Roman"/>
        </w:rPr>
        <w:t xml:space="preserve">). </w:t>
      </w:r>
      <w:commentRangeStart w:id="125"/>
      <w:r w:rsidR="005D6919" w:rsidRPr="00991D47">
        <w:rPr>
          <w:rFonts w:cs="Times New Roman"/>
          <w:highlight w:val="yellow"/>
        </w:rPr>
        <w:t>[HOW DO THE WANNEROO WETLANDS FIT INTO THIS SYSTEM. NEED TO CONFIRM DUNAL SYSTEMS IN TABLE. GINGIN = Pinjarra Plain?]</w:t>
      </w:r>
      <w:commentRangeEnd w:id="125"/>
      <w:r w:rsidR="006C465E">
        <w:rPr>
          <w:rStyle w:val="CommentReference"/>
          <w:rFonts w:asciiTheme="minorHAnsi" w:hAnsiTheme="minorHAnsi"/>
        </w:rPr>
        <w:commentReference w:id="125"/>
      </w:r>
    </w:p>
    <w:p w14:paraId="0653B988" w14:textId="77777777" w:rsidR="00C91FCE" w:rsidRDefault="00C91FCE">
      <w:pPr>
        <w:pStyle w:val="BodyText"/>
        <w:rPr>
          <w:rFonts w:cs="Times New Roman"/>
        </w:rPr>
        <w:sectPr w:rsidR="00C91FCE" w:rsidSect="00605A84">
          <w:footerReference w:type="default" r:id="rId15"/>
          <w:pgSz w:w="11906" w:h="16838" w:code="9"/>
          <w:pgMar w:top="1440" w:right="1440" w:bottom="1440" w:left="1440" w:header="720" w:footer="720" w:gutter="0"/>
          <w:pgNumType w:start="1"/>
          <w:cols w:space="720"/>
        </w:sectPr>
      </w:pPr>
    </w:p>
    <w:p w14:paraId="428B06E7" w14:textId="12656FF5" w:rsidR="00766FA4" w:rsidRPr="003B09F5" w:rsidRDefault="00766FA4" w:rsidP="00766FA4">
      <w:pPr>
        <w:pStyle w:val="TableCaption"/>
        <w:rPr>
          <w:rFonts w:ascii="Times New Roman" w:hAnsi="Times New Roman" w:cs="Times New Roman"/>
        </w:rPr>
      </w:pPr>
      <w:bookmarkStart w:id="126" w:name="_Ref25910101"/>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344A1B">
        <w:rPr>
          <w:rFonts w:ascii="Times New Roman" w:hAnsi="Times New Roman" w:cs="Times New Roman"/>
          <w:noProof/>
        </w:rPr>
        <w:t>1</w:t>
      </w:r>
      <w:r w:rsidRPr="003B09F5">
        <w:rPr>
          <w:rFonts w:ascii="Times New Roman" w:hAnsi="Times New Roman" w:cs="Times New Roman"/>
        </w:rPr>
        <w:fldChar w:fldCharType="end"/>
      </w:r>
      <w:bookmarkEnd w:id="126"/>
      <w:r w:rsidRPr="003B09F5">
        <w:rPr>
          <w:rFonts w:ascii="Times New Roman" w:hAnsi="Times New Roman" w:cs="Times New Roman"/>
        </w:rPr>
        <w:t xml:space="preserve"> Summary information of wetlands that have either been systematically surveyed on an annual basis and those that have been sampled for the purposes of this report. For each wetland, information is provided on their morphological properties, the dunal system they are found on, whether systematic surveys of vegetation, aquatic macroinvertebrates and water quality have occurred and their location in the Swan Coastal Plain.</w:t>
      </w:r>
    </w:p>
    <w:tbl>
      <w:tblPr>
        <w:tblStyle w:val="Table"/>
        <w:tblW w:w="5000" w:type="pct"/>
        <w:tblLook w:val="07E0" w:firstRow="1" w:lastRow="1" w:firstColumn="1" w:lastColumn="1" w:noHBand="1" w:noVBand="1"/>
      </w:tblPr>
      <w:tblGrid>
        <w:gridCol w:w="1488"/>
        <w:gridCol w:w="1116"/>
        <w:gridCol w:w="1487"/>
        <w:gridCol w:w="1037"/>
        <w:gridCol w:w="1616"/>
        <w:gridCol w:w="1000"/>
        <w:gridCol w:w="1282"/>
      </w:tblGrid>
      <w:tr w:rsidR="003B09F5" w:rsidRPr="00013E4C" w14:paraId="26271E2D" w14:textId="77777777">
        <w:tc>
          <w:tcPr>
            <w:tcW w:w="0" w:type="auto"/>
            <w:tcBorders>
              <w:bottom w:val="single" w:sz="0" w:space="0" w:color="auto"/>
            </w:tcBorders>
            <w:vAlign w:val="bottom"/>
          </w:tcPr>
          <w:p w14:paraId="26271E26" w14:textId="77777777" w:rsidR="001D584F" w:rsidRPr="000D3158" w:rsidRDefault="005D6919" w:rsidP="00C91FCE">
            <w:pPr>
              <w:pStyle w:val="Compact"/>
              <w:jc w:val="center"/>
              <w:rPr>
                <w:rFonts w:cs="Times New Roman"/>
                <w:sz w:val="18"/>
                <w:szCs w:val="18"/>
              </w:rPr>
            </w:pPr>
            <w:r w:rsidRPr="000D3158">
              <w:rPr>
                <w:rFonts w:cs="Times New Roman"/>
                <w:sz w:val="18"/>
                <w:szCs w:val="18"/>
              </w:rPr>
              <w:t>Wetland</w:t>
            </w:r>
          </w:p>
        </w:tc>
        <w:tc>
          <w:tcPr>
            <w:tcW w:w="0" w:type="auto"/>
            <w:tcBorders>
              <w:bottom w:val="single" w:sz="0" w:space="0" w:color="auto"/>
            </w:tcBorders>
            <w:vAlign w:val="bottom"/>
          </w:tcPr>
          <w:p w14:paraId="26271E27" w14:textId="77777777" w:rsidR="001D584F" w:rsidRPr="000D3158" w:rsidRDefault="005D6919" w:rsidP="00C91FCE">
            <w:pPr>
              <w:pStyle w:val="Compact"/>
              <w:jc w:val="center"/>
              <w:rPr>
                <w:rFonts w:cs="Times New Roman"/>
                <w:sz w:val="18"/>
                <w:szCs w:val="18"/>
              </w:rPr>
            </w:pPr>
            <w:r w:rsidRPr="000D3158">
              <w:rPr>
                <w:rFonts w:cs="Times New Roman"/>
                <w:sz w:val="18"/>
                <w:szCs w:val="18"/>
              </w:rPr>
              <w:t>Morphology</w:t>
            </w:r>
          </w:p>
        </w:tc>
        <w:tc>
          <w:tcPr>
            <w:tcW w:w="0" w:type="auto"/>
            <w:tcBorders>
              <w:bottom w:val="single" w:sz="0" w:space="0" w:color="auto"/>
            </w:tcBorders>
            <w:vAlign w:val="bottom"/>
          </w:tcPr>
          <w:p w14:paraId="26271E28" w14:textId="77777777" w:rsidR="001D584F" w:rsidRPr="000D3158" w:rsidRDefault="005D6919" w:rsidP="00C91FCE">
            <w:pPr>
              <w:pStyle w:val="Compact"/>
              <w:jc w:val="center"/>
              <w:rPr>
                <w:rFonts w:cs="Times New Roman"/>
                <w:sz w:val="18"/>
                <w:szCs w:val="18"/>
              </w:rPr>
            </w:pPr>
            <w:r w:rsidRPr="000D3158">
              <w:rPr>
                <w:rFonts w:cs="Times New Roman"/>
                <w:sz w:val="18"/>
                <w:szCs w:val="18"/>
              </w:rPr>
              <w:t>Dunal System</w:t>
            </w:r>
          </w:p>
        </w:tc>
        <w:tc>
          <w:tcPr>
            <w:tcW w:w="0" w:type="auto"/>
            <w:tcBorders>
              <w:bottom w:val="single" w:sz="0" w:space="0" w:color="auto"/>
            </w:tcBorders>
            <w:vAlign w:val="bottom"/>
          </w:tcPr>
          <w:p w14:paraId="26271E29" w14:textId="77777777" w:rsidR="001D584F" w:rsidRPr="000D3158" w:rsidRDefault="005D6919" w:rsidP="00C91FCE">
            <w:pPr>
              <w:pStyle w:val="Compact"/>
              <w:jc w:val="center"/>
              <w:rPr>
                <w:rFonts w:cs="Times New Roman"/>
                <w:sz w:val="18"/>
                <w:szCs w:val="18"/>
              </w:rPr>
            </w:pPr>
            <w:r w:rsidRPr="000D3158">
              <w:rPr>
                <w:rFonts w:cs="Times New Roman"/>
                <w:sz w:val="18"/>
                <w:szCs w:val="18"/>
              </w:rPr>
              <w:t>Vegetation</w:t>
            </w:r>
          </w:p>
        </w:tc>
        <w:tc>
          <w:tcPr>
            <w:tcW w:w="0" w:type="auto"/>
            <w:tcBorders>
              <w:bottom w:val="single" w:sz="0" w:space="0" w:color="auto"/>
            </w:tcBorders>
            <w:vAlign w:val="bottom"/>
          </w:tcPr>
          <w:p w14:paraId="26271E2A" w14:textId="77777777" w:rsidR="001D584F" w:rsidRPr="000D3158" w:rsidRDefault="005D6919" w:rsidP="00C91FCE">
            <w:pPr>
              <w:pStyle w:val="Compact"/>
              <w:jc w:val="center"/>
              <w:rPr>
                <w:rFonts w:cs="Times New Roman"/>
                <w:sz w:val="18"/>
                <w:szCs w:val="18"/>
              </w:rPr>
            </w:pPr>
            <w:r w:rsidRPr="000D3158">
              <w:rPr>
                <w:rFonts w:cs="Times New Roman"/>
                <w:sz w:val="18"/>
                <w:szCs w:val="18"/>
              </w:rPr>
              <w:t>Macroinvertebrates</w:t>
            </w:r>
          </w:p>
        </w:tc>
        <w:tc>
          <w:tcPr>
            <w:tcW w:w="0" w:type="auto"/>
            <w:tcBorders>
              <w:bottom w:val="single" w:sz="0" w:space="0" w:color="auto"/>
            </w:tcBorders>
            <w:vAlign w:val="bottom"/>
          </w:tcPr>
          <w:p w14:paraId="26271E2B" w14:textId="77777777" w:rsidR="001D584F" w:rsidRPr="000D3158" w:rsidRDefault="005D6919" w:rsidP="00C91FCE">
            <w:pPr>
              <w:pStyle w:val="Compact"/>
              <w:jc w:val="center"/>
              <w:rPr>
                <w:rFonts w:cs="Times New Roman"/>
                <w:sz w:val="18"/>
                <w:szCs w:val="18"/>
              </w:rPr>
            </w:pPr>
            <w:r w:rsidRPr="000D3158">
              <w:rPr>
                <w:rFonts w:cs="Times New Roman"/>
                <w:sz w:val="18"/>
                <w:szCs w:val="18"/>
              </w:rPr>
              <w:t>Water Quality</w:t>
            </w:r>
          </w:p>
        </w:tc>
        <w:tc>
          <w:tcPr>
            <w:tcW w:w="0" w:type="auto"/>
            <w:tcBorders>
              <w:bottom w:val="single" w:sz="0" w:space="0" w:color="auto"/>
            </w:tcBorders>
            <w:vAlign w:val="bottom"/>
          </w:tcPr>
          <w:p w14:paraId="26271E2C" w14:textId="77777777" w:rsidR="001D584F" w:rsidRPr="000D3158" w:rsidRDefault="005D6919" w:rsidP="00C91FCE">
            <w:pPr>
              <w:pStyle w:val="Compact"/>
              <w:jc w:val="center"/>
              <w:rPr>
                <w:rFonts w:cs="Times New Roman"/>
                <w:sz w:val="18"/>
                <w:szCs w:val="18"/>
              </w:rPr>
            </w:pPr>
            <w:r w:rsidRPr="000D3158">
              <w:rPr>
                <w:rFonts w:cs="Times New Roman"/>
                <w:sz w:val="18"/>
                <w:szCs w:val="18"/>
              </w:rPr>
              <w:t>Coordinates</w:t>
            </w:r>
          </w:p>
        </w:tc>
      </w:tr>
      <w:tr w:rsidR="003B09F5" w:rsidRPr="00013E4C" w14:paraId="26271E35" w14:textId="77777777">
        <w:tc>
          <w:tcPr>
            <w:tcW w:w="0" w:type="auto"/>
          </w:tcPr>
          <w:p w14:paraId="26271E2E"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 Goollelal</w:t>
            </w:r>
          </w:p>
        </w:tc>
        <w:tc>
          <w:tcPr>
            <w:tcW w:w="0" w:type="auto"/>
          </w:tcPr>
          <w:p w14:paraId="26271E2F"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30" w14:textId="77777777" w:rsidR="001D584F" w:rsidRPr="000D3158" w:rsidRDefault="005D6919" w:rsidP="00C91FCE">
            <w:pPr>
              <w:pStyle w:val="Compact"/>
              <w:jc w:val="center"/>
              <w:rPr>
                <w:rFonts w:cs="Times New Roman"/>
                <w:sz w:val="18"/>
                <w:szCs w:val="18"/>
              </w:rPr>
            </w:pPr>
            <w:r w:rsidRPr="000D3158">
              <w:rPr>
                <w:rFonts w:cs="Times New Roman"/>
                <w:sz w:val="18"/>
                <w:szCs w:val="18"/>
              </w:rPr>
              <w:t>Urban Spearwood Dunes</w:t>
            </w:r>
          </w:p>
        </w:tc>
        <w:tc>
          <w:tcPr>
            <w:tcW w:w="0" w:type="auto"/>
          </w:tcPr>
          <w:p w14:paraId="26271E31"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32"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33"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3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31.817°S 115.815°E</w:t>
            </w:r>
          </w:p>
        </w:tc>
      </w:tr>
      <w:tr w:rsidR="003B09F5" w:rsidRPr="00013E4C" w14:paraId="26271E3D" w14:textId="77777777">
        <w:tc>
          <w:tcPr>
            <w:tcW w:w="0" w:type="auto"/>
          </w:tcPr>
          <w:p w14:paraId="26271E36" w14:textId="77777777" w:rsidR="001D584F" w:rsidRPr="000D3158" w:rsidRDefault="005D6919" w:rsidP="00C91FCE">
            <w:pPr>
              <w:pStyle w:val="Compact"/>
              <w:jc w:val="center"/>
              <w:rPr>
                <w:rFonts w:cs="Times New Roman"/>
                <w:sz w:val="18"/>
                <w:szCs w:val="18"/>
              </w:rPr>
            </w:pPr>
            <w:r w:rsidRPr="000D3158">
              <w:rPr>
                <w:rFonts w:cs="Times New Roman"/>
                <w:sz w:val="18"/>
                <w:szCs w:val="18"/>
              </w:rPr>
              <w:t>Loch McNess</w:t>
            </w:r>
          </w:p>
        </w:tc>
        <w:tc>
          <w:tcPr>
            <w:tcW w:w="0" w:type="auto"/>
          </w:tcPr>
          <w:p w14:paraId="26271E37"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38" w14:textId="77777777" w:rsidR="001D584F" w:rsidRPr="000D3158" w:rsidRDefault="005D6919" w:rsidP="00C91FCE">
            <w:pPr>
              <w:pStyle w:val="Compact"/>
              <w:jc w:val="center"/>
              <w:rPr>
                <w:rFonts w:cs="Times New Roman"/>
                <w:sz w:val="18"/>
                <w:szCs w:val="18"/>
              </w:rPr>
            </w:pPr>
            <w:r w:rsidRPr="000D3158">
              <w:rPr>
                <w:rFonts w:cs="Times New Roman"/>
                <w:sz w:val="18"/>
                <w:szCs w:val="18"/>
              </w:rPr>
              <w:t>Peri-Urban Spearwood Dunes</w:t>
            </w:r>
          </w:p>
        </w:tc>
        <w:tc>
          <w:tcPr>
            <w:tcW w:w="0" w:type="auto"/>
          </w:tcPr>
          <w:p w14:paraId="26271E39"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3A"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3B"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3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31.548°S 115.682°E</w:t>
            </w:r>
          </w:p>
        </w:tc>
      </w:tr>
      <w:tr w:rsidR="003B09F5" w:rsidRPr="00013E4C" w14:paraId="26271E45" w14:textId="77777777">
        <w:tc>
          <w:tcPr>
            <w:tcW w:w="0" w:type="auto"/>
          </w:tcPr>
          <w:p w14:paraId="26271E3E"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 Yonderup</w:t>
            </w:r>
          </w:p>
        </w:tc>
        <w:tc>
          <w:tcPr>
            <w:tcW w:w="0" w:type="auto"/>
          </w:tcPr>
          <w:p w14:paraId="26271E3F"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40" w14:textId="77777777" w:rsidR="001D584F" w:rsidRPr="000D3158" w:rsidRDefault="005D6919" w:rsidP="00C91FCE">
            <w:pPr>
              <w:pStyle w:val="Compact"/>
              <w:jc w:val="center"/>
              <w:rPr>
                <w:rFonts w:cs="Times New Roman"/>
                <w:sz w:val="18"/>
                <w:szCs w:val="18"/>
              </w:rPr>
            </w:pPr>
            <w:r w:rsidRPr="000D3158">
              <w:rPr>
                <w:rFonts w:cs="Times New Roman"/>
                <w:sz w:val="18"/>
                <w:szCs w:val="18"/>
              </w:rPr>
              <w:t>Peri-Urban Spearwood Dunes</w:t>
            </w:r>
          </w:p>
        </w:tc>
        <w:tc>
          <w:tcPr>
            <w:tcW w:w="0" w:type="auto"/>
          </w:tcPr>
          <w:p w14:paraId="26271E41"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42"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43"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4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31.555°S 115.686°E</w:t>
            </w:r>
          </w:p>
        </w:tc>
      </w:tr>
      <w:tr w:rsidR="003B09F5" w:rsidRPr="00013E4C" w14:paraId="26271E4D" w14:textId="77777777">
        <w:tc>
          <w:tcPr>
            <w:tcW w:w="0" w:type="auto"/>
          </w:tcPr>
          <w:p w14:paraId="26271E46"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 Joondalup</w:t>
            </w:r>
          </w:p>
        </w:tc>
        <w:tc>
          <w:tcPr>
            <w:tcW w:w="0" w:type="auto"/>
          </w:tcPr>
          <w:p w14:paraId="26271E47"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48" w14:textId="77777777" w:rsidR="001D584F" w:rsidRPr="000D3158" w:rsidRDefault="005D6919" w:rsidP="00C91FCE">
            <w:pPr>
              <w:pStyle w:val="Compact"/>
              <w:jc w:val="center"/>
              <w:rPr>
                <w:rFonts w:cs="Times New Roman"/>
                <w:sz w:val="18"/>
                <w:szCs w:val="18"/>
              </w:rPr>
            </w:pPr>
            <w:r w:rsidRPr="000D3158">
              <w:rPr>
                <w:rFonts w:cs="Times New Roman"/>
                <w:sz w:val="18"/>
                <w:szCs w:val="18"/>
              </w:rPr>
              <w:t>Urban Spearwood Dunes</w:t>
            </w:r>
          </w:p>
        </w:tc>
        <w:tc>
          <w:tcPr>
            <w:tcW w:w="0" w:type="auto"/>
          </w:tcPr>
          <w:p w14:paraId="26271E49"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4A"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4B"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4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31.743°S 115.779°E</w:t>
            </w:r>
          </w:p>
        </w:tc>
      </w:tr>
      <w:tr w:rsidR="003B09F5" w:rsidRPr="00013E4C" w14:paraId="26271E55" w14:textId="77777777">
        <w:tc>
          <w:tcPr>
            <w:tcW w:w="0" w:type="auto"/>
          </w:tcPr>
          <w:p w14:paraId="26271E4E"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 Mariginiup</w:t>
            </w:r>
          </w:p>
        </w:tc>
        <w:tc>
          <w:tcPr>
            <w:tcW w:w="0" w:type="auto"/>
          </w:tcPr>
          <w:p w14:paraId="26271E4F"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50" w14:textId="77777777" w:rsidR="001D584F" w:rsidRPr="000D3158" w:rsidRDefault="005D6919" w:rsidP="00C91FCE">
            <w:pPr>
              <w:pStyle w:val="Compact"/>
              <w:jc w:val="center"/>
              <w:rPr>
                <w:rFonts w:cs="Times New Roman"/>
                <w:sz w:val="18"/>
                <w:szCs w:val="18"/>
              </w:rPr>
            </w:pPr>
            <w:r w:rsidRPr="000D3158">
              <w:rPr>
                <w:rFonts w:cs="Times New Roman"/>
                <w:sz w:val="18"/>
                <w:szCs w:val="18"/>
              </w:rPr>
              <w:t>East Wanneroo Interdunal</w:t>
            </w:r>
          </w:p>
        </w:tc>
        <w:tc>
          <w:tcPr>
            <w:tcW w:w="0" w:type="auto"/>
          </w:tcPr>
          <w:p w14:paraId="26271E51"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52"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53"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5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31.729°S 115.815°E</w:t>
            </w:r>
          </w:p>
        </w:tc>
      </w:tr>
      <w:tr w:rsidR="003B09F5" w:rsidRPr="00013E4C" w14:paraId="26271E5D" w14:textId="77777777">
        <w:tc>
          <w:tcPr>
            <w:tcW w:w="0" w:type="auto"/>
          </w:tcPr>
          <w:p w14:paraId="26271E56"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 Jandabup</w:t>
            </w:r>
          </w:p>
        </w:tc>
        <w:tc>
          <w:tcPr>
            <w:tcW w:w="0" w:type="auto"/>
          </w:tcPr>
          <w:p w14:paraId="26271E57"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58" w14:textId="77777777" w:rsidR="001D584F" w:rsidRPr="000D3158" w:rsidRDefault="005D6919" w:rsidP="00C91FCE">
            <w:pPr>
              <w:pStyle w:val="Compact"/>
              <w:jc w:val="center"/>
              <w:rPr>
                <w:rFonts w:cs="Times New Roman"/>
                <w:sz w:val="18"/>
                <w:szCs w:val="18"/>
              </w:rPr>
            </w:pPr>
            <w:r w:rsidRPr="000D3158">
              <w:rPr>
                <w:rFonts w:cs="Times New Roman"/>
                <w:sz w:val="18"/>
                <w:szCs w:val="18"/>
              </w:rPr>
              <w:t>East Wanneroo Interdunal</w:t>
            </w:r>
          </w:p>
        </w:tc>
        <w:tc>
          <w:tcPr>
            <w:tcW w:w="0" w:type="auto"/>
          </w:tcPr>
          <w:p w14:paraId="26271E59"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5A"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5B"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5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31.746°S 115.847°E</w:t>
            </w:r>
          </w:p>
        </w:tc>
      </w:tr>
      <w:tr w:rsidR="003B09F5" w:rsidRPr="00013E4C" w14:paraId="26271E65" w14:textId="77777777">
        <w:tc>
          <w:tcPr>
            <w:tcW w:w="0" w:type="auto"/>
          </w:tcPr>
          <w:p w14:paraId="26271E5E"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 Nowergup</w:t>
            </w:r>
          </w:p>
        </w:tc>
        <w:tc>
          <w:tcPr>
            <w:tcW w:w="0" w:type="auto"/>
          </w:tcPr>
          <w:p w14:paraId="26271E5F"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60" w14:textId="77777777" w:rsidR="001D584F" w:rsidRPr="000D3158" w:rsidRDefault="005D6919" w:rsidP="00C91FCE">
            <w:pPr>
              <w:pStyle w:val="Compact"/>
              <w:jc w:val="center"/>
              <w:rPr>
                <w:rFonts w:cs="Times New Roman"/>
                <w:sz w:val="18"/>
                <w:szCs w:val="18"/>
              </w:rPr>
            </w:pPr>
            <w:r w:rsidRPr="000D3158">
              <w:rPr>
                <w:rFonts w:cs="Times New Roman"/>
                <w:sz w:val="18"/>
                <w:szCs w:val="18"/>
              </w:rPr>
              <w:t>Peri-Urban Spearwood Dunes</w:t>
            </w:r>
          </w:p>
        </w:tc>
        <w:tc>
          <w:tcPr>
            <w:tcW w:w="0" w:type="auto"/>
          </w:tcPr>
          <w:p w14:paraId="26271E61"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62"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63"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6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31.630°S 115.732°E</w:t>
            </w:r>
          </w:p>
        </w:tc>
      </w:tr>
      <w:tr w:rsidR="003B09F5" w:rsidRPr="00013E4C" w14:paraId="26271E6D" w14:textId="77777777">
        <w:tc>
          <w:tcPr>
            <w:tcW w:w="0" w:type="auto"/>
          </w:tcPr>
          <w:p w14:paraId="26271E66"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 Wilgarup</w:t>
            </w:r>
          </w:p>
        </w:tc>
        <w:tc>
          <w:tcPr>
            <w:tcW w:w="0" w:type="auto"/>
          </w:tcPr>
          <w:p w14:paraId="26271E67" w14:textId="77777777" w:rsidR="001D584F" w:rsidRPr="000D3158" w:rsidRDefault="005D6919" w:rsidP="00C91FCE">
            <w:pPr>
              <w:pStyle w:val="Compact"/>
              <w:jc w:val="center"/>
              <w:rPr>
                <w:rFonts w:cs="Times New Roman"/>
                <w:sz w:val="18"/>
                <w:szCs w:val="18"/>
              </w:rPr>
            </w:pPr>
            <w:r w:rsidRPr="000D3158">
              <w:rPr>
                <w:rFonts w:cs="Times New Roman"/>
                <w:sz w:val="18"/>
                <w:szCs w:val="18"/>
              </w:rPr>
              <w:t>Was a lake</w:t>
            </w:r>
          </w:p>
        </w:tc>
        <w:tc>
          <w:tcPr>
            <w:tcW w:w="0" w:type="auto"/>
          </w:tcPr>
          <w:p w14:paraId="26271E68" w14:textId="77777777" w:rsidR="001D584F" w:rsidRPr="000D3158" w:rsidRDefault="005D6919" w:rsidP="00C91FCE">
            <w:pPr>
              <w:pStyle w:val="Compact"/>
              <w:jc w:val="center"/>
              <w:rPr>
                <w:rFonts w:cs="Times New Roman"/>
                <w:sz w:val="18"/>
                <w:szCs w:val="18"/>
              </w:rPr>
            </w:pPr>
            <w:r w:rsidRPr="000D3158">
              <w:rPr>
                <w:rFonts w:cs="Times New Roman"/>
                <w:sz w:val="18"/>
                <w:szCs w:val="18"/>
              </w:rPr>
              <w:t>Spearwood Dunes</w:t>
            </w:r>
          </w:p>
        </w:tc>
        <w:tc>
          <w:tcPr>
            <w:tcW w:w="0" w:type="auto"/>
          </w:tcPr>
          <w:p w14:paraId="26271E69"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6A"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6B"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6C" w14:textId="5C58CCB3" w:rsidR="001D584F" w:rsidRPr="000D3158" w:rsidRDefault="00311968" w:rsidP="00991D47">
            <w:pPr>
              <w:pStyle w:val="Compact"/>
              <w:jc w:val="center"/>
              <w:rPr>
                <w:rFonts w:cs="Times New Roman"/>
                <w:sz w:val="18"/>
                <w:szCs w:val="18"/>
              </w:rPr>
            </w:pPr>
            <w:r w:rsidRPr="000D3158">
              <w:rPr>
                <w:rFonts w:cs="Times New Roman"/>
                <w:sz w:val="18"/>
                <w:szCs w:val="18"/>
              </w:rPr>
              <w:t>31.</w:t>
            </w:r>
            <w:r w:rsidR="005C5E09" w:rsidRPr="000D3158">
              <w:rPr>
                <w:rFonts w:cs="Times New Roman"/>
                <w:sz w:val="18"/>
                <w:szCs w:val="18"/>
              </w:rPr>
              <w:t>574</w:t>
            </w:r>
            <w:r w:rsidRPr="000D3158">
              <w:rPr>
                <w:rFonts w:cs="Times New Roman"/>
                <w:sz w:val="18"/>
                <w:szCs w:val="18"/>
              </w:rPr>
              <w:t>°S 115.</w:t>
            </w:r>
            <w:r w:rsidR="005C5E09" w:rsidRPr="000D3158">
              <w:rPr>
                <w:rFonts w:cs="Times New Roman"/>
                <w:sz w:val="18"/>
                <w:szCs w:val="18"/>
              </w:rPr>
              <w:t>692</w:t>
            </w:r>
            <w:r w:rsidRPr="000D3158">
              <w:rPr>
                <w:rFonts w:cs="Times New Roman"/>
                <w:sz w:val="18"/>
                <w:szCs w:val="18"/>
              </w:rPr>
              <w:t>°E</w:t>
            </w:r>
          </w:p>
        </w:tc>
      </w:tr>
      <w:tr w:rsidR="003B09F5" w:rsidRPr="00013E4C" w14:paraId="26271E75" w14:textId="77777777">
        <w:tc>
          <w:tcPr>
            <w:tcW w:w="0" w:type="auto"/>
          </w:tcPr>
          <w:p w14:paraId="26271E6E" w14:textId="77777777" w:rsidR="001D584F" w:rsidRPr="000D3158" w:rsidRDefault="005D6919" w:rsidP="00C91FCE">
            <w:pPr>
              <w:pStyle w:val="Compact"/>
              <w:jc w:val="center"/>
              <w:rPr>
                <w:rFonts w:cs="Times New Roman"/>
                <w:sz w:val="18"/>
                <w:szCs w:val="18"/>
              </w:rPr>
            </w:pPr>
            <w:r w:rsidRPr="000D3158">
              <w:rPr>
                <w:rFonts w:cs="Times New Roman"/>
                <w:sz w:val="18"/>
                <w:szCs w:val="18"/>
              </w:rPr>
              <w:t>Pipidinny Swamp</w:t>
            </w:r>
          </w:p>
        </w:tc>
        <w:tc>
          <w:tcPr>
            <w:tcW w:w="0" w:type="auto"/>
          </w:tcPr>
          <w:p w14:paraId="26271E6F" w14:textId="77777777" w:rsidR="001D584F" w:rsidRPr="000D3158" w:rsidRDefault="005D6919" w:rsidP="00C91FCE">
            <w:pPr>
              <w:pStyle w:val="Compact"/>
              <w:jc w:val="center"/>
              <w:rPr>
                <w:rFonts w:cs="Times New Roman"/>
                <w:sz w:val="18"/>
                <w:szCs w:val="18"/>
              </w:rPr>
            </w:pPr>
            <w:r w:rsidRPr="000D3158">
              <w:rPr>
                <w:rFonts w:cs="Times New Roman"/>
                <w:sz w:val="18"/>
                <w:szCs w:val="18"/>
              </w:rPr>
              <w:t>Dampland</w:t>
            </w:r>
          </w:p>
        </w:tc>
        <w:tc>
          <w:tcPr>
            <w:tcW w:w="0" w:type="auto"/>
          </w:tcPr>
          <w:p w14:paraId="26271E70" w14:textId="77777777" w:rsidR="001D584F" w:rsidRPr="000D3158" w:rsidRDefault="005D6919" w:rsidP="00C91FCE">
            <w:pPr>
              <w:pStyle w:val="Compact"/>
              <w:jc w:val="center"/>
              <w:rPr>
                <w:rFonts w:cs="Times New Roman"/>
                <w:sz w:val="18"/>
                <w:szCs w:val="18"/>
              </w:rPr>
            </w:pPr>
            <w:r w:rsidRPr="000D3158">
              <w:rPr>
                <w:rFonts w:cs="Times New Roman"/>
                <w:sz w:val="18"/>
                <w:szCs w:val="18"/>
              </w:rPr>
              <w:t>Spearwood Dunes</w:t>
            </w:r>
          </w:p>
        </w:tc>
        <w:tc>
          <w:tcPr>
            <w:tcW w:w="0" w:type="auto"/>
          </w:tcPr>
          <w:p w14:paraId="26271E71" w14:textId="77777777" w:rsidR="001D584F" w:rsidRPr="000D3158" w:rsidRDefault="005D6919" w:rsidP="00C91FCE">
            <w:pPr>
              <w:pStyle w:val="Compact"/>
              <w:jc w:val="center"/>
              <w:rPr>
                <w:rFonts w:cs="Times New Roman"/>
                <w:sz w:val="18"/>
                <w:szCs w:val="18"/>
              </w:rPr>
            </w:pPr>
            <w:r w:rsidRPr="000D3158">
              <w:rPr>
                <w:rFonts w:cs="Times New Roman"/>
                <w:sz w:val="18"/>
                <w:szCs w:val="18"/>
              </w:rPr>
              <w:t>2019 survey</w:t>
            </w:r>
          </w:p>
        </w:tc>
        <w:tc>
          <w:tcPr>
            <w:tcW w:w="0" w:type="auto"/>
          </w:tcPr>
          <w:p w14:paraId="26271E72"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73"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7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31.580°S 115.683°E</w:t>
            </w:r>
          </w:p>
        </w:tc>
      </w:tr>
      <w:tr w:rsidR="003B09F5" w:rsidRPr="00013E4C" w14:paraId="26271E7D" w14:textId="77777777">
        <w:tc>
          <w:tcPr>
            <w:tcW w:w="0" w:type="auto"/>
          </w:tcPr>
          <w:p w14:paraId="26271E76" w14:textId="77777777" w:rsidR="001D584F" w:rsidRPr="000D3158" w:rsidRDefault="005D6919" w:rsidP="00C91FCE">
            <w:pPr>
              <w:pStyle w:val="Compact"/>
              <w:jc w:val="center"/>
              <w:rPr>
                <w:rFonts w:cs="Times New Roman"/>
                <w:sz w:val="18"/>
                <w:szCs w:val="18"/>
              </w:rPr>
            </w:pPr>
            <w:r w:rsidRPr="000D3158">
              <w:rPr>
                <w:rFonts w:cs="Times New Roman"/>
                <w:sz w:val="18"/>
                <w:szCs w:val="18"/>
              </w:rPr>
              <w:t>Lexia 186</w:t>
            </w:r>
          </w:p>
        </w:tc>
        <w:tc>
          <w:tcPr>
            <w:tcW w:w="0" w:type="auto"/>
          </w:tcPr>
          <w:p w14:paraId="26271E77" w14:textId="77777777" w:rsidR="001D584F" w:rsidRPr="000D3158" w:rsidRDefault="005D6919" w:rsidP="00C91FCE">
            <w:pPr>
              <w:pStyle w:val="Compact"/>
              <w:jc w:val="center"/>
              <w:rPr>
                <w:rFonts w:cs="Times New Roman"/>
                <w:sz w:val="18"/>
                <w:szCs w:val="18"/>
              </w:rPr>
            </w:pPr>
            <w:r w:rsidRPr="000D3158">
              <w:rPr>
                <w:rFonts w:cs="Times New Roman"/>
                <w:sz w:val="18"/>
                <w:szCs w:val="18"/>
              </w:rPr>
              <w:t>Sumpland</w:t>
            </w:r>
          </w:p>
        </w:tc>
        <w:tc>
          <w:tcPr>
            <w:tcW w:w="0" w:type="auto"/>
          </w:tcPr>
          <w:p w14:paraId="26271E78"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79"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7A"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7B"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7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31.743°S 115.963°E</w:t>
            </w:r>
          </w:p>
        </w:tc>
      </w:tr>
      <w:tr w:rsidR="003B09F5" w:rsidRPr="00013E4C" w14:paraId="26271E85" w14:textId="77777777">
        <w:tc>
          <w:tcPr>
            <w:tcW w:w="0" w:type="auto"/>
          </w:tcPr>
          <w:p w14:paraId="26271E7E" w14:textId="77777777" w:rsidR="001D584F" w:rsidRPr="000D3158" w:rsidRDefault="005D6919" w:rsidP="00C91FCE">
            <w:pPr>
              <w:pStyle w:val="Compact"/>
              <w:jc w:val="center"/>
              <w:rPr>
                <w:rFonts w:cs="Times New Roman"/>
                <w:sz w:val="18"/>
                <w:szCs w:val="18"/>
              </w:rPr>
            </w:pPr>
            <w:r w:rsidRPr="000D3158">
              <w:rPr>
                <w:rFonts w:cs="Times New Roman"/>
                <w:sz w:val="18"/>
                <w:szCs w:val="18"/>
              </w:rPr>
              <w:t>Melaleuca Park 173</w:t>
            </w:r>
          </w:p>
        </w:tc>
        <w:tc>
          <w:tcPr>
            <w:tcW w:w="0" w:type="auto"/>
          </w:tcPr>
          <w:p w14:paraId="26271E7F"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80"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81"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82"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83"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8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31.704°S 115.963°E</w:t>
            </w:r>
          </w:p>
        </w:tc>
      </w:tr>
      <w:tr w:rsidR="003B09F5" w:rsidRPr="00013E4C" w14:paraId="26271E8D" w14:textId="77777777">
        <w:tc>
          <w:tcPr>
            <w:tcW w:w="0" w:type="auto"/>
          </w:tcPr>
          <w:p w14:paraId="26271E86" w14:textId="77777777" w:rsidR="001D584F" w:rsidRPr="000D3158" w:rsidRDefault="005D6919" w:rsidP="00C91FCE">
            <w:pPr>
              <w:pStyle w:val="Compact"/>
              <w:jc w:val="center"/>
              <w:rPr>
                <w:rFonts w:cs="Times New Roman"/>
                <w:sz w:val="18"/>
                <w:szCs w:val="18"/>
              </w:rPr>
            </w:pPr>
            <w:r w:rsidRPr="000D3158">
              <w:rPr>
                <w:rFonts w:cs="Times New Roman"/>
                <w:sz w:val="18"/>
                <w:szCs w:val="18"/>
              </w:rPr>
              <w:t>Melaleuca Park 78</w:t>
            </w:r>
          </w:p>
        </w:tc>
        <w:tc>
          <w:tcPr>
            <w:tcW w:w="0" w:type="auto"/>
          </w:tcPr>
          <w:p w14:paraId="26271E87" w14:textId="77777777" w:rsidR="001D584F" w:rsidRPr="000D3158" w:rsidRDefault="005D6919" w:rsidP="00C91FCE">
            <w:pPr>
              <w:pStyle w:val="Compact"/>
              <w:jc w:val="center"/>
              <w:rPr>
                <w:rFonts w:cs="Times New Roman"/>
                <w:sz w:val="18"/>
                <w:szCs w:val="18"/>
              </w:rPr>
            </w:pPr>
            <w:r w:rsidRPr="000D3158">
              <w:rPr>
                <w:rFonts w:cs="Times New Roman"/>
                <w:sz w:val="18"/>
                <w:szCs w:val="18"/>
              </w:rPr>
              <w:t>Dampland</w:t>
            </w:r>
          </w:p>
        </w:tc>
        <w:tc>
          <w:tcPr>
            <w:tcW w:w="0" w:type="auto"/>
          </w:tcPr>
          <w:p w14:paraId="26271E88"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89"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8A"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8B"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8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31.704°S 115.915°E</w:t>
            </w:r>
          </w:p>
        </w:tc>
      </w:tr>
      <w:tr w:rsidR="003B09F5" w:rsidRPr="00013E4C" w14:paraId="26271E95" w14:textId="77777777">
        <w:tc>
          <w:tcPr>
            <w:tcW w:w="0" w:type="auto"/>
          </w:tcPr>
          <w:p w14:paraId="26271E8E" w14:textId="77777777" w:rsidR="001D584F" w:rsidRPr="000D3158" w:rsidRDefault="005D6919" w:rsidP="00C91FCE">
            <w:pPr>
              <w:pStyle w:val="Compact"/>
              <w:jc w:val="center"/>
              <w:rPr>
                <w:rFonts w:cs="Times New Roman"/>
                <w:sz w:val="18"/>
                <w:szCs w:val="18"/>
              </w:rPr>
            </w:pPr>
            <w:r w:rsidRPr="000D3158">
              <w:rPr>
                <w:rFonts w:cs="Times New Roman"/>
                <w:sz w:val="18"/>
                <w:szCs w:val="18"/>
              </w:rPr>
              <w:t>MM59B - Whiteman Park East</w:t>
            </w:r>
          </w:p>
        </w:tc>
        <w:tc>
          <w:tcPr>
            <w:tcW w:w="0" w:type="auto"/>
          </w:tcPr>
          <w:p w14:paraId="26271E8F" w14:textId="77777777" w:rsidR="001D584F" w:rsidRPr="000D3158" w:rsidRDefault="005D6919" w:rsidP="00C91FCE">
            <w:pPr>
              <w:pStyle w:val="Compact"/>
              <w:jc w:val="center"/>
              <w:rPr>
                <w:rFonts w:cs="Times New Roman"/>
                <w:sz w:val="18"/>
                <w:szCs w:val="18"/>
              </w:rPr>
            </w:pPr>
            <w:r w:rsidRPr="000D3158">
              <w:rPr>
                <w:rFonts w:cs="Times New Roman"/>
                <w:sz w:val="18"/>
                <w:szCs w:val="18"/>
              </w:rPr>
              <w:t>Terrestrial</w:t>
            </w:r>
          </w:p>
        </w:tc>
        <w:tc>
          <w:tcPr>
            <w:tcW w:w="0" w:type="auto"/>
          </w:tcPr>
          <w:p w14:paraId="26271E90"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91" w14:textId="77777777" w:rsidR="001D584F" w:rsidRPr="000D3158" w:rsidRDefault="005D6919" w:rsidP="00C91FCE">
            <w:pPr>
              <w:pStyle w:val="Compact"/>
              <w:jc w:val="center"/>
              <w:rPr>
                <w:rFonts w:cs="Times New Roman"/>
                <w:sz w:val="18"/>
                <w:szCs w:val="18"/>
              </w:rPr>
            </w:pPr>
            <w:r w:rsidRPr="000D3158">
              <w:rPr>
                <w:rFonts w:cs="Times New Roman"/>
                <w:sz w:val="18"/>
                <w:szCs w:val="18"/>
              </w:rPr>
              <w:t>2019 survey</w:t>
            </w:r>
          </w:p>
        </w:tc>
        <w:tc>
          <w:tcPr>
            <w:tcW w:w="0" w:type="auto"/>
          </w:tcPr>
          <w:p w14:paraId="26271E92"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93"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9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31.804°S 115.954°E</w:t>
            </w:r>
          </w:p>
        </w:tc>
      </w:tr>
      <w:tr w:rsidR="003B09F5" w:rsidRPr="00013E4C" w14:paraId="26271E9D" w14:textId="77777777">
        <w:tc>
          <w:tcPr>
            <w:tcW w:w="0" w:type="auto"/>
          </w:tcPr>
          <w:p w14:paraId="26271E96" w14:textId="77777777" w:rsidR="001D584F" w:rsidRPr="000D3158" w:rsidRDefault="005D6919" w:rsidP="00C91FCE">
            <w:pPr>
              <w:pStyle w:val="Compact"/>
              <w:jc w:val="center"/>
              <w:rPr>
                <w:rFonts w:cs="Times New Roman"/>
                <w:sz w:val="18"/>
                <w:szCs w:val="18"/>
              </w:rPr>
            </w:pPr>
            <w:r w:rsidRPr="000D3158">
              <w:rPr>
                <w:rFonts w:cs="Times New Roman"/>
                <w:sz w:val="18"/>
                <w:szCs w:val="18"/>
              </w:rPr>
              <w:t>PM9 - Pinjar North</w:t>
            </w:r>
          </w:p>
        </w:tc>
        <w:tc>
          <w:tcPr>
            <w:tcW w:w="0" w:type="auto"/>
          </w:tcPr>
          <w:p w14:paraId="26271E97" w14:textId="77777777" w:rsidR="001D584F" w:rsidRPr="000D3158" w:rsidRDefault="005D6919" w:rsidP="00C91FCE">
            <w:pPr>
              <w:pStyle w:val="Compact"/>
              <w:jc w:val="center"/>
              <w:rPr>
                <w:rFonts w:cs="Times New Roman"/>
                <w:sz w:val="18"/>
                <w:szCs w:val="18"/>
              </w:rPr>
            </w:pPr>
            <w:r w:rsidRPr="000D3158">
              <w:rPr>
                <w:rFonts w:cs="Times New Roman"/>
                <w:sz w:val="18"/>
                <w:szCs w:val="18"/>
              </w:rPr>
              <w:t>Terrestrial</w:t>
            </w:r>
          </w:p>
        </w:tc>
        <w:tc>
          <w:tcPr>
            <w:tcW w:w="0" w:type="auto"/>
          </w:tcPr>
          <w:p w14:paraId="26271E98"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99" w14:textId="77777777" w:rsidR="001D584F" w:rsidRPr="000D3158" w:rsidRDefault="005D6919" w:rsidP="00C91FCE">
            <w:pPr>
              <w:pStyle w:val="Compact"/>
              <w:jc w:val="center"/>
              <w:rPr>
                <w:rFonts w:cs="Times New Roman"/>
                <w:sz w:val="18"/>
                <w:szCs w:val="18"/>
              </w:rPr>
            </w:pPr>
            <w:r w:rsidRPr="000D3158">
              <w:rPr>
                <w:rFonts w:cs="Times New Roman"/>
                <w:sz w:val="18"/>
                <w:szCs w:val="18"/>
              </w:rPr>
              <w:t>2019 survey</w:t>
            </w:r>
          </w:p>
        </w:tc>
        <w:tc>
          <w:tcPr>
            <w:tcW w:w="0" w:type="auto"/>
          </w:tcPr>
          <w:p w14:paraId="26271E9A"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9B"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9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31.612°S 115.843°E</w:t>
            </w:r>
          </w:p>
        </w:tc>
      </w:tr>
      <w:tr w:rsidR="003B09F5" w:rsidRPr="00013E4C" w14:paraId="26271EA5" w14:textId="77777777">
        <w:tc>
          <w:tcPr>
            <w:tcW w:w="0" w:type="auto"/>
          </w:tcPr>
          <w:p w14:paraId="26271E9E" w14:textId="77777777" w:rsidR="001D584F" w:rsidRPr="000D3158" w:rsidRDefault="005D6919" w:rsidP="00C91FCE">
            <w:pPr>
              <w:pStyle w:val="Compact"/>
              <w:jc w:val="center"/>
              <w:rPr>
                <w:rFonts w:cs="Times New Roman"/>
                <w:sz w:val="18"/>
                <w:szCs w:val="18"/>
              </w:rPr>
            </w:pPr>
            <w:r w:rsidRPr="000D3158">
              <w:rPr>
                <w:rFonts w:cs="Times New Roman"/>
                <w:sz w:val="18"/>
                <w:szCs w:val="18"/>
              </w:rPr>
              <w:t>WM1 - Pinjar</w:t>
            </w:r>
          </w:p>
        </w:tc>
        <w:tc>
          <w:tcPr>
            <w:tcW w:w="0" w:type="auto"/>
          </w:tcPr>
          <w:p w14:paraId="26271E9F" w14:textId="77777777" w:rsidR="001D584F" w:rsidRPr="000D3158" w:rsidRDefault="005D6919" w:rsidP="00C91FCE">
            <w:pPr>
              <w:pStyle w:val="Compact"/>
              <w:jc w:val="center"/>
              <w:rPr>
                <w:rFonts w:cs="Times New Roman"/>
                <w:sz w:val="18"/>
                <w:szCs w:val="18"/>
              </w:rPr>
            </w:pPr>
            <w:r w:rsidRPr="000D3158">
              <w:rPr>
                <w:rFonts w:cs="Times New Roman"/>
                <w:sz w:val="18"/>
                <w:szCs w:val="18"/>
              </w:rPr>
              <w:t>Terrestrial</w:t>
            </w:r>
          </w:p>
        </w:tc>
        <w:tc>
          <w:tcPr>
            <w:tcW w:w="0" w:type="auto"/>
          </w:tcPr>
          <w:p w14:paraId="26271EA0"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A1" w14:textId="77777777" w:rsidR="001D584F" w:rsidRPr="000D3158" w:rsidRDefault="005D6919" w:rsidP="00C91FCE">
            <w:pPr>
              <w:pStyle w:val="Compact"/>
              <w:jc w:val="center"/>
              <w:rPr>
                <w:rFonts w:cs="Times New Roman"/>
                <w:sz w:val="18"/>
                <w:szCs w:val="18"/>
              </w:rPr>
            </w:pPr>
            <w:r w:rsidRPr="000D3158">
              <w:rPr>
                <w:rFonts w:cs="Times New Roman"/>
                <w:sz w:val="18"/>
                <w:szCs w:val="18"/>
              </w:rPr>
              <w:t>2019 survey</w:t>
            </w:r>
          </w:p>
        </w:tc>
        <w:tc>
          <w:tcPr>
            <w:tcW w:w="0" w:type="auto"/>
          </w:tcPr>
          <w:p w14:paraId="26271EA2"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A3"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A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31.655°S 115.855°E</w:t>
            </w:r>
          </w:p>
        </w:tc>
      </w:tr>
      <w:tr w:rsidR="003B09F5" w:rsidRPr="00013E4C" w14:paraId="26271EAD" w14:textId="77777777">
        <w:tc>
          <w:tcPr>
            <w:tcW w:w="0" w:type="auto"/>
          </w:tcPr>
          <w:p w14:paraId="26271EA6" w14:textId="77777777" w:rsidR="001D584F" w:rsidRPr="000D3158" w:rsidRDefault="005D6919" w:rsidP="00C91FCE">
            <w:pPr>
              <w:pStyle w:val="Compact"/>
              <w:jc w:val="center"/>
              <w:rPr>
                <w:rFonts w:cs="Times New Roman"/>
                <w:sz w:val="18"/>
                <w:szCs w:val="18"/>
              </w:rPr>
            </w:pPr>
            <w:r w:rsidRPr="000D3158">
              <w:rPr>
                <w:rFonts w:cs="Times New Roman"/>
                <w:sz w:val="18"/>
                <w:szCs w:val="18"/>
              </w:rPr>
              <w:t>WM2 - Melaleuca Park North</w:t>
            </w:r>
          </w:p>
        </w:tc>
        <w:tc>
          <w:tcPr>
            <w:tcW w:w="0" w:type="auto"/>
          </w:tcPr>
          <w:p w14:paraId="26271EA7" w14:textId="77777777" w:rsidR="001D584F" w:rsidRPr="000D3158" w:rsidRDefault="005D6919" w:rsidP="00C91FCE">
            <w:pPr>
              <w:pStyle w:val="Compact"/>
              <w:jc w:val="center"/>
              <w:rPr>
                <w:rFonts w:cs="Times New Roman"/>
                <w:sz w:val="18"/>
                <w:szCs w:val="18"/>
              </w:rPr>
            </w:pPr>
            <w:r w:rsidRPr="000D3158">
              <w:rPr>
                <w:rFonts w:cs="Times New Roman"/>
                <w:sz w:val="18"/>
                <w:szCs w:val="18"/>
              </w:rPr>
              <w:t>Terrestrial</w:t>
            </w:r>
          </w:p>
        </w:tc>
        <w:tc>
          <w:tcPr>
            <w:tcW w:w="0" w:type="auto"/>
          </w:tcPr>
          <w:p w14:paraId="26271EA8"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A9" w14:textId="77777777" w:rsidR="001D584F" w:rsidRPr="000D3158" w:rsidRDefault="005D6919" w:rsidP="00C91FCE">
            <w:pPr>
              <w:pStyle w:val="Compact"/>
              <w:jc w:val="center"/>
              <w:rPr>
                <w:rFonts w:cs="Times New Roman"/>
                <w:sz w:val="18"/>
                <w:szCs w:val="18"/>
              </w:rPr>
            </w:pPr>
            <w:r w:rsidRPr="000D3158">
              <w:rPr>
                <w:rFonts w:cs="Times New Roman"/>
                <w:sz w:val="18"/>
                <w:szCs w:val="18"/>
              </w:rPr>
              <w:t>2019 survey</w:t>
            </w:r>
          </w:p>
        </w:tc>
        <w:tc>
          <w:tcPr>
            <w:tcW w:w="0" w:type="auto"/>
          </w:tcPr>
          <w:p w14:paraId="26271EAA"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AB"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A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31.662°S 115.895°E</w:t>
            </w:r>
          </w:p>
        </w:tc>
      </w:tr>
      <w:tr w:rsidR="003B09F5" w:rsidRPr="00013E4C" w14:paraId="26271EB5" w14:textId="77777777">
        <w:tc>
          <w:tcPr>
            <w:tcW w:w="0" w:type="auto"/>
          </w:tcPr>
          <w:p w14:paraId="26271EAE" w14:textId="77777777" w:rsidR="001D584F" w:rsidRPr="000D3158" w:rsidRDefault="005D6919" w:rsidP="00C91FCE">
            <w:pPr>
              <w:pStyle w:val="Compact"/>
              <w:jc w:val="center"/>
              <w:rPr>
                <w:rFonts w:cs="Times New Roman"/>
                <w:sz w:val="18"/>
                <w:szCs w:val="18"/>
              </w:rPr>
            </w:pPr>
            <w:r w:rsidRPr="000D3158">
              <w:rPr>
                <w:rFonts w:cs="Times New Roman"/>
                <w:sz w:val="18"/>
                <w:szCs w:val="18"/>
              </w:rPr>
              <w:t>WM8 - Melaleuca Park</w:t>
            </w:r>
          </w:p>
        </w:tc>
        <w:tc>
          <w:tcPr>
            <w:tcW w:w="0" w:type="auto"/>
          </w:tcPr>
          <w:p w14:paraId="26271EAF" w14:textId="77777777" w:rsidR="001D584F" w:rsidRPr="000D3158" w:rsidRDefault="005D6919" w:rsidP="00C91FCE">
            <w:pPr>
              <w:pStyle w:val="Compact"/>
              <w:jc w:val="center"/>
              <w:rPr>
                <w:rFonts w:cs="Times New Roman"/>
                <w:sz w:val="18"/>
                <w:szCs w:val="18"/>
              </w:rPr>
            </w:pPr>
            <w:r w:rsidRPr="000D3158">
              <w:rPr>
                <w:rFonts w:cs="Times New Roman"/>
                <w:sz w:val="18"/>
                <w:szCs w:val="18"/>
              </w:rPr>
              <w:t>Terrestrial</w:t>
            </w:r>
          </w:p>
        </w:tc>
        <w:tc>
          <w:tcPr>
            <w:tcW w:w="0" w:type="auto"/>
          </w:tcPr>
          <w:p w14:paraId="26271EB0"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B1" w14:textId="77777777" w:rsidR="001D584F" w:rsidRPr="000D3158" w:rsidRDefault="005D6919" w:rsidP="00C91FCE">
            <w:pPr>
              <w:pStyle w:val="Compact"/>
              <w:jc w:val="center"/>
              <w:rPr>
                <w:rFonts w:cs="Times New Roman"/>
                <w:sz w:val="18"/>
                <w:szCs w:val="18"/>
              </w:rPr>
            </w:pPr>
            <w:r w:rsidRPr="000D3158">
              <w:rPr>
                <w:rFonts w:cs="Times New Roman"/>
                <w:sz w:val="18"/>
                <w:szCs w:val="18"/>
              </w:rPr>
              <w:t>2019 survey</w:t>
            </w:r>
          </w:p>
        </w:tc>
        <w:tc>
          <w:tcPr>
            <w:tcW w:w="0" w:type="auto"/>
          </w:tcPr>
          <w:p w14:paraId="26271EB2"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B3"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B4" w14:textId="77777777" w:rsidR="001D584F" w:rsidRPr="000D3158" w:rsidRDefault="005D6919" w:rsidP="00C91FCE">
            <w:pPr>
              <w:pStyle w:val="Compact"/>
              <w:jc w:val="center"/>
              <w:rPr>
                <w:rFonts w:cs="Times New Roman"/>
                <w:sz w:val="18"/>
                <w:szCs w:val="18"/>
              </w:rPr>
            </w:pPr>
            <w:r w:rsidRPr="000D3158">
              <w:rPr>
                <w:rFonts w:cs="Times New Roman"/>
                <w:sz w:val="18"/>
                <w:szCs w:val="18"/>
              </w:rPr>
              <w:t>31.694°S 115.930°E</w:t>
            </w:r>
          </w:p>
        </w:tc>
      </w:tr>
      <w:tr w:rsidR="003B09F5" w:rsidRPr="00013E4C" w14:paraId="26271EBD" w14:textId="77777777">
        <w:tc>
          <w:tcPr>
            <w:tcW w:w="0" w:type="auto"/>
          </w:tcPr>
          <w:p w14:paraId="26271EB6"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 Gwelup</w:t>
            </w:r>
          </w:p>
        </w:tc>
        <w:tc>
          <w:tcPr>
            <w:tcW w:w="0" w:type="auto"/>
          </w:tcPr>
          <w:p w14:paraId="26271EB7" w14:textId="77777777" w:rsidR="001D584F" w:rsidRPr="000D3158" w:rsidRDefault="005D6919" w:rsidP="00C91FCE">
            <w:pPr>
              <w:pStyle w:val="Compact"/>
              <w:jc w:val="center"/>
              <w:rPr>
                <w:rFonts w:cs="Times New Roman"/>
                <w:sz w:val="18"/>
                <w:szCs w:val="18"/>
              </w:rPr>
            </w:pPr>
            <w:r w:rsidRPr="000D3158">
              <w:rPr>
                <w:rFonts w:cs="Times New Roman"/>
                <w:sz w:val="18"/>
                <w:szCs w:val="18"/>
              </w:rPr>
              <w:t>Lake</w:t>
            </w:r>
          </w:p>
        </w:tc>
        <w:tc>
          <w:tcPr>
            <w:tcW w:w="0" w:type="auto"/>
          </w:tcPr>
          <w:p w14:paraId="26271EB8" w14:textId="77777777" w:rsidR="001D584F" w:rsidRPr="000D3158" w:rsidRDefault="005D6919" w:rsidP="00C91FCE">
            <w:pPr>
              <w:pStyle w:val="Compact"/>
              <w:jc w:val="center"/>
              <w:rPr>
                <w:rFonts w:cs="Times New Roman"/>
                <w:sz w:val="18"/>
                <w:szCs w:val="18"/>
              </w:rPr>
            </w:pPr>
            <w:r w:rsidRPr="000D3158">
              <w:rPr>
                <w:rFonts w:cs="Times New Roman"/>
                <w:sz w:val="18"/>
                <w:szCs w:val="18"/>
              </w:rPr>
              <w:t>East Wanneroo Interdunal</w:t>
            </w:r>
          </w:p>
        </w:tc>
        <w:tc>
          <w:tcPr>
            <w:tcW w:w="0" w:type="auto"/>
          </w:tcPr>
          <w:p w14:paraId="26271EB9" w14:textId="77777777" w:rsidR="001D584F" w:rsidRPr="000D3158" w:rsidRDefault="005D6919" w:rsidP="00C91FCE">
            <w:pPr>
              <w:pStyle w:val="Compact"/>
              <w:jc w:val="center"/>
              <w:rPr>
                <w:rFonts w:cs="Times New Roman"/>
                <w:sz w:val="18"/>
                <w:szCs w:val="18"/>
              </w:rPr>
            </w:pPr>
            <w:r w:rsidRPr="000D3158">
              <w:rPr>
                <w:rFonts w:cs="Times New Roman"/>
                <w:sz w:val="18"/>
                <w:szCs w:val="18"/>
              </w:rPr>
              <w:t>Annually</w:t>
            </w:r>
          </w:p>
        </w:tc>
        <w:tc>
          <w:tcPr>
            <w:tcW w:w="0" w:type="auto"/>
          </w:tcPr>
          <w:p w14:paraId="26271EBA"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BB"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B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31.878°S 115.791°E</w:t>
            </w:r>
          </w:p>
        </w:tc>
      </w:tr>
      <w:tr w:rsidR="003B09F5" w:rsidRPr="00013E4C" w14:paraId="26271ECD" w14:textId="77777777">
        <w:tc>
          <w:tcPr>
            <w:tcW w:w="0" w:type="auto"/>
          </w:tcPr>
          <w:p w14:paraId="26271EC6" w14:textId="77777777" w:rsidR="001D584F" w:rsidRPr="000D3158" w:rsidRDefault="005D6919" w:rsidP="00C91FCE">
            <w:pPr>
              <w:pStyle w:val="Compact"/>
              <w:jc w:val="center"/>
              <w:rPr>
                <w:rFonts w:cs="Times New Roman"/>
                <w:sz w:val="18"/>
                <w:szCs w:val="18"/>
              </w:rPr>
            </w:pPr>
            <w:r w:rsidRPr="000D3158">
              <w:rPr>
                <w:rFonts w:cs="Times New Roman"/>
                <w:sz w:val="18"/>
                <w:szCs w:val="18"/>
              </w:rPr>
              <w:t>Gingin Brook</w:t>
            </w:r>
          </w:p>
        </w:tc>
        <w:tc>
          <w:tcPr>
            <w:tcW w:w="0" w:type="auto"/>
          </w:tcPr>
          <w:p w14:paraId="26271EC7" w14:textId="77777777" w:rsidR="001D584F" w:rsidRPr="000D3158" w:rsidRDefault="005D6919" w:rsidP="00C91FCE">
            <w:pPr>
              <w:pStyle w:val="Compact"/>
              <w:jc w:val="center"/>
              <w:rPr>
                <w:rFonts w:cs="Times New Roman"/>
                <w:sz w:val="18"/>
                <w:szCs w:val="18"/>
              </w:rPr>
            </w:pPr>
            <w:r w:rsidRPr="000D3158">
              <w:rPr>
                <w:rFonts w:cs="Times New Roman"/>
                <w:sz w:val="18"/>
                <w:szCs w:val="18"/>
              </w:rPr>
              <w:t>Brook</w:t>
            </w:r>
          </w:p>
        </w:tc>
        <w:tc>
          <w:tcPr>
            <w:tcW w:w="0" w:type="auto"/>
          </w:tcPr>
          <w:p w14:paraId="26271EC8" w14:textId="77777777" w:rsidR="001D584F" w:rsidRPr="000D3158" w:rsidRDefault="005D6919" w:rsidP="00C91FCE">
            <w:pPr>
              <w:pStyle w:val="Compact"/>
              <w:jc w:val="center"/>
              <w:rPr>
                <w:rFonts w:cs="Times New Roman"/>
                <w:sz w:val="18"/>
                <w:szCs w:val="18"/>
              </w:rPr>
            </w:pPr>
            <w:r w:rsidRPr="000D3158">
              <w:rPr>
                <w:rFonts w:cs="Times New Roman"/>
                <w:sz w:val="18"/>
                <w:szCs w:val="18"/>
              </w:rPr>
              <w:t>Bassendean Dunes</w:t>
            </w:r>
          </w:p>
        </w:tc>
        <w:tc>
          <w:tcPr>
            <w:tcW w:w="0" w:type="auto"/>
          </w:tcPr>
          <w:p w14:paraId="26271EC9"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CA"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CB" w14:textId="77777777" w:rsidR="001D584F" w:rsidRPr="000D3158" w:rsidRDefault="005D6919" w:rsidP="00C91FCE">
            <w:pPr>
              <w:pStyle w:val="Compact"/>
              <w:jc w:val="center"/>
              <w:rPr>
                <w:rFonts w:cs="Times New Roman"/>
                <w:sz w:val="18"/>
                <w:szCs w:val="18"/>
              </w:rPr>
            </w:pPr>
            <w:r w:rsidRPr="000D3158">
              <w:rPr>
                <w:rFonts w:cs="Times New Roman"/>
                <w:sz w:val="18"/>
                <w:szCs w:val="18"/>
              </w:rPr>
              <w:t>No</w:t>
            </w:r>
          </w:p>
        </w:tc>
        <w:tc>
          <w:tcPr>
            <w:tcW w:w="0" w:type="auto"/>
          </w:tcPr>
          <w:p w14:paraId="26271ECC" w14:textId="77777777" w:rsidR="001D584F" w:rsidRPr="000D3158" w:rsidRDefault="005D6919" w:rsidP="00C91FCE">
            <w:pPr>
              <w:pStyle w:val="Compact"/>
              <w:jc w:val="center"/>
              <w:rPr>
                <w:rFonts w:cs="Times New Roman"/>
                <w:sz w:val="18"/>
                <w:szCs w:val="18"/>
              </w:rPr>
            </w:pPr>
            <w:r w:rsidRPr="000D3158">
              <w:rPr>
                <w:rFonts w:cs="Times New Roman"/>
                <w:sz w:val="18"/>
                <w:szCs w:val="18"/>
              </w:rPr>
              <w:t>31.348°S 115.717°E</w:t>
            </w:r>
          </w:p>
        </w:tc>
      </w:tr>
    </w:tbl>
    <w:p w14:paraId="0842664A" w14:textId="77777777" w:rsidR="00C91FCE" w:rsidRDefault="00C91FCE">
      <w:pPr>
        <w:pStyle w:val="Heading2"/>
        <w:rPr>
          <w:rFonts w:cs="Times New Roman"/>
        </w:rPr>
        <w:sectPr w:rsidR="00C91FCE" w:rsidSect="000D3158">
          <w:pgSz w:w="11906" w:h="16838" w:code="9"/>
          <w:pgMar w:top="1440" w:right="1440" w:bottom="1440" w:left="1440" w:header="720" w:footer="720" w:gutter="0"/>
          <w:cols w:space="720"/>
          <w:docGrid w:linePitch="326"/>
        </w:sectPr>
      </w:pPr>
      <w:bookmarkStart w:id="127" w:name="vegetation-monitoring"/>
    </w:p>
    <w:p w14:paraId="26271ECE" w14:textId="4A786834" w:rsidR="001D584F" w:rsidRPr="003B09F5" w:rsidRDefault="005D6919">
      <w:pPr>
        <w:pStyle w:val="Heading2"/>
        <w:rPr>
          <w:rFonts w:cs="Times New Roman"/>
        </w:rPr>
      </w:pPr>
      <w:bookmarkStart w:id="128" w:name="_Toc33019554"/>
      <w:r w:rsidRPr="003B09F5">
        <w:rPr>
          <w:rFonts w:cs="Times New Roman"/>
        </w:rPr>
        <w:lastRenderedPageBreak/>
        <w:t>Vegetation monitoring</w:t>
      </w:r>
      <w:bookmarkEnd w:id="127"/>
      <w:bookmarkEnd w:id="128"/>
    </w:p>
    <w:p w14:paraId="26271ECF" w14:textId="5A240536" w:rsidR="001D584F" w:rsidRPr="003B09F5" w:rsidRDefault="005D6919">
      <w:pPr>
        <w:pStyle w:val="FirstParagraph"/>
        <w:rPr>
          <w:rFonts w:cs="Times New Roman"/>
        </w:rPr>
      </w:pPr>
      <w:r w:rsidRPr="003B09F5">
        <w:rPr>
          <w:rFonts w:cs="Times New Roman"/>
        </w:rPr>
        <w:t xml:space="preserve">The overall objectives of the wetland vegetation monitoring on the Gnangara </w:t>
      </w:r>
      <w:r w:rsidR="008F50A2" w:rsidRPr="003B09F5">
        <w:rPr>
          <w:rFonts w:cs="Times New Roman"/>
        </w:rPr>
        <w:t xml:space="preserve">Groundwater System </w:t>
      </w:r>
      <w:r w:rsidRPr="003B09F5">
        <w:rPr>
          <w:rFonts w:cs="Times New Roman"/>
        </w:rPr>
        <w:t>are:</w:t>
      </w:r>
    </w:p>
    <w:p w14:paraId="26271ED0" w14:textId="77777777" w:rsidR="001D584F" w:rsidRPr="003B09F5" w:rsidRDefault="005D6919">
      <w:pPr>
        <w:pStyle w:val="Compact"/>
        <w:numPr>
          <w:ilvl w:val="0"/>
          <w:numId w:val="4"/>
        </w:numPr>
        <w:rPr>
          <w:rFonts w:cs="Times New Roman"/>
        </w:rPr>
      </w:pPr>
      <w:r w:rsidRPr="003B09F5">
        <w:rPr>
          <w:rFonts w:cs="Times New Roman"/>
        </w:rPr>
        <w:t>to determine the impact of altered groundwater regimes on the ecological condition of wetland vegetation</w:t>
      </w:r>
    </w:p>
    <w:p w14:paraId="26271ED1" w14:textId="77777777" w:rsidR="001D584F" w:rsidRPr="003B09F5" w:rsidRDefault="005D6919">
      <w:pPr>
        <w:pStyle w:val="Compact"/>
        <w:numPr>
          <w:ilvl w:val="0"/>
          <w:numId w:val="4"/>
        </w:numPr>
        <w:rPr>
          <w:rFonts w:cs="Times New Roman"/>
        </w:rPr>
      </w:pPr>
      <w:r w:rsidRPr="003B09F5">
        <w:rPr>
          <w:rFonts w:cs="Times New Roman"/>
        </w:rPr>
        <w:t>to monitor the condition and composition of fringing vegetation at selected Gnangara wetland sites, and to determine if observed changes to vegetation are associated with changes in groundwater and wetland water levels</w:t>
      </w:r>
    </w:p>
    <w:p w14:paraId="26271ED2" w14:textId="77777777" w:rsidR="001D584F" w:rsidRPr="003B09F5" w:rsidRDefault="005D6919">
      <w:pPr>
        <w:pStyle w:val="Compact"/>
        <w:numPr>
          <w:ilvl w:val="0"/>
          <w:numId w:val="4"/>
        </w:numPr>
        <w:rPr>
          <w:rFonts w:cs="Times New Roman"/>
        </w:rPr>
      </w:pPr>
      <w:r w:rsidRPr="003B09F5">
        <w:rPr>
          <w:rFonts w:cs="Times New Roman"/>
        </w:rPr>
        <w:t>to identify vegetation monitoring parameters relevant to monitoring objectives.</w:t>
      </w:r>
    </w:p>
    <w:p w14:paraId="26271ED3" w14:textId="49B6A78F" w:rsidR="001D584F" w:rsidRPr="003B09F5" w:rsidRDefault="005D6919">
      <w:pPr>
        <w:pStyle w:val="FirstParagraph"/>
        <w:rPr>
          <w:rFonts w:cs="Times New Roman"/>
        </w:rPr>
      </w:pPr>
      <w:r w:rsidRPr="003B09F5">
        <w:rPr>
          <w:rFonts w:cs="Times New Roman"/>
        </w:rPr>
        <w:t>Vegetation is monitored every spring at selected wetland sites. Spring provides the best opportunity to capture the greatest plant diversity as well as enhancing identification as most Swan Coastal Plain flora are in flower. Annual surveys permit direct comparisons of vegetation changes to be made, especially in response to rapidly declining groundwater</w:t>
      </w:r>
      <w:r w:rsidR="006D3BCE">
        <w:rPr>
          <w:rFonts w:cs="Times New Roman"/>
        </w:rPr>
        <w:t xml:space="preserve"> levels</w:t>
      </w:r>
      <w:r w:rsidRPr="003B09F5">
        <w:rPr>
          <w:rFonts w:cs="Times New Roman"/>
        </w:rPr>
        <w:t>.</w:t>
      </w:r>
    </w:p>
    <w:p w14:paraId="5BEB3DFD" w14:textId="24B1B8DA" w:rsidR="00766FA4" w:rsidRPr="003B09F5" w:rsidRDefault="005D6919">
      <w:pPr>
        <w:pStyle w:val="BodyText"/>
        <w:rPr>
          <w:rFonts w:cs="Times New Roman"/>
        </w:rPr>
      </w:pPr>
      <w:r w:rsidRPr="003B09F5">
        <w:rPr>
          <w:rFonts w:cs="Times New Roman"/>
        </w:rPr>
        <w:t>Extensive methodological details can be found in the annual Wetland Vegetation Monitoring reports (see Buller et al.</w:t>
      </w:r>
      <w:r w:rsidR="0060102C">
        <w:rPr>
          <w:rFonts w:cs="Times New Roman"/>
        </w:rPr>
        <w:t xml:space="preserve">, </w:t>
      </w:r>
      <w:hyperlink w:anchor="ref-Buller2019">
        <w:r w:rsidRPr="003B09F5">
          <w:rPr>
            <w:rStyle w:val="Hyperlink"/>
            <w:rFonts w:cs="Times New Roman"/>
            <w:color w:val="auto"/>
          </w:rPr>
          <w:t>2019</w:t>
        </w:r>
      </w:hyperlink>
      <w:r w:rsidRPr="003B09F5">
        <w:rPr>
          <w:rFonts w:cs="Times New Roman"/>
        </w:rPr>
        <w:t>). The data analysed here primarily deals with the longitudinal cover abundance data set that has been compiled between 1996 and 2018. This data set has been collected by surveying the species present at established transects at each wetland. The standard design of these transects is a series of 3 to 4 10x10 m plots extending from the wetland end (Plot A) to the terrestrial end (generally Plot D). In some instances, when surface water declines are significant, the transect has been extended to include new plots at the current water edge. It is important to note that not every wetland is sampled every year, and some wetlands have gone a number of years since last survey (</w:t>
      </w:r>
      <w:r w:rsidR="00844606">
        <w:rPr>
          <w:rFonts w:cs="Times New Roman"/>
        </w:rPr>
        <w:fldChar w:fldCharType="begin"/>
      </w:r>
      <w:r w:rsidR="00844606">
        <w:rPr>
          <w:rFonts w:cs="Times New Roman"/>
        </w:rPr>
        <w:instrText xml:space="preserve"> REF _Ref25910127 \h </w:instrText>
      </w:r>
      <w:r w:rsidR="00844606">
        <w:rPr>
          <w:rFonts w:cs="Times New Roman"/>
        </w:rPr>
      </w:r>
      <w:r w:rsidR="00844606">
        <w:rPr>
          <w:rFonts w:cs="Times New Roman"/>
        </w:rPr>
        <w:fldChar w:fldCharType="separate"/>
      </w:r>
      <w:r w:rsidR="00344A1B" w:rsidRPr="003B09F5">
        <w:rPr>
          <w:rFonts w:cs="Times New Roman"/>
        </w:rPr>
        <w:t xml:space="preserve">Figure </w:t>
      </w:r>
      <w:r w:rsidR="00344A1B">
        <w:rPr>
          <w:rFonts w:cs="Times New Roman"/>
          <w:noProof/>
        </w:rPr>
        <w:t>3</w:t>
      </w:r>
      <w:r w:rsidR="00844606">
        <w:rPr>
          <w:rFonts w:cs="Times New Roman"/>
        </w:rPr>
        <w:fldChar w:fldCharType="end"/>
      </w:r>
      <w:r w:rsidRPr="003B09F5">
        <w:rPr>
          <w:rFonts w:cs="Times New Roman"/>
        </w:rPr>
        <w:t>). The vegetation at the wetland Pipidinny Swamp and four terrestrial sites, WM1, WM2, WM8 and Whiteman Park East, were surveyed for the first time this spring (2019). Only a brief description of those sites is given in this report and a more detailed analysis will be given in the 2020 Wetland Vegetation Report.</w:t>
      </w:r>
    </w:p>
    <w:p w14:paraId="3CD75FEE" w14:textId="77777777" w:rsidR="00766FA4" w:rsidRPr="003B09F5" w:rsidRDefault="005D6919" w:rsidP="00766FA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62723E7" wp14:editId="34F867BA">
            <wp:extent cx="5760000" cy="3985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s/SurveyPeriod-1.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6271ED6" w14:textId="771AF025" w:rsidR="001D584F" w:rsidRPr="003B09F5" w:rsidRDefault="00766FA4" w:rsidP="00766FA4">
      <w:pPr>
        <w:pStyle w:val="Caption"/>
        <w:rPr>
          <w:rFonts w:ascii="Times New Roman" w:hAnsi="Times New Roman" w:cs="Times New Roman"/>
        </w:rPr>
      </w:pPr>
      <w:bookmarkStart w:id="129" w:name="_Ref25910127"/>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3</w:t>
      </w:r>
      <w:r w:rsidRPr="003B09F5">
        <w:rPr>
          <w:rFonts w:ascii="Times New Roman" w:hAnsi="Times New Roman" w:cs="Times New Roman"/>
        </w:rPr>
        <w:fldChar w:fldCharType="end"/>
      </w:r>
      <w:bookmarkEnd w:id="129"/>
      <w:r w:rsidRPr="003B09F5">
        <w:rPr>
          <w:rFonts w:ascii="Times New Roman" w:hAnsi="Times New Roman" w:cs="Times New Roman"/>
        </w:rPr>
        <w:t xml:space="preserve"> </w:t>
      </w:r>
      <w:r w:rsidR="005D6919" w:rsidRPr="003B09F5">
        <w:rPr>
          <w:rFonts w:ascii="Times New Roman" w:hAnsi="Times New Roman" w:cs="Times New Roman"/>
        </w:rPr>
        <w:t xml:space="preserve">Period of </w:t>
      </w:r>
      <w:r w:rsidR="0060102C">
        <w:rPr>
          <w:rFonts w:ascii="Times New Roman" w:hAnsi="Times New Roman" w:cs="Times New Roman"/>
        </w:rPr>
        <w:t>vegetation monitoring</w:t>
      </w:r>
      <w:r w:rsidR="005D6919" w:rsidRPr="003B09F5">
        <w:rPr>
          <w:rFonts w:ascii="Times New Roman" w:hAnsi="Times New Roman" w:cs="Times New Roman"/>
        </w:rPr>
        <w:t xml:space="preserve"> for each wetland.</w:t>
      </w:r>
    </w:p>
    <w:p w14:paraId="26271ED7" w14:textId="77777777" w:rsidR="001D584F" w:rsidRPr="003B09F5" w:rsidRDefault="005D6919">
      <w:pPr>
        <w:pStyle w:val="Heading2"/>
        <w:rPr>
          <w:rFonts w:cs="Times New Roman"/>
        </w:rPr>
      </w:pPr>
      <w:bookmarkStart w:id="130" w:name="aquatic-invertebrate-monitoring"/>
      <w:bookmarkStart w:id="131" w:name="_Toc33019555"/>
      <w:r w:rsidRPr="003B09F5">
        <w:rPr>
          <w:rFonts w:cs="Times New Roman"/>
        </w:rPr>
        <w:lastRenderedPageBreak/>
        <w:t>Aquatic invertebrate monitoring</w:t>
      </w:r>
      <w:bookmarkEnd w:id="130"/>
      <w:bookmarkEnd w:id="131"/>
    </w:p>
    <w:p w14:paraId="26271ED8" w14:textId="510D3732" w:rsidR="001D584F" w:rsidRPr="003B09F5" w:rsidRDefault="005D6919">
      <w:pPr>
        <w:pStyle w:val="FirstParagraph"/>
        <w:rPr>
          <w:rFonts w:cs="Times New Roman"/>
        </w:rPr>
      </w:pPr>
      <w:r w:rsidRPr="003B09F5">
        <w:rPr>
          <w:rFonts w:cs="Times New Roman"/>
        </w:rPr>
        <w:t>Data of aquatic macroinvertebrate communities have been compiled during the Gnangara Mound Environmental Monitoring Programme - Macroinvertebrate and Water Quality Wetland Monitoring since 1996 (see Judd and Horwitz (</w:t>
      </w:r>
      <w:hyperlink w:anchor="ref-Judd2019">
        <w:r w:rsidRPr="003B09F5">
          <w:rPr>
            <w:rStyle w:val="Hyperlink"/>
            <w:rFonts w:cs="Times New Roman"/>
            <w:color w:val="auto"/>
          </w:rPr>
          <w:t>2019</w:t>
        </w:r>
      </w:hyperlink>
      <w:r w:rsidRPr="003B09F5">
        <w:rPr>
          <w:rFonts w:cs="Times New Roman"/>
        </w:rPr>
        <w:t xml:space="preserve">) for latest report and comprehensive methodology). The wetlands included in this report where macroinvertebrate data has been collected include Lake Jandabup, Lake Mariginiup, Loch McNess, Lake Nowergup, Lake Yonderup, Lake Goollelal, Lake Joondalup and Melaleuca Park 173. </w:t>
      </w:r>
      <w:r w:rsidR="00844606" w:rsidRPr="003B09F5">
        <w:rPr>
          <w:rFonts w:cs="Times New Roman"/>
        </w:rPr>
        <w:t>All</w:t>
      </w:r>
      <w:r w:rsidRPr="003B09F5">
        <w:rPr>
          <w:rFonts w:cs="Times New Roman"/>
        </w:rPr>
        <w:t xml:space="preserve"> these wetlands are either permanently or ephemerally inundated.</w:t>
      </w:r>
    </w:p>
    <w:p w14:paraId="26271ED9" w14:textId="77777777" w:rsidR="001D584F" w:rsidRPr="003B09F5" w:rsidRDefault="005D6919">
      <w:pPr>
        <w:pStyle w:val="BodyText"/>
        <w:rPr>
          <w:rFonts w:cs="Times New Roman"/>
        </w:rPr>
      </w:pPr>
      <w:r w:rsidRPr="003B09F5">
        <w:rPr>
          <w:rFonts w:cs="Times New Roman"/>
        </w:rPr>
        <w:t xml:space="preserve">For each wetland, a series of habitat types are sampled using 250 </w:t>
      </w:r>
      <m:oMath>
        <m:r>
          <w:rPr>
            <w:rFonts w:ascii="Cambria Math" w:hAnsi="Cambria Math" w:cs="Times New Roman"/>
          </w:rPr>
          <m:t>μ</m:t>
        </m:r>
      </m:oMath>
      <w:r w:rsidRPr="003B09F5">
        <w:rPr>
          <w:rFonts w:cs="Times New Roman"/>
        </w:rPr>
        <w:t>m mesh nets and identified under a microscope to family levels. An abundance score for each taxon is recorded (rare = 1-2 specimens, scarce = 3-10 specimens, common = 11-100 specimens, abundant = 100-1000 specimens and extremely abundant = &gt; 1000 specimens). Sampled habitats are subject to availability, therefore not all habitats can be sampled each year for each wetland. Sampling occurs when spring high water levels are reached for each wetland each year to ensure maximum availability of habitats and potential diversity of macroinvertebrates. For the purposes of this report, sampled habitats for each wetland have been pooled for each year. Nonetheless, the disappearance of habitats when surface water levels are not high enough to make them available, or if habitats disappear due to loss of fringing vegetation, needs to be considered when considering the role of groundwater level on the aquatic ecology of these wetlands.</w:t>
      </w:r>
    </w:p>
    <w:p w14:paraId="525EBD37" w14:textId="77777777" w:rsidR="00376A55" w:rsidRDefault="00376A55" w:rsidP="00376A55">
      <w:pPr>
        <w:pStyle w:val="Heading2"/>
        <w:rPr>
          <w:rFonts w:cs="Times New Roman"/>
        </w:rPr>
      </w:pPr>
      <w:bookmarkStart w:id="132" w:name="water-quality-monitoring"/>
      <w:bookmarkStart w:id="133" w:name="individual-wetland-descriptions"/>
      <w:bookmarkStart w:id="134" w:name="_Toc33019557"/>
      <w:r w:rsidRPr="003B09F5">
        <w:rPr>
          <w:rFonts w:cs="Times New Roman"/>
        </w:rPr>
        <w:t>Water quality monitoring</w:t>
      </w:r>
      <w:bookmarkEnd w:id="132"/>
      <w:bookmarkEnd w:id="134"/>
    </w:p>
    <w:p w14:paraId="178DC7F1" w14:textId="77777777" w:rsidR="00376A55" w:rsidRDefault="00376A55" w:rsidP="00376A55">
      <w:pPr>
        <w:pStyle w:val="BodyText"/>
        <w:spacing w:before="0" w:after="0"/>
      </w:pPr>
      <w:r>
        <w:t xml:space="preserve">For selected wetlands, </w:t>
      </w:r>
      <w:r w:rsidRPr="00376A55">
        <w:rPr>
          <w:i/>
        </w:rPr>
        <w:t>in-situ</w:t>
      </w:r>
      <w:r>
        <w:t xml:space="preserve"> measurements of water chemistry at each site/location were undertaken for pH, conductivity (EC), temperature and dissolved oxygen concentration (DO). For each wetland, one sample for further analysis was usually pooled from the three most representative surface water habitats, for analysis of:</w:t>
      </w:r>
    </w:p>
    <w:p w14:paraId="353C1DAD" w14:textId="77777777" w:rsidR="00376A55" w:rsidRDefault="00376A55" w:rsidP="00376A55">
      <w:pPr>
        <w:pStyle w:val="BodyText"/>
        <w:spacing w:before="0" w:after="0"/>
      </w:pPr>
      <w:r>
        <w:t>•</w:t>
      </w:r>
      <w:r>
        <w:tab/>
        <w:t>Nitrates &amp; Nitrites (NO</w:t>
      </w:r>
      <w:r w:rsidRPr="00832C23">
        <w:rPr>
          <w:vertAlign w:val="subscript"/>
        </w:rPr>
        <w:t>x</w:t>
      </w:r>
      <w:r>
        <w:t>), Ammonia as N (NH</w:t>
      </w:r>
      <w:r w:rsidRPr="00832C23">
        <w:rPr>
          <w:vertAlign w:val="subscript"/>
        </w:rPr>
        <w:t>4</w:t>
      </w:r>
      <w:r w:rsidRPr="00832C23">
        <w:rPr>
          <w:vertAlign w:val="superscript"/>
        </w:rPr>
        <w:t>+</w:t>
      </w:r>
      <w:r>
        <w:t>) Total Kjeldahl Nitrogen (TKN),</w:t>
      </w:r>
    </w:p>
    <w:p w14:paraId="5E4B475E" w14:textId="77777777" w:rsidR="00376A55" w:rsidRDefault="00376A55" w:rsidP="00376A55">
      <w:pPr>
        <w:pStyle w:val="BodyText"/>
        <w:spacing w:before="0" w:after="0"/>
      </w:pPr>
      <w:r>
        <w:t>•</w:t>
      </w:r>
      <w:r>
        <w:tab/>
        <w:t>Orthophosphate (PO</w:t>
      </w:r>
      <w:r w:rsidRPr="00832C23">
        <w:rPr>
          <w:vertAlign w:val="subscript"/>
        </w:rPr>
        <w:t>4</w:t>
      </w:r>
      <w:r w:rsidRPr="00832C23">
        <w:rPr>
          <w:vertAlign w:val="superscript"/>
        </w:rPr>
        <w:t>2-</w:t>
      </w:r>
      <w:r>
        <w:t>), Total Phosphorus (TP),</w:t>
      </w:r>
    </w:p>
    <w:p w14:paraId="08FDD2F8" w14:textId="77777777" w:rsidR="00376A55" w:rsidRDefault="00376A55" w:rsidP="00376A55">
      <w:pPr>
        <w:pStyle w:val="BodyText"/>
        <w:spacing w:before="0" w:after="0"/>
      </w:pPr>
      <w:r>
        <w:t>•</w:t>
      </w:r>
      <w:r>
        <w:tab/>
        <w:t>Sulphate (SO</w:t>
      </w:r>
      <w:r w:rsidRPr="00832C23">
        <w:rPr>
          <w:vertAlign w:val="subscript"/>
        </w:rPr>
        <w:t>4</w:t>
      </w:r>
      <w:r w:rsidRPr="00832C23">
        <w:rPr>
          <w:vertAlign w:val="superscript"/>
        </w:rPr>
        <w:t>2-</w:t>
      </w:r>
      <w:r>
        <w:t>), Chloride (Cl</w:t>
      </w:r>
      <w:r w:rsidRPr="00832C23">
        <w:rPr>
          <w:vertAlign w:val="superscript"/>
        </w:rPr>
        <w:t>-</w:t>
      </w:r>
      <w:r>
        <w:t>)</w:t>
      </w:r>
    </w:p>
    <w:p w14:paraId="0C932434" w14:textId="77777777" w:rsidR="00376A55" w:rsidRDefault="00376A55" w:rsidP="00376A55">
      <w:pPr>
        <w:pStyle w:val="BodyText"/>
        <w:spacing w:before="0" w:after="0"/>
      </w:pPr>
      <w:r>
        <w:t>•</w:t>
      </w:r>
      <w:r>
        <w:tab/>
        <w:t>Iron (Fe), Aluminium (Al), Sulphur (S),</w:t>
      </w:r>
    </w:p>
    <w:p w14:paraId="03E08389" w14:textId="77777777" w:rsidR="00376A55" w:rsidRDefault="00376A55" w:rsidP="00376A55">
      <w:pPr>
        <w:pStyle w:val="BodyText"/>
        <w:spacing w:before="0" w:after="0"/>
      </w:pPr>
      <w:r>
        <w:t>•</w:t>
      </w:r>
      <w:r>
        <w:tab/>
        <w:t>Calcium (Ca</w:t>
      </w:r>
      <w:r w:rsidRPr="00832C23">
        <w:rPr>
          <w:vertAlign w:val="subscript"/>
        </w:rPr>
        <w:t>2</w:t>
      </w:r>
      <w:r w:rsidRPr="00832C23">
        <w:rPr>
          <w:vertAlign w:val="superscript"/>
        </w:rPr>
        <w:t>+</w:t>
      </w:r>
      <w:r>
        <w:t>), Potassium (K</w:t>
      </w:r>
      <w:r w:rsidRPr="00832C23">
        <w:rPr>
          <w:vertAlign w:val="superscript"/>
        </w:rPr>
        <w:t>+</w:t>
      </w:r>
      <w:r>
        <w:t>), Magnesium (Mg</w:t>
      </w:r>
      <w:r w:rsidRPr="00832C23">
        <w:rPr>
          <w:vertAlign w:val="subscript"/>
        </w:rPr>
        <w:t>2</w:t>
      </w:r>
      <w:r w:rsidRPr="00832C23">
        <w:rPr>
          <w:vertAlign w:val="superscript"/>
        </w:rPr>
        <w:t>+</w:t>
      </w:r>
      <w:r>
        <w:t>), Sodium (Na</w:t>
      </w:r>
      <w:r w:rsidRPr="00832C23">
        <w:rPr>
          <w:vertAlign w:val="superscript"/>
        </w:rPr>
        <w:t>+</w:t>
      </w:r>
      <w:r>
        <w:t>)</w:t>
      </w:r>
    </w:p>
    <w:p w14:paraId="5722CB6D" w14:textId="77777777" w:rsidR="00376A55" w:rsidRDefault="00376A55" w:rsidP="00376A55">
      <w:pPr>
        <w:pStyle w:val="BodyText"/>
        <w:spacing w:before="0" w:after="0"/>
      </w:pPr>
      <w:r>
        <w:t>•</w:t>
      </w:r>
      <w:r>
        <w:tab/>
        <w:t>Acidity, Alkalinity</w:t>
      </w:r>
    </w:p>
    <w:p w14:paraId="6CE2F853" w14:textId="77777777" w:rsidR="00376A55" w:rsidRPr="00376A55" w:rsidRDefault="00376A55" w:rsidP="00376A55">
      <w:pPr>
        <w:pStyle w:val="BodyText"/>
        <w:spacing w:before="0"/>
      </w:pPr>
      <w:r>
        <w:t>•</w:t>
      </w:r>
      <w:r>
        <w:tab/>
        <w:t>Chlorophyll-a, Turbidity</w:t>
      </w:r>
    </w:p>
    <w:p w14:paraId="53069B48" w14:textId="77777777" w:rsidR="00EF4A19" w:rsidRDefault="00376A55" w:rsidP="00EF4A19">
      <w:pPr>
        <w:rPr>
          <w:rFonts w:ascii="Times New Roman" w:hAnsi="Times New Roman" w:cs="Times New Roman"/>
          <w:sz w:val="22"/>
          <w:szCs w:val="22"/>
        </w:rPr>
      </w:pPr>
      <w:r w:rsidRPr="00376A55">
        <w:rPr>
          <w:rFonts w:ascii="Times New Roman" w:hAnsi="Times New Roman" w:cs="Times New Roman"/>
          <w:sz w:val="22"/>
          <w:szCs w:val="22"/>
        </w:rPr>
        <w:t>Patterns in these data were drawn from the most recent report</w:t>
      </w:r>
      <w:r>
        <w:rPr>
          <w:rFonts w:ascii="Times New Roman" w:hAnsi="Times New Roman" w:cs="Times New Roman"/>
          <w:sz w:val="22"/>
          <w:szCs w:val="22"/>
        </w:rPr>
        <w:t xml:space="preserve"> and described </w:t>
      </w:r>
      <w:r w:rsidR="00832C23">
        <w:rPr>
          <w:rFonts w:ascii="Times New Roman" w:hAnsi="Times New Roman" w:cs="Times New Roman"/>
          <w:sz w:val="22"/>
          <w:szCs w:val="22"/>
        </w:rPr>
        <w:t>qualitatively and</w:t>
      </w:r>
      <w:r w:rsidR="00FF53DB">
        <w:rPr>
          <w:rFonts w:ascii="Times New Roman" w:hAnsi="Times New Roman" w:cs="Times New Roman"/>
          <w:sz w:val="22"/>
          <w:szCs w:val="22"/>
        </w:rPr>
        <w:t xml:space="preserve"> extrapolated according to</w:t>
      </w:r>
      <w:r>
        <w:rPr>
          <w:rFonts w:ascii="Times New Roman" w:hAnsi="Times New Roman" w:cs="Times New Roman"/>
          <w:sz w:val="22"/>
          <w:szCs w:val="22"/>
        </w:rPr>
        <w:t xml:space="preserve"> projected </w:t>
      </w:r>
      <w:r w:rsidR="00FF53DB">
        <w:rPr>
          <w:rFonts w:ascii="Times New Roman" w:hAnsi="Times New Roman" w:cs="Times New Roman"/>
          <w:sz w:val="22"/>
          <w:szCs w:val="22"/>
        </w:rPr>
        <w:t>water regimes where applicable.</w:t>
      </w:r>
      <w:bookmarkStart w:id="135" w:name="_Toc33019558"/>
      <w:bookmarkStart w:id="136" w:name="statistical-analyses"/>
      <w:bookmarkStart w:id="137" w:name="_Toc33019556"/>
      <w:bookmarkEnd w:id="133"/>
    </w:p>
    <w:p w14:paraId="35A7BE35" w14:textId="102E15CA" w:rsidR="00EF4A19" w:rsidRPr="00EF4A19" w:rsidRDefault="00EF4A19" w:rsidP="00EF4A19">
      <w:pPr>
        <w:pStyle w:val="Heading2"/>
        <w:rPr>
          <w:sz w:val="22"/>
          <w:szCs w:val="22"/>
        </w:rPr>
      </w:pPr>
      <w:r w:rsidRPr="003B09F5">
        <w:t>Statistical analyses</w:t>
      </w:r>
      <w:bookmarkEnd w:id="136"/>
      <w:bookmarkEnd w:id="137"/>
    </w:p>
    <w:p w14:paraId="7F38B8F6" w14:textId="77777777" w:rsidR="00EF4A19" w:rsidRPr="003B09F5" w:rsidRDefault="00EF4A19" w:rsidP="00EF4A19">
      <w:pPr>
        <w:pStyle w:val="FirstParagraph"/>
        <w:rPr>
          <w:rFonts w:cs="Times New Roman"/>
        </w:rPr>
      </w:pPr>
      <w:r w:rsidRPr="003B09F5">
        <w:rPr>
          <w:rFonts w:cs="Times New Roman"/>
        </w:rPr>
        <w:t xml:space="preserve">Generalised additive models (GAMs) were used to model non-linear trends in water level time series data (Wood, </w:t>
      </w:r>
      <w:hyperlink w:anchor="ref-Wood2011">
        <w:r w:rsidRPr="003B09F5">
          <w:rPr>
            <w:rStyle w:val="Hyperlink"/>
            <w:rFonts w:cs="Times New Roman"/>
            <w:color w:val="auto"/>
          </w:rPr>
          <w:t>2011</w:t>
        </w:r>
      </w:hyperlink>
      <w:r w:rsidRPr="003B09F5">
        <w:rPr>
          <w:rFonts w:cs="Times New Roman"/>
        </w:rPr>
        <w:t>). Historical water level data for each of the wetlands in this report was accessed from the DWER website (</w:t>
      </w:r>
      <w:hyperlink r:id="rId17">
        <w:r w:rsidRPr="003B09F5">
          <w:rPr>
            <w:rStyle w:val="Hyperlink"/>
            <w:rFonts w:cs="Times New Roman"/>
            <w:color w:val="auto"/>
          </w:rPr>
          <w:t>http://www.water.wa.gov.au/maps-and-data/monitoring/water-information-reporting</w:t>
        </w:r>
      </w:hyperlink>
      <w:r w:rsidRPr="003B09F5">
        <w:rPr>
          <w:rFonts w:cs="Times New Roman"/>
        </w:rPr>
        <w:t xml:space="preserve">). To simplify modelling, mean monthly water levels were calculated and used for modelling. A cyclic cubic spline with 12 dimensions was used as a smooth term to ensure there was no discontinuity between January and December water levels. To account for correlated errors, an ARMA process, nested within each year, was fitted to the residuals using the R package </w:t>
      </w:r>
      <w:r w:rsidRPr="003B09F5">
        <w:rPr>
          <w:rFonts w:cs="Times New Roman"/>
          <w:i/>
        </w:rPr>
        <w:t>nlme</w:t>
      </w:r>
      <w:r w:rsidRPr="003B09F5">
        <w:rPr>
          <w:rFonts w:cs="Times New Roman"/>
        </w:rPr>
        <w:t xml:space="preserve"> v 3.1-141 (Pinheiro et al., </w:t>
      </w:r>
      <w:hyperlink w:anchor="ref-Pinheiro2019">
        <w:r w:rsidRPr="003B09F5">
          <w:rPr>
            <w:rStyle w:val="Hyperlink"/>
            <w:rFonts w:cs="Times New Roman"/>
            <w:color w:val="auto"/>
          </w:rPr>
          <w:t>2019</w:t>
        </w:r>
      </w:hyperlink>
      <w:r w:rsidRPr="003B09F5">
        <w:rPr>
          <w:rFonts w:cs="Times New Roman"/>
        </w:rPr>
        <w:t xml:space="preserve">). All GAMs were fitted using the R package </w:t>
      </w:r>
      <w:r w:rsidRPr="003B09F5">
        <w:rPr>
          <w:rFonts w:cs="Times New Roman"/>
          <w:i/>
        </w:rPr>
        <w:t>mgcv</w:t>
      </w:r>
      <w:r w:rsidRPr="003B09F5">
        <w:rPr>
          <w:rFonts w:cs="Times New Roman"/>
        </w:rPr>
        <w:t xml:space="preserve"> v 1.8-30 (Wood, </w:t>
      </w:r>
      <w:hyperlink w:anchor="ref-Wood2019">
        <w:r w:rsidRPr="003B09F5">
          <w:rPr>
            <w:rStyle w:val="Hyperlink"/>
            <w:rFonts w:cs="Times New Roman"/>
            <w:color w:val="auto"/>
          </w:rPr>
          <w:t>2019</w:t>
        </w:r>
      </w:hyperlink>
      <w:r w:rsidRPr="003B09F5">
        <w:rPr>
          <w:rFonts w:cs="Times New Roman"/>
        </w:rPr>
        <w:t>).</w:t>
      </w:r>
      <w:ins w:id="138" w:author="Christopher Kavazos" w:date="2020-02-13T10:33:00Z">
        <w:r>
          <w:rPr>
            <w:rFonts w:cs="Times New Roman"/>
          </w:rPr>
          <w:t xml:space="preserve"> During periods when the staff </w:t>
        </w:r>
      </w:ins>
      <w:ins w:id="139" w:author="Christopher Kavazos" w:date="2020-02-13T10:35:00Z">
        <w:r>
          <w:rPr>
            <w:rFonts w:cs="Times New Roman"/>
          </w:rPr>
          <w:t>gauge</w:t>
        </w:r>
      </w:ins>
      <w:ins w:id="140" w:author="Christopher Kavazos" w:date="2020-02-13T10:33:00Z">
        <w:r>
          <w:rPr>
            <w:rFonts w:cs="Times New Roman"/>
          </w:rPr>
          <w:t xml:space="preserve"> measuring surface water levels has been dry, the minimum </w:t>
        </w:r>
      </w:ins>
      <w:ins w:id="141" w:author="Christopher Kavazos" w:date="2020-02-13T10:34:00Z">
        <w:r>
          <w:rPr>
            <w:rFonts w:cs="Times New Roman"/>
          </w:rPr>
          <w:t xml:space="preserve">reading of the staff </w:t>
        </w:r>
      </w:ins>
      <w:ins w:id="142" w:author="Christopher Kavazos" w:date="2020-02-13T10:35:00Z">
        <w:r>
          <w:rPr>
            <w:rFonts w:cs="Times New Roman"/>
          </w:rPr>
          <w:t>gauge</w:t>
        </w:r>
      </w:ins>
      <w:ins w:id="143" w:author="Christopher Kavazos" w:date="2020-02-13T10:34:00Z">
        <w:r>
          <w:rPr>
            <w:rFonts w:cs="Times New Roman"/>
          </w:rPr>
          <w:t xml:space="preserve"> has been used in the modelling. These results need to be treated with caution as water level declines </w:t>
        </w:r>
      </w:ins>
      <w:ins w:id="144" w:author="Christopher Kavazos" w:date="2020-02-13T10:35:00Z">
        <w:r>
          <w:rPr>
            <w:rFonts w:cs="Times New Roman"/>
          </w:rPr>
          <w:t>will be underestimated by our model.</w:t>
        </w:r>
      </w:ins>
    </w:p>
    <w:p w14:paraId="46A05B00" w14:textId="286FBDE8" w:rsidR="00EF4A19" w:rsidRDefault="00EF4A19" w:rsidP="00EF4A19">
      <w:pPr>
        <w:pStyle w:val="BodyText"/>
        <w:rPr>
          <w:rFonts w:cs="Times New Roman"/>
        </w:rPr>
        <w:sectPr w:rsidR="00EF4A19" w:rsidSect="0008533B">
          <w:pgSz w:w="11906" w:h="16838" w:code="9"/>
          <w:pgMar w:top="1440" w:right="1440" w:bottom="1440" w:left="1440" w:header="720" w:footer="720" w:gutter="0"/>
          <w:cols w:space="720"/>
        </w:sectPr>
      </w:pPr>
      <w:r w:rsidRPr="003B09F5">
        <w:rPr>
          <w:rFonts w:cs="Times New Roman"/>
        </w:rPr>
        <w:t xml:space="preserve">A multivariate analysis was used to explore the effects of ground/surface water level on vegetation communities. This fits a multivariate generalised linear model to the data so that the effects of species covariates (including groundwater level) on each species can be modeled (Hui, </w:t>
      </w:r>
      <w:hyperlink w:anchor="ref-Hui2016">
        <w:r w:rsidRPr="003B09F5">
          <w:rPr>
            <w:rStyle w:val="Hyperlink"/>
            <w:rFonts w:cs="Times New Roman"/>
            <w:color w:val="auto"/>
          </w:rPr>
          <w:t>2016</w:t>
        </w:r>
      </w:hyperlink>
      <w:r w:rsidRPr="003B09F5">
        <w:rPr>
          <w:rFonts w:cs="Times New Roman"/>
        </w:rPr>
        <w:t xml:space="preserve">). Species abundances (vegetation and macroinvertebrates) were fitted to negative binomial distributions and the </w:t>
      </w:r>
      <w:r w:rsidRPr="003B09F5">
        <w:rPr>
          <w:rFonts w:cs="Times New Roman"/>
        </w:rPr>
        <w:lastRenderedPageBreak/>
        <w:t xml:space="preserve">models fitted with two latent variables. The models were fitted and unconstrained model-based ordinations were carried out on the macroinvertebrate and vegetation data using the </w:t>
      </w:r>
      <w:r w:rsidRPr="003B09F5">
        <w:rPr>
          <w:rFonts w:cs="Times New Roman"/>
          <w:i/>
        </w:rPr>
        <w:t>boral</w:t>
      </w:r>
      <w:r w:rsidRPr="003B09F5">
        <w:rPr>
          <w:rFonts w:cs="Times New Roman"/>
        </w:rPr>
        <w:t xml:space="preserve"> package v 1.7 (Hui, </w:t>
      </w:r>
      <w:hyperlink w:anchor="ref-Hui2018">
        <w:r w:rsidRPr="003B09F5">
          <w:rPr>
            <w:rStyle w:val="Hyperlink"/>
            <w:rFonts w:cs="Times New Roman"/>
            <w:color w:val="auto"/>
          </w:rPr>
          <w:t>2018</w:t>
        </w:r>
      </w:hyperlink>
      <w:r w:rsidRPr="003B09F5">
        <w:rPr>
          <w:rFonts w:cs="Times New Roman"/>
        </w:rPr>
        <w:t>). The resulting ordinations enable graphical representations of communities for each wetland to be made, with points closer to each other more similar in terms of taxonomic composition than those more distant. Wetland specific boral models were run using the mean fitted water level for each survey year as a covariate in order to understand species specific interactions with water levels. All analyses were conducted using R (version 3.6.1)</w:t>
      </w:r>
    </w:p>
    <w:p w14:paraId="26271EDE" w14:textId="57B7F0DE" w:rsidR="001D584F" w:rsidRPr="003B09F5" w:rsidRDefault="003E5B43">
      <w:pPr>
        <w:pStyle w:val="Heading1"/>
        <w:rPr>
          <w:rFonts w:cs="Times New Roman"/>
        </w:rPr>
      </w:pPr>
      <w:r>
        <w:rPr>
          <w:rFonts w:cs="Times New Roman"/>
        </w:rPr>
        <w:lastRenderedPageBreak/>
        <w:t xml:space="preserve">Tasks 1-3: </w:t>
      </w:r>
      <w:r w:rsidR="00AA1E83">
        <w:rPr>
          <w:rFonts w:cs="Times New Roman"/>
        </w:rPr>
        <w:t>Assessment of 2030 proposed minimum thresholds</w:t>
      </w:r>
      <w:bookmarkEnd w:id="135"/>
    </w:p>
    <w:p w14:paraId="67575272" w14:textId="344DF12D" w:rsidR="00B2585B" w:rsidRDefault="005D6919" w:rsidP="00B2585B">
      <w:pPr>
        <w:pStyle w:val="FirstParagraph"/>
        <w:rPr>
          <w:rFonts w:cs="Times New Roman"/>
        </w:rPr>
      </w:pPr>
      <w:r w:rsidRPr="003B09F5">
        <w:rPr>
          <w:rFonts w:cs="Times New Roman"/>
        </w:rPr>
        <w:t xml:space="preserve">This section provides an </w:t>
      </w:r>
      <w:r w:rsidR="00590956" w:rsidRPr="003B09F5">
        <w:rPr>
          <w:rFonts w:cs="Times New Roman"/>
        </w:rPr>
        <w:t>assessment</w:t>
      </w:r>
      <w:r w:rsidRPr="003B09F5">
        <w:rPr>
          <w:rFonts w:cs="Times New Roman"/>
        </w:rPr>
        <w:t xml:space="preserve"> for each wetland on what effect the proposed</w:t>
      </w:r>
      <w:r w:rsidR="00172E4D">
        <w:rPr>
          <w:rFonts w:cs="Times New Roman"/>
        </w:rPr>
        <w:t xml:space="preserve"> 2030</w:t>
      </w:r>
      <w:r w:rsidRPr="003B09F5">
        <w:rPr>
          <w:rFonts w:cs="Times New Roman"/>
        </w:rPr>
        <w:t xml:space="preserve"> absolute minimum threshold water levels will have on the original site management objectives and values as well as possible effects on species composition, key, priority or threatened species and existing ecohydrological states. For each wetland, a description of past hydrological patterns </w:t>
      </w:r>
      <w:r w:rsidR="00590956" w:rsidRPr="003B09F5">
        <w:rPr>
          <w:rFonts w:cs="Times New Roman"/>
        </w:rPr>
        <w:t>is</w:t>
      </w:r>
      <w:r w:rsidRPr="003B09F5">
        <w:rPr>
          <w:rFonts w:cs="Times New Roman"/>
        </w:rPr>
        <w:t xml:space="preserve"> provided with an emphasis on understanding period</w:t>
      </w:r>
      <w:r w:rsidR="006F391E">
        <w:rPr>
          <w:rFonts w:cs="Times New Roman"/>
        </w:rPr>
        <w:t>s</w:t>
      </w:r>
      <w:r w:rsidRPr="003B09F5">
        <w:rPr>
          <w:rFonts w:cs="Times New Roman"/>
        </w:rPr>
        <w:t xml:space="preserve"> of changing hydrological regimes. A summary table is provided that details the ecological consequences of the proposed changes on the site </w:t>
      </w:r>
      <w:r w:rsidR="00590956" w:rsidRPr="003B09F5">
        <w:rPr>
          <w:rFonts w:cs="Times New Roman"/>
        </w:rPr>
        <w:t>management</w:t>
      </w:r>
      <w:r w:rsidRPr="003B09F5">
        <w:rPr>
          <w:rFonts w:cs="Times New Roman"/>
        </w:rPr>
        <w:t xml:space="preserve"> objectives and values. These summaries are based on a thorough analysis of aquatic macroinvertebrate and wetland vegetation data from systematic annual surveys, when available. The details of these analyses are provided in </w:t>
      </w:r>
      <w:r w:rsidR="00A14ACE">
        <w:rPr>
          <w:rFonts w:cs="Times New Roman"/>
        </w:rPr>
        <w:t xml:space="preserve">Appendix </w:t>
      </w:r>
      <w:r w:rsidR="0099466E">
        <w:rPr>
          <w:rFonts w:cs="Times New Roman"/>
        </w:rPr>
        <w:t>2</w:t>
      </w:r>
      <w:r w:rsidR="00BC4742">
        <w:rPr>
          <w:rFonts w:cs="Times New Roman"/>
        </w:rPr>
        <w:t xml:space="preserve"> which</w:t>
      </w:r>
      <w:r w:rsidRPr="003B09F5">
        <w:rPr>
          <w:rFonts w:cs="Times New Roman"/>
        </w:rPr>
        <w:t xml:space="preserve"> </w:t>
      </w:r>
      <w:r w:rsidR="00BC4742">
        <w:rPr>
          <w:rFonts w:cs="Times New Roman"/>
        </w:rPr>
        <w:t xml:space="preserve">details </w:t>
      </w:r>
      <w:r w:rsidRPr="003B09F5">
        <w:rPr>
          <w:rFonts w:cs="Times New Roman"/>
        </w:rPr>
        <w:t>patterns of change and predicted future effects for water quality, aquatic macroinvertebrates and vegetation.</w:t>
      </w:r>
      <w:bookmarkStart w:id="145" w:name="lake-goollelal"/>
    </w:p>
    <w:p w14:paraId="1C02C7F1" w14:textId="40F0ADFB" w:rsidR="00B2585B" w:rsidRDefault="00B2585B" w:rsidP="00B2585B">
      <w:pPr>
        <w:pStyle w:val="BodyText"/>
      </w:pPr>
      <w:r>
        <w:t>Summary table (</w:t>
      </w:r>
      <w:r>
        <w:fldChar w:fldCharType="begin"/>
      </w:r>
      <w:r>
        <w:instrText xml:space="preserve"> REF _Ref26196415 \h </w:instrText>
      </w:r>
      <w:r>
        <w:fldChar w:fldCharType="separate"/>
      </w:r>
      <w:r w:rsidR="00344A1B" w:rsidRPr="003B09F5">
        <w:rPr>
          <w:rFonts w:cs="Times New Roman"/>
        </w:rPr>
        <w:t xml:space="preserve">Table </w:t>
      </w:r>
      <w:r w:rsidR="00344A1B">
        <w:rPr>
          <w:rFonts w:cs="Times New Roman"/>
          <w:noProof/>
        </w:rPr>
        <w:t>2</w:t>
      </w:r>
      <w:r>
        <w:fldChar w:fldCharType="end"/>
      </w:r>
      <w:r>
        <w:t>)</w:t>
      </w:r>
    </w:p>
    <w:p w14:paraId="31BD2AF0" w14:textId="77777777" w:rsidR="00B2585B" w:rsidRPr="00957A15" w:rsidRDefault="00B2585B" w:rsidP="00B2585B">
      <w:pPr>
        <w:pStyle w:val="BodyText"/>
      </w:pPr>
    </w:p>
    <w:p w14:paraId="4125107B" w14:textId="77777777" w:rsidR="00B2585B" w:rsidRDefault="00B2585B" w:rsidP="00B2585B">
      <w:pPr>
        <w:pStyle w:val="TableCaption"/>
        <w:rPr>
          <w:rFonts w:ascii="Times New Roman" w:hAnsi="Times New Roman" w:cs="Times New Roman"/>
        </w:rPr>
        <w:sectPr w:rsidR="00B2585B" w:rsidSect="0008533B">
          <w:pgSz w:w="11906" w:h="16838" w:code="9"/>
          <w:pgMar w:top="1440" w:right="1440" w:bottom="1440" w:left="1440" w:header="720" w:footer="720" w:gutter="0"/>
          <w:cols w:space="720"/>
        </w:sectPr>
      </w:pPr>
      <w:bookmarkStart w:id="146" w:name="_Ref25922576"/>
    </w:p>
    <w:p w14:paraId="45F6099D" w14:textId="04C41CC1" w:rsidR="00B2585B" w:rsidRPr="003B09F5" w:rsidRDefault="00B2585B" w:rsidP="00B2585B">
      <w:pPr>
        <w:pStyle w:val="TableCaption"/>
        <w:rPr>
          <w:rFonts w:ascii="Times New Roman" w:hAnsi="Times New Roman" w:cs="Times New Roman"/>
        </w:rPr>
      </w:pPr>
      <w:bookmarkStart w:id="147" w:name="_Ref26196415"/>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344A1B">
        <w:rPr>
          <w:rFonts w:ascii="Times New Roman" w:hAnsi="Times New Roman" w:cs="Times New Roman"/>
          <w:noProof/>
        </w:rPr>
        <w:t>2</w:t>
      </w:r>
      <w:r w:rsidRPr="003B09F5">
        <w:rPr>
          <w:rFonts w:ascii="Times New Roman" w:hAnsi="Times New Roman" w:cs="Times New Roman"/>
        </w:rPr>
        <w:fldChar w:fldCharType="end"/>
      </w:r>
      <w:bookmarkEnd w:id="146"/>
      <w:bookmarkEnd w:id="147"/>
      <w:r w:rsidRPr="003B09F5">
        <w:rPr>
          <w:rFonts w:ascii="Times New Roman" w:hAnsi="Times New Roman" w:cs="Times New Roman"/>
        </w:rPr>
        <w:t xml:space="preserve"> Summary of ecological consequences of revised thresholds in terms of compliance of stated site values and site management objectives at wetlands on Gnangara </w:t>
      </w:r>
      <w:r w:rsidRPr="003B09F5">
        <w:rPr>
          <w:rFonts w:cs="Times New Roman"/>
        </w:rPr>
        <w:t>Groundwater System</w:t>
      </w:r>
      <w:r w:rsidRPr="003B09F5">
        <w:rPr>
          <w:rFonts w:ascii="Times New Roman" w:hAnsi="Times New Roman" w:cs="Times New Roman"/>
        </w:rPr>
        <w:t>.</w:t>
      </w:r>
    </w:p>
    <w:tbl>
      <w:tblPr>
        <w:tblStyle w:val="Table"/>
        <w:tblW w:w="5000" w:type="pct"/>
        <w:tblLook w:val="07E0" w:firstRow="1" w:lastRow="1" w:firstColumn="1" w:lastColumn="1" w:noHBand="1" w:noVBand="1"/>
      </w:tblPr>
      <w:tblGrid>
        <w:gridCol w:w="1642"/>
        <w:gridCol w:w="1500"/>
        <w:gridCol w:w="1536"/>
        <w:gridCol w:w="9280"/>
      </w:tblGrid>
      <w:tr w:rsidR="00B2585B" w:rsidRPr="003B09F5" w14:paraId="45C90EAD" w14:textId="77777777" w:rsidTr="00B2585B">
        <w:trPr>
          <w:cantSplit/>
        </w:trPr>
        <w:tc>
          <w:tcPr>
            <w:tcW w:w="0" w:type="auto"/>
            <w:tcBorders>
              <w:bottom w:val="single" w:sz="0" w:space="0" w:color="auto"/>
            </w:tcBorders>
            <w:vAlign w:val="center"/>
          </w:tcPr>
          <w:p w14:paraId="0ADB9817" w14:textId="77777777" w:rsidR="00B2585B" w:rsidRPr="003B09F5" w:rsidRDefault="00B2585B" w:rsidP="00B2585B">
            <w:pPr>
              <w:pStyle w:val="Compact"/>
              <w:jc w:val="center"/>
              <w:rPr>
                <w:rFonts w:cs="Times New Roman"/>
              </w:rPr>
            </w:pPr>
            <w:r w:rsidRPr="003B09F5">
              <w:rPr>
                <w:rFonts w:cs="Times New Roman"/>
              </w:rPr>
              <w:t>Wetland</w:t>
            </w:r>
          </w:p>
        </w:tc>
        <w:tc>
          <w:tcPr>
            <w:tcW w:w="0" w:type="auto"/>
            <w:tcBorders>
              <w:bottom w:val="single" w:sz="0" w:space="0" w:color="auto"/>
            </w:tcBorders>
            <w:vAlign w:val="center"/>
          </w:tcPr>
          <w:p w14:paraId="25666BD8" w14:textId="77777777" w:rsidR="00B2585B" w:rsidRPr="003B09F5" w:rsidRDefault="00B2585B" w:rsidP="00B2585B">
            <w:pPr>
              <w:pStyle w:val="Compact"/>
              <w:jc w:val="center"/>
              <w:rPr>
                <w:rFonts w:cs="Times New Roman"/>
              </w:rPr>
            </w:pPr>
            <w:r w:rsidRPr="003B09F5">
              <w:rPr>
                <w:rFonts w:cs="Times New Roman"/>
              </w:rPr>
              <w:t>Current Threshold (mAHD)</w:t>
            </w:r>
          </w:p>
        </w:tc>
        <w:tc>
          <w:tcPr>
            <w:tcW w:w="0" w:type="auto"/>
            <w:tcBorders>
              <w:bottom w:val="single" w:sz="0" w:space="0" w:color="auto"/>
            </w:tcBorders>
            <w:vAlign w:val="center"/>
          </w:tcPr>
          <w:p w14:paraId="65440DDD" w14:textId="77777777" w:rsidR="00B2585B" w:rsidRPr="003B09F5" w:rsidRDefault="00B2585B" w:rsidP="00B2585B">
            <w:pPr>
              <w:pStyle w:val="Compact"/>
              <w:jc w:val="center"/>
              <w:rPr>
                <w:rFonts w:cs="Times New Roman"/>
              </w:rPr>
            </w:pPr>
            <w:r w:rsidRPr="003B09F5">
              <w:rPr>
                <w:rFonts w:cs="Times New Roman"/>
              </w:rPr>
              <w:t>Proposed Threshold (mAHD)</w:t>
            </w:r>
          </w:p>
        </w:tc>
        <w:tc>
          <w:tcPr>
            <w:tcW w:w="0" w:type="auto"/>
            <w:tcBorders>
              <w:bottom w:val="single" w:sz="0" w:space="0" w:color="auto"/>
            </w:tcBorders>
            <w:vAlign w:val="center"/>
          </w:tcPr>
          <w:p w14:paraId="7ED4D3AA" w14:textId="77777777" w:rsidR="00B2585B" w:rsidRPr="003B09F5" w:rsidRDefault="00B2585B" w:rsidP="00B2585B">
            <w:pPr>
              <w:pStyle w:val="Compact"/>
              <w:jc w:val="center"/>
              <w:rPr>
                <w:rFonts w:cs="Times New Roman"/>
              </w:rPr>
            </w:pPr>
            <w:r w:rsidRPr="003B09F5">
              <w:rPr>
                <w:rFonts w:cs="Times New Roman"/>
              </w:rPr>
              <w:t>Ecological consequences</w:t>
            </w:r>
          </w:p>
        </w:tc>
      </w:tr>
      <w:tr w:rsidR="00B2585B" w:rsidRPr="003B09F5" w14:paraId="0F2132F3" w14:textId="77777777" w:rsidTr="00B2585B">
        <w:trPr>
          <w:cantSplit/>
        </w:trPr>
        <w:tc>
          <w:tcPr>
            <w:tcW w:w="0" w:type="auto"/>
            <w:vAlign w:val="center"/>
          </w:tcPr>
          <w:p w14:paraId="4D44EEAB" w14:textId="77777777" w:rsidR="00B2585B" w:rsidRPr="003B09F5" w:rsidRDefault="00B2585B" w:rsidP="00B2585B">
            <w:pPr>
              <w:pStyle w:val="Compact"/>
              <w:jc w:val="left"/>
              <w:rPr>
                <w:rFonts w:cs="Times New Roman"/>
              </w:rPr>
            </w:pPr>
            <w:r w:rsidRPr="003B09F5">
              <w:rPr>
                <w:rFonts w:cs="Times New Roman"/>
              </w:rPr>
              <w:t>Lake Goollelal</w:t>
            </w:r>
          </w:p>
        </w:tc>
        <w:tc>
          <w:tcPr>
            <w:tcW w:w="0" w:type="auto"/>
            <w:vAlign w:val="center"/>
          </w:tcPr>
          <w:p w14:paraId="6884FE92" w14:textId="77777777" w:rsidR="00B2585B" w:rsidRPr="003B09F5" w:rsidRDefault="00B2585B" w:rsidP="00B2585B">
            <w:pPr>
              <w:pStyle w:val="Compact"/>
              <w:jc w:val="center"/>
              <w:rPr>
                <w:rFonts w:cs="Times New Roman"/>
              </w:rPr>
            </w:pPr>
            <w:r w:rsidRPr="003B09F5">
              <w:rPr>
                <w:rFonts w:cs="Times New Roman"/>
              </w:rPr>
              <w:t>26.0</w:t>
            </w:r>
          </w:p>
        </w:tc>
        <w:tc>
          <w:tcPr>
            <w:tcW w:w="0" w:type="auto"/>
            <w:vAlign w:val="center"/>
          </w:tcPr>
          <w:p w14:paraId="512708D2" w14:textId="77777777" w:rsidR="00B2585B" w:rsidRPr="003B09F5" w:rsidRDefault="00B2585B" w:rsidP="00B2585B">
            <w:pPr>
              <w:pStyle w:val="Compact"/>
              <w:jc w:val="center"/>
              <w:rPr>
                <w:rFonts w:cs="Times New Roman"/>
              </w:rPr>
            </w:pPr>
            <w:r w:rsidRPr="003B09F5">
              <w:rPr>
                <w:rFonts w:cs="Times New Roman"/>
              </w:rPr>
              <w:t>26.4</w:t>
            </w:r>
          </w:p>
        </w:tc>
        <w:tc>
          <w:tcPr>
            <w:tcW w:w="0" w:type="auto"/>
          </w:tcPr>
          <w:p w14:paraId="618A3BB3" w14:textId="77777777" w:rsidR="00B2585B" w:rsidRPr="003B09F5" w:rsidRDefault="00B2585B" w:rsidP="00673E66">
            <w:pPr>
              <w:pStyle w:val="Compact"/>
              <w:rPr>
                <w:rFonts w:cs="Times New Roman"/>
              </w:rPr>
            </w:pPr>
            <w:r w:rsidRPr="003B09F5">
              <w:rPr>
                <w:rFonts w:cs="Times New Roman"/>
              </w:rPr>
              <w:t>The lake will remain permanently inundated at similar levels as present. Fringing vegetation will persist and provide habitat for the current diversity of aquatic invertebrates. The site will continue acting as a drought refuge for water birds and provide important habitat to important native fish species.</w:t>
            </w:r>
          </w:p>
        </w:tc>
      </w:tr>
      <w:tr w:rsidR="00B2585B" w:rsidRPr="003B09F5" w14:paraId="196648B7" w14:textId="77777777" w:rsidTr="00B2585B">
        <w:trPr>
          <w:cantSplit/>
        </w:trPr>
        <w:tc>
          <w:tcPr>
            <w:tcW w:w="0" w:type="auto"/>
            <w:vAlign w:val="center"/>
          </w:tcPr>
          <w:p w14:paraId="07AC3D7E" w14:textId="77777777" w:rsidR="00B2585B" w:rsidRPr="003B09F5" w:rsidRDefault="00B2585B" w:rsidP="00B2585B">
            <w:pPr>
              <w:pStyle w:val="Compact"/>
              <w:jc w:val="left"/>
              <w:rPr>
                <w:rFonts w:cs="Times New Roman"/>
              </w:rPr>
            </w:pPr>
            <w:r w:rsidRPr="003B09F5">
              <w:rPr>
                <w:rFonts w:cs="Times New Roman"/>
              </w:rPr>
              <w:t>Loch McNess</w:t>
            </w:r>
          </w:p>
        </w:tc>
        <w:tc>
          <w:tcPr>
            <w:tcW w:w="0" w:type="auto"/>
            <w:vAlign w:val="center"/>
          </w:tcPr>
          <w:p w14:paraId="75BFBA80" w14:textId="77777777" w:rsidR="00B2585B" w:rsidRPr="003B09F5" w:rsidRDefault="00B2585B" w:rsidP="00B2585B">
            <w:pPr>
              <w:pStyle w:val="Compact"/>
              <w:jc w:val="center"/>
              <w:rPr>
                <w:rFonts w:cs="Times New Roman"/>
              </w:rPr>
            </w:pPr>
            <w:r w:rsidRPr="003B09F5">
              <w:rPr>
                <w:rFonts w:cs="Times New Roman"/>
              </w:rPr>
              <w:t>6.95</w:t>
            </w:r>
          </w:p>
        </w:tc>
        <w:tc>
          <w:tcPr>
            <w:tcW w:w="0" w:type="auto"/>
            <w:vAlign w:val="center"/>
          </w:tcPr>
          <w:p w14:paraId="5762B563" w14:textId="77777777" w:rsidR="00B2585B" w:rsidRPr="003B09F5" w:rsidRDefault="00B2585B" w:rsidP="00B2585B">
            <w:pPr>
              <w:pStyle w:val="Compact"/>
              <w:jc w:val="center"/>
              <w:rPr>
                <w:rFonts w:cs="Times New Roman"/>
              </w:rPr>
            </w:pPr>
            <w:r w:rsidRPr="003B09F5">
              <w:rPr>
                <w:rFonts w:cs="Times New Roman"/>
              </w:rPr>
              <w:t>6.20</w:t>
            </w:r>
          </w:p>
        </w:tc>
        <w:tc>
          <w:tcPr>
            <w:tcW w:w="0" w:type="auto"/>
          </w:tcPr>
          <w:p w14:paraId="00D57E98" w14:textId="77777777" w:rsidR="00B2585B" w:rsidRPr="003B09F5" w:rsidRDefault="00B2585B" w:rsidP="00673E66">
            <w:pPr>
              <w:pStyle w:val="Compact"/>
              <w:rPr>
                <w:rFonts w:cs="Times New Roman"/>
              </w:rPr>
            </w:pPr>
            <w:r w:rsidRPr="003B09F5">
              <w:rPr>
                <w:rFonts w:cs="Times New Roman"/>
              </w:rPr>
              <w:t xml:space="preserve">Declines in groundwater have caused major shifts in vegetation and aquatic invertebrate communities. In particular, the unique assemblage of macroinvertebrates present within the lake has been replaced by common taxa and nuisance species. Declining water levels have also caused the disappearance of </w:t>
            </w:r>
            <w:r w:rsidRPr="003B09F5">
              <w:rPr>
                <w:rFonts w:cs="Times New Roman"/>
                <w:i/>
              </w:rPr>
              <w:t>B. articulata</w:t>
            </w:r>
            <w:r w:rsidRPr="003B09F5">
              <w:rPr>
                <w:rFonts w:cs="Times New Roman"/>
              </w:rPr>
              <w:t>, an important fringing macrophyte. Declining water levels have also caused significant increases in nutrient levels and sustained low water levels are likely to have serious consequences for an important population of Rakal</w:t>
            </w:r>
            <w:commentRangeStart w:id="148"/>
            <w:r w:rsidRPr="003B09F5">
              <w:rPr>
                <w:rFonts w:cs="Times New Roman"/>
              </w:rPr>
              <w:t>i. Under the revised abstraction plans, these ecological shifts are likely to persist into the future and typical characteristics and ecological processes once a feature of the system before the 2003 water level decline will not return.</w:t>
            </w:r>
            <w:commentRangeEnd w:id="148"/>
            <w:r>
              <w:rPr>
                <w:rStyle w:val="CommentReference"/>
                <w:rFonts w:asciiTheme="minorHAnsi" w:hAnsiTheme="minorHAnsi"/>
              </w:rPr>
              <w:commentReference w:id="148"/>
            </w:r>
          </w:p>
        </w:tc>
      </w:tr>
      <w:tr w:rsidR="00B2585B" w:rsidRPr="003B09F5" w14:paraId="20849FDF" w14:textId="77777777" w:rsidTr="00B2585B">
        <w:trPr>
          <w:cantSplit/>
        </w:trPr>
        <w:tc>
          <w:tcPr>
            <w:tcW w:w="0" w:type="auto"/>
            <w:vAlign w:val="center"/>
          </w:tcPr>
          <w:p w14:paraId="04005081" w14:textId="77777777" w:rsidR="00B2585B" w:rsidRPr="003B09F5" w:rsidRDefault="00B2585B" w:rsidP="00B2585B">
            <w:pPr>
              <w:pStyle w:val="Compact"/>
              <w:jc w:val="left"/>
              <w:rPr>
                <w:rFonts w:cs="Times New Roman"/>
              </w:rPr>
            </w:pPr>
            <w:r w:rsidRPr="003B09F5">
              <w:rPr>
                <w:rFonts w:cs="Times New Roman"/>
              </w:rPr>
              <w:t>Lake Yonderup</w:t>
            </w:r>
          </w:p>
        </w:tc>
        <w:tc>
          <w:tcPr>
            <w:tcW w:w="0" w:type="auto"/>
            <w:vAlign w:val="center"/>
          </w:tcPr>
          <w:p w14:paraId="1B1D1070" w14:textId="77777777" w:rsidR="00B2585B" w:rsidRPr="003B09F5" w:rsidRDefault="00B2585B" w:rsidP="00B2585B">
            <w:pPr>
              <w:pStyle w:val="Compact"/>
              <w:jc w:val="center"/>
              <w:rPr>
                <w:rFonts w:cs="Times New Roman"/>
              </w:rPr>
            </w:pPr>
            <w:r w:rsidRPr="003B09F5">
              <w:rPr>
                <w:rFonts w:cs="Times New Roman"/>
              </w:rPr>
              <w:t>5.9</w:t>
            </w:r>
          </w:p>
        </w:tc>
        <w:tc>
          <w:tcPr>
            <w:tcW w:w="0" w:type="auto"/>
            <w:vAlign w:val="center"/>
          </w:tcPr>
          <w:p w14:paraId="450C50EC" w14:textId="77777777" w:rsidR="00B2585B" w:rsidRPr="003B09F5" w:rsidRDefault="00B2585B" w:rsidP="00B2585B">
            <w:pPr>
              <w:pStyle w:val="Compact"/>
              <w:jc w:val="center"/>
              <w:rPr>
                <w:rFonts w:cs="Times New Roman"/>
              </w:rPr>
            </w:pPr>
            <w:r w:rsidRPr="003B09F5">
              <w:rPr>
                <w:rFonts w:cs="Times New Roman"/>
              </w:rPr>
              <w:t>5.7</w:t>
            </w:r>
          </w:p>
        </w:tc>
        <w:tc>
          <w:tcPr>
            <w:tcW w:w="0" w:type="auto"/>
          </w:tcPr>
          <w:p w14:paraId="048940B9" w14:textId="77777777" w:rsidR="00B2585B" w:rsidRPr="003B09F5" w:rsidRDefault="00B2585B" w:rsidP="00673E66">
            <w:pPr>
              <w:pStyle w:val="Compact"/>
              <w:rPr>
                <w:rFonts w:cs="Times New Roman"/>
              </w:rPr>
            </w:pPr>
            <w:r w:rsidRPr="003B09F5">
              <w:rPr>
                <w:rFonts w:cs="Times New Roman"/>
              </w:rPr>
              <w:t>The stable hydrological regime is not likely to return to this wetland if the wetland remains non-compliant with the current ministerial threshold. Nonetheless, the aquatic macroinvertebrate community has remained relatively stable in composition, a feature likely to persist if further declines do not occur. Further declines in water level before 20</w:t>
            </w:r>
            <w:r>
              <w:rPr>
                <w:rFonts w:cs="Times New Roman"/>
              </w:rPr>
              <w:t>30</w:t>
            </w:r>
            <w:r w:rsidRPr="003B09F5">
              <w:rPr>
                <w:rFonts w:cs="Times New Roman"/>
              </w:rPr>
              <w:t xml:space="preserve"> may cause significant changes in water quality, especially nitrogen levels, which may impact aquatic invertebrate communities before the revised thresholds are applicable. Higher water levels than current (approximate minimum levels of 5.5 mAHD) may have beneficial effects for surrounding </w:t>
            </w:r>
            <w:r w:rsidRPr="003B09F5">
              <w:rPr>
                <w:rFonts w:cs="Times New Roman"/>
                <w:i/>
              </w:rPr>
              <w:t>Banksia</w:t>
            </w:r>
            <w:r w:rsidRPr="003B09F5">
              <w:rPr>
                <w:rFonts w:cs="Times New Roman"/>
              </w:rPr>
              <w:t xml:space="preserve"> woodland and fringing vegetation.</w:t>
            </w:r>
          </w:p>
        </w:tc>
      </w:tr>
      <w:tr w:rsidR="00B2585B" w:rsidRPr="003B09F5" w14:paraId="58A3A604" w14:textId="77777777" w:rsidTr="00B2585B">
        <w:trPr>
          <w:cantSplit/>
        </w:trPr>
        <w:tc>
          <w:tcPr>
            <w:tcW w:w="0" w:type="auto"/>
            <w:vAlign w:val="center"/>
          </w:tcPr>
          <w:p w14:paraId="1AF5FD5D" w14:textId="77777777" w:rsidR="00B2585B" w:rsidRPr="003B09F5" w:rsidRDefault="00B2585B" w:rsidP="00B2585B">
            <w:pPr>
              <w:pStyle w:val="Compact"/>
              <w:jc w:val="left"/>
              <w:rPr>
                <w:rFonts w:cs="Times New Roman"/>
              </w:rPr>
            </w:pPr>
            <w:r w:rsidRPr="003B09F5">
              <w:rPr>
                <w:rFonts w:cs="Times New Roman"/>
              </w:rPr>
              <w:t>Lake Joondalup</w:t>
            </w:r>
          </w:p>
        </w:tc>
        <w:tc>
          <w:tcPr>
            <w:tcW w:w="0" w:type="auto"/>
            <w:vAlign w:val="center"/>
          </w:tcPr>
          <w:p w14:paraId="6A0599F8" w14:textId="77777777" w:rsidR="00B2585B" w:rsidRPr="003B09F5" w:rsidRDefault="00B2585B" w:rsidP="00B2585B">
            <w:pPr>
              <w:pStyle w:val="Compact"/>
              <w:jc w:val="center"/>
              <w:rPr>
                <w:rFonts w:cs="Times New Roman"/>
              </w:rPr>
            </w:pPr>
            <w:r w:rsidRPr="003B09F5">
              <w:rPr>
                <w:rFonts w:cs="Times New Roman"/>
              </w:rPr>
              <w:t>15.8</w:t>
            </w:r>
          </w:p>
        </w:tc>
        <w:tc>
          <w:tcPr>
            <w:tcW w:w="0" w:type="auto"/>
            <w:vAlign w:val="center"/>
          </w:tcPr>
          <w:p w14:paraId="73F0C058" w14:textId="77777777" w:rsidR="00B2585B" w:rsidRPr="003B09F5" w:rsidRDefault="00B2585B" w:rsidP="00B2585B">
            <w:pPr>
              <w:pStyle w:val="Compact"/>
              <w:jc w:val="center"/>
              <w:rPr>
                <w:rFonts w:cs="Times New Roman"/>
              </w:rPr>
            </w:pPr>
            <w:r w:rsidRPr="003B09F5">
              <w:rPr>
                <w:rFonts w:cs="Times New Roman"/>
              </w:rPr>
              <w:t>16.2</w:t>
            </w:r>
          </w:p>
        </w:tc>
        <w:tc>
          <w:tcPr>
            <w:tcW w:w="0" w:type="auto"/>
          </w:tcPr>
          <w:p w14:paraId="760FD678" w14:textId="77777777" w:rsidR="00B2585B" w:rsidRPr="003B09F5" w:rsidRDefault="00B2585B" w:rsidP="00673E66">
            <w:pPr>
              <w:pStyle w:val="Compact"/>
              <w:rPr>
                <w:rFonts w:cs="Times New Roman"/>
              </w:rPr>
            </w:pPr>
            <w:r w:rsidRPr="003B09F5">
              <w:rPr>
                <w:rFonts w:cs="Times New Roman"/>
              </w:rPr>
              <w:t>The proposed thresholds will see water levels maintained at levels higher than current levels. This will have a positive impact for fringing sedge vegetation and fish and bird habitat. There is the possibility that terrestrial vegetation occurring at higher elevations in the basin, may be squeezed as further migration up-slope become hampered by surrounding urbanisation. Nutrient enrichment remains an issue for the lake and further increases in nutrient levels may cause a shift in ecological processes and change the character of the lake.</w:t>
            </w:r>
          </w:p>
        </w:tc>
      </w:tr>
      <w:tr w:rsidR="00B2585B" w:rsidRPr="003B09F5" w14:paraId="1B349EEF" w14:textId="77777777" w:rsidTr="00B2585B">
        <w:trPr>
          <w:cantSplit/>
        </w:trPr>
        <w:tc>
          <w:tcPr>
            <w:tcW w:w="0" w:type="auto"/>
            <w:vAlign w:val="center"/>
          </w:tcPr>
          <w:p w14:paraId="1924BB00" w14:textId="77777777" w:rsidR="00B2585B" w:rsidRPr="003B09F5" w:rsidRDefault="00B2585B" w:rsidP="00B2585B">
            <w:pPr>
              <w:pStyle w:val="Compact"/>
              <w:jc w:val="left"/>
              <w:rPr>
                <w:rFonts w:cs="Times New Roman"/>
              </w:rPr>
            </w:pPr>
            <w:r w:rsidRPr="003B09F5">
              <w:rPr>
                <w:rFonts w:cs="Times New Roman"/>
              </w:rPr>
              <w:lastRenderedPageBreak/>
              <w:t>Lake Mariginiup</w:t>
            </w:r>
          </w:p>
        </w:tc>
        <w:tc>
          <w:tcPr>
            <w:tcW w:w="0" w:type="auto"/>
            <w:vAlign w:val="center"/>
          </w:tcPr>
          <w:p w14:paraId="3126B6C8" w14:textId="77777777" w:rsidR="00B2585B" w:rsidRPr="003B09F5" w:rsidRDefault="00B2585B" w:rsidP="00B2585B">
            <w:pPr>
              <w:pStyle w:val="Compact"/>
              <w:jc w:val="center"/>
              <w:rPr>
                <w:rFonts w:cs="Times New Roman"/>
              </w:rPr>
            </w:pPr>
            <w:r w:rsidRPr="003B09F5">
              <w:rPr>
                <w:rFonts w:cs="Times New Roman"/>
              </w:rPr>
              <w:t>41.5</w:t>
            </w:r>
          </w:p>
        </w:tc>
        <w:tc>
          <w:tcPr>
            <w:tcW w:w="0" w:type="auto"/>
            <w:vAlign w:val="center"/>
          </w:tcPr>
          <w:p w14:paraId="353EF0F2" w14:textId="77777777" w:rsidR="00B2585B" w:rsidRPr="003B09F5" w:rsidRDefault="00B2585B" w:rsidP="00B2585B">
            <w:pPr>
              <w:pStyle w:val="Compact"/>
              <w:jc w:val="center"/>
              <w:rPr>
                <w:rFonts w:cs="Times New Roman"/>
              </w:rPr>
            </w:pPr>
            <w:r w:rsidRPr="003B09F5">
              <w:rPr>
                <w:rFonts w:cs="Times New Roman"/>
              </w:rPr>
              <w:t>42.1</w:t>
            </w:r>
          </w:p>
        </w:tc>
        <w:tc>
          <w:tcPr>
            <w:tcW w:w="0" w:type="auto"/>
          </w:tcPr>
          <w:p w14:paraId="4AAE4908" w14:textId="77777777" w:rsidR="00B2585B" w:rsidRPr="003B09F5" w:rsidRDefault="00B2585B" w:rsidP="00673E66">
            <w:pPr>
              <w:pStyle w:val="Compact"/>
              <w:rPr>
                <w:rFonts w:cs="Times New Roman"/>
              </w:rPr>
            </w:pPr>
            <w:r w:rsidRPr="003B09F5">
              <w:rPr>
                <w:rFonts w:cs="Times New Roman"/>
              </w:rPr>
              <w:t xml:space="preserve">The predicted increases in water levels may be sufficient to halt acidification of the lake. It is possible to restore the water quality of the lake, but this requires the sediments to have sufficient capacity to buffer the acidification once re-wetted. Nonetheless, if acidification cannot be reversed, the current assemblage of macro-invertebrates is likely to persist. The proposed changes to groundwater levels will enhance the extent of habitat available to wading birds and, over a period of decades, restore </w:t>
            </w:r>
            <w:r w:rsidRPr="003B09F5">
              <w:rPr>
                <w:rFonts w:cs="Times New Roman"/>
                <w:i/>
              </w:rPr>
              <w:t>E. rudis</w:t>
            </w:r>
            <w:r w:rsidRPr="003B09F5">
              <w:rPr>
                <w:rFonts w:cs="Times New Roman"/>
              </w:rPr>
              <w:t xml:space="preserve"> woodland. Given the decline in water level and the acidification that has occurred, it is unlikely that the native fish </w:t>
            </w:r>
            <w:r w:rsidRPr="003B09F5">
              <w:rPr>
                <w:rFonts w:cs="Times New Roman"/>
                <w:i/>
              </w:rPr>
              <w:t>P. olorum</w:t>
            </w:r>
            <w:r w:rsidRPr="003B09F5">
              <w:rPr>
                <w:rFonts w:cs="Times New Roman"/>
              </w:rPr>
              <w:t xml:space="preserve"> is locally extinct from the lake and will not return unless water quality is restored and it is able to immigrate back to the lake.</w:t>
            </w:r>
          </w:p>
        </w:tc>
      </w:tr>
      <w:tr w:rsidR="00B2585B" w:rsidRPr="003B09F5" w14:paraId="7D2F265C" w14:textId="77777777" w:rsidTr="00B2585B">
        <w:trPr>
          <w:cantSplit/>
        </w:trPr>
        <w:tc>
          <w:tcPr>
            <w:tcW w:w="0" w:type="auto"/>
            <w:vAlign w:val="center"/>
          </w:tcPr>
          <w:p w14:paraId="4CC2074C" w14:textId="77777777" w:rsidR="00B2585B" w:rsidRPr="003B09F5" w:rsidRDefault="00B2585B" w:rsidP="00B2585B">
            <w:pPr>
              <w:pStyle w:val="Compact"/>
              <w:jc w:val="left"/>
              <w:rPr>
                <w:rFonts w:cs="Times New Roman"/>
              </w:rPr>
            </w:pPr>
            <w:r w:rsidRPr="003B09F5">
              <w:rPr>
                <w:rFonts w:cs="Times New Roman"/>
              </w:rPr>
              <w:t>Lake Jandabup</w:t>
            </w:r>
          </w:p>
        </w:tc>
        <w:tc>
          <w:tcPr>
            <w:tcW w:w="0" w:type="auto"/>
            <w:vAlign w:val="center"/>
          </w:tcPr>
          <w:p w14:paraId="4A9ECB98" w14:textId="77777777" w:rsidR="00B2585B" w:rsidRPr="003B09F5" w:rsidRDefault="00B2585B" w:rsidP="00B2585B">
            <w:pPr>
              <w:pStyle w:val="Compact"/>
              <w:jc w:val="center"/>
              <w:rPr>
                <w:rFonts w:cs="Times New Roman"/>
              </w:rPr>
            </w:pPr>
            <w:r w:rsidRPr="003B09F5">
              <w:rPr>
                <w:rFonts w:cs="Times New Roman"/>
              </w:rPr>
              <w:t>44.3</w:t>
            </w:r>
          </w:p>
        </w:tc>
        <w:tc>
          <w:tcPr>
            <w:tcW w:w="0" w:type="auto"/>
            <w:vAlign w:val="center"/>
          </w:tcPr>
          <w:p w14:paraId="48F57004" w14:textId="77777777" w:rsidR="00B2585B" w:rsidRPr="003B09F5" w:rsidRDefault="00B2585B" w:rsidP="00B2585B">
            <w:pPr>
              <w:pStyle w:val="Compact"/>
              <w:jc w:val="center"/>
              <w:rPr>
                <w:rFonts w:cs="Times New Roman"/>
              </w:rPr>
            </w:pPr>
            <w:r w:rsidRPr="003B09F5">
              <w:rPr>
                <w:rFonts w:cs="Times New Roman"/>
              </w:rPr>
              <w:t>44.3</w:t>
            </w:r>
          </w:p>
        </w:tc>
        <w:tc>
          <w:tcPr>
            <w:tcW w:w="0" w:type="auto"/>
          </w:tcPr>
          <w:p w14:paraId="0AD73594" w14:textId="77777777" w:rsidR="00B2585B" w:rsidRPr="003B09F5" w:rsidRDefault="00B2585B" w:rsidP="00673E66">
            <w:pPr>
              <w:pStyle w:val="Compact"/>
              <w:rPr>
                <w:rFonts w:cs="Times New Roman"/>
              </w:rPr>
            </w:pPr>
            <w:r w:rsidRPr="003B09F5">
              <w:rPr>
                <w:rFonts w:cs="Times New Roman"/>
              </w:rPr>
              <w:t>Acidification is currently causing a decrease in richness of the aquatic macroinvertebrate communities, and the proposed changes in water level are not likely to affect this process. Otherwise, the predicted increases in surface water levels will have a beneficial effect on native vegetation, sedges and wader bird habitat. Elevated nutrient levels may continue to remain a concern.</w:t>
            </w:r>
          </w:p>
        </w:tc>
      </w:tr>
      <w:tr w:rsidR="00B2585B" w:rsidRPr="003B09F5" w14:paraId="748CE088" w14:textId="77777777" w:rsidTr="00B2585B">
        <w:trPr>
          <w:cantSplit/>
        </w:trPr>
        <w:tc>
          <w:tcPr>
            <w:tcW w:w="0" w:type="auto"/>
            <w:vAlign w:val="center"/>
          </w:tcPr>
          <w:p w14:paraId="14DF8F16" w14:textId="77777777" w:rsidR="00B2585B" w:rsidRPr="003B09F5" w:rsidRDefault="00B2585B" w:rsidP="00B2585B">
            <w:pPr>
              <w:pStyle w:val="Compact"/>
              <w:jc w:val="left"/>
              <w:rPr>
                <w:rFonts w:cs="Times New Roman"/>
              </w:rPr>
            </w:pPr>
            <w:r w:rsidRPr="003B09F5">
              <w:rPr>
                <w:rFonts w:cs="Times New Roman"/>
              </w:rPr>
              <w:t>Lake Nowergup</w:t>
            </w:r>
          </w:p>
        </w:tc>
        <w:tc>
          <w:tcPr>
            <w:tcW w:w="0" w:type="auto"/>
            <w:vAlign w:val="center"/>
          </w:tcPr>
          <w:p w14:paraId="5F80F59D" w14:textId="77777777" w:rsidR="00B2585B" w:rsidRPr="003B09F5" w:rsidRDefault="00B2585B" w:rsidP="00B2585B">
            <w:pPr>
              <w:pStyle w:val="Compact"/>
              <w:jc w:val="center"/>
              <w:rPr>
                <w:rFonts w:cs="Times New Roman"/>
              </w:rPr>
            </w:pPr>
            <w:r w:rsidRPr="003B09F5">
              <w:rPr>
                <w:rFonts w:cs="Times New Roman"/>
              </w:rPr>
              <w:t>16.8</w:t>
            </w:r>
          </w:p>
        </w:tc>
        <w:tc>
          <w:tcPr>
            <w:tcW w:w="0" w:type="auto"/>
            <w:vAlign w:val="center"/>
          </w:tcPr>
          <w:p w14:paraId="715B71D5" w14:textId="77777777" w:rsidR="00B2585B" w:rsidRPr="003B09F5" w:rsidRDefault="00B2585B" w:rsidP="00B2585B">
            <w:pPr>
              <w:pStyle w:val="Compact"/>
              <w:jc w:val="center"/>
              <w:rPr>
                <w:rFonts w:cs="Times New Roman"/>
              </w:rPr>
            </w:pPr>
            <w:r w:rsidRPr="003B09F5">
              <w:rPr>
                <w:rFonts w:cs="Times New Roman"/>
              </w:rPr>
              <w:t>16.0</w:t>
            </w:r>
          </w:p>
        </w:tc>
        <w:tc>
          <w:tcPr>
            <w:tcW w:w="0" w:type="auto"/>
          </w:tcPr>
          <w:p w14:paraId="5C2AE480" w14:textId="77777777" w:rsidR="00B2585B" w:rsidRPr="003B09F5" w:rsidRDefault="00B2585B" w:rsidP="00673E66">
            <w:pPr>
              <w:pStyle w:val="Compact"/>
              <w:rPr>
                <w:rFonts w:cs="Times New Roman"/>
              </w:rPr>
            </w:pPr>
            <w:commentRangeStart w:id="149"/>
            <w:r w:rsidRPr="003B09F5">
              <w:rPr>
                <w:rFonts w:cs="Times New Roman"/>
              </w:rPr>
              <w:t>Declining surface water levels at this wetland are going to contribute further to the ecological decline of this wetland. Areas of wetland vegetation are very likely to become terrestrialised, while the extent of existing sedge vegetation is going to be greatly reduced. The capacity of this wetland to act as a drought refuge for birds will be diminished and habitat for native fish species will be at increased risk of disappearance.</w:t>
            </w:r>
            <w:commentRangeEnd w:id="149"/>
            <w:r>
              <w:rPr>
                <w:rStyle w:val="CommentReference"/>
                <w:rFonts w:asciiTheme="minorHAnsi" w:hAnsiTheme="minorHAnsi"/>
              </w:rPr>
              <w:commentReference w:id="149"/>
            </w:r>
          </w:p>
        </w:tc>
      </w:tr>
      <w:tr w:rsidR="00B2585B" w:rsidRPr="003B09F5" w14:paraId="6CAD18B6" w14:textId="77777777" w:rsidTr="00B2585B">
        <w:trPr>
          <w:cantSplit/>
        </w:trPr>
        <w:tc>
          <w:tcPr>
            <w:tcW w:w="0" w:type="auto"/>
            <w:vAlign w:val="center"/>
          </w:tcPr>
          <w:p w14:paraId="5B8EC009" w14:textId="77777777" w:rsidR="00B2585B" w:rsidRPr="003B09F5" w:rsidRDefault="00B2585B" w:rsidP="00B2585B">
            <w:pPr>
              <w:pStyle w:val="Compact"/>
              <w:jc w:val="left"/>
              <w:rPr>
                <w:rFonts w:cs="Times New Roman"/>
              </w:rPr>
            </w:pPr>
            <w:r w:rsidRPr="003B09F5">
              <w:rPr>
                <w:rFonts w:cs="Times New Roman"/>
              </w:rPr>
              <w:t>Lake Wilgarup</w:t>
            </w:r>
          </w:p>
        </w:tc>
        <w:tc>
          <w:tcPr>
            <w:tcW w:w="0" w:type="auto"/>
            <w:vAlign w:val="center"/>
          </w:tcPr>
          <w:p w14:paraId="0E69F236" w14:textId="77777777" w:rsidR="00B2585B" w:rsidRPr="003B09F5" w:rsidRDefault="00B2585B" w:rsidP="00B2585B">
            <w:pPr>
              <w:pStyle w:val="Compact"/>
              <w:jc w:val="center"/>
              <w:rPr>
                <w:rFonts w:cs="Times New Roman"/>
              </w:rPr>
            </w:pPr>
            <w:r w:rsidRPr="003B09F5">
              <w:rPr>
                <w:rFonts w:cs="Times New Roman"/>
              </w:rPr>
              <w:t>4.5</w:t>
            </w:r>
          </w:p>
        </w:tc>
        <w:tc>
          <w:tcPr>
            <w:tcW w:w="0" w:type="auto"/>
            <w:vAlign w:val="center"/>
          </w:tcPr>
          <w:p w14:paraId="117DCC66" w14:textId="77777777" w:rsidR="00B2585B" w:rsidRPr="003B09F5" w:rsidRDefault="00B2585B" w:rsidP="00B2585B">
            <w:pPr>
              <w:pStyle w:val="Compact"/>
              <w:jc w:val="center"/>
              <w:rPr>
                <w:rFonts w:cs="Times New Roman"/>
              </w:rPr>
            </w:pPr>
            <w:r w:rsidRPr="003B09F5">
              <w:rPr>
                <w:rFonts w:cs="Times New Roman"/>
              </w:rPr>
              <w:t>3.9</w:t>
            </w:r>
          </w:p>
        </w:tc>
        <w:tc>
          <w:tcPr>
            <w:tcW w:w="0" w:type="auto"/>
          </w:tcPr>
          <w:p w14:paraId="2217232C" w14:textId="77777777" w:rsidR="00B2585B" w:rsidRPr="003B09F5" w:rsidRDefault="00B2585B" w:rsidP="00673E66">
            <w:pPr>
              <w:pStyle w:val="Compact"/>
              <w:rPr>
                <w:rFonts w:cs="Times New Roman"/>
              </w:rPr>
            </w:pPr>
            <w:r w:rsidRPr="003B09F5">
              <w:rPr>
                <w:rFonts w:cs="Times New Roman"/>
              </w:rPr>
              <w:t>Lake Wilgarup, as a wetland, has been severely compromised by a combination of declining groundwater levels and fire. The site no longer resembles a wetland and is dominated by terrestrial woodland vegetation. The proposed changes to groundwater level are unlikely to prevent further terrestrialisation of this site.</w:t>
            </w:r>
          </w:p>
        </w:tc>
      </w:tr>
      <w:tr w:rsidR="00B2585B" w:rsidRPr="003B09F5" w14:paraId="2B7F9368" w14:textId="77777777" w:rsidTr="00B2585B">
        <w:trPr>
          <w:cantSplit/>
        </w:trPr>
        <w:tc>
          <w:tcPr>
            <w:tcW w:w="0" w:type="auto"/>
            <w:vAlign w:val="center"/>
          </w:tcPr>
          <w:p w14:paraId="4799F421" w14:textId="77777777" w:rsidR="00B2585B" w:rsidRPr="003B09F5" w:rsidRDefault="00B2585B" w:rsidP="00B2585B">
            <w:pPr>
              <w:pStyle w:val="Compact"/>
              <w:jc w:val="left"/>
              <w:rPr>
                <w:rFonts w:cs="Times New Roman"/>
              </w:rPr>
            </w:pPr>
            <w:r w:rsidRPr="003B09F5">
              <w:rPr>
                <w:rFonts w:cs="Times New Roman"/>
              </w:rPr>
              <w:t>Pipidinny Swamp</w:t>
            </w:r>
          </w:p>
        </w:tc>
        <w:tc>
          <w:tcPr>
            <w:tcW w:w="0" w:type="auto"/>
            <w:vAlign w:val="center"/>
          </w:tcPr>
          <w:p w14:paraId="7837731F" w14:textId="77777777" w:rsidR="00B2585B" w:rsidRPr="003B09F5" w:rsidRDefault="00B2585B" w:rsidP="00B2585B">
            <w:pPr>
              <w:pStyle w:val="Compact"/>
              <w:jc w:val="center"/>
              <w:rPr>
                <w:rFonts w:cs="Times New Roman"/>
              </w:rPr>
            </w:pPr>
            <w:r w:rsidRPr="003B09F5">
              <w:rPr>
                <w:rFonts w:cs="Times New Roman"/>
              </w:rPr>
              <w:t>1.6</w:t>
            </w:r>
          </w:p>
        </w:tc>
        <w:tc>
          <w:tcPr>
            <w:tcW w:w="0" w:type="auto"/>
            <w:vAlign w:val="center"/>
          </w:tcPr>
          <w:p w14:paraId="02486400" w14:textId="77777777" w:rsidR="00B2585B" w:rsidRPr="003B09F5" w:rsidRDefault="00B2585B" w:rsidP="00B2585B">
            <w:pPr>
              <w:pStyle w:val="Compact"/>
              <w:jc w:val="center"/>
              <w:rPr>
                <w:rFonts w:cs="Times New Roman"/>
              </w:rPr>
            </w:pPr>
            <w:r w:rsidRPr="003B09F5">
              <w:rPr>
                <w:rFonts w:cs="Times New Roman"/>
              </w:rPr>
              <w:t>1.1</w:t>
            </w:r>
          </w:p>
        </w:tc>
        <w:tc>
          <w:tcPr>
            <w:tcW w:w="0" w:type="auto"/>
          </w:tcPr>
          <w:p w14:paraId="2E3111AB" w14:textId="77777777" w:rsidR="00B2585B" w:rsidRPr="003B09F5" w:rsidRDefault="00B2585B" w:rsidP="00673E66">
            <w:pPr>
              <w:pStyle w:val="Compact"/>
              <w:rPr>
                <w:rFonts w:cs="Times New Roman"/>
              </w:rPr>
            </w:pPr>
            <w:r w:rsidRPr="003B09F5">
              <w:rPr>
                <w:rFonts w:cs="Times New Roman"/>
              </w:rPr>
              <w:t>Aquatic macroinvertebrate communities have been seriously compromised at Pipidinny Swamp due to falling water levels. Although the proposed changes to abstraction may cause water levels to be managed at levels higher than currently exists, this state will be much lower than pre-2000 levels. The proposed changes to abstraction are unlikely restore the aquatic macroinvertebrate communities to what was once typical of the swamp, and exotic plants will remain a feature of the vegetation community. Nonetheless, fringing vegetation is likely to persist and continue to provide habitat for aquatic fauna.</w:t>
            </w:r>
          </w:p>
        </w:tc>
      </w:tr>
      <w:tr w:rsidR="00B2585B" w:rsidRPr="003B09F5" w14:paraId="74FA3E85" w14:textId="77777777" w:rsidTr="00B2585B">
        <w:trPr>
          <w:cantSplit/>
        </w:trPr>
        <w:tc>
          <w:tcPr>
            <w:tcW w:w="0" w:type="auto"/>
            <w:vAlign w:val="center"/>
          </w:tcPr>
          <w:p w14:paraId="5846D5CB" w14:textId="77777777" w:rsidR="00B2585B" w:rsidRPr="003B09F5" w:rsidRDefault="00B2585B" w:rsidP="00B2585B">
            <w:pPr>
              <w:pStyle w:val="Compact"/>
              <w:jc w:val="left"/>
              <w:rPr>
                <w:rFonts w:cs="Times New Roman"/>
              </w:rPr>
            </w:pPr>
            <w:r w:rsidRPr="003B09F5">
              <w:rPr>
                <w:rFonts w:cs="Times New Roman"/>
              </w:rPr>
              <w:t>Lexia 186</w:t>
            </w:r>
          </w:p>
        </w:tc>
        <w:tc>
          <w:tcPr>
            <w:tcW w:w="0" w:type="auto"/>
            <w:vAlign w:val="center"/>
          </w:tcPr>
          <w:p w14:paraId="3084C4DB" w14:textId="77777777" w:rsidR="00B2585B" w:rsidRPr="003B09F5" w:rsidRDefault="00B2585B" w:rsidP="00B2585B">
            <w:pPr>
              <w:pStyle w:val="Compact"/>
              <w:jc w:val="center"/>
              <w:rPr>
                <w:rFonts w:cs="Times New Roman"/>
              </w:rPr>
            </w:pPr>
            <w:r w:rsidRPr="003B09F5">
              <w:rPr>
                <w:rFonts w:cs="Times New Roman"/>
              </w:rPr>
              <w:t>47.2</w:t>
            </w:r>
          </w:p>
        </w:tc>
        <w:tc>
          <w:tcPr>
            <w:tcW w:w="0" w:type="auto"/>
            <w:vAlign w:val="center"/>
          </w:tcPr>
          <w:p w14:paraId="7080E5EA" w14:textId="77777777" w:rsidR="00B2585B" w:rsidRPr="003B09F5" w:rsidRDefault="00B2585B" w:rsidP="00B2585B">
            <w:pPr>
              <w:pStyle w:val="Compact"/>
              <w:jc w:val="center"/>
              <w:rPr>
                <w:rFonts w:cs="Times New Roman"/>
              </w:rPr>
            </w:pPr>
            <w:r w:rsidRPr="003B09F5">
              <w:rPr>
                <w:rFonts w:cs="Times New Roman"/>
              </w:rPr>
              <w:t>46.5</w:t>
            </w:r>
          </w:p>
        </w:tc>
        <w:tc>
          <w:tcPr>
            <w:tcW w:w="0" w:type="auto"/>
          </w:tcPr>
          <w:p w14:paraId="1C01327A" w14:textId="77777777" w:rsidR="00B2585B" w:rsidRPr="003B09F5" w:rsidRDefault="00B2585B" w:rsidP="00673E66">
            <w:pPr>
              <w:pStyle w:val="Compact"/>
              <w:rPr>
                <w:rFonts w:cs="Times New Roman"/>
              </w:rPr>
            </w:pPr>
            <w:r w:rsidRPr="003B09F5">
              <w:rPr>
                <w:rFonts w:cs="Times New Roman"/>
              </w:rPr>
              <w:t>A significant shift in hydrological regime has occurred at Lexia 186. The site has been transformed from a seasonally waterlogged Dampland to a system where saturation of surface sediments no longer occurs. Despite the declining ground water levels, shifts in vegetation composition are likely to be driven by other processes. The site has retained the high richness of native species and is still an important habitat for fauna. The proposed changes to the threshold are likely to maintain the system at a state that currently exists.</w:t>
            </w:r>
          </w:p>
        </w:tc>
      </w:tr>
      <w:tr w:rsidR="00B2585B" w:rsidRPr="003B09F5" w14:paraId="2D2D01FE" w14:textId="77777777" w:rsidTr="00B2585B">
        <w:trPr>
          <w:cantSplit/>
        </w:trPr>
        <w:tc>
          <w:tcPr>
            <w:tcW w:w="0" w:type="auto"/>
            <w:vAlign w:val="center"/>
          </w:tcPr>
          <w:p w14:paraId="3F3D6A1B" w14:textId="77777777" w:rsidR="00B2585B" w:rsidRPr="003B09F5" w:rsidRDefault="00B2585B" w:rsidP="00B2585B">
            <w:pPr>
              <w:pStyle w:val="Compact"/>
              <w:jc w:val="left"/>
              <w:rPr>
                <w:rFonts w:cs="Times New Roman"/>
              </w:rPr>
            </w:pPr>
            <w:r w:rsidRPr="003B09F5">
              <w:rPr>
                <w:rFonts w:cs="Times New Roman"/>
              </w:rPr>
              <w:lastRenderedPageBreak/>
              <w:t>Melaleuca Park 173</w:t>
            </w:r>
          </w:p>
        </w:tc>
        <w:tc>
          <w:tcPr>
            <w:tcW w:w="0" w:type="auto"/>
            <w:vAlign w:val="center"/>
          </w:tcPr>
          <w:p w14:paraId="321C55F7" w14:textId="77777777" w:rsidR="00B2585B" w:rsidRPr="003B09F5" w:rsidRDefault="00B2585B" w:rsidP="00B2585B">
            <w:pPr>
              <w:pStyle w:val="Compact"/>
              <w:jc w:val="center"/>
              <w:rPr>
                <w:rFonts w:cs="Times New Roman"/>
              </w:rPr>
            </w:pPr>
            <w:r w:rsidRPr="003B09F5">
              <w:rPr>
                <w:rFonts w:cs="Times New Roman"/>
              </w:rPr>
              <w:t>50.2</w:t>
            </w:r>
          </w:p>
        </w:tc>
        <w:tc>
          <w:tcPr>
            <w:tcW w:w="0" w:type="auto"/>
            <w:vAlign w:val="center"/>
          </w:tcPr>
          <w:p w14:paraId="041ABB80" w14:textId="77777777" w:rsidR="00B2585B" w:rsidRPr="003B09F5" w:rsidRDefault="00B2585B" w:rsidP="00B2585B">
            <w:pPr>
              <w:pStyle w:val="Compact"/>
              <w:jc w:val="center"/>
              <w:rPr>
                <w:rFonts w:cs="Times New Roman"/>
              </w:rPr>
            </w:pPr>
            <w:r w:rsidRPr="003B09F5">
              <w:rPr>
                <w:rFonts w:cs="Times New Roman"/>
              </w:rPr>
              <w:t>48.5</w:t>
            </w:r>
          </w:p>
        </w:tc>
        <w:tc>
          <w:tcPr>
            <w:tcW w:w="0" w:type="auto"/>
          </w:tcPr>
          <w:p w14:paraId="1097DE04" w14:textId="77777777" w:rsidR="00B2585B" w:rsidRPr="003B09F5" w:rsidRDefault="00B2585B" w:rsidP="00673E66">
            <w:pPr>
              <w:pStyle w:val="Compact"/>
              <w:rPr>
                <w:rFonts w:cs="Times New Roman"/>
              </w:rPr>
            </w:pPr>
            <w:r w:rsidRPr="003B09F5">
              <w:rPr>
                <w:rFonts w:cs="Times New Roman"/>
              </w:rPr>
              <w:t xml:space="preserve">The proposed threshold will see the wetland managed in a state similar to what currently exists. The wetland has shifted from a permanently inundated wetland to a seasonally inundated dampland, hence there has been shifts in vegetation and aquatic fauna. The site </w:t>
            </w:r>
            <w:del w:id="150" w:author="Natasha Del Borrello" w:date="2019-12-16T13:12:00Z">
              <w:r w:rsidRPr="003B09F5" w:rsidDel="00250F73">
                <w:rPr>
                  <w:rFonts w:cs="Times New Roman"/>
                </w:rPr>
                <w:delText xml:space="preserve">is </w:delText>
              </w:r>
            </w:del>
            <w:r w:rsidRPr="003B09F5">
              <w:rPr>
                <w:rFonts w:cs="Times New Roman"/>
              </w:rPr>
              <w:t>no longer provides habitat to the fish species, an important value of the wetland. Fringing vegetation is likely to continue shifting in composition as key wetland species are lost and more terrestrial species migrate down-slope. The aquatic fauna is likely to persist with much less diversity as available habitats are diminished and change.</w:t>
            </w:r>
          </w:p>
        </w:tc>
      </w:tr>
      <w:tr w:rsidR="00B2585B" w:rsidRPr="003B09F5" w14:paraId="16710B69" w14:textId="77777777" w:rsidTr="00B2585B">
        <w:trPr>
          <w:cantSplit/>
        </w:trPr>
        <w:tc>
          <w:tcPr>
            <w:tcW w:w="0" w:type="auto"/>
            <w:vAlign w:val="center"/>
          </w:tcPr>
          <w:p w14:paraId="32B22C24" w14:textId="77777777" w:rsidR="00B2585B" w:rsidRPr="003B09F5" w:rsidRDefault="00B2585B" w:rsidP="00B2585B">
            <w:pPr>
              <w:pStyle w:val="Compact"/>
              <w:jc w:val="left"/>
              <w:rPr>
                <w:rFonts w:cs="Times New Roman"/>
              </w:rPr>
            </w:pPr>
            <w:r w:rsidRPr="003B09F5">
              <w:rPr>
                <w:rFonts w:cs="Times New Roman"/>
              </w:rPr>
              <w:t>Melaleuca Park 78</w:t>
            </w:r>
          </w:p>
        </w:tc>
        <w:tc>
          <w:tcPr>
            <w:tcW w:w="0" w:type="auto"/>
            <w:vAlign w:val="center"/>
          </w:tcPr>
          <w:p w14:paraId="785423C3" w14:textId="77777777" w:rsidR="00B2585B" w:rsidRPr="003B09F5" w:rsidRDefault="00B2585B" w:rsidP="00B2585B">
            <w:pPr>
              <w:pStyle w:val="Compact"/>
              <w:jc w:val="center"/>
              <w:rPr>
                <w:rFonts w:cs="Times New Roman"/>
              </w:rPr>
            </w:pPr>
            <w:r w:rsidRPr="003B09F5">
              <w:rPr>
                <w:rFonts w:cs="Times New Roman"/>
              </w:rPr>
              <w:t>65.1</w:t>
            </w:r>
          </w:p>
        </w:tc>
        <w:tc>
          <w:tcPr>
            <w:tcW w:w="0" w:type="auto"/>
            <w:vAlign w:val="center"/>
          </w:tcPr>
          <w:p w14:paraId="4EECE301" w14:textId="77777777" w:rsidR="00B2585B" w:rsidRPr="003B09F5" w:rsidRDefault="00B2585B" w:rsidP="00B2585B">
            <w:pPr>
              <w:pStyle w:val="Compact"/>
              <w:jc w:val="center"/>
              <w:rPr>
                <w:rFonts w:cs="Times New Roman"/>
              </w:rPr>
            </w:pPr>
            <w:r w:rsidRPr="003B09F5">
              <w:rPr>
                <w:rFonts w:cs="Times New Roman"/>
              </w:rPr>
              <w:t>64.7</w:t>
            </w:r>
          </w:p>
        </w:tc>
        <w:tc>
          <w:tcPr>
            <w:tcW w:w="0" w:type="auto"/>
          </w:tcPr>
          <w:p w14:paraId="70CD7E3E" w14:textId="77777777" w:rsidR="00B2585B" w:rsidRPr="003B09F5" w:rsidRDefault="00B2585B" w:rsidP="00673E66">
            <w:pPr>
              <w:pStyle w:val="Compact"/>
              <w:rPr>
                <w:rFonts w:cs="Times New Roman"/>
              </w:rPr>
            </w:pPr>
            <w:r w:rsidRPr="003B09F5">
              <w:rPr>
                <w:rFonts w:cs="Times New Roman"/>
              </w:rPr>
              <w:t xml:space="preserve">Despite the dramatic declines in groundwater, the site still retains a high richness of native vegetation species. Some wetland species have disappeared, notably </w:t>
            </w:r>
            <w:r w:rsidRPr="003B09F5">
              <w:rPr>
                <w:rFonts w:cs="Times New Roman"/>
                <w:i/>
              </w:rPr>
              <w:t>B. articulata</w:t>
            </w:r>
            <w:r w:rsidRPr="003B09F5">
              <w:rPr>
                <w:rFonts w:cs="Times New Roman"/>
              </w:rPr>
              <w:t>, however, it is predicted that many key wetland species will remain at the site despite the predicted declines in groundwater levels under the planned abstraction changes. The proposed threshold will retain many of the values that currently exist at the site.</w:t>
            </w:r>
          </w:p>
        </w:tc>
      </w:tr>
      <w:tr w:rsidR="00B2585B" w:rsidRPr="003B09F5" w14:paraId="30635AB7" w14:textId="77777777" w:rsidTr="00B2585B">
        <w:trPr>
          <w:cantSplit/>
        </w:trPr>
        <w:tc>
          <w:tcPr>
            <w:tcW w:w="0" w:type="auto"/>
            <w:vAlign w:val="center"/>
          </w:tcPr>
          <w:p w14:paraId="09CF6A6E" w14:textId="77777777" w:rsidR="00B2585B" w:rsidRPr="003B09F5" w:rsidRDefault="00B2585B" w:rsidP="00B2585B">
            <w:pPr>
              <w:pStyle w:val="Compact"/>
              <w:jc w:val="left"/>
              <w:rPr>
                <w:rFonts w:cs="Times New Roman"/>
              </w:rPr>
            </w:pPr>
            <w:r w:rsidRPr="003B09F5">
              <w:rPr>
                <w:rFonts w:cs="Times New Roman"/>
              </w:rPr>
              <w:t>MM59B - Whiteman Park East</w:t>
            </w:r>
          </w:p>
        </w:tc>
        <w:tc>
          <w:tcPr>
            <w:tcW w:w="0" w:type="auto"/>
            <w:vAlign w:val="center"/>
          </w:tcPr>
          <w:p w14:paraId="7532A2AC" w14:textId="77777777" w:rsidR="00B2585B" w:rsidRPr="003B09F5" w:rsidRDefault="00B2585B" w:rsidP="00B2585B">
            <w:pPr>
              <w:pStyle w:val="Compact"/>
              <w:jc w:val="center"/>
              <w:rPr>
                <w:rFonts w:cs="Times New Roman"/>
              </w:rPr>
            </w:pPr>
            <w:r w:rsidRPr="003B09F5">
              <w:rPr>
                <w:rFonts w:cs="Times New Roman"/>
              </w:rPr>
              <w:t>36.3</w:t>
            </w:r>
          </w:p>
        </w:tc>
        <w:tc>
          <w:tcPr>
            <w:tcW w:w="0" w:type="auto"/>
            <w:vAlign w:val="center"/>
          </w:tcPr>
          <w:p w14:paraId="3297A0D6" w14:textId="77777777" w:rsidR="00B2585B" w:rsidRPr="003B09F5" w:rsidRDefault="00B2585B" w:rsidP="00B2585B">
            <w:pPr>
              <w:pStyle w:val="Compact"/>
              <w:jc w:val="center"/>
              <w:rPr>
                <w:rFonts w:cs="Times New Roman"/>
              </w:rPr>
            </w:pPr>
            <w:r w:rsidRPr="003B09F5">
              <w:rPr>
                <w:rFonts w:cs="Times New Roman"/>
              </w:rPr>
              <w:t>36.2</w:t>
            </w:r>
          </w:p>
        </w:tc>
        <w:tc>
          <w:tcPr>
            <w:tcW w:w="0" w:type="auto"/>
          </w:tcPr>
          <w:p w14:paraId="7E02116C" w14:textId="77777777" w:rsidR="00B2585B" w:rsidRPr="003B09F5" w:rsidRDefault="00B2585B" w:rsidP="00673E66">
            <w:pPr>
              <w:pStyle w:val="Compact"/>
              <w:rPr>
                <w:rFonts w:cs="Times New Roman"/>
              </w:rPr>
            </w:pPr>
            <w:r w:rsidRPr="003B09F5">
              <w:rPr>
                <w:rFonts w:cs="Times New Roman"/>
              </w:rPr>
              <w:t>No long-term vegetation monitoring exists at this site. Current vegetation is impacted by predation from rabbits and despite the declining groundwater levels, the vegetation appears in good health. The proposed threshold will require water levels to be substantially higher than current levels, suggesting the health of the woodland will persist.</w:t>
            </w:r>
          </w:p>
        </w:tc>
      </w:tr>
      <w:tr w:rsidR="00B2585B" w:rsidRPr="003B09F5" w14:paraId="40BA797F" w14:textId="77777777" w:rsidTr="00B2585B">
        <w:trPr>
          <w:cantSplit/>
        </w:trPr>
        <w:tc>
          <w:tcPr>
            <w:tcW w:w="0" w:type="auto"/>
            <w:vAlign w:val="center"/>
          </w:tcPr>
          <w:p w14:paraId="6E9BE955" w14:textId="77777777" w:rsidR="00B2585B" w:rsidRPr="003B09F5" w:rsidRDefault="00B2585B" w:rsidP="00B2585B">
            <w:pPr>
              <w:pStyle w:val="Compact"/>
              <w:jc w:val="left"/>
              <w:rPr>
                <w:rFonts w:cs="Times New Roman"/>
              </w:rPr>
            </w:pPr>
            <w:r w:rsidRPr="003B09F5">
              <w:rPr>
                <w:rFonts w:cs="Times New Roman"/>
              </w:rPr>
              <w:t>PM9 - Pinjar North</w:t>
            </w:r>
          </w:p>
        </w:tc>
        <w:tc>
          <w:tcPr>
            <w:tcW w:w="0" w:type="auto"/>
            <w:vAlign w:val="center"/>
          </w:tcPr>
          <w:p w14:paraId="6E534D53" w14:textId="77777777" w:rsidR="00B2585B" w:rsidRPr="003B09F5" w:rsidRDefault="00B2585B" w:rsidP="00B2585B">
            <w:pPr>
              <w:pStyle w:val="Compact"/>
              <w:jc w:val="center"/>
              <w:rPr>
                <w:rFonts w:cs="Times New Roman"/>
              </w:rPr>
            </w:pPr>
            <w:r w:rsidRPr="003B09F5">
              <w:rPr>
                <w:rFonts w:cs="Times New Roman"/>
              </w:rPr>
              <w:t>56.3</w:t>
            </w:r>
          </w:p>
        </w:tc>
        <w:tc>
          <w:tcPr>
            <w:tcW w:w="0" w:type="auto"/>
            <w:vAlign w:val="center"/>
          </w:tcPr>
          <w:p w14:paraId="0CCA5547" w14:textId="77777777" w:rsidR="00B2585B" w:rsidRPr="003B09F5" w:rsidRDefault="00B2585B" w:rsidP="00B2585B">
            <w:pPr>
              <w:pStyle w:val="Compact"/>
              <w:jc w:val="center"/>
              <w:rPr>
                <w:rFonts w:cs="Times New Roman"/>
              </w:rPr>
            </w:pPr>
          </w:p>
        </w:tc>
        <w:tc>
          <w:tcPr>
            <w:tcW w:w="0" w:type="auto"/>
          </w:tcPr>
          <w:p w14:paraId="49363C77" w14:textId="77777777" w:rsidR="00B2585B" w:rsidRPr="003B09F5" w:rsidRDefault="00B2585B" w:rsidP="00673E66">
            <w:pPr>
              <w:pStyle w:val="Compact"/>
              <w:rPr>
                <w:rFonts w:cs="Times New Roman"/>
              </w:rPr>
            </w:pPr>
          </w:p>
        </w:tc>
      </w:tr>
      <w:tr w:rsidR="00B2585B" w:rsidRPr="003B09F5" w14:paraId="043C7F82" w14:textId="77777777" w:rsidTr="00B2585B">
        <w:trPr>
          <w:cantSplit/>
        </w:trPr>
        <w:tc>
          <w:tcPr>
            <w:tcW w:w="0" w:type="auto"/>
            <w:vAlign w:val="center"/>
          </w:tcPr>
          <w:p w14:paraId="4CD3D5ED" w14:textId="77777777" w:rsidR="00B2585B" w:rsidRPr="003B09F5" w:rsidRDefault="00B2585B" w:rsidP="00B2585B">
            <w:pPr>
              <w:pStyle w:val="Compact"/>
              <w:jc w:val="left"/>
              <w:rPr>
                <w:rFonts w:cs="Times New Roman"/>
              </w:rPr>
            </w:pPr>
            <w:r w:rsidRPr="003B09F5">
              <w:rPr>
                <w:rFonts w:cs="Times New Roman"/>
              </w:rPr>
              <w:t>WM1 - Pinjar</w:t>
            </w:r>
          </w:p>
        </w:tc>
        <w:tc>
          <w:tcPr>
            <w:tcW w:w="0" w:type="auto"/>
            <w:vAlign w:val="center"/>
          </w:tcPr>
          <w:p w14:paraId="75C2C84D" w14:textId="77777777" w:rsidR="00B2585B" w:rsidRPr="003B09F5" w:rsidRDefault="00B2585B" w:rsidP="00B2585B">
            <w:pPr>
              <w:pStyle w:val="Compact"/>
              <w:jc w:val="center"/>
              <w:rPr>
                <w:rFonts w:cs="Times New Roman"/>
              </w:rPr>
            </w:pPr>
            <w:r w:rsidRPr="003B09F5">
              <w:rPr>
                <w:rFonts w:cs="Times New Roman"/>
              </w:rPr>
              <w:t>55.7</w:t>
            </w:r>
          </w:p>
        </w:tc>
        <w:tc>
          <w:tcPr>
            <w:tcW w:w="0" w:type="auto"/>
            <w:vAlign w:val="center"/>
          </w:tcPr>
          <w:p w14:paraId="4C8B1EB1" w14:textId="77777777" w:rsidR="00B2585B" w:rsidRPr="003B09F5" w:rsidRDefault="00B2585B" w:rsidP="00B2585B">
            <w:pPr>
              <w:pStyle w:val="Compact"/>
              <w:jc w:val="center"/>
              <w:rPr>
                <w:rFonts w:cs="Times New Roman"/>
              </w:rPr>
            </w:pPr>
            <w:r w:rsidRPr="003B09F5">
              <w:rPr>
                <w:rFonts w:cs="Times New Roman"/>
              </w:rPr>
              <w:t>53.7</w:t>
            </w:r>
          </w:p>
        </w:tc>
        <w:tc>
          <w:tcPr>
            <w:tcW w:w="0" w:type="auto"/>
          </w:tcPr>
          <w:p w14:paraId="10255BB9" w14:textId="77777777" w:rsidR="00B2585B" w:rsidRPr="003B09F5" w:rsidRDefault="00B2585B" w:rsidP="00673E66">
            <w:pPr>
              <w:pStyle w:val="Compact"/>
              <w:rPr>
                <w:rFonts w:cs="Times New Roman"/>
              </w:rPr>
            </w:pPr>
          </w:p>
        </w:tc>
      </w:tr>
      <w:tr w:rsidR="00B2585B" w:rsidRPr="003B09F5" w14:paraId="20832E31" w14:textId="77777777" w:rsidTr="00B2585B">
        <w:trPr>
          <w:cantSplit/>
        </w:trPr>
        <w:tc>
          <w:tcPr>
            <w:tcW w:w="0" w:type="auto"/>
            <w:vAlign w:val="center"/>
          </w:tcPr>
          <w:p w14:paraId="1FF453A7" w14:textId="77777777" w:rsidR="00B2585B" w:rsidRPr="003B09F5" w:rsidRDefault="00B2585B" w:rsidP="00B2585B">
            <w:pPr>
              <w:pStyle w:val="Compact"/>
              <w:jc w:val="left"/>
              <w:rPr>
                <w:rFonts w:cs="Times New Roman"/>
              </w:rPr>
            </w:pPr>
            <w:r w:rsidRPr="003B09F5">
              <w:rPr>
                <w:rFonts w:cs="Times New Roman"/>
              </w:rPr>
              <w:t>WM2 - Melaleuca Park North</w:t>
            </w:r>
          </w:p>
        </w:tc>
        <w:tc>
          <w:tcPr>
            <w:tcW w:w="0" w:type="auto"/>
            <w:vAlign w:val="center"/>
          </w:tcPr>
          <w:p w14:paraId="7B39F4B2" w14:textId="77777777" w:rsidR="00B2585B" w:rsidRPr="003B09F5" w:rsidRDefault="00B2585B" w:rsidP="00B2585B">
            <w:pPr>
              <w:pStyle w:val="Compact"/>
              <w:jc w:val="center"/>
              <w:rPr>
                <w:rFonts w:cs="Times New Roman"/>
              </w:rPr>
            </w:pPr>
            <w:r w:rsidRPr="003B09F5">
              <w:rPr>
                <w:rFonts w:cs="Times New Roman"/>
              </w:rPr>
              <w:t>66.5</w:t>
            </w:r>
          </w:p>
        </w:tc>
        <w:tc>
          <w:tcPr>
            <w:tcW w:w="0" w:type="auto"/>
            <w:vAlign w:val="center"/>
          </w:tcPr>
          <w:p w14:paraId="796D585B" w14:textId="77777777" w:rsidR="00B2585B" w:rsidRPr="003B09F5" w:rsidRDefault="00B2585B" w:rsidP="00B2585B">
            <w:pPr>
              <w:pStyle w:val="Compact"/>
              <w:jc w:val="center"/>
              <w:rPr>
                <w:rFonts w:cs="Times New Roman"/>
              </w:rPr>
            </w:pPr>
            <w:r w:rsidRPr="003B09F5">
              <w:rPr>
                <w:rFonts w:cs="Times New Roman"/>
              </w:rPr>
              <w:t>64.7</w:t>
            </w:r>
          </w:p>
        </w:tc>
        <w:tc>
          <w:tcPr>
            <w:tcW w:w="0" w:type="auto"/>
          </w:tcPr>
          <w:p w14:paraId="72E39976" w14:textId="77777777" w:rsidR="00B2585B" w:rsidRPr="003B09F5" w:rsidRDefault="00B2585B" w:rsidP="00673E66">
            <w:pPr>
              <w:pStyle w:val="Compact"/>
              <w:rPr>
                <w:rFonts w:cs="Times New Roman"/>
              </w:rPr>
            </w:pPr>
          </w:p>
        </w:tc>
      </w:tr>
      <w:tr w:rsidR="00B2585B" w:rsidRPr="003B09F5" w14:paraId="2517B85C" w14:textId="77777777" w:rsidTr="00B2585B">
        <w:trPr>
          <w:cantSplit/>
        </w:trPr>
        <w:tc>
          <w:tcPr>
            <w:tcW w:w="0" w:type="auto"/>
            <w:vAlign w:val="center"/>
          </w:tcPr>
          <w:p w14:paraId="638FDE0C" w14:textId="77777777" w:rsidR="00B2585B" w:rsidRPr="003B09F5" w:rsidRDefault="00B2585B" w:rsidP="00B2585B">
            <w:pPr>
              <w:pStyle w:val="Compact"/>
              <w:jc w:val="left"/>
              <w:rPr>
                <w:rFonts w:cs="Times New Roman"/>
              </w:rPr>
            </w:pPr>
            <w:r w:rsidRPr="003B09F5">
              <w:rPr>
                <w:rFonts w:cs="Times New Roman"/>
              </w:rPr>
              <w:t>WM8 - Melaleuca Park</w:t>
            </w:r>
          </w:p>
        </w:tc>
        <w:tc>
          <w:tcPr>
            <w:tcW w:w="0" w:type="auto"/>
            <w:vAlign w:val="center"/>
          </w:tcPr>
          <w:p w14:paraId="214660CE" w14:textId="77777777" w:rsidR="00B2585B" w:rsidRPr="003B09F5" w:rsidRDefault="00B2585B" w:rsidP="00B2585B">
            <w:pPr>
              <w:pStyle w:val="Compact"/>
              <w:jc w:val="center"/>
              <w:rPr>
                <w:rFonts w:cs="Times New Roman"/>
              </w:rPr>
            </w:pPr>
            <w:r w:rsidRPr="003B09F5">
              <w:rPr>
                <w:rFonts w:cs="Times New Roman"/>
              </w:rPr>
              <w:t>64.8</w:t>
            </w:r>
          </w:p>
        </w:tc>
        <w:tc>
          <w:tcPr>
            <w:tcW w:w="0" w:type="auto"/>
            <w:vAlign w:val="center"/>
          </w:tcPr>
          <w:p w14:paraId="23FC8EA3" w14:textId="77777777" w:rsidR="00B2585B" w:rsidRPr="003B09F5" w:rsidRDefault="00B2585B" w:rsidP="00B2585B">
            <w:pPr>
              <w:pStyle w:val="Compact"/>
              <w:jc w:val="center"/>
              <w:rPr>
                <w:rFonts w:cs="Times New Roman"/>
              </w:rPr>
            </w:pPr>
            <w:r w:rsidRPr="003B09F5">
              <w:rPr>
                <w:rFonts w:cs="Times New Roman"/>
              </w:rPr>
              <w:t>63.7</w:t>
            </w:r>
          </w:p>
        </w:tc>
        <w:tc>
          <w:tcPr>
            <w:tcW w:w="0" w:type="auto"/>
          </w:tcPr>
          <w:p w14:paraId="2AF8C7DA" w14:textId="77777777" w:rsidR="00B2585B" w:rsidRPr="003B09F5" w:rsidRDefault="00B2585B" w:rsidP="00673E66">
            <w:pPr>
              <w:pStyle w:val="Compact"/>
              <w:rPr>
                <w:rFonts w:cs="Times New Roman"/>
              </w:rPr>
            </w:pPr>
          </w:p>
        </w:tc>
      </w:tr>
    </w:tbl>
    <w:p w14:paraId="1A0863D0" w14:textId="77777777" w:rsidR="00B2585B" w:rsidRDefault="00B2585B" w:rsidP="00B2585B">
      <w:pPr>
        <w:pStyle w:val="Heading2"/>
        <w:rPr>
          <w:rFonts w:cs="Times New Roman"/>
        </w:rPr>
        <w:sectPr w:rsidR="00B2585B" w:rsidSect="00605A84">
          <w:pgSz w:w="16838" w:h="11906" w:orient="landscape" w:code="9"/>
          <w:pgMar w:top="1440" w:right="1440" w:bottom="1440" w:left="1440" w:header="720" w:footer="720" w:gutter="0"/>
          <w:cols w:space="720"/>
          <w:docGrid w:linePitch="326"/>
        </w:sectPr>
      </w:pPr>
      <w:bookmarkStart w:id="151" w:name="management-objectives"/>
    </w:p>
    <w:p w14:paraId="26271EE0" w14:textId="77777777" w:rsidR="001D584F" w:rsidRPr="003B09F5" w:rsidRDefault="005D6919">
      <w:pPr>
        <w:pStyle w:val="Heading2"/>
        <w:rPr>
          <w:rFonts w:cs="Times New Roman"/>
        </w:rPr>
      </w:pPr>
      <w:bookmarkStart w:id="152" w:name="_Toc33019559"/>
      <w:bookmarkEnd w:id="151"/>
      <w:r w:rsidRPr="003B09F5">
        <w:rPr>
          <w:rFonts w:cs="Times New Roman"/>
        </w:rPr>
        <w:lastRenderedPageBreak/>
        <w:t>Lake Goollelal</w:t>
      </w:r>
      <w:bookmarkEnd w:id="145"/>
      <w:bookmarkEnd w:id="152"/>
    </w:p>
    <w:p w14:paraId="26271EE1" w14:textId="3C2AABEB" w:rsidR="001D584F" w:rsidRPr="003B09F5" w:rsidRDefault="005D6919">
      <w:pPr>
        <w:pStyle w:val="FirstParagraph"/>
        <w:rPr>
          <w:rFonts w:cs="Times New Roman"/>
        </w:rPr>
      </w:pPr>
      <w:r w:rsidRPr="003B09F5">
        <w:rPr>
          <w:rFonts w:cs="Times New Roman"/>
        </w:rPr>
        <w:t xml:space="preserve">Lake Goollelal, located within the Yellagonga Regional Park, is recognised as an important </w:t>
      </w:r>
      <w:r w:rsidR="00BF56FE" w:rsidRPr="003B09F5">
        <w:rPr>
          <w:rFonts w:cs="Times New Roman"/>
        </w:rPr>
        <w:t>water bird</w:t>
      </w:r>
      <w:r w:rsidRPr="003B09F5">
        <w:rPr>
          <w:rFonts w:cs="Times New Roman"/>
        </w:rPr>
        <w:t xml:space="preserve"> habitat and drought refuge (Froend, et al., </w:t>
      </w:r>
      <w:hyperlink w:anchor="ref-Froend2004">
        <w:r w:rsidRPr="003B09F5">
          <w:rPr>
            <w:rStyle w:val="Hyperlink"/>
            <w:rFonts w:cs="Times New Roman"/>
            <w:color w:val="auto"/>
          </w:rPr>
          <w:t>2004</w:t>
        </w:r>
      </w:hyperlink>
      <w:r w:rsidR="001958E1">
        <w:rPr>
          <w:rStyle w:val="Hyperlink"/>
          <w:rFonts w:cs="Times New Roman"/>
          <w:color w:val="auto"/>
        </w:rPr>
        <w:t>a</w:t>
      </w:r>
      <w:r w:rsidRPr="003B09F5">
        <w:rPr>
          <w:rFonts w:cs="Times New Roman"/>
        </w:rPr>
        <w:t>) as well as habitat for the Swan River Goby (</w:t>
      </w:r>
      <w:r w:rsidRPr="003B09F5">
        <w:rPr>
          <w:rFonts w:cs="Times New Roman"/>
          <w:i/>
        </w:rPr>
        <w:t>Pseudogobius olorum</w:t>
      </w:r>
      <w:r w:rsidRPr="003B09F5">
        <w:rPr>
          <w:rFonts w:cs="Times New Roman"/>
        </w:rPr>
        <w:t>) and the Western Pygmy Perch (</w:t>
      </w:r>
      <w:r w:rsidRPr="003B09F5">
        <w:rPr>
          <w:rFonts w:cs="Times New Roman"/>
          <w:i/>
        </w:rPr>
        <w:t>Edelia vittata</w:t>
      </w:r>
      <w:r w:rsidRPr="003B09F5">
        <w:rPr>
          <w:rFonts w:cs="Times New Roman"/>
        </w:rPr>
        <w:t>; Water Authority of Western Australia (</w:t>
      </w:r>
      <w:hyperlink w:anchor="ref-Australia1995">
        <w:r w:rsidRPr="003B09F5">
          <w:rPr>
            <w:rStyle w:val="Hyperlink"/>
            <w:rFonts w:cs="Times New Roman"/>
            <w:color w:val="auto"/>
          </w:rPr>
          <w:t>1995</w:t>
        </w:r>
      </w:hyperlink>
      <w:r w:rsidRPr="003B09F5">
        <w:rPr>
          <w:rFonts w:cs="Times New Roman"/>
        </w:rPr>
        <w:t xml:space="preserve">)). The permanent deep waters found in the lake not only provide significant habitat for fauna and fringing vegetation, but also hold significant value as a place of public enjoyment. The lake is surrounded by a highly urbanised area, with </w:t>
      </w:r>
      <w:r w:rsidR="00E5241E" w:rsidRPr="003B09F5">
        <w:rPr>
          <w:rFonts w:cs="Times New Roman"/>
        </w:rPr>
        <w:t>much of</w:t>
      </w:r>
      <w:r w:rsidRPr="003B09F5">
        <w:rPr>
          <w:rFonts w:cs="Times New Roman"/>
        </w:rPr>
        <w:t xml:space="preserve"> the lake buffered by a belt of fringing vegetation</w:t>
      </w:r>
      <w:r w:rsidR="006F391E">
        <w:rPr>
          <w:rFonts w:cs="Times New Roman"/>
        </w:rPr>
        <w:t>,</w:t>
      </w:r>
      <w:r w:rsidRPr="003B09F5">
        <w:rPr>
          <w:rFonts w:cs="Times New Roman"/>
        </w:rPr>
        <w:t xml:space="preserve"> although some residences are </w:t>
      </w:r>
      <w:r w:rsidR="00E5241E" w:rsidRPr="003B09F5">
        <w:rPr>
          <w:rFonts w:cs="Times New Roman"/>
        </w:rPr>
        <w:t>near</w:t>
      </w:r>
      <w:r w:rsidRPr="003B09F5">
        <w:rPr>
          <w:rFonts w:cs="Times New Roman"/>
        </w:rPr>
        <w:t xml:space="preserve"> the lake’s margin.</w:t>
      </w:r>
    </w:p>
    <w:p w14:paraId="26271EE2" w14:textId="6676DEB5" w:rsidR="001D584F" w:rsidRPr="003B09F5" w:rsidRDefault="00FC2E86">
      <w:pPr>
        <w:pStyle w:val="Heading3"/>
        <w:rPr>
          <w:rFonts w:cs="Times New Roman"/>
        </w:rPr>
      </w:pPr>
      <w:bookmarkStart w:id="153" w:name="_Toc33019560"/>
      <w:r>
        <w:rPr>
          <w:rFonts w:cs="Times New Roman"/>
        </w:rPr>
        <w:t>Current hydrological regim</w:t>
      </w:r>
      <w:r w:rsidR="00D66973">
        <w:rPr>
          <w:rFonts w:cs="Times New Roman"/>
        </w:rPr>
        <w:t>e</w:t>
      </w:r>
      <w:bookmarkEnd w:id="153"/>
    </w:p>
    <w:p w14:paraId="26271EE3" w14:textId="54A9A468" w:rsidR="001D584F" w:rsidRDefault="005D6919">
      <w:pPr>
        <w:pStyle w:val="FirstParagraph"/>
        <w:rPr>
          <w:rFonts w:cs="Times New Roman"/>
        </w:rPr>
      </w:pPr>
      <w:r w:rsidRPr="003B09F5">
        <w:rPr>
          <w:rFonts w:cs="Times New Roman"/>
        </w:rPr>
        <w:t>Surface water levels recorded at Lake Goollelal reveal peak levels generally occur between September and November and lowest water levels between March and May (</w:t>
      </w:r>
      <w:r w:rsidR="0041346D">
        <w:rPr>
          <w:rFonts w:cs="Times New Roman"/>
        </w:rPr>
        <w:fldChar w:fldCharType="begin"/>
      </w:r>
      <w:r w:rsidR="0041346D">
        <w:rPr>
          <w:rFonts w:cs="Times New Roman"/>
        </w:rPr>
        <w:instrText xml:space="preserve"> REF _Ref25921514 \h </w:instrText>
      </w:r>
      <w:r w:rsidR="0041346D">
        <w:rPr>
          <w:rFonts w:cs="Times New Roman"/>
        </w:rPr>
      </w:r>
      <w:r w:rsidR="0041346D">
        <w:rPr>
          <w:rFonts w:cs="Times New Roman"/>
        </w:rPr>
        <w:fldChar w:fldCharType="separate"/>
      </w:r>
      <w:r w:rsidR="00344A1B">
        <w:t xml:space="preserve">Table </w:t>
      </w:r>
      <w:r w:rsidR="00344A1B">
        <w:rPr>
          <w:noProof/>
        </w:rPr>
        <w:t>3</w:t>
      </w:r>
      <w:r w:rsidR="0041346D">
        <w:rPr>
          <w:rFonts w:cs="Times New Roman"/>
        </w:rPr>
        <w:fldChar w:fldCharType="end"/>
      </w:r>
      <w:r w:rsidRPr="003B09F5">
        <w:rPr>
          <w:rFonts w:cs="Times New Roman"/>
        </w:rPr>
        <w:t>). Annually, water levels have consistently varied by about 0.7 m during this period. Since 1995, there has been a general trend of decreasing surface water levels, although recent increases since 2016 show surface water at a similar depth to 1990 levels (</w:t>
      </w:r>
      <w:r w:rsidR="00E23E8B">
        <w:rPr>
          <w:rFonts w:cs="Times New Roman"/>
        </w:rPr>
        <w:fldChar w:fldCharType="begin"/>
      </w:r>
      <w:r w:rsidR="00E23E8B">
        <w:rPr>
          <w:rFonts w:cs="Times New Roman"/>
        </w:rPr>
        <w:instrText xml:space="preserve"> REF _Ref25918980 \h </w:instrText>
      </w:r>
      <w:r w:rsidR="00E23E8B">
        <w:rPr>
          <w:rFonts w:cs="Times New Roman"/>
        </w:rPr>
      </w:r>
      <w:r w:rsidR="00E23E8B">
        <w:rPr>
          <w:rFonts w:cs="Times New Roman"/>
        </w:rPr>
        <w:fldChar w:fldCharType="separate"/>
      </w:r>
      <w:r w:rsidR="00344A1B" w:rsidRPr="003B09F5">
        <w:rPr>
          <w:rFonts w:cs="Times New Roman"/>
        </w:rPr>
        <w:t xml:space="preserve">Figure </w:t>
      </w:r>
      <w:r w:rsidR="00344A1B">
        <w:rPr>
          <w:rFonts w:cs="Times New Roman"/>
          <w:noProof/>
        </w:rPr>
        <w:t>4</w:t>
      </w:r>
      <w:r w:rsidR="00E23E8B">
        <w:rPr>
          <w:rFonts w:cs="Times New Roman"/>
        </w:rPr>
        <w:fldChar w:fldCharType="end"/>
      </w:r>
      <w:r w:rsidRPr="003B09F5">
        <w:rPr>
          <w:rFonts w:cs="Times New Roman"/>
        </w:rPr>
        <w:t xml:space="preserve">). Surface water levels show similar trends to groundwater levels at a nearby bore (61611870) as the lake is largely fed by groundwater. Although the preferred minimum threshold of 26.0 mAHD has not been breached, it is likely the threshold is set too low as acidification of waters in the lake is a concern (Quintero Vasquez and Lund, </w:t>
      </w:r>
      <w:hyperlink w:anchor="ref-Quintero2018">
        <w:r w:rsidRPr="003B09F5">
          <w:rPr>
            <w:rStyle w:val="Hyperlink"/>
            <w:rFonts w:cs="Times New Roman"/>
            <w:color w:val="auto"/>
          </w:rPr>
          <w:t>2018</w:t>
        </w:r>
      </w:hyperlink>
      <w:r w:rsidRPr="003B09F5">
        <w:rPr>
          <w:rFonts w:cs="Times New Roman"/>
        </w:rPr>
        <w:t>). Proposed changes to the Ministerial Criteria include adopting a higher threshold level of 26.4 mAHD. Based on the modelling, the proposed threshold can be met at 2030.</w:t>
      </w:r>
    </w:p>
    <w:p w14:paraId="5BA5D799" w14:textId="688286D4" w:rsidR="001474B4" w:rsidRDefault="001474B4" w:rsidP="001474B4">
      <w:pPr>
        <w:pStyle w:val="Caption"/>
        <w:keepNext/>
      </w:pPr>
      <w:bookmarkStart w:id="154" w:name="_Ref25921514"/>
      <w:r>
        <w:t xml:space="preserve">Table </w:t>
      </w:r>
      <w:r>
        <w:fldChar w:fldCharType="begin"/>
      </w:r>
      <w:r>
        <w:instrText>SEQ Table \* ARABIC</w:instrText>
      </w:r>
      <w:r>
        <w:fldChar w:fldCharType="separate"/>
      </w:r>
      <w:r w:rsidR="00344A1B">
        <w:rPr>
          <w:noProof/>
        </w:rPr>
        <w:t>3</w:t>
      </w:r>
      <w:r>
        <w:fldChar w:fldCharType="end"/>
      </w:r>
      <w:bookmarkEnd w:id="154"/>
      <w:r w:rsidR="00326731" w:rsidRPr="00326731">
        <w:rPr>
          <w:rFonts w:ascii="LMRoman10-Regular" w:hAnsi="LMRoman10-Regular" w:cs="LMRoman10-Regular"/>
          <w:sz w:val="20"/>
          <w:szCs w:val="20"/>
          <w:lang w:val="en-AU"/>
        </w:rPr>
        <w:t xml:space="preserve"> </w:t>
      </w:r>
      <w:r w:rsidR="00326731" w:rsidRPr="00326731">
        <w:rPr>
          <w:lang w:val="en-AU"/>
        </w:rPr>
        <w:t>Five year summaries of surface water level data at Lake Goollelal recorded at staff 6162517</w:t>
      </w:r>
      <w:r w:rsidR="00D85834">
        <w:rPr>
          <w:lang w:val="en-AU"/>
        </w:rPr>
        <w:t>.</w:t>
      </w:r>
    </w:p>
    <w:tbl>
      <w:tblPr>
        <w:tblStyle w:val="Table"/>
        <w:tblW w:w="9067" w:type="dxa"/>
        <w:tblLook w:val="04A0" w:firstRow="1" w:lastRow="0" w:firstColumn="1" w:lastColumn="0" w:noHBand="0" w:noVBand="1"/>
      </w:tblPr>
      <w:tblGrid>
        <w:gridCol w:w="1911"/>
        <w:gridCol w:w="1974"/>
        <w:gridCol w:w="1974"/>
        <w:gridCol w:w="1507"/>
        <w:gridCol w:w="1701"/>
      </w:tblGrid>
      <w:tr w:rsidR="001474B4" w14:paraId="391507A2" w14:textId="77777777" w:rsidTr="00BC6943">
        <w:tc>
          <w:tcPr>
            <w:tcW w:w="1911" w:type="dxa"/>
          </w:tcPr>
          <w:p w14:paraId="7CD66A8C" w14:textId="0DE0E061" w:rsidR="001474B4" w:rsidRDefault="001474B4" w:rsidP="004961E6">
            <w:pPr>
              <w:pStyle w:val="BodyText"/>
            </w:pPr>
            <w:r>
              <w:t>Period</w:t>
            </w:r>
          </w:p>
        </w:tc>
        <w:tc>
          <w:tcPr>
            <w:tcW w:w="1974" w:type="dxa"/>
          </w:tcPr>
          <w:p w14:paraId="4A38186C" w14:textId="24AB8736" w:rsidR="001474B4" w:rsidRPr="00016946" w:rsidRDefault="001474B4" w:rsidP="00FF53DB">
            <w:pPr>
              <w:pStyle w:val="BodyText"/>
              <w:spacing w:before="120" w:after="120"/>
              <w:rPr>
                <w:lang w:val="en-AU"/>
              </w:rPr>
            </w:pPr>
            <w:r w:rsidRPr="00016946">
              <w:rPr>
                <w:lang w:val="en-AU"/>
              </w:rPr>
              <w:t>Mean</w:t>
            </w:r>
            <w:r>
              <w:rPr>
                <w:lang w:val="en-AU"/>
              </w:rPr>
              <w:t xml:space="preserve"> </w:t>
            </w:r>
            <w:r w:rsidRPr="00016946">
              <w:rPr>
                <w:lang w:val="en-AU"/>
              </w:rPr>
              <w:t>max seasonal</w:t>
            </w:r>
          </w:p>
          <w:p w14:paraId="48C27E7C" w14:textId="650DBB4D" w:rsidR="001474B4" w:rsidRDefault="001474B4" w:rsidP="00F842EA">
            <w:pPr>
              <w:pStyle w:val="BodyText"/>
              <w:spacing w:before="120" w:after="120"/>
            </w:pPr>
            <w:r w:rsidRPr="00016946">
              <w:rPr>
                <w:lang w:val="en-AU"/>
              </w:rPr>
              <w:t>level (mAHD)</w:t>
            </w:r>
          </w:p>
        </w:tc>
        <w:tc>
          <w:tcPr>
            <w:tcW w:w="1974" w:type="dxa"/>
          </w:tcPr>
          <w:p w14:paraId="687B3E2D" w14:textId="34B6AF85" w:rsidR="001474B4" w:rsidRDefault="001474B4" w:rsidP="00F842EA">
            <w:pPr>
              <w:pStyle w:val="BodyText"/>
              <w:spacing w:before="120" w:after="120"/>
            </w:pPr>
            <w:r w:rsidRPr="00016946">
              <w:rPr>
                <w:lang w:val="en-AU"/>
              </w:rPr>
              <w:t>Mean</w:t>
            </w:r>
            <w:r>
              <w:rPr>
                <w:lang w:val="en-AU"/>
              </w:rPr>
              <w:t xml:space="preserve"> min</w:t>
            </w:r>
            <w:r w:rsidRPr="00016946">
              <w:rPr>
                <w:lang w:val="en-AU"/>
              </w:rPr>
              <w:t xml:space="preserve"> seasonal</w:t>
            </w:r>
            <w:r w:rsidR="00FF53DB">
              <w:rPr>
                <w:lang w:val="en-AU"/>
              </w:rPr>
              <w:t xml:space="preserve"> </w:t>
            </w:r>
            <w:r w:rsidRPr="00016946">
              <w:rPr>
                <w:lang w:val="en-AU"/>
              </w:rPr>
              <w:t>level (mAHD)</w:t>
            </w:r>
          </w:p>
        </w:tc>
        <w:tc>
          <w:tcPr>
            <w:tcW w:w="1507" w:type="dxa"/>
          </w:tcPr>
          <w:p w14:paraId="5B0D2A19" w14:textId="0078E1CC" w:rsidR="001474B4" w:rsidRDefault="001474B4" w:rsidP="004961E6">
            <w:pPr>
              <w:pStyle w:val="BodyText"/>
            </w:pPr>
            <w:r>
              <w:t>Mean seasonal change (m)</w:t>
            </w:r>
          </w:p>
        </w:tc>
        <w:tc>
          <w:tcPr>
            <w:tcW w:w="1701" w:type="dxa"/>
          </w:tcPr>
          <w:p w14:paraId="0AFA22C8" w14:textId="3BF7C6C1" w:rsidR="001474B4" w:rsidRDefault="001474B4" w:rsidP="004961E6">
            <w:pPr>
              <w:pStyle w:val="BodyText"/>
            </w:pPr>
            <w:r>
              <w:t>Mean max to min (days)</w:t>
            </w:r>
          </w:p>
        </w:tc>
      </w:tr>
      <w:tr w:rsidR="001474B4" w14:paraId="00EA86AD" w14:textId="77777777" w:rsidTr="00BC6943">
        <w:tc>
          <w:tcPr>
            <w:tcW w:w="1911" w:type="dxa"/>
          </w:tcPr>
          <w:p w14:paraId="76D2956F" w14:textId="0DFA8085" w:rsidR="001474B4" w:rsidRDefault="001474B4" w:rsidP="004961E6">
            <w:pPr>
              <w:pStyle w:val="BodyText"/>
            </w:pPr>
            <w:r>
              <w:t>08/1994 – 07/1999</w:t>
            </w:r>
          </w:p>
        </w:tc>
        <w:tc>
          <w:tcPr>
            <w:tcW w:w="1974" w:type="dxa"/>
          </w:tcPr>
          <w:p w14:paraId="07BBBD63" w14:textId="0A9891BE" w:rsidR="001474B4" w:rsidRDefault="001474B4" w:rsidP="00832C23">
            <w:pPr>
              <w:pStyle w:val="BodyText"/>
              <w:jc w:val="center"/>
            </w:pPr>
            <w:r>
              <w:t>27.5 (Oct)</w:t>
            </w:r>
          </w:p>
        </w:tc>
        <w:tc>
          <w:tcPr>
            <w:tcW w:w="1974" w:type="dxa"/>
          </w:tcPr>
          <w:p w14:paraId="485D2E65" w14:textId="623DED80" w:rsidR="001474B4" w:rsidRDefault="001474B4" w:rsidP="00832C23">
            <w:pPr>
              <w:pStyle w:val="BodyText"/>
              <w:jc w:val="center"/>
            </w:pPr>
            <w:r>
              <w:t>26.8 (May)</w:t>
            </w:r>
          </w:p>
        </w:tc>
        <w:tc>
          <w:tcPr>
            <w:tcW w:w="1507" w:type="dxa"/>
          </w:tcPr>
          <w:p w14:paraId="39C9B1B5" w14:textId="732AA3CA" w:rsidR="001474B4" w:rsidRDefault="001474B4" w:rsidP="00832C23">
            <w:pPr>
              <w:pStyle w:val="BodyText"/>
              <w:jc w:val="center"/>
            </w:pPr>
            <w:r>
              <w:t>0.78</w:t>
            </w:r>
          </w:p>
        </w:tc>
        <w:tc>
          <w:tcPr>
            <w:tcW w:w="1701" w:type="dxa"/>
          </w:tcPr>
          <w:p w14:paraId="6C688606" w14:textId="6452FA47" w:rsidR="001474B4" w:rsidRDefault="001474B4" w:rsidP="00832C23">
            <w:pPr>
              <w:pStyle w:val="BodyText"/>
              <w:jc w:val="center"/>
            </w:pPr>
            <w:r>
              <w:t>207</w:t>
            </w:r>
          </w:p>
        </w:tc>
      </w:tr>
      <w:tr w:rsidR="001474B4" w14:paraId="3D8C7DBE" w14:textId="77777777" w:rsidTr="00BC6943">
        <w:tc>
          <w:tcPr>
            <w:tcW w:w="1911" w:type="dxa"/>
          </w:tcPr>
          <w:p w14:paraId="403D3CF1" w14:textId="7516C510" w:rsidR="001474B4" w:rsidRDefault="001474B4" w:rsidP="004961E6">
            <w:pPr>
              <w:pStyle w:val="BodyText"/>
            </w:pPr>
            <w:r>
              <w:t>08/1999 – 07/2004</w:t>
            </w:r>
          </w:p>
        </w:tc>
        <w:tc>
          <w:tcPr>
            <w:tcW w:w="1974" w:type="dxa"/>
          </w:tcPr>
          <w:p w14:paraId="0857B5D5" w14:textId="25E2F7B6" w:rsidR="001474B4" w:rsidRDefault="001474B4" w:rsidP="00832C23">
            <w:pPr>
              <w:pStyle w:val="BodyText"/>
              <w:jc w:val="center"/>
            </w:pPr>
            <w:r>
              <w:t>27.5 (Sept)</w:t>
            </w:r>
          </w:p>
        </w:tc>
        <w:tc>
          <w:tcPr>
            <w:tcW w:w="1974" w:type="dxa"/>
          </w:tcPr>
          <w:p w14:paraId="27E767E0" w14:textId="5132D25F" w:rsidR="001474B4" w:rsidRDefault="001474B4" w:rsidP="00832C23">
            <w:pPr>
              <w:pStyle w:val="BodyText"/>
              <w:jc w:val="center"/>
            </w:pPr>
            <w:r>
              <w:t>26.7 (Mar)</w:t>
            </w:r>
          </w:p>
        </w:tc>
        <w:tc>
          <w:tcPr>
            <w:tcW w:w="1507" w:type="dxa"/>
          </w:tcPr>
          <w:p w14:paraId="7388B864" w14:textId="0B71A042" w:rsidR="001474B4" w:rsidRDefault="001474B4" w:rsidP="00832C23">
            <w:pPr>
              <w:pStyle w:val="BodyText"/>
              <w:jc w:val="center"/>
            </w:pPr>
            <w:r>
              <w:t>0.80</w:t>
            </w:r>
          </w:p>
        </w:tc>
        <w:tc>
          <w:tcPr>
            <w:tcW w:w="1701" w:type="dxa"/>
          </w:tcPr>
          <w:p w14:paraId="01E4B1FA" w14:textId="6DE7522E" w:rsidR="001474B4" w:rsidRDefault="001474B4" w:rsidP="00832C23">
            <w:pPr>
              <w:pStyle w:val="BodyText"/>
              <w:jc w:val="center"/>
            </w:pPr>
            <w:r>
              <w:t>206</w:t>
            </w:r>
          </w:p>
        </w:tc>
      </w:tr>
      <w:tr w:rsidR="001474B4" w14:paraId="1E8D8D41" w14:textId="77777777" w:rsidTr="00BC6943">
        <w:tc>
          <w:tcPr>
            <w:tcW w:w="1911" w:type="dxa"/>
          </w:tcPr>
          <w:p w14:paraId="51C0A529" w14:textId="21076398" w:rsidR="001474B4" w:rsidRDefault="001474B4" w:rsidP="004961E6">
            <w:pPr>
              <w:pStyle w:val="BodyText"/>
            </w:pPr>
            <w:r>
              <w:t>08/2004 – 07/2009</w:t>
            </w:r>
          </w:p>
        </w:tc>
        <w:tc>
          <w:tcPr>
            <w:tcW w:w="1974" w:type="dxa"/>
          </w:tcPr>
          <w:p w14:paraId="668CFD25" w14:textId="596EA28A" w:rsidR="001474B4" w:rsidRDefault="001474B4" w:rsidP="00832C23">
            <w:pPr>
              <w:pStyle w:val="BodyText"/>
              <w:jc w:val="center"/>
            </w:pPr>
            <w:r>
              <w:t>27.4 (Sept)</w:t>
            </w:r>
          </w:p>
        </w:tc>
        <w:tc>
          <w:tcPr>
            <w:tcW w:w="1974" w:type="dxa"/>
          </w:tcPr>
          <w:p w14:paraId="49D859D2" w14:textId="51BA8F15" w:rsidR="001474B4" w:rsidRDefault="001474B4" w:rsidP="00832C23">
            <w:pPr>
              <w:pStyle w:val="BodyText"/>
              <w:jc w:val="center"/>
            </w:pPr>
            <w:r>
              <w:t>26.6 (Apr)</w:t>
            </w:r>
          </w:p>
        </w:tc>
        <w:tc>
          <w:tcPr>
            <w:tcW w:w="1507" w:type="dxa"/>
          </w:tcPr>
          <w:p w14:paraId="0BFA9DEA" w14:textId="053C9BCD" w:rsidR="001474B4" w:rsidRDefault="001474B4" w:rsidP="00832C23">
            <w:pPr>
              <w:pStyle w:val="BodyText"/>
              <w:jc w:val="center"/>
            </w:pPr>
            <w:r>
              <w:t>0.75</w:t>
            </w:r>
          </w:p>
        </w:tc>
        <w:tc>
          <w:tcPr>
            <w:tcW w:w="1701" w:type="dxa"/>
          </w:tcPr>
          <w:p w14:paraId="1B2CBE4F" w14:textId="4DB1312E" w:rsidR="001474B4" w:rsidRDefault="001474B4" w:rsidP="00832C23">
            <w:pPr>
              <w:pStyle w:val="BodyText"/>
              <w:jc w:val="center"/>
            </w:pPr>
            <w:r>
              <w:t>137</w:t>
            </w:r>
          </w:p>
        </w:tc>
      </w:tr>
      <w:tr w:rsidR="001474B4" w14:paraId="7D239C90" w14:textId="77777777" w:rsidTr="00BC6943">
        <w:tc>
          <w:tcPr>
            <w:tcW w:w="1911" w:type="dxa"/>
          </w:tcPr>
          <w:p w14:paraId="3770C510" w14:textId="3264FF90" w:rsidR="001474B4" w:rsidRDefault="001474B4" w:rsidP="00832C23">
            <w:pPr>
              <w:pStyle w:val="BodyText"/>
              <w:jc w:val="center"/>
            </w:pPr>
            <w:r>
              <w:t>08/2009 – 07/2014</w:t>
            </w:r>
          </w:p>
        </w:tc>
        <w:tc>
          <w:tcPr>
            <w:tcW w:w="1974" w:type="dxa"/>
          </w:tcPr>
          <w:p w14:paraId="7C44D777" w14:textId="7A810468" w:rsidR="001474B4" w:rsidRDefault="001474B4" w:rsidP="00832C23">
            <w:pPr>
              <w:pStyle w:val="BodyText"/>
              <w:jc w:val="center"/>
            </w:pPr>
            <w:r>
              <w:t>27.2 (Oct)</w:t>
            </w:r>
          </w:p>
        </w:tc>
        <w:tc>
          <w:tcPr>
            <w:tcW w:w="1974" w:type="dxa"/>
          </w:tcPr>
          <w:p w14:paraId="780AFC91" w14:textId="130B7339" w:rsidR="001474B4" w:rsidRDefault="001474B4" w:rsidP="00832C23">
            <w:pPr>
              <w:pStyle w:val="BodyText"/>
              <w:jc w:val="center"/>
            </w:pPr>
            <w:r>
              <w:t>26.5 (Apr)</w:t>
            </w:r>
          </w:p>
        </w:tc>
        <w:tc>
          <w:tcPr>
            <w:tcW w:w="1507" w:type="dxa"/>
          </w:tcPr>
          <w:p w14:paraId="58884F1E" w14:textId="36752E62" w:rsidR="001474B4" w:rsidRDefault="001474B4" w:rsidP="00832C23">
            <w:pPr>
              <w:pStyle w:val="BodyText"/>
              <w:jc w:val="center"/>
            </w:pPr>
            <w:r>
              <w:t>0.73</w:t>
            </w:r>
          </w:p>
        </w:tc>
        <w:tc>
          <w:tcPr>
            <w:tcW w:w="1701" w:type="dxa"/>
          </w:tcPr>
          <w:p w14:paraId="58BA4631" w14:textId="53C54578" w:rsidR="001474B4" w:rsidRDefault="001474B4" w:rsidP="00832C23">
            <w:pPr>
              <w:pStyle w:val="BodyText"/>
              <w:jc w:val="center"/>
            </w:pPr>
            <w:r>
              <w:t>190</w:t>
            </w:r>
          </w:p>
        </w:tc>
      </w:tr>
      <w:tr w:rsidR="001474B4" w14:paraId="205F5CE2" w14:textId="77777777" w:rsidTr="00BC6943">
        <w:tc>
          <w:tcPr>
            <w:tcW w:w="1911" w:type="dxa"/>
          </w:tcPr>
          <w:p w14:paraId="5A3A4D8D" w14:textId="0CB864C0" w:rsidR="001474B4" w:rsidRDefault="001474B4" w:rsidP="00832C23">
            <w:pPr>
              <w:pStyle w:val="BodyText"/>
              <w:jc w:val="center"/>
            </w:pPr>
            <w:r>
              <w:t>08/2014 – 07/2019</w:t>
            </w:r>
          </w:p>
        </w:tc>
        <w:tc>
          <w:tcPr>
            <w:tcW w:w="1974" w:type="dxa"/>
          </w:tcPr>
          <w:p w14:paraId="09BE0333" w14:textId="0B0E7C79" w:rsidR="001474B4" w:rsidRDefault="001474B4" w:rsidP="00832C23">
            <w:pPr>
              <w:pStyle w:val="BodyText"/>
              <w:jc w:val="center"/>
            </w:pPr>
            <w:r>
              <w:t>27.4 (Nov)</w:t>
            </w:r>
          </w:p>
        </w:tc>
        <w:tc>
          <w:tcPr>
            <w:tcW w:w="1974" w:type="dxa"/>
          </w:tcPr>
          <w:p w14:paraId="598D815C" w14:textId="16986777" w:rsidR="001474B4" w:rsidRDefault="001474B4" w:rsidP="00832C23">
            <w:pPr>
              <w:pStyle w:val="BodyText"/>
              <w:jc w:val="center"/>
            </w:pPr>
            <w:r>
              <w:t>26.7 (Apr)</w:t>
            </w:r>
          </w:p>
        </w:tc>
        <w:tc>
          <w:tcPr>
            <w:tcW w:w="1507" w:type="dxa"/>
          </w:tcPr>
          <w:p w14:paraId="24A88B5A" w14:textId="53B31102" w:rsidR="001474B4" w:rsidRDefault="001474B4" w:rsidP="00832C23">
            <w:pPr>
              <w:pStyle w:val="BodyText"/>
              <w:jc w:val="center"/>
            </w:pPr>
            <w:r>
              <w:t>0.68</w:t>
            </w:r>
          </w:p>
        </w:tc>
        <w:tc>
          <w:tcPr>
            <w:tcW w:w="1701" w:type="dxa"/>
          </w:tcPr>
          <w:p w14:paraId="750372FD" w14:textId="7F283D59" w:rsidR="001474B4" w:rsidRDefault="001474B4" w:rsidP="00832C23">
            <w:pPr>
              <w:pStyle w:val="BodyText"/>
              <w:jc w:val="center"/>
            </w:pPr>
            <w:r>
              <w:t>139</w:t>
            </w:r>
          </w:p>
        </w:tc>
      </w:tr>
    </w:tbl>
    <w:p w14:paraId="04502E61" w14:textId="77777777" w:rsidR="003F6174" w:rsidRDefault="003F6174" w:rsidP="003F6174">
      <w:pPr>
        <w:pStyle w:val="CaptionedFigure"/>
        <w:rPr>
          <w:rFonts w:ascii="Times New Roman" w:hAnsi="Times New Roman" w:cs="Times New Roman"/>
        </w:rPr>
      </w:pPr>
      <w:bookmarkStart w:id="155" w:name="site-summary"/>
    </w:p>
    <w:p w14:paraId="502312DF" w14:textId="25A349BA" w:rsidR="003F6174" w:rsidRPr="003B09F5" w:rsidRDefault="003F6174" w:rsidP="00571BFC">
      <w:pPr>
        <w:pStyle w:val="CaptionedFigure"/>
        <w:jc w:val="center"/>
        <w:rPr>
          <w:rFonts w:ascii="Times New Roman" w:hAnsi="Times New Roman" w:cs="Times New Roman"/>
        </w:rPr>
      </w:pPr>
      <w:commentRangeStart w:id="156"/>
      <w:r w:rsidRPr="003B09F5">
        <w:rPr>
          <w:rFonts w:ascii="Times New Roman" w:hAnsi="Times New Roman" w:cs="Times New Roman"/>
          <w:noProof/>
          <w:lang w:val="en-AU" w:eastAsia="en-AU"/>
        </w:rPr>
        <w:drawing>
          <wp:inline distT="0" distB="0" distL="0" distR="0" wp14:anchorId="1A512B8E" wp14:editId="2DF59B5B">
            <wp:extent cx="5760000" cy="3985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s/GoollelalWaterPlot-1.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commentRangeEnd w:id="156"/>
      <w:r>
        <w:rPr>
          <w:rStyle w:val="CommentReference"/>
        </w:rPr>
        <w:commentReference w:id="156"/>
      </w:r>
    </w:p>
    <w:p w14:paraId="12FE7295" w14:textId="7C923BED" w:rsidR="003F6174" w:rsidRPr="00172432" w:rsidRDefault="003F6174" w:rsidP="00172432">
      <w:pPr>
        <w:pStyle w:val="Caption"/>
        <w:rPr>
          <w:rFonts w:ascii="Times New Roman" w:hAnsi="Times New Roman" w:cs="Times New Roman"/>
        </w:rPr>
      </w:pPr>
      <w:bookmarkStart w:id="157" w:name="_Ref2591898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4</w:t>
      </w:r>
      <w:r w:rsidRPr="003B09F5">
        <w:rPr>
          <w:rFonts w:ascii="Times New Roman" w:hAnsi="Times New Roman" w:cs="Times New Roman"/>
        </w:rPr>
        <w:fldChar w:fldCharType="end"/>
      </w:r>
      <w:bookmarkEnd w:id="157"/>
      <w:r w:rsidRPr="003B09F5">
        <w:rPr>
          <w:rFonts w:ascii="Times New Roman" w:hAnsi="Times New Roman" w:cs="Times New Roman"/>
        </w:rPr>
        <w:t xml:space="preserve"> Surface water levels recorded at staff 6162517 for Lake Goollelal. Red segments on fitted line represent statistically significant periods of declining water levels and </w:t>
      </w:r>
      <w:r w:rsidR="005724CA">
        <w:rPr>
          <w:rFonts w:ascii="Times New Roman" w:hAnsi="Times New Roman" w:cs="Times New Roman"/>
        </w:rPr>
        <w:t>green segments</w:t>
      </w:r>
      <w:commentRangeStart w:id="158"/>
      <w:commentRangeStart w:id="159"/>
      <w:r w:rsidRPr="003B09F5">
        <w:rPr>
          <w:rFonts w:ascii="Times New Roman" w:hAnsi="Times New Roman" w:cs="Times New Roman"/>
        </w:rPr>
        <w:t xml:space="preserve"> </w:t>
      </w:r>
      <w:commentRangeEnd w:id="158"/>
      <w:r>
        <w:rPr>
          <w:rStyle w:val="CommentReference"/>
        </w:rPr>
        <w:commentReference w:id="158"/>
      </w:r>
      <w:commentRangeEnd w:id="159"/>
      <w:r w:rsidR="005724CA">
        <w:rPr>
          <w:rStyle w:val="CommentReference"/>
        </w:rPr>
        <w:commentReference w:id="159"/>
      </w:r>
      <w:r w:rsidRPr="003B09F5">
        <w:rPr>
          <w:rFonts w:ascii="Times New Roman" w:hAnsi="Times New Roman" w:cs="Times New Roman"/>
        </w:rPr>
        <w:t>represent statistically significant periods of increasing water levels. Dotted line is the current ministerial absolute minimum water levels. Dashed line is the proposed 2030 minimum threshold level.</w:t>
      </w:r>
      <w:r w:rsidR="00B15E82" w:rsidRPr="003B09F5">
        <w:rPr>
          <w:rFonts w:ascii="Times New Roman" w:hAnsi="Times New Roman" w:cs="Times New Roman"/>
        </w:rPr>
        <w:t xml:space="preserve"> </w:t>
      </w:r>
      <w:r w:rsidR="00B15E82">
        <w:rPr>
          <w:rFonts w:ascii="Times New Roman" w:hAnsi="Times New Roman" w:cs="Times New Roman"/>
        </w:rPr>
        <w:t>The shaded area around trend line represents the 95% confidence interval.</w:t>
      </w:r>
    </w:p>
    <w:p w14:paraId="26271EE4" w14:textId="20B1268F" w:rsidR="001D584F" w:rsidRPr="003B09F5" w:rsidRDefault="00A200FB">
      <w:pPr>
        <w:pStyle w:val="Heading3"/>
        <w:rPr>
          <w:rFonts w:cs="Times New Roman"/>
        </w:rPr>
      </w:pPr>
      <w:bookmarkStart w:id="160" w:name="_Toc33019561"/>
      <w:r>
        <w:rPr>
          <w:rFonts w:cs="Times New Roman"/>
        </w:rPr>
        <w:t>Implications of revised threshold</w:t>
      </w:r>
      <w:bookmarkEnd w:id="155"/>
      <w:bookmarkEnd w:id="160"/>
    </w:p>
    <w:p w14:paraId="3906F53B" w14:textId="2030B775" w:rsidR="00832C23" w:rsidRDefault="006F56F8" w:rsidP="00704D5B">
      <w:pPr>
        <w:pStyle w:val="FirstParagraph"/>
        <w:rPr>
          <w:rFonts w:cs="Times New Roman"/>
        </w:rPr>
      </w:pPr>
      <w:r>
        <w:rPr>
          <w:rFonts w:cs="Times New Roman"/>
        </w:rPr>
        <w:t>Groundwater modelling of t</w:t>
      </w:r>
      <w:r w:rsidR="005D6919" w:rsidRPr="003B09F5">
        <w:rPr>
          <w:rFonts w:cs="Times New Roman"/>
        </w:rPr>
        <w:t>he proposed reductions in groundwater</w:t>
      </w:r>
      <w:r>
        <w:rPr>
          <w:rFonts w:cs="Times New Roman"/>
        </w:rPr>
        <w:t xml:space="preserve"> abstraction</w:t>
      </w:r>
      <w:r w:rsidR="005D6919" w:rsidRPr="003B09F5">
        <w:rPr>
          <w:rFonts w:cs="Times New Roman"/>
        </w:rPr>
        <w:t xml:space="preserve"> </w:t>
      </w:r>
      <w:r>
        <w:rPr>
          <w:rFonts w:cs="Times New Roman"/>
        </w:rPr>
        <w:t>project</w:t>
      </w:r>
      <w:r w:rsidRPr="003B09F5">
        <w:rPr>
          <w:rFonts w:cs="Times New Roman"/>
        </w:rPr>
        <w:t xml:space="preserve"> </w:t>
      </w:r>
      <w:r w:rsidR="005D6919" w:rsidRPr="003B09F5">
        <w:rPr>
          <w:rFonts w:cs="Times New Roman"/>
        </w:rPr>
        <w:t xml:space="preserve">that the current hydrological regime </w:t>
      </w:r>
      <w:r>
        <w:rPr>
          <w:rFonts w:cs="Times New Roman"/>
        </w:rPr>
        <w:t xml:space="preserve">of Lake Goollelal </w:t>
      </w:r>
      <w:r w:rsidR="005D6919" w:rsidRPr="003B09F5">
        <w:rPr>
          <w:rFonts w:cs="Times New Roman"/>
        </w:rPr>
        <w:t xml:space="preserve">can be maintained. Adopting a minimum threshold of 26.4 mAHD (0.4 m higher than current threshold) will minimise the risk of acidification at Lake Goollelal. Under the 2030 scenario, vegetation composition is likely to remain distinct across the elevations of the basin, with </w:t>
      </w:r>
      <w:r w:rsidR="005D6919" w:rsidRPr="003B09F5">
        <w:rPr>
          <w:rFonts w:cs="Times New Roman"/>
          <w:i/>
        </w:rPr>
        <w:t>B. articulata</w:t>
      </w:r>
      <w:r w:rsidR="005D6919" w:rsidRPr="003B09F5">
        <w:rPr>
          <w:rFonts w:cs="Times New Roman"/>
        </w:rPr>
        <w:t xml:space="preserve"> and </w:t>
      </w:r>
      <w:r w:rsidR="005D6919" w:rsidRPr="003B09F5">
        <w:rPr>
          <w:rFonts w:cs="Times New Roman"/>
          <w:i/>
        </w:rPr>
        <w:t>Lepidosperma gladiatum</w:t>
      </w:r>
      <w:r w:rsidR="005D6919" w:rsidRPr="003B09F5">
        <w:rPr>
          <w:rFonts w:cs="Times New Roman"/>
        </w:rPr>
        <w:t xml:space="preserve"> persisting along the lake margin. The richness of exotic plant species in the higher areas of the basin are likely to persist or decline if surface water levels remain at, or greater than, present levels. </w:t>
      </w:r>
      <w:r w:rsidR="00C81B61">
        <w:rPr>
          <w:rFonts w:cs="Times New Roman"/>
        </w:rPr>
        <w:t xml:space="preserve">It is therefore </w:t>
      </w:r>
      <w:r w:rsidR="00A53695">
        <w:rPr>
          <w:rFonts w:cs="Times New Roman"/>
        </w:rPr>
        <w:t>likely</w:t>
      </w:r>
      <w:r w:rsidR="00C81B61">
        <w:rPr>
          <w:rFonts w:cs="Times New Roman"/>
        </w:rPr>
        <w:t xml:space="preserve"> that </w:t>
      </w:r>
      <w:r w:rsidR="00005480">
        <w:rPr>
          <w:rFonts w:cs="Times New Roman"/>
        </w:rPr>
        <w:t xml:space="preserve">the predicted </w:t>
      </w:r>
      <w:r w:rsidR="005366C3">
        <w:rPr>
          <w:rFonts w:cs="Times New Roman"/>
        </w:rPr>
        <w:t xml:space="preserve">higher </w:t>
      </w:r>
      <w:r w:rsidR="00C81B61">
        <w:rPr>
          <w:rFonts w:cs="Times New Roman"/>
        </w:rPr>
        <w:t>post</w:t>
      </w:r>
      <w:r w:rsidR="00005480">
        <w:rPr>
          <w:rFonts w:cs="Times New Roman"/>
        </w:rPr>
        <w:t>-</w:t>
      </w:r>
      <w:r w:rsidR="00C81B61">
        <w:rPr>
          <w:rFonts w:cs="Times New Roman"/>
        </w:rPr>
        <w:t xml:space="preserve">2030 water levels </w:t>
      </w:r>
      <w:r w:rsidR="00005480">
        <w:rPr>
          <w:rFonts w:cs="Times New Roman"/>
        </w:rPr>
        <w:t>due</w:t>
      </w:r>
      <w:r w:rsidR="005366C3">
        <w:rPr>
          <w:rFonts w:cs="Times New Roman"/>
        </w:rPr>
        <w:t xml:space="preserve"> </w:t>
      </w:r>
      <w:r w:rsidR="00005480">
        <w:rPr>
          <w:rFonts w:cs="Times New Roman"/>
        </w:rPr>
        <w:t xml:space="preserve">to </w:t>
      </w:r>
      <w:r w:rsidR="005366C3">
        <w:rPr>
          <w:rFonts w:cs="Times New Roman"/>
        </w:rPr>
        <w:t xml:space="preserve">reduced abstraction </w:t>
      </w:r>
      <w:r w:rsidR="00C81B61">
        <w:rPr>
          <w:rFonts w:cs="Times New Roman"/>
        </w:rPr>
        <w:t>wil</w:t>
      </w:r>
      <w:r w:rsidR="003C442D">
        <w:rPr>
          <w:rFonts w:cs="Times New Roman"/>
        </w:rPr>
        <w:t>l</w:t>
      </w:r>
      <w:r w:rsidR="00A53695">
        <w:rPr>
          <w:rFonts w:cs="Times New Roman"/>
        </w:rPr>
        <w:t xml:space="preserve"> have a positive impact on </w:t>
      </w:r>
      <w:r w:rsidR="00005480">
        <w:rPr>
          <w:rFonts w:cs="Times New Roman"/>
        </w:rPr>
        <w:t>the vegetation structure of the lake.</w:t>
      </w:r>
      <w:r w:rsidR="003C442D">
        <w:rPr>
          <w:rFonts w:cs="Times New Roman"/>
        </w:rPr>
        <w:t xml:space="preserve"> </w:t>
      </w:r>
      <w:r w:rsidR="005D6919" w:rsidRPr="003B09F5">
        <w:rPr>
          <w:rFonts w:cs="Times New Roman"/>
        </w:rPr>
        <w:t>Similarly, it is expected that the aquatic invertebrate community will remain stable as fringing vegetation preserves habitat availability and water quality.</w:t>
      </w:r>
      <w:r w:rsidR="003A0736" w:rsidRPr="003A0736">
        <w:rPr>
          <w:rFonts w:cs="Times New Roman"/>
        </w:rPr>
        <w:t xml:space="preserve"> </w:t>
      </w:r>
      <w:r w:rsidR="003A0736">
        <w:rPr>
          <w:rFonts w:cs="Times New Roman"/>
        </w:rPr>
        <w:t xml:space="preserve">The </w:t>
      </w:r>
      <w:r w:rsidR="00590E78">
        <w:rPr>
          <w:rFonts w:cs="Times New Roman"/>
        </w:rPr>
        <w:t>continuation</w:t>
      </w:r>
      <w:r w:rsidR="003A0736">
        <w:rPr>
          <w:rFonts w:cs="Times New Roman"/>
        </w:rPr>
        <w:t xml:space="preserve"> of higher than present water levels</w:t>
      </w:r>
      <w:r w:rsidR="00BC6671">
        <w:rPr>
          <w:rFonts w:cs="Times New Roman"/>
        </w:rPr>
        <w:t xml:space="preserve">, combined with low nutrient concentrations, will </w:t>
      </w:r>
      <w:r w:rsidR="00590E78">
        <w:rPr>
          <w:rFonts w:cs="Times New Roman"/>
        </w:rPr>
        <w:t>facilitate</w:t>
      </w:r>
      <w:r w:rsidR="00BC6671">
        <w:rPr>
          <w:rFonts w:cs="Times New Roman"/>
        </w:rPr>
        <w:t xml:space="preserve"> </w:t>
      </w:r>
      <w:r w:rsidR="00590E78">
        <w:rPr>
          <w:rFonts w:cs="Times New Roman"/>
        </w:rPr>
        <w:t>the return of aquatic invertebrate assemblages to pre-2007 compositions</w:t>
      </w:r>
    </w:p>
    <w:p w14:paraId="6655D076" w14:textId="090353D0" w:rsidR="00704D5B" w:rsidRDefault="00832C23">
      <w:pPr>
        <w:pStyle w:val="BodyText"/>
        <w:rPr>
          <w:rFonts w:cs="Times New Roman"/>
        </w:rPr>
        <w:sectPr w:rsidR="00704D5B" w:rsidSect="00377E3B">
          <w:pgSz w:w="11906" w:h="16838" w:code="9"/>
          <w:pgMar w:top="1440" w:right="1440" w:bottom="1440" w:left="1440" w:header="720" w:footer="720" w:gutter="0"/>
          <w:cols w:space="720"/>
          <w:docGrid w:linePitch="326"/>
        </w:sectPr>
      </w:pPr>
      <w:r>
        <w:rPr>
          <w:rFonts w:cs="Times New Roman"/>
        </w:rPr>
        <w:t xml:space="preserve">Revised thresholds will likely maintain ecological conditions </w:t>
      </w:r>
      <w:r w:rsidR="008A2BF5">
        <w:rPr>
          <w:rFonts w:cs="Times New Roman"/>
        </w:rPr>
        <w:t>similar to the</w:t>
      </w:r>
      <w:r>
        <w:rPr>
          <w:rFonts w:cs="Times New Roman"/>
        </w:rPr>
        <w:t xml:space="preserve"> present</w:t>
      </w:r>
      <w:r w:rsidR="00704D5B">
        <w:rPr>
          <w:rFonts w:cs="Times New Roman"/>
        </w:rPr>
        <w:t xml:space="preserve"> </w:t>
      </w:r>
      <w:r w:rsidR="00B23D47">
        <w:rPr>
          <w:rFonts w:cs="Times New Roman"/>
        </w:rPr>
        <w:t>(</w:t>
      </w:r>
      <w:r w:rsidR="00B23D47">
        <w:rPr>
          <w:rFonts w:cs="Times New Roman"/>
        </w:rPr>
        <w:fldChar w:fldCharType="begin"/>
      </w:r>
      <w:r w:rsidR="00B23D47">
        <w:rPr>
          <w:rFonts w:cs="Times New Roman"/>
        </w:rPr>
        <w:instrText xml:space="preserve"> REF _Ref25921529 \h </w:instrText>
      </w:r>
      <w:r w:rsidR="00B23D47">
        <w:rPr>
          <w:rFonts w:cs="Times New Roman"/>
        </w:rPr>
      </w:r>
      <w:r w:rsidR="00B23D47">
        <w:rPr>
          <w:rFonts w:cs="Times New Roman"/>
        </w:rPr>
        <w:fldChar w:fldCharType="separate"/>
      </w:r>
      <w:r w:rsidR="00344A1B" w:rsidRPr="003B09F5">
        <w:rPr>
          <w:rFonts w:cs="Times New Roman"/>
        </w:rPr>
        <w:t xml:space="preserve">Table </w:t>
      </w:r>
      <w:r w:rsidR="00344A1B">
        <w:rPr>
          <w:rFonts w:cs="Times New Roman"/>
          <w:noProof/>
        </w:rPr>
        <w:t>4</w:t>
      </w:r>
      <w:r w:rsidR="00B23D47">
        <w:rPr>
          <w:rFonts w:cs="Times New Roman"/>
        </w:rPr>
        <w:fldChar w:fldCharType="end"/>
      </w:r>
      <w:r w:rsidR="00B23D47">
        <w:rPr>
          <w:rFonts w:cs="Times New Roman"/>
        </w:rPr>
        <w:t>)</w:t>
      </w:r>
      <w:r w:rsidR="00704D5B">
        <w:rPr>
          <w:rFonts w:cs="Times New Roman"/>
        </w:rPr>
        <w:t xml:space="preserve">. </w:t>
      </w:r>
      <w:r w:rsidR="005D6919" w:rsidRPr="003B09F5">
        <w:rPr>
          <w:rFonts w:cs="Times New Roman"/>
        </w:rPr>
        <w:t xml:space="preserve">The most important impact of the revised thresholds is that it will ensure water levels remain at, or higher than, present levels which has positive implications for habitat availability and risk of acidification. </w:t>
      </w:r>
      <w:r w:rsidR="003D6676">
        <w:rPr>
          <w:rFonts w:cs="Times New Roman"/>
        </w:rPr>
        <w:t>Maintaining</w:t>
      </w:r>
      <w:r w:rsidR="005D6919" w:rsidRPr="003B09F5">
        <w:rPr>
          <w:rFonts w:cs="Times New Roman"/>
        </w:rPr>
        <w:t xml:space="preserve"> permanent water will ensure that Lake Goollelal acts as a drought refuge for </w:t>
      </w:r>
      <w:r w:rsidR="00CA5E39" w:rsidRPr="003B09F5">
        <w:rPr>
          <w:rFonts w:cs="Times New Roman"/>
        </w:rPr>
        <w:t>water birds</w:t>
      </w:r>
      <w:r w:rsidR="005D6919" w:rsidRPr="003B09F5">
        <w:rPr>
          <w:rFonts w:cs="Times New Roman"/>
        </w:rPr>
        <w:t>, with seasonal fluctuations in water levels ensuring feeding habitats are available for waders during the summer months. The preservation of fringing vegetation, submerged macrophytes and deep water will also ensure the wetland continues to support important native fish species (</w:t>
      </w:r>
      <w:r w:rsidR="005D6919" w:rsidRPr="003B09F5">
        <w:rPr>
          <w:rFonts w:cs="Times New Roman"/>
          <w:i/>
        </w:rPr>
        <w:t>P. olorum</w:t>
      </w:r>
      <w:r w:rsidR="005D6919" w:rsidRPr="003B09F5">
        <w:rPr>
          <w:rFonts w:cs="Times New Roman"/>
        </w:rPr>
        <w:t xml:space="preserve"> and </w:t>
      </w:r>
      <w:r w:rsidR="005D6919" w:rsidRPr="003B09F5">
        <w:rPr>
          <w:rFonts w:cs="Times New Roman"/>
          <w:i/>
        </w:rPr>
        <w:t>E. vittata</w:t>
      </w:r>
      <w:r w:rsidR="005D6919" w:rsidRPr="003B09F5">
        <w:rPr>
          <w:rFonts w:cs="Times New Roman"/>
        </w:rPr>
        <w:t xml:space="preserve">), a </w:t>
      </w:r>
      <w:r w:rsidR="005D6919" w:rsidRPr="003B09F5">
        <w:rPr>
          <w:rFonts w:cs="Times New Roman"/>
        </w:rPr>
        <w:lastRenderedPageBreak/>
        <w:t>feature becoming rarer among wetlands in the Swan Coastal Plain. Conservation of these values will maintain the site as a place for public enjoyment and maintain the current landscape amenity values.</w:t>
      </w:r>
    </w:p>
    <w:p w14:paraId="26271EE6" w14:textId="3ECD557F" w:rsidR="001D584F" w:rsidRPr="003B09F5" w:rsidRDefault="001D584F">
      <w:pPr>
        <w:pStyle w:val="BodyText"/>
        <w:rPr>
          <w:rFonts w:cs="Times New Roman"/>
        </w:rPr>
      </w:pPr>
    </w:p>
    <w:p w14:paraId="64D942F8" w14:textId="7165CD14" w:rsidR="00D67818" w:rsidRPr="003B09F5" w:rsidRDefault="00D67818" w:rsidP="00D67818">
      <w:pPr>
        <w:pStyle w:val="TableCaption"/>
        <w:rPr>
          <w:rFonts w:ascii="Times New Roman" w:hAnsi="Times New Roman" w:cs="Times New Roman"/>
        </w:rPr>
      </w:pPr>
      <w:bookmarkStart w:id="161" w:name="_Ref25921529"/>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344A1B">
        <w:rPr>
          <w:rFonts w:ascii="Times New Roman" w:hAnsi="Times New Roman" w:cs="Times New Roman"/>
          <w:noProof/>
        </w:rPr>
        <w:t>4</w:t>
      </w:r>
      <w:r w:rsidRPr="003B09F5">
        <w:rPr>
          <w:rFonts w:ascii="Times New Roman" w:hAnsi="Times New Roman" w:cs="Times New Roman"/>
        </w:rPr>
        <w:fldChar w:fldCharType="end"/>
      </w:r>
      <w:bookmarkEnd w:id="161"/>
      <w:r w:rsidRPr="003B09F5">
        <w:rPr>
          <w:rFonts w:ascii="Times New Roman" w:hAnsi="Times New Roman" w:cs="Times New Roman"/>
        </w:rPr>
        <w:t xml:space="preserve"> </w:t>
      </w:r>
      <w:bookmarkStart w:id="162" w:name="_Hlk32564992"/>
      <w:r w:rsidRPr="003B09F5">
        <w:rPr>
          <w:rFonts w:ascii="Times New Roman" w:hAnsi="Times New Roman" w:cs="Times New Roman"/>
        </w:rPr>
        <w:t xml:space="preserve">Ecological consequences of </w:t>
      </w:r>
      <w:r w:rsidR="00C82299">
        <w:rPr>
          <w:rFonts w:ascii="Times New Roman" w:hAnsi="Times New Roman" w:cs="Times New Roman"/>
        </w:rPr>
        <w:t>proposed 2030 minimum</w:t>
      </w:r>
      <w:r w:rsidRPr="003B09F5">
        <w:rPr>
          <w:rFonts w:ascii="Times New Roman" w:hAnsi="Times New Roman" w:cs="Times New Roman"/>
        </w:rPr>
        <w:t xml:space="preserve"> threshold</w:t>
      </w:r>
      <w:r w:rsidR="00C82299">
        <w:rPr>
          <w:rFonts w:ascii="Times New Roman" w:hAnsi="Times New Roman" w:cs="Times New Roman"/>
        </w:rPr>
        <w:t xml:space="preserve"> (26.4 mAHD)</w:t>
      </w:r>
      <w:r w:rsidRPr="003B09F5">
        <w:rPr>
          <w:rFonts w:ascii="Times New Roman" w:hAnsi="Times New Roman" w:cs="Times New Roman"/>
        </w:rPr>
        <w:t xml:space="preserve"> in terms of compliance of stated site values and site management objectives at Lake Goollelal</w:t>
      </w:r>
      <w:r w:rsidR="00C82299">
        <w:rPr>
          <w:rFonts w:ascii="Times New Roman" w:hAnsi="Times New Roman" w:cs="Times New Roman"/>
        </w:rPr>
        <w:t xml:space="preserve"> set for the current absolute minimum Ministerial criteria (26.0 mAHD)</w:t>
      </w:r>
      <w:r w:rsidRPr="003B09F5">
        <w:rPr>
          <w:rFonts w:ascii="Times New Roman" w:hAnsi="Times New Roman" w:cs="Times New Roman"/>
        </w:rPr>
        <w:t>.</w:t>
      </w:r>
      <w:bookmarkEnd w:id="162"/>
      <w:r w:rsidR="003D6676">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5180"/>
        <w:gridCol w:w="6635"/>
        <w:gridCol w:w="2143"/>
      </w:tblGrid>
      <w:tr w:rsidR="003B09F5" w:rsidRPr="003B09F5" w14:paraId="26271EEB" w14:textId="77777777">
        <w:tc>
          <w:tcPr>
            <w:tcW w:w="0" w:type="auto"/>
            <w:tcBorders>
              <w:bottom w:val="single" w:sz="0" w:space="0" w:color="auto"/>
            </w:tcBorders>
            <w:vAlign w:val="bottom"/>
          </w:tcPr>
          <w:p w14:paraId="26271EE8" w14:textId="77777777" w:rsidR="001D584F" w:rsidRPr="003B09F5" w:rsidRDefault="001D584F">
            <w:pPr>
              <w:pStyle w:val="Compact"/>
              <w:rPr>
                <w:rFonts w:cs="Times New Roman"/>
              </w:rPr>
            </w:pPr>
            <w:bookmarkStart w:id="163" w:name="_Hlk32565369"/>
          </w:p>
        </w:tc>
        <w:tc>
          <w:tcPr>
            <w:tcW w:w="0" w:type="auto"/>
            <w:tcBorders>
              <w:bottom w:val="single" w:sz="0" w:space="0" w:color="auto"/>
            </w:tcBorders>
            <w:vAlign w:val="bottom"/>
          </w:tcPr>
          <w:p w14:paraId="26271EE9" w14:textId="71E25E35" w:rsidR="001D584F" w:rsidRPr="003B09F5" w:rsidRDefault="005D6919">
            <w:pPr>
              <w:pStyle w:val="Compact"/>
              <w:rPr>
                <w:rFonts w:cs="Times New Roman"/>
              </w:rPr>
            </w:pPr>
            <w:r w:rsidRPr="003B09F5">
              <w:rPr>
                <w:rFonts w:cs="Times New Roman"/>
              </w:rPr>
              <w:t xml:space="preserve">Likely effect of 2030 </w:t>
            </w:r>
            <w:r w:rsidR="00C82299">
              <w:rPr>
                <w:rFonts w:cs="Times New Roman"/>
              </w:rPr>
              <w:t>proposed</w:t>
            </w:r>
            <w:r w:rsidRPr="003B09F5">
              <w:rPr>
                <w:rFonts w:cs="Times New Roman"/>
              </w:rPr>
              <w:t xml:space="preserve"> threshold</w:t>
            </w:r>
            <w:r w:rsidR="00C82299">
              <w:rPr>
                <w:rFonts w:cs="Times New Roman"/>
              </w:rPr>
              <w:t xml:space="preserve"> (26.4 mAHD)</w:t>
            </w:r>
          </w:p>
        </w:tc>
        <w:tc>
          <w:tcPr>
            <w:tcW w:w="0" w:type="auto"/>
            <w:tcBorders>
              <w:bottom w:val="single" w:sz="0" w:space="0" w:color="auto"/>
            </w:tcBorders>
            <w:vAlign w:val="bottom"/>
          </w:tcPr>
          <w:p w14:paraId="26271EEA" w14:textId="5AA76836" w:rsidR="001D584F" w:rsidRPr="003B09F5" w:rsidRDefault="00BB05A2">
            <w:pPr>
              <w:pStyle w:val="Compact"/>
              <w:jc w:val="center"/>
              <w:rPr>
                <w:rFonts w:cs="Times New Roman"/>
              </w:rPr>
            </w:pPr>
            <w:r w:rsidRPr="00BB05A2">
              <w:rPr>
                <w:rFonts w:cs="Times New Roman"/>
              </w:rPr>
              <w:t>Values and objectives maintained in future</w:t>
            </w:r>
          </w:p>
        </w:tc>
      </w:tr>
      <w:bookmarkEnd w:id="163"/>
      <w:tr w:rsidR="003B09F5" w:rsidRPr="003B09F5" w14:paraId="26271EEF" w14:textId="77777777">
        <w:tc>
          <w:tcPr>
            <w:tcW w:w="0" w:type="auto"/>
          </w:tcPr>
          <w:p w14:paraId="26271EEC" w14:textId="773FF361" w:rsidR="001D584F" w:rsidRPr="003B09F5" w:rsidRDefault="005D6919">
            <w:pPr>
              <w:pStyle w:val="Compact"/>
              <w:rPr>
                <w:rFonts w:cs="Times New Roman"/>
              </w:rPr>
            </w:pPr>
            <w:r w:rsidRPr="003B09F5">
              <w:rPr>
                <w:rFonts w:cs="Times New Roman"/>
                <w:b/>
              </w:rPr>
              <w:t>Site values</w:t>
            </w:r>
            <w:r w:rsidR="00305B18">
              <w:rPr>
                <w:rFonts w:cs="Times New Roman"/>
                <w:b/>
              </w:rPr>
              <w:t xml:space="preserve"> (WAWA, 1995)</w:t>
            </w:r>
          </w:p>
        </w:tc>
        <w:tc>
          <w:tcPr>
            <w:tcW w:w="0" w:type="auto"/>
          </w:tcPr>
          <w:p w14:paraId="26271EED" w14:textId="77777777" w:rsidR="001D584F" w:rsidRPr="003B09F5" w:rsidRDefault="001D584F">
            <w:pPr>
              <w:pStyle w:val="Compact"/>
              <w:rPr>
                <w:rFonts w:cs="Times New Roman"/>
              </w:rPr>
            </w:pPr>
          </w:p>
        </w:tc>
        <w:tc>
          <w:tcPr>
            <w:tcW w:w="0" w:type="auto"/>
          </w:tcPr>
          <w:p w14:paraId="26271EEE" w14:textId="77777777" w:rsidR="001D584F" w:rsidRPr="003B09F5" w:rsidRDefault="001D584F">
            <w:pPr>
              <w:pStyle w:val="Compact"/>
              <w:rPr>
                <w:rFonts w:cs="Times New Roman"/>
              </w:rPr>
            </w:pPr>
          </w:p>
        </w:tc>
      </w:tr>
      <w:tr w:rsidR="003B09F5" w:rsidRPr="003B09F5" w14:paraId="26271EF3" w14:textId="77777777">
        <w:tc>
          <w:tcPr>
            <w:tcW w:w="0" w:type="auto"/>
          </w:tcPr>
          <w:p w14:paraId="26271EF0" w14:textId="3453C5C9" w:rsidR="001D584F" w:rsidRPr="003B09F5" w:rsidRDefault="00CA5E39">
            <w:pPr>
              <w:pStyle w:val="Compact"/>
              <w:rPr>
                <w:rFonts w:cs="Times New Roman"/>
              </w:rPr>
            </w:pPr>
            <w:r w:rsidRPr="003B09F5">
              <w:rPr>
                <w:rFonts w:cs="Times New Roman"/>
              </w:rPr>
              <w:t>Water bird</w:t>
            </w:r>
            <w:r w:rsidR="005D6919" w:rsidRPr="003B09F5">
              <w:rPr>
                <w:rFonts w:cs="Times New Roman"/>
              </w:rPr>
              <w:t xml:space="preserve"> habitat and drought refuge</w:t>
            </w:r>
          </w:p>
        </w:tc>
        <w:tc>
          <w:tcPr>
            <w:tcW w:w="0" w:type="auto"/>
          </w:tcPr>
          <w:p w14:paraId="26271EF1" w14:textId="77777777" w:rsidR="001D584F" w:rsidRPr="003B09F5" w:rsidRDefault="005D6919">
            <w:pPr>
              <w:pStyle w:val="Compact"/>
              <w:rPr>
                <w:rFonts w:cs="Times New Roman"/>
              </w:rPr>
            </w:pPr>
            <w:r w:rsidRPr="003B09F5">
              <w:rPr>
                <w:rFonts w:cs="Times New Roman"/>
              </w:rPr>
              <w:t>Permanent water will ensure site as drought refuge. Seasonal variation in water levels will preserve feeding habitats</w:t>
            </w:r>
          </w:p>
        </w:tc>
        <w:tc>
          <w:tcPr>
            <w:tcW w:w="0" w:type="auto"/>
          </w:tcPr>
          <w:p w14:paraId="26271EF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EF7" w14:textId="77777777">
        <w:tc>
          <w:tcPr>
            <w:tcW w:w="0" w:type="auto"/>
          </w:tcPr>
          <w:p w14:paraId="26271EF4" w14:textId="435D93C4" w:rsidR="001D584F" w:rsidRPr="003B09F5" w:rsidRDefault="005D6919">
            <w:pPr>
              <w:pStyle w:val="Compact"/>
              <w:rPr>
                <w:rFonts w:cs="Times New Roman"/>
              </w:rPr>
            </w:pPr>
            <w:r w:rsidRPr="003B09F5">
              <w:rPr>
                <w:rFonts w:cs="Times New Roman"/>
              </w:rPr>
              <w:t>Supports good populations of native fish species, Swan River goby (</w:t>
            </w:r>
            <w:r w:rsidRPr="003B09F5">
              <w:rPr>
                <w:rFonts w:cs="Times New Roman"/>
                <w:i/>
              </w:rPr>
              <w:t>Pseudogobius olorum</w:t>
            </w:r>
            <w:r w:rsidRPr="003B09F5">
              <w:rPr>
                <w:rFonts w:cs="Times New Roman"/>
              </w:rPr>
              <w:t>) and the western pygmy perch (</w:t>
            </w:r>
            <w:r w:rsidRPr="003B09F5">
              <w:rPr>
                <w:rFonts w:cs="Times New Roman"/>
                <w:i/>
              </w:rPr>
              <w:t>Edelia vittata</w:t>
            </w:r>
            <w:r w:rsidRPr="003B09F5">
              <w:rPr>
                <w:rFonts w:cs="Times New Roman"/>
              </w:rPr>
              <w:t>)</w:t>
            </w:r>
          </w:p>
        </w:tc>
        <w:tc>
          <w:tcPr>
            <w:tcW w:w="0" w:type="auto"/>
          </w:tcPr>
          <w:p w14:paraId="26271EF5" w14:textId="77777777" w:rsidR="001D584F" w:rsidRPr="003B09F5" w:rsidRDefault="005D6919">
            <w:pPr>
              <w:pStyle w:val="Compact"/>
              <w:rPr>
                <w:rFonts w:cs="Times New Roman"/>
              </w:rPr>
            </w:pPr>
            <w:r w:rsidRPr="003B09F5">
              <w:rPr>
                <w:rFonts w:cs="Times New Roman"/>
              </w:rPr>
              <w:t>Maintenance of deep waters, fringing vegetation, submerged macrophytes and water quality will ensure the wetland remains an important habitat for these fish species</w:t>
            </w:r>
          </w:p>
        </w:tc>
        <w:tc>
          <w:tcPr>
            <w:tcW w:w="0" w:type="auto"/>
          </w:tcPr>
          <w:p w14:paraId="26271EF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EFB" w14:textId="77777777">
        <w:tc>
          <w:tcPr>
            <w:tcW w:w="0" w:type="auto"/>
          </w:tcPr>
          <w:p w14:paraId="26271EF8" w14:textId="6B68C712" w:rsidR="001D584F" w:rsidRPr="003B09F5" w:rsidRDefault="005D6919">
            <w:pPr>
              <w:pStyle w:val="Compact"/>
              <w:rPr>
                <w:rFonts w:cs="Times New Roman"/>
              </w:rPr>
            </w:pPr>
            <w:r w:rsidRPr="003B09F5">
              <w:rPr>
                <w:rFonts w:cs="Times New Roman"/>
                <w:b/>
              </w:rPr>
              <w:t>Site management objectives</w:t>
            </w:r>
            <w:r w:rsidR="00305B18">
              <w:rPr>
                <w:rFonts w:cs="Times New Roman"/>
                <w:b/>
              </w:rPr>
              <w:t xml:space="preserve"> (WAWA, 1995)</w:t>
            </w:r>
          </w:p>
        </w:tc>
        <w:tc>
          <w:tcPr>
            <w:tcW w:w="0" w:type="auto"/>
          </w:tcPr>
          <w:p w14:paraId="26271EF9" w14:textId="77777777" w:rsidR="001D584F" w:rsidRPr="003B09F5" w:rsidRDefault="001D584F">
            <w:pPr>
              <w:pStyle w:val="Compact"/>
              <w:rPr>
                <w:rFonts w:cs="Times New Roman"/>
              </w:rPr>
            </w:pPr>
          </w:p>
        </w:tc>
        <w:tc>
          <w:tcPr>
            <w:tcW w:w="0" w:type="auto"/>
          </w:tcPr>
          <w:p w14:paraId="26271EFA" w14:textId="77777777" w:rsidR="001D584F" w:rsidRPr="003B09F5" w:rsidRDefault="001D584F">
            <w:pPr>
              <w:pStyle w:val="Compact"/>
              <w:rPr>
                <w:rFonts w:cs="Times New Roman"/>
              </w:rPr>
            </w:pPr>
          </w:p>
        </w:tc>
      </w:tr>
      <w:tr w:rsidR="003B09F5" w:rsidRPr="003B09F5" w14:paraId="26271EFF" w14:textId="77777777">
        <w:tc>
          <w:tcPr>
            <w:tcW w:w="0" w:type="auto"/>
          </w:tcPr>
          <w:p w14:paraId="26271EFC" w14:textId="667E44C9" w:rsidR="001D584F" w:rsidRPr="003B09F5" w:rsidRDefault="005D6919">
            <w:pPr>
              <w:pStyle w:val="Compact"/>
              <w:rPr>
                <w:rFonts w:cs="Times New Roman"/>
              </w:rPr>
            </w:pPr>
            <w:r w:rsidRPr="003B09F5">
              <w:rPr>
                <w:rFonts w:cs="Times New Roman"/>
              </w:rPr>
              <w:t>Conservation and public enjoyment of natural and modified landscapes</w:t>
            </w:r>
          </w:p>
        </w:tc>
        <w:tc>
          <w:tcPr>
            <w:tcW w:w="0" w:type="auto"/>
          </w:tcPr>
          <w:p w14:paraId="26271EFD" w14:textId="77777777" w:rsidR="001D584F" w:rsidRPr="003B09F5" w:rsidRDefault="005D6919">
            <w:pPr>
              <w:pStyle w:val="Compact"/>
              <w:rPr>
                <w:rFonts w:cs="Times New Roman"/>
              </w:rPr>
            </w:pPr>
            <w:r w:rsidRPr="003B09F5">
              <w:rPr>
                <w:rFonts w:cs="Times New Roman"/>
              </w:rPr>
              <w:t>Fringing vegetation and woodlands will remain healthy and the site will continue to provide habitat for fauna. The site will continue to remain a place of public enjoyment.</w:t>
            </w:r>
          </w:p>
        </w:tc>
        <w:tc>
          <w:tcPr>
            <w:tcW w:w="0" w:type="auto"/>
          </w:tcPr>
          <w:p w14:paraId="26271EFE"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3" w14:textId="77777777">
        <w:tc>
          <w:tcPr>
            <w:tcW w:w="0" w:type="auto"/>
          </w:tcPr>
          <w:p w14:paraId="26271F00" w14:textId="49B1B16B" w:rsidR="001D584F" w:rsidRPr="003B09F5" w:rsidRDefault="005D6919">
            <w:pPr>
              <w:pStyle w:val="Compact"/>
              <w:rPr>
                <w:rFonts w:cs="Times New Roman"/>
              </w:rPr>
            </w:pPr>
            <w:r w:rsidRPr="003B09F5">
              <w:rPr>
                <w:rFonts w:cs="Times New Roman"/>
              </w:rPr>
              <w:t>Protect and</w:t>
            </w:r>
            <w:r w:rsidR="00480A84">
              <w:rPr>
                <w:rFonts w:cs="Times New Roman"/>
              </w:rPr>
              <w:t>,</w:t>
            </w:r>
            <w:r w:rsidRPr="003B09F5">
              <w:rPr>
                <w:rFonts w:cs="Times New Roman"/>
              </w:rPr>
              <w:t xml:space="preserve"> if </w:t>
            </w:r>
            <w:r w:rsidR="00480A84" w:rsidRPr="003B09F5">
              <w:rPr>
                <w:rFonts w:cs="Times New Roman"/>
              </w:rPr>
              <w:t>possible,</w:t>
            </w:r>
            <w:r w:rsidRPr="003B09F5">
              <w:rPr>
                <w:rFonts w:cs="Times New Roman"/>
              </w:rPr>
              <w:t xml:space="preserve"> enhance fringing wetland vegetation including woodland and sedge vegetation</w:t>
            </w:r>
          </w:p>
        </w:tc>
        <w:tc>
          <w:tcPr>
            <w:tcW w:w="0" w:type="auto"/>
          </w:tcPr>
          <w:p w14:paraId="26271F01" w14:textId="6C39DB43" w:rsidR="001D584F" w:rsidRPr="003B09F5" w:rsidRDefault="005D6919">
            <w:pPr>
              <w:pStyle w:val="Compact"/>
              <w:rPr>
                <w:rFonts w:cs="Times New Roman"/>
              </w:rPr>
            </w:pPr>
            <w:r w:rsidRPr="003B09F5">
              <w:rPr>
                <w:rFonts w:cs="Times New Roman"/>
              </w:rPr>
              <w:t xml:space="preserve">Maintenance of surface water levels at, or slightly higher than, current levels will ensure that woodland and sedge vegetation </w:t>
            </w:r>
            <w:r w:rsidR="00CA5E39" w:rsidRPr="003B09F5">
              <w:rPr>
                <w:rFonts w:cs="Times New Roman"/>
              </w:rPr>
              <w:t>remain</w:t>
            </w:r>
            <w:r w:rsidRPr="003B09F5">
              <w:rPr>
                <w:rFonts w:cs="Times New Roman"/>
              </w:rPr>
              <w:t xml:space="preserve"> healthy. The distribution of sedges may increase slightly</w:t>
            </w:r>
          </w:p>
        </w:tc>
        <w:tc>
          <w:tcPr>
            <w:tcW w:w="0" w:type="auto"/>
          </w:tcPr>
          <w:p w14:paraId="26271F0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7" w14:textId="77777777">
        <w:tc>
          <w:tcPr>
            <w:tcW w:w="0" w:type="auto"/>
          </w:tcPr>
          <w:p w14:paraId="26271F04" w14:textId="5AB65B87" w:rsidR="001D584F" w:rsidRPr="003B09F5" w:rsidRDefault="005D6919">
            <w:pPr>
              <w:pStyle w:val="Compact"/>
              <w:rPr>
                <w:rFonts w:cs="Times New Roman"/>
              </w:rPr>
            </w:pPr>
            <w:r w:rsidRPr="003B09F5">
              <w:rPr>
                <w:rFonts w:cs="Times New Roman"/>
              </w:rPr>
              <w:t xml:space="preserve">Maintain permanent, deep water for </w:t>
            </w:r>
            <w:r w:rsidR="00CA5E39" w:rsidRPr="003B09F5">
              <w:rPr>
                <w:rFonts w:cs="Times New Roman"/>
              </w:rPr>
              <w:t>water bird</w:t>
            </w:r>
            <w:r w:rsidRPr="003B09F5">
              <w:rPr>
                <w:rFonts w:cs="Times New Roman"/>
              </w:rPr>
              <w:t xml:space="preserve"> habitat and as a drought refuge</w:t>
            </w:r>
          </w:p>
        </w:tc>
        <w:tc>
          <w:tcPr>
            <w:tcW w:w="0" w:type="auto"/>
          </w:tcPr>
          <w:p w14:paraId="26271F05" w14:textId="77777777" w:rsidR="001D584F" w:rsidRPr="003B09F5" w:rsidRDefault="005D6919">
            <w:pPr>
              <w:pStyle w:val="Compact"/>
              <w:rPr>
                <w:rFonts w:cs="Times New Roman"/>
              </w:rPr>
            </w:pPr>
            <w:r w:rsidRPr="003B09F5">
              <w:rPr>
                <w:rFonts w:cs="Times New Roman"/>
              </w:rPr>
              <w:t>Current projections ensure that permanent and deep water will remain a feature of the wetland. The capacity of the wetland to act as a drought refuge will continue.</w:t>
            </w:r>
          </w:p>
        </w:tc>
        <w:tc>
          <w:tcPr>
            <w:tcW w:w="0" w:type="auto"/>
          </w:tcPr>
          <w:p w14:paraId="26271F0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B" w14:textId="77777777">
        <w:tc>
          <w:tcPr>
            <w:tcW w:w="0" w:type="auto"/>
          </w:tcPr>
          <w:p w14:paraId="26271F08" w14:textId="20535215" w:rsidR="001D584F" w:rsidRPr="003B09F5" w:rsidRDefault="005D6919">
            <w:pPr>
              <w:pStyle w:val="Compact"/>
              <w:rPr>
                <w:rFonts w:cs="Times New Roman"/>
              </w:rPr>
            </w:pPr>
            <w:r w:rsidRPr="003B09F5">
              <w:rPr>
                <w:rFonts w:cs="Times New Roman"/>
              </w:rPr>
              <w:t>Maintain permanent water for fish and other dependent species</w:t>
            </w:r>
          </w:p>
        </w:tc>
        <w:tc>
          <w:tcPr>
            <w:tcW w:w="0" w:type="auto"/>
          </w:tcPr>
          <w:p w14:paraId="26271F09" w14:textId="77777777" w:rsidR="001D584F" w:rsidRPr="003B09F5" w:rsidRDefault="005D6919">
            <w:pPr>
              <w:pStyle w:val="Compact"/>
              <w:rPr>
                <w:rFonts w:cs="Times New Roman"/>
              </w:rPr>
            </w:pPr>
            <w:r w:rsidRPr="003B09F5">
              <w:rPr>
                <w:rFonts w:cs="Times New Roman"/>
              </w:rPr>
              <w:t>Current projections ensure that permanent and deep water will remain a feature of the wetland. Permanent water will preserve fish habitat and water quality.</w:t>
            </w:r>
          </w:p>
        </w:tc>
        <w:tc>
          <w:tcPr>
            <w:tcW w:w="0" w:type="auto"/>
          </w:tcPr>
          <w:p w14:paraId="26271F0A"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1F0F" w14:textId="77777777">
        <w:tc>
          <w:tcPr>
            <w:tcW w:w="0" w:type="auto"/>
          </w:tcPr>
          <w:p w14:paraId="26271F0C" w14:textId="61989F75" w:rsidR="001D584F" w:rsidRPr="003B09F5" w:rsidRDefault="005D6919">
            <w:pPr>
              <w:pStyle w:val="Compact"/>
              <w:rPr>
                <w:rFonts w:cs="Times New Roman"/>
              </w:rPr>
            </w:pPr>
            <w:r w:rsidRPr="003B09F5">
              <w:rPr>
                <w:rFonts w:cs="Times New Roman"/>
              </w:rPr>
              <w:t>Maintain the landscape amenity values of the wetland</w:t>
            </w:r>
          </w:p>
        </w:tc>
        <w:tc>
          <w:tcPr>
            <w:tcW w:w="0" w:type="auto"/>
          </w:tcPr>
          <w:p w14:paraId="26271F0D" w14:textId="77777777" w:rsidR="001D584F" w:rsidRPr="003B09F5" w:rsidRDefault="005D6919">
            <w:pPr>
              <w:pStyle w:val="Compact"/>
              <w:rPr>
                <w:rFonts w:cs="Times New Roman"/>
              </w:rPr>
            </w:pPr>
            <w:r w:rsidRPr="003B09F5">
              <w:rPr>
                <w:rFonts w:cs="Times New Roman"/>
              </w:rPr>
              <w:t>Healthy vegetation and abundant bird life will remain a feature of the wetland if water levels are sustained at current levels, ensuring the amenity values of the wetland.</w:t>
            </w:r>
          </w:p>
        </w:tc>
        <w:tc>
          <w:tcPr>
            <w:tcW w:w="0" w:type="auto"/>
          </w:tcPr>
          <w:p w14:paraId="26271F0E" w14:textId="77777777" w:rsidR="001D584F" w:rsidRPr="003B09F5" w:rsidRDefault="005D6919">
            <w:pPr>
              <w:pStyle w:val="Compact"/>
              <w:jc w:val="center"/>
              <w:rPr>
                <w:rFonts w:cs="Times New Roman"/>
              </w:rPr>
            </w:pPr>
            <w:r w:rsidRPr="003B09F5">
              <w:rPr>
                <w:rFonts w:cs="Times New Roman"/>
              </w:rPr>
              <w:t>Likely</w:t>
            </w:r>
          </w:p>
        </w:tc>
      </w:tr>
      <w:tr w:rsidR="00CD2B8F" w:rsidRPr="003B09F5" w14:paraId="35B1B79A" w14:textId="77777777">
        <w:tc>
          <w:tcPr>
            <w:tcW w:w="0" w:type="auto"/>
          </w:tcPr>
          <w:p w14:paraId="55126ACA" w14:textId="4DFB3E3E" w:rsidR="00CD2B8F" w:rsidRPr="00CD2B8F" w:rsidRDefault="00CD2B8F">
            <w:pPr>
              <w:pStyle w:val="Compact"/>
              <w:rPr>
                <w:rFonts w:cs="Times New Roman"/>
                <w:b/>
                <w:bCs/>
              </w:rPr>
            </w:pPr>
            <w:bookmarkStart w:id="164" w:name="_Hlk32565141"/>
            <w:r>
              <w:rPr>
                <w:rFonts w:cs="Times New Roman"/>
                <w:b/>
                <w:bCs/>
              </w:rPr>
              <w:t>Proposed site management objectives</w:t>
            </w:r>
          </w:p>
        </w:tc>
        <w:tc>
          <w:tcPr>
            <w:tcW w:w="0" w:type="auto"/>
          </w:tcPr>
          <w:p w14:paraId="3E97A977" w14:textId="77777777" w:rsidR="00CD2B8F" w:rsidRPr="003B09F5" w:rsidRDefault="00CD2B8F">
            <w:pPr>
              <w:pStyle w:val="Compact"/>
              <w:rPr>
                <w:rFonts w:cs="Times New Roman"/>
              </w:rPr>
            </w:pPr>
          </w:p>
        </w:tc>
        <w:tc>
          <w:tcPr>
            <w:tcW w:w="0" w:type="auto"/>
          </w:tcPr>
          <w:p w14:paraId="5B4D0B27" w14:textId="77777777" w:rsidR="00CD2B8F" w:rsidRPr="003B09F5" w:rsidRDefault="00CD2B8F">
            <w:pPr>
              <w:pStyle w:val="Compact"/>
              <w:jc w:val="center"/>
              <w:rPr>
                <w:rFonts w:cs="Times New Roman"/>
              </w:rPr>
            </w:pPr>
          </w:p>
        </w:tc>
      </w:tr>
      <w:bookmarkEnd w:id="164"/>
      <w:tr w:rsidR="00CD2B8F" w:rsidRPr="003B09F5" w14:paraId="3E27992C" w14:textId="77777777">
        <w:tc>
          <w:tcPr>
            <w:tcW w:w="0" w:type="auto"/>
          </w:tcPr>
          <w:p w14:paraId="0D2A87AD" w14:textId="3BBB0EE7" w:rsidR="00CD2B8F" w:rsidRPr="003B09F5" w:rsidRDefault="00CD2B8F">
            <w:pPr>
              <w:pStyle w:val="Compact"/>
              <w:rPr>
                <w:rFonts w:cs="Times New Roman"/>
              </w:rPr>
            </w:pPr>
            <w:r>
              <w:rPr>
                <w:rFonts w:cs="Times New Roman"/>
              </w:rPr>
              <w:lastRenderedPageBreak/>
              <w:t>M</w:t>
            </w:r>
            <w:r w:rsidRPr="00CD2B8F">
              <w:rPr>
                <w:rFonts w:cs="Times New Roman"/>
              </w:rPr>
              <w:t>aintain permanent surface water for fauna habitat and visual amenity</w:t>
            </w:r>
          </w:p>
        </w:tc>
        <w:tc>
          <w:tcPr>
            <w:tcW w:w="0" w:type="auto"/>
          </w:tcPr>
          <w:p w14:paraId="33A3B584" w14:textId="7930C0AB" w:rsidR="00CD2B8F" w:rsidRPr="003B09F5" w:rsidRDefault="00C82299">
            <w:pPr>
              <w:pStyle w:val="Compact"/>
              <w:rPr>
                <w:rFonts w:cs="Times New Roman"/>
              </w:rPr>
            </w:pPr>
            <w:r>
              <w:rPr>
                <w:rFonts w:cs="Times New Roman"/>
              </w:rPr>
              <w:t>The proposed changes to abstraction will ensure permanent surface water at the site which will continue to provide faunal habitat and protect the visual amenity of the lake.</w:t>
            </w:r>
          </w:p>
        </w:tc>
        <w:tc>
          <w:tcPr>
            <w:tcW w:w="0" w:type="auto"/>
          </w:tcPr>
          <w:p w14:paraId="2A774F3D" w14:textId="61CB9CB4" w:rsidR="00CD2B8F" w:rsidRPr="003B09F5" w:rsidRDefault="00C82299">
            <w:pPr>
              <w:pStyle w:val="Compact"/>
              <w:jc w:val="center"/>
              <w:rPr>
                <w:rFonts w:cs="Times New Roman"/>
              </w:rPr>
            </w:pPr>
            <w:r w:rsidRPr="003B09F5">
              <w:rPr>
                <w:rFonts w:cs="Times New Roman"/>
              </w:rPr>
              <w:t>Likely</w:t>
            </w:r>
          </w:p>
        </w:tc>
      </w:tr>
      <w:tr w:rsidR="00CD2B8F" w:rsidRPr="003B09F5" w14:paraId="5DBB29AA" w14:textId="77777777">
        <w:tc>
          <w:tcPr>
            <w:tcW w:w="0" w:type="auto"/>
          </w:tcPr>
          <w:p w14:paraId="625BF0A4" w14:textId="206295B8" w:rsidR="00CD2B8F" w:rsidRPr="003B09F5" w:rsidRDefault="00C82299">
            <w:pPr>
              <w:pStyle w:val="Compact"/>
              <w:rPr>
                <w:rFonts w:cs="Times New Roman"/>
              </w:rPr>
            </w:pPr>
            <w:r>
              <w:rPr>
                <w:rFonts w:cs="Times New Roman"/>
              </w:rPr>
              <w:t>Maintain fringing vegetation</w:t>
            </w:r>
          </w:p>
        </w:tc>
        <w:tc>
          <w:tcPr>
            <w:tcW w:w="0" w:type="auto"/>
          </w:tcPr>
          <w:p w14:paraId="7C2BA535" w14:textId="4F74A80E" w:rsidR="00CD2B8F" w:rsidRPr="003B09F5" w:rsidRDefault="00D270F2">
            <w:pPr>
              <w:pStyle w:val="Compact"/>
              <w:rPr>
                <w:rFonts w:cs="Times New Roman"/>
              </w:rPr>
            </w:pPr>
            <w:r>
              <w:rPr>
                <w:rFonts w:cs="Times New Roman"/>
              </w:rPr>
              <w:t>Permanent</w:t>
            </w:r>
            <w:r w:rsidR="00C82299">
              <w:rPr>
                <w:rFonts w:cs="Times New Roman"/>
              </w:rPr>
              <w:t xml:space="preserve"> inundation of this site will ensure that fringing vegetation will </w:t>
            </w:r>
            <w:r>
              <w:rPr>
                <w:rFonts w:cs="Times New Roman"/>
              </w:rPr>
              <w:t>continue to occupy available habitat at the site.</w:t>
            </w:r>
          </w:p>
        </w:tc>
        <w:tc>
          <w:tcPr>
            <w:tcW w:w="0" w:type="auto"/>
          </w:tcPr>
          <w:p w14:paraId="316DD618" w14:textId="5B478BAB" w:rsidR="00CD2B8F" w:rsidRPr="003B09F5" w:rsidRDefault="00C82299">
            <w:pPr>
              <w:pStyle w:val="Compact"/>
              <w:jc w:val="center"/>
              <w:rPr>
                <w:rFonts w:cs="Times New Roman"/>
              </w:rPr>
            </w:pPr>
            <w:r w:rsidRPr="003B09F5">
              <w:rPr>
                <w:rFonts w:cs="Times New Roman"/>
              </w:rPr>
              <w:t>Likely</w:t>
            </w:r>
          </w:p>
        </w:tc>
      </w:tr>
      <w:tr w:rsidR="00CD2B8F" w:rsidRPr="003B09F5" w14:paraId="09C5FC95" w14:textId="77777777">
        <w:tc>
          <w:tcPr>
            <w:tcW w:w="0" w:type="auto"/>
          </w:tcPr>
          <w:p w14:paraId="5645F65E" w14:textId="6CBB4105" w:rsidR="00CD2B8F" w:rsidRPr="003B09F5" w:rsidRDefault="00C82299">
            <w:pPr>
              <w:pStyle w:val="Compact"/>
              <w:rPr>
                <w:rFonts w:cs="Times New Roman"/>
              </w:rPr>
            </w:pPr>
            <w:r>
              <w:rPr>
                <w:rFonts w:cs="Times New Roman"/>
              </w:rPr>
              <w:t>Minimise risk of acidification and nuisance midge proliferation</w:t>
            </w:r>
          </w:p>
        </w:tc>
        <w:tc>
          <w:tcPr>
            <w:tcW w:w="0" w:type="auto"/>
          </w:tcPr>
          <w:p w14:paraId="55094BE3" w14:textId="0E41EC77" w:rsidR="00CD2B8F" w:rsidRPr="003B09F5" w:rsidRDefault="00D270F2">
            <w:pPr>
              <w:pStyle w:val="Compact"/>
              <w:rPr>
                <w:rFonts w:cs="Times New Roman"/>
              </w:rPr>
            </w:pPr>
            <w:commentRangeStart w:id="165"/>
            <w:r>
              <w:rPr>
                <w:rFonts w:cs="Times New Roman"/>
              </w:rPr>
              <w:t xml:space="preserve">The projected changes to groundwater levels will reduce the risk of acidification by ensuring sediments remain wet. </w:t>
            </w:r>
            <w:commentRangeEnd w:id="165"/>
            <w:r w:rsidR="008E4E52">
              <w:rPr>
                <w:rStyle w:val="CommentReference"/>
                <w:rFonts w:asciiTheme="minorHAnsi" w:hAnsiTheme="minorHAnsi"/>
              </w:rPr>
              <w:commentReference w:id="165"/>
            </w:r>
          </w:p>
        </w:tc>
        <w:tc>
          <w:tcPr>
            <w:tcW w:w="0" w:type="auto"/>
          </w:tcPr>
          <w:p w14:paraId="60B13834" w14:textId="62C5F6A3" w:rsidR="00CD2B8F" w:rsidRPr="003B09F5" w:rsidRDefault="00C82299">
            <w:pPr>
              <w:pStyle w:val="Compact"/>
              <w:jc w:val="center"/>
              <w:rPr>
                <w:rFonts w:cs="Times New Roman"/>
              </w:rPr>
            </w:pPr>
            <w:r w:rsidRPr="003B09F5">
              <w:rPr>
                <w:rFonts w:cs="Times New Roman"/>
              </w:rPr>
              <w:t>Likely</w:t>
            </w:r>
          </w:p>
        </w:tc>
      </w:tr>
    </w:tbl>
    <w:p w14:paraId="5A0A8428" w14:textId="77777777" w:rsidR="0041346D" w:rsidRDefault="0041346D">
      <w:pPr>
        <w:pStyle w:val="Heading3"/>
        <w:rPr>
          <w:rFonts w:cs="Times New Roman"/>
        </w:rPr>
        <w:sectPr w:rsidR="0041346D" w:rsidSect="00D11B9B">
          <w:pgSz w:w="16838" w:h="11906" w:orient="landscape" w:code="9"/>
          <w:pgMar w:top="1440" w:right="1440" w:bottom="1440" w:left="1440" w:header="720" w:footer="720" w:gutter="0"/>
          <w:cols w:space="720"/>
          <w:docGrid w:linePitch="326"/>
        </w:sectPr>
      </w:pPr>
      <w:bookmarkStart w:id="166" w:name="water-quality"/>
    </w:p>
    <w:p w14:paraId="26271F23" w14:textId="19F10BE8" w:rsidR="001D584F" w:rsidRPr="003B09F5" w:rsidRDefault="005D6919">
      <w:pPr>
        <w:pStyle w:val="Heading2"/>
        <w:rPr>
          <w:rFonts w:cs="Times New Roman"/>
        </w:rPr>
      </w:pPr>
      <w:bookmarkStart w:id="167" w:name="loch-mcness"/>
      <w:bookmarkStart w:id="168" w:name="_Toc33019562"/>
      <w:bookmarkEnd w:id="166"/>
      <w:commentRangeStart w:id="169"/>
      <w:r w:rsidRPr="003B09F5">
        <w:rPr>
          <w:rFonts w:cs="Times New Roman"/>
        </w:rPr>
        <w:lastRenderedPageBreak/>
        <w:t>Loch McNess</w:t>
      </w:r>
      <w:bookmarkEnd w:id="167"/>
      <w:commentRangeEnd w:id="169"/>
      <w:r w:rsidR="006A06F1">
        <w:rPr>
          <w:rStyle w:val="CommentReference"/>
          <w:rFonts w:asciiTheme="minorHAnsi" w:eastAsiaTheme="minorHAnsi" w:hAnsiTheme="minorHAnsi" w:cstheme="minorBidi"/>
          <w:b w:val="0"/>
          <w:bCs w:val="0"/>
        </w:rPr>
        <w:commentReference w:id="169"/>
      </w:r>
      <w:bookmarkEnd w:id="168"/>
    </w:p>
    <w:p w14:paraId="26271F24" w14:textId="701B74E6" w:rsidR="001D584F" w:rsidRPr="003B09F5" w:rsidRDefault="005D6919">
      <w:pPr>
        <w:pStyle w:val="FirstParagraph"/>
        <w:rPr>
          <w:rFonts w:cs="Times New Roman"/>
        </w:rPr>
      </w:pPr>
      <w:r w:rsidRPr="003B09F5">
        <w:rPr>
          <w:rFonts w:cs="Times New Roman"/>
        </w:rPr>
        <w:t xml:space="preserve">Loch McNess, located in Yanchep National Park, is a relatively undisturbed wetland with large areas of intact Herdsman Complex vegetation. The lake </w:t>
      </w:r>
      <w:r w:rsidR="00F842EA">
        <w:rPr>
          <w:rFonts w:cs="Times New Roman"/>
        </w:rPr>
        <w:t>was regarded as having</w:t>
      </w:r>
      <w:r w:rsidRPr="003B09F5">
        <w:rPr>
          <w:rFonts w:cs="Times New Roman"/>
        </w:rPr>
        <w:t xml:space="preserve"> relatively good water quality</w:t>
      </w:r>
      <w:r w:rsidR="00F842EA">
        <w:rPr>
          <w:rFonts w:cs="Times New Roman"/>
        </w:rPr>
        <w:t>, having</w:t>
      </w:r>
      <w:r w:rsidRPr="003B09F5">
        <w:rPr>
          <w:rFonts w:cs="Times New Roman"/>
        </w:rPr>
        <w:t xml:space="preserve"> provide</w:t>
      </w:r>
      <w:r w:rsidR="00F842EA">
        <w:rPr>
          <w:rFonts w:cs="Times New Roman"/>
        </w:rPr>
        <w:t>d</w:t>
      </w:r>
      <w:r w:rsidRPr="003B09F5">
        <w:rPr>
          <w:rFonts w:cs="Times New Roman"/>
        </w:rPr>
        <w:t xml:space="preserve"> an important habitat for water birds and other aquatic fauna (Froend, et al., </w:t>
      </w:r>
      <w:hyperlink w:anchor="ref-Froend2004">
        <w:r w:rsidRPr="003B09F5">
          <w:rPr>
            <w:rStyle w:val="Hyperlink"/>
            <w:rFonts w:cs="Times New Roman"/>
            <w:color w:val="auto"/>
          </w:rPr>
          <w:t>2004</w:t>
        </w:r>
      </w:hyperlink>
      <w:r w:rsidR="007B181F">
        <w:rPr>
          <w:rStyle w:val="Hyperlink"/>
          <w:rFonts w:cs="Times New Roman"/>
          <w:color w:val="auto"/>
        </w:rPr>
        <w:t>a</w:t>
      </w:r>
      <w:r w:rsidRPr="003B09F5">
        <w:rPr>
          <w:rFonts w:cs="Times New Roman"/>
        </w:rPr>
        <w:t>). Permanent water is required to support a local Rakali (</w:t>
      </w:r>
      <w:r w:rsidRPr="003B09F5">
        <w:rPr>
          <w:rFonts w:cs="Times New Roman"/>
          <w:i/>
        </w:rPr>
        <w:t>Hydromys chrysogaster</w:t>
      </w:r>
      <w:r w:rsidRPr="003B09F5">
        <w:rPr>
          <w:rFonts w:cs="Times New Roman"/>
        </w:rPr>
        <w:t xml:space="preserve">) population as well as both resident and visiting populations of waterbirds and waders. The southern lake at Loch McNess is one of the few wetlands known to contain the nightfish </w:t>
      </w:r>
      <w:r w:rsidRPr="003B09F5">
        <w:rPr>
          <w:rFonts w:cs="Times New Roman"/>
          <w:i/>
        </w:rPr>
        <w:t>Bostokia porosa</w:t>
      </w:r>
      <w:r w:rsidR="00F842EA">
        <w:rPr>
          <w:rFonts w:cs="Times New Roman"/>
        </w:rPr>
        <w:t xml:space="preserve">, </w:t>
      </w:r>
      <w:r w:rsidRPr="003B09F5">
        <w:rPr>
          <w:rFonts w:cs="Times New Roman"/>
        </w:rPr>
        <w:t xml:space="preserve">and has one of the </w:t>
      </w:r>
      <w:r w:rsidR="00252524" w:rsidRPr="003B09F5">
        <w:rPr>
          <w:rFonts w:cs="Times New Roman"/>
        </w:rPr>
        <w:t>richest</w:t>
      </w:r>
      <w:r w:rsidRPr="003B09F5">
        <w:rPr>
          <w:rFonts w:cs="Times New Roman"/>
        </w:rPr>
        <w:t xml:space="preserve"> aquatic macroinvertebrate communities</w:t>
      </w:r>
      <w:r w:rsidR="00F842EA">
        <w:rPr>
          <w:rFonts w:cs="Times New Roman"/>
        </w:rPr>
        <w:t>,</w:t>
      </w:r>
      <w:r w:rsidRPr="003B09F5">
        <w:rPr>
          <w:rFonts w:cs="Times New Roman"/>
        </w:rPr>
        <w:t xml:space="preserve"> of the Swan Coastal Plain</w:t>
      </w:r>
      <w:r w:rsidR="00F842EA">
        <w:rPr>
          <w:rFonts w:cs="Times New Roman"/>
        </w:rPr>
        <w:t xml:space="preserve"> (Horwitz et al. 2009)</w:t>
      </w:r>
      <w:r w:rsidRPr="003B09F5">
        <w:rPr>
          <w:rFonts w:cs="Times New Roman"/>
        </w:rPr>
        <w:t>. Loch McNess</w:t>
      </w:r>
      <w:r w:rsidR="00B21B61">
        <w:rPr>
          <w:rFonts w:cs="Times New Roman"/>
        </w:rPr>
        <w:t xml:space="preserve"> has previously </w:t>
      </w:r>
      <w:r w:rsidR="002E33A5">
        <w:rPr>
          <w:rFonts w:cs="Times New Roman"/>
        </w:rPr>
        <w:t>been a</w:t>
      </w:r>
      <w:r w:rsidRPr="003B09F5">
        <w:rPr>
          <w:rFonts w:cs="Times New Roman"/>
        </w:rPr>
        <w:t xml:space="preserve"> wetland of high conservation value because of its intact vegetation, </w:t>
      </w:r>
      <w:commentRangeStart w:id="170"/>
      <w:commentRangeStart w:id="171"/>
      <w:r w:rsidRPr="003B09F5">
        <w:rPr>
          <w:rFonts w:cs="Times New Roman"/>
        </w:rPr>
        <w:t xml:space="preserve">largely unaltered aquatic processes and important populations of fauna (Froend, et al., </w:t>
      </w:r>
      <w:hyperlink w:anchor="ref-Froend2004">
        <w:r w:rsidRPr="003B09F5">
          <w:rPr>
            <w:rStyle w:val="Hyperlink"/>
            <w:rFonts w:cs="Times New Roman"/>
            <w:color w:val="auto"/>
          </w:rPr>
          <w:t>2004</w:t>
        </w:r>
      </w:hyperlink>
      <w:r w:rsidR="007B181F">
        <w:rPr>
          <w:rStyle w:val="Hyperlink"/>
          <w:rFonts w:cs="Times New Roman"/>
          <w:color w:val="auto"/>
        </w:rPr>
        <w:t>a</w:t>
      </w:r>
      <w:r w:rsidRPr="003B09F5">
        <w:rPr>
          <w:rFonts w:cs="Times New Roman"/>
        </w:rPr>
        <w:t>).</w:t>
      </w:r>
      <w:commentRangeEnd w:id="170"/>
      <w:r w:rsidR="00391429">
        <w:rPr>
          <w:rStyle w:val="CommentReference"/>
          <w:rFonts w:asciiTheme="minorHAnsi" w:hAnsiTheme="minorHAnsi"/>
        </w:rPr>
        <w:commentReference w:id="170"/>
      </w:r>
      <w:commentRangeEnd w:id="171"/>
      <w:r w:rsidR="00CD2C42">
        <w:rPr>
          <w:rStyle w:val="CommentReference"/>
          <w:rFonts w:asciiTheme="minorHAnsi" w:hAnsiTheme="minorHAnsi"/>
        </w:rPr>
        <w:commentReference w:id="171"/>
      </w:r>
      <w:r w:rsidR="002E33A5">
        <w:rPr>
          <w:rFonts w:cs="Times New Roman"/>
        </w:rPr>
        <w:t xml:space="preserve"> Dramatic declines in surface water levels since 2007</w:t>
      </w:r>
      <w:r w:rsidR="001B3840">
        <w:rPr>
          <w:rFonts w:cs="Times New Roman"/>
        </w:rPr>
        <w:t xml:space="preserve"> have likely</w:t>
      </w:r>
      <w:r w:rsidR="008054F1">
        <w:rPr>
          <w:rFonts w:cs="Times New Roman"/>
        </w:rPr>
        <w:t xml:space="preserve"> ef</w:t>
      </w:r>
      <w:r w:rsidR="00CD2C42">
        <w:rPr>
          <w:rFonts w:cs="Times New Roman"/>
        </w:rPr>
        <w:t>fected the conservation values of this wetland.</w:t>
      </w:r>
    </w:p>
    <w:p w14:paraId="26271F25" w14:textId="77777777" w:rsidR="001D584F" w:rsidRPr="003B09F5" w:rsidRDefault="005D6919">
      <w:pPr>
        <w:pStyle w:val="Heading3"/>
        <w:rPr>
          <w:rFonts w:cs="Times New Roman"/>
        </w:rPr>
      </w:pPr>
      <w:bookmarkStart w:id="172" w:name="hydrology-1"/>
      <w:bookmarkStart w:id="173" w:name="_Toc33019563"/>
      <w:r w:rsidRPr="003B09F5">
        <w:rPr>
          <w:rFonts w:cs="Times New Roman"/>
        </w:rPr>
        <w:t>Hydrology</w:t>
      </w:r>
      <w:bookmarkEnd w:id="172"/>
      <w:bookmarkEnd w:id="173"/>
    </w:p>
    <w:p w14:paraId="26271F26" w14:textId="5EEEC397" w:rsidR="001D584F" w:rsidRPr="003B09F5" w:rsidRDefault="00F842EA">
      <w:pPr>
        <w:pStyle w:val="FirstParagraph"/>
        <w:rPr>
          <w:rFonts w:cs="Times New Roman"/>
        </w:rPr>
      </w:pPr>
      <w:r>
        <w:rPr>
          <w:rFonts w:cs="Times New Roman"/>
        </w:rPr>
        <w:t>S</w:t>
      </w:r>
      <w:r w:rsidR="005D6919" w:rsidRPr="003B09F5">
        <w:rPr>
          <w:rFonts w:cs="Times New Roman"/>
        </w:rPr>
        <w:t>urface water</w:t>
      </w:r>
      <w:r>
        <w:rPr>
          <w:rFonts w:cs="Times New Roman"/>
        </w:rPr>
        <w:t xml:space="preserve"> levels</w:t>
      </w:r>
      <w:r w:rsidR="005D6919" w:rsidRPr="003B09F5">
        <w:rPr>
          <w:rFonts w:cs="Times New Roman"/>
        </w:rPr>
        <w:t xml:space="preserve"> were remarkably stable before 2003 at 7 </w:t>
      </w:r>
      <w:r w:rsidR="00225C5A" w:rsidRPr="003B09F5">
        <w:rPr>
          <w:rFonts w:cs="Times New Roman"/>
        </w:rPr>
        <w:t>mAHD and</w:t>
      </w:r>
      <w:r>
        <w:rPr>
          <w:rFonts w:cs="Times New Roman"/>
        </w:rPr>
        <w:t xml:space="preserve"> </w:t>
      </w:r>
      <w:r w:rsidR="005D6919" w:rsidRPr="003B09F5">
        <w:rPr>
          <w:rFonts w:cs="Times New Roman"/>
        </w:rPr>
        <w:t>have declined at least 1.5 m to present levels. These declines have been mirrored in surrounding bores (</w:t>
      </w:r>
      <w:r w:rsidR="00722CBA">
        <w:rPr>
          <w:rFonts w:cs="Times New Roman"/>
        </w:rPr>
        <w:fldChar w:fldCharType="begin"/>
      </w:r>
      <w:r w:rsidR="00722CBA">
        <w:rPr>
          <w:rFonts w:cs="Times New Roman"/>
        </w:rPr>
        <w:instrText xml:space="preserve"> REF _Ref25919089 \h </w:instrText>
      </w:r>
      <w:r w:rsidR="00722CBA">
        <w:rPr>
          <w:rFonts w:cs="Times New Roman"/>
        </w:rPr>
      </w:r>
      <w:r w:rsidR="00722CBA">
        <w:rPr>
          <w:rFonts w:cs="Times New Roman"/>
        </w:rPr>
        <w:fldChar w:fldCharType="separate"/>
      </w:r>
      <w:r w:rsidR="00344A1B" w:rsidRPr="003B09F5">
        <w:rPr>
          <w:rFonts w:cs="Times New Roman"/>
        </w:rPr>
        <w:t xml:space="preserve">Figure </w:t>
      </w:r>
      <w:r w:rsidR="00344A1B">
        <w:rPr>
          <w:rFonts w:cs="Times New Roman"/>
          <w:noProof/>
        </w:rPr>
        <w:t>5</w:t>
      </w:r>
      <w:r w:rsidR="00722CBA">
        <w:rPr>
          <w:rFonts w:cs="Times New Roman"/>
        </w:rPr>
        <w:fldChar w:fldCharType="end"/>
      </w:r>
      <w:r w:rsidR="005D6919" w:rsidRPr="003B09F5">
        <w:rPr>
          <w:rFonts w:cs="Times New Roman"/>
        </w:rPr>
        <w:t>). Mean maximum and minimum seasonal water levels have decline</w:t>
      </w:r>
      <w:r>
        <w:rPr>
          <w:rFonts w:cs="Times New Roman"/>
        </w:rPr>
        <w:t>d</w:t>
      </w:r>
      <w:r w:rsidR="005D6919" w:rsidRPr="003B09F5">
        <w:rPr>
          <w:rFonts w:cs="Times New Roman"/>
        </w:rPr>
        <w:t xml:space="preserve"> by 0.9 m since 1994-2004 levels (</w:t>
      </w:r>
      <w:r w:rsidR="0041346D">
        <w:rPr>
          <w:rFonts w:cs="Times New Roman"/>
        </w:rPr>
        <w:fldChar w:fldCharType="begin"/>
      </w:r>
      <w:r w:rsidR="0041346D">
        <w:rPr>
          <w:rFonts w:cs="Times New Roman"/>
        </w:rPr>
        <w:instrText xml:space="preserve"> REF _Ref25921589 \h </w:instrText>
      </w:r>
      <w:r w:rsidR="0041346D">
        <w:rPr>
          <w:rFonts w:cs="Times New Roman"/>
        </w:rPr>
      </w:r>
      <w:r w:rsidR="0041346D">
        <w:rPr>
          <w:rFonts w:cs="Times New Roman"/>
        </w:rPr>
        <w:fldChar w:fldCharType="separate"/>
      </w:r>
      <w:r w:rsidR="00344A1B">
        <w:t xml:space="preserve">Table </w:t>
      </w:r>
      <w:r w:rsidR="00344A1B">
        <w:rPr>
          <w:noProof/>
        </w:rPr>
        <w:t>5</w:t>
      </w:r>
      <w:r w:rsidR="0041346D">
        <w:rPr>
          <w:rFonts w:cs="Times New Roman"/>
        </w:rPr>
        <w:fldChar w:fldCharType="end"/>
      </w:r>
      <w:r w:rsidR="005D6919" w:rsidRPr="003B09F5">
        <w:rPr>
          <w:rFonts w:cs="Times New Roman"/>
        </w:rPr>
        <w:t xml:space="preserve">). Changes in seasonal patterns are difficult to interpret due to staff gauge 6162564 being mostly dry since 2014, but during the period 2009-2014, minimum water levels were not being reached until May, compared to March in the decade 1994-2004. A recent increase in water level, as seen in surrounding wetlands during the last few seasons, has not been observed at Loch McNess. The dramatic decline in water levels is causing the terrestrialisation of the lake as much of the </w:t>
      </w:r>
      <w:r w:rsidR="00252524" w:rsidRPr="003B09F5">
        <w:rPr>
          <w:rFonts w:cs="Times New Roman"/>
        </w:rPr>
        <w:t>lakebed</w:t>
      </w:r>
      <w:r w:rsidR="005D6919" w:rsidRPr="003B09F5">
        <w:rPr>
          <w:rFonts w:cs="Times New Roman"/>
        </w:rPr>
        <w:t xml:space="preserve"> is now undergoing recruitment by fringing vegetation.</w:t>
      </w:r>
      <w:r>
        <w:rPr>
          <w:rFonts w:cs="Times New Roman"/>
        </w:rPr>
        <w:t xml:space="preserve"> Substantial parts of the </w:t>
      </w:r>
      <w:r w:rsidR="00225C5A">
        <w:rPr>
          <w:rFonts w:cs="Times New Roman"/>
        </w:rPr>
        <w:t>lakebed</w:t>
      </w:r>
      <w:r>
        <w:rPr>
          <w:rFonts w:cs="Times New Roman"/>
        </w:rPr>
        <w:t xml:space="preserve"> are now covered by floating beds of rushes and sedges. Open water consists of a very shallow layer of clear water on top of very deep unconsolidated sediments.</w:t>
      </w:r>
    </w:p>
    <w:p w14:paraId="26271F27" w14:textId="5FB0A237" w:rsidR="001D584F" w:rsidRDefault="005D6919">
      <w:pPr>
        <w:pStyle w:val="BodyText"/>
        <w:rPr>
          <w:rFonts w:cs="Times New Roman"/>
        </w:rPr>
      </w:pPr>
      <w:r w:rsidRPr="003B09F5">
        <w:rPr>
          <w:rFonts w:cs="Times New Roman"/>
        </w:rPr>
        <w:t xml:space="preserve">The lake has been non-compliant with ministerial water levels since 2003 and water levels are now approximately 1.0 m below this threshold. Modelling of groundwater levels under proposed abstraction reductions </w:t>
      </w:r>
      <w:r w:rsidR="00A45DC1">
        <w:rPr>
          <w:rFonts w:cs="Times New Roman"/>
        </w:rPr>
        <w:t>projects that there will not be</w:t>
      </w:r>
      <w:r w:rsidRPr="003B09F5">
        <w:rPr>
          <w:rFonts w:cs="Times New Roman"/>
        </w:rPr>
        <w:t xml:space="preserve"> sufficient increases in groundwater</w:t>
      </w:r>
      <w:r w:rsidR="00A45DC1">
        <w:rPr>
          <w:rFonts w:cs="Times New Roman"/>
        </w:rPr>
        <w:t xml:space="preserve"> level</w:t>
      </w:r>
      <w:r w:rsidRPr="003B09F5">
        <w:rPr>
          <w:rFonts w:cs="Times New Roman"/>
        </w:rPr>
        <w:t xml:space="preserve"> to make this wetland compliant with existing </w:t>
      </w:r>
      <w:commentRangeStart w:id="174"/>
      <w:commentRangeStart w:id="175"/>
      <w:r w:rsidRPr="003B09F5">
        <w:rPr>
          <w:rFonts w:cs="Times New Roman"/>
        </w:rPr>
        <w:t>thresholds</w:t>
      </w:r>
      <w:r w:rsidR="004256F8">
        <w:rPr>
          <w:rFonts w:cs="Times New Roman"/>
        </w:rPr>
        <w:t>.</w:t>
      </w:r>
      <w:r w:rsidRPr="003B09F5">
        <w:rPr>
          <w:rFonts w:cs="Times New Roman"/>
        </w:rPr>
        <w:t xml:space="preserve"> Under the new plan, a proposed threshold of 8.0 mAHD at bore 61612104 will satisfy the proposed threshold of surface waters in the lake at 6.2 mAHD (0.75 m below existing threshold).</w:t>
      </w:r>
      <w:commentRangeEnd w:id="174"/>
      <w:r w:rsidR="00FC1E2D">
        <w:rPr>
          <w:rStyle w:val="CommentReference"/>
          <w:rFonts w:asciiTheme="minorHAnsi" w:hAnsiTheme="minorHAnsi"/>
        </w:rPr>
        <w:commentReference w:id="174"/>
      </w:r>
      <w:commentRangeEnd w:id="175"/>
      <w:r w:rsidR="00572E5B">
        <w:rPr>
          <w:rStyle w:val="CommentReference"/>
          <w:rFonts w:asciiTheme="minorHAnsi" w:hAnsiTheme="minorHAnsi"/>
        </w:rPr>
        <w:commentReference w:id="175"/>
      </w:r>
      <w:r w:rsidR="00C90EBE">
        <w:rPr>
          <w:rFonts w:cs="Times New Roman"/>
        </w:rPr>
        <w:t xml:space="preserve"> This will result in water levels being simila</w:t>
      </w:r>
      <w:r w:rsidR="00B866EF">
        <w:rPr>
          <w:rFonts w:cs="Times New Roman"/>
        </w:rPr>
        <w:t>r to 2010 levels</w:t>
      </w:r>
      <w:r w:rsidR="00572E5B">
        <w:rPr>
          <w:rFonts w:cs="Times New Roman"/>
        </w:rPr>
        <w:t xml:space="preserve"> which are more then 0.3 m higher than current levels.</w:t>
      </w:r>
    </w:p>
    <w:p w14:paraId="12C15424" w14:textId="158D5271" w:rsidR="006A2BFF" w:rsidRPr="006953BE" w:rsidRDefault="183609D2" w:rsidP="006A2BFF">
      <w:pPr>
        <w:pStyle w:val="BodyText"/>
      </w:pPr>
      <w:r w:rsidRPr="00D56561">
        <w:t xml:space="preserve">Prior to 2006, </w:t>
      </w:r>
      <w:ins w:id="176" w:author="Christopher Kavazos" w:date="2020-02-13T11:02:00Z">
        <w:r w:rsidR="00D54B31" w:rsidRPr="00D56561">
          <w:t>water flowed through the lake from springs</w:t>
        </w:r>
        <w:r w:rsidR="00736116" w:rsidRPr="00D56561">
          <w:t xml:space="preserve"> </w:t>
        </w:r>
      </w:ins>
      <w:ins w:id="177" w:author="Christopher Kavazos" w:date="2020-02-13T11:03:00Z">
        <w:r w:rsidR="00F13907" w:rsidRPr="00D56561">
          <w:t xml:space="preserve">and the </w:t>
        </w:r>
        <w:r w:rsidR="00B1769D" w:rsidRPr="00D56561">
          <w:t>lakebed</w:t>
        </w:r>
        <w:r w:rsidR="00F13907" w:rsidRPr="00D56561">
          <w:t xml:space="preserve"> </w:t>
        </w:r>
        <w:r w:rsidR="0028392D" w:rsidRPr="00D56561">
          <w:t xml:space="preserve">and outflowed along the western margin. </w:t>
        </w:r>
      </w:ins>
      <w:del w:id="178" w:author="Christopher Kavazos" w:date="2020-02-13T11:03:00Z">
        <w:r w:rsidRPr="00D56561" w:rsidDel="00B1769D">
          <w:delText>e</w:delText>
        </w:r>
      </w:del>
      <w:ins w:id="179" w:author="Christopher Kavazos" w:date="2020-02-13T11:03:00Z">
        <w:r w:rsidR="00B1769D" w:rsidRPr="00D56561">
          <w:t>E</w:t>
        </w:r>
      </w:ins>
      <w:r w:rsidRPr="00D56561">
        <w:t>vapotranspiration from the lake and its vegetation could be sufficient to account for seasonal fluctuations; the increased amplitude of seasonal variations experienced in recent years mirrors more closely the fluctuations of the groundwater.</w:t>
      </w:r>
      <w:r>
        <w:t xml:space="preserve"> </w:t>
      </w:r>
      <w:ins w:id="180" w:author="Christopher Kavazos" w:date="2020-02-13T11:04:00Z">
        <w:r w:rsidR="0068000B">
          <w:t>Kret</w:t>
        </w:r>
        <w:r w:rsidR="00F91A15">
          <w:t xml:space="preserve">schmer and </w:t>
        </w:r>
      </w:ins>
      <w:ins w:id="181" w:author="Christopher Kavazos" w:date="2020-02-13T11:05:00Z">
        <w:r w:rsidR="00D02F61">
          <w:t>Kel</w:t>
        </w:r>
        <w:r w:rsidR="000F5242">
          <w:t xml:space="preserve">sey (2016) suggest that spillover along the lake’s western margin into </w:t>
        </w:r>
        <w:r w:rsidR="00E563A4">
          <w:t>caves and a karstic aquifer</w:t>
        </w:r>
      </w:ins>
      <w:ins w:id="182" w:author="Christopher Kavazos" w:date="2020-02-13T11:06:00Z">
        <w:r w:rsidR="000B32FA">
          <w:t xml:space="preserve"> </w:t>
        </w:r>
      </w:ins>
      <w:ins w:id="183" w:author="Christopher Kavazos" w:date="2020-02-13T11:08:00Z">
        <w:r w:rsidR="00F44926">
          <w:t>previously</w:t>
        </w:r>
      </w:ins>
      <w:ins w:id="184" w:author="Christopher Kavazos" w:date="2020-02-13T11:06:00Z">
        <w:r w:rsidR="003A6BD4">
          <w:t xml:space="preserve"> controlled maximum water levels</w:t>
        </w:r>
        <w:r w:rsidR="0042087F">
          <w:t xml:space="preserve"> in the past</w:t>
        </w:r>
      </w:ins>
      <w:ins w:id="185" w:author="Christopher Kavazos" w:date="2020-02-13T11:08:00Z">
        <w:r w:rsidR="000447C7">
          <w:t xml:space="preserve">. However, </w:t>
        </w:r>
      </w:ins>
      <w:ins w:id="186" w:author="Christopher Kavazos" w:date="2020-02-13T11:07:00Z">
        <w:r w:rsidR="00E97F56">
          <w:t xml:space="preserve">due to </w:t>
        </w:r>
        <w:r w:rsidR="00DF76E8">
          <w:t>declining</w:t>
        </w:r>
        <w:r w:rsidR="00E97F56">
          <w:t xml:space="preserve"> inflows associated </w:t>
        </w:r>
        <w:r w:rsidR="00DF76E8">
          <w:t xml:space="preserve">with </w:t>
        </w:r>
      </w:ins>
      <w:ins w:id="187" w:author="Christopher Kavazos" w:date="2020-02-13T11:09:00Z">
        <w:r w:rsidR="000447C7">
          <w:t xml:space="preserve">a sustained </w:t>
        </w:r>
      </w:ins>
      <w:ins w:id="188" w:author="Christopher Kavazos" w:date="2020-02-13T11:07:00Z">
        <w:r w:rsidR="00DF76E8">
          <w:t>decline</w:t>
        </w:r>
      </w:ins>
      <w:ins w:id="189" w:author="Christopher Kavazos" w:date="2020-02-13T11:09:00Z">
        <w:r w:rsidR="00476A19">
          <w:t xml:space="preserve"> in </w:t>
        </w:r>
      </w:ins>
      <w:ins w:id="190" w:author="Christopher Kavazos" w:date="2020-02-13T11:10:00Z">
        <w:r w:rsidR="00484145">
          <w:t>water table</w:t>
        </w:r>
      </w:ins>
      <w:ins w:id="191" w:author="Christopher Kavazos" w:date="2020-02-13T11:09:00Z">
        <w:r w:rsidR="00476A19">
          <w:t xml:space="preserve"> depth, inflow has been reduced </w:t>
        </w:r>
      </w:ins>
      <w:ins w:id="192" w:author="Christopher Kavazos" w:date="2020-02-13T11:10:00Z">
        <w:r w:rsidR="00484145">
          <w:t>sufficiently below outflow levels and hence lake surface water levels have declined</w:t>
        </w:r>
      </w:ins>
      <w:ins w:id="193" w:author="Christopher Kavazos" w:date="2020-02-13T11:11:00Z">
        <w:r w:rsidR="00A67F40">
          <w:t xml:space="preserve"> (Kretschmer and Kelsey </w:t>
        </w:r>
        <w:r w:rsidR="00F41DD6">
          <w:t>2016)</w:t>
        </w:r>
      </w:ins>
      <w:ins w:id="194" w:author="Christopher Kavazos" w:date="2020-02-13T11:10:00Z">
        <w:r w:rsidR="00484145">
          <w:t xml:space="preserve">. </w:t>
        </w:r>
      </w:ins>
      <w:commentRangeStart w:id="195"/>
      <w:commentRangeStart w:id="196"/>
      <w:commentRangeStart w:id="197"/>
      <w:commentRangeStart w:id="198"/>
      <w:del w:id="199" w:author="Christopher Kavazos" w:date="2020-02-13T11:11:00Z">
        <w:r w:rsidDel="00F41DD6">
          <w:delText>The pattern of change</w:delText>
        </w:r>
      </w:del>
      <w:ins w:id="200" w:author="Christopher Kavazos" w:date="2020-02-13T11:11:00Z">
        <w:r w:rsidR="00F41DD6">
          <w:t>An alternative hypothesis</w:t>
        </w:r>
      </w:ins>
      <w:r>
        <w:t xml:space="preserve"> suggests that the karst barrier on the western/southern side of the lake, which has maintained constant water levels, has been breached, probably due to an event-related erosion caused by downstream groundwater abstraction (Muirden pers comm.).</w:t>
      </w:r>
      <w:commentRangeEnd w:id="195"/>
      <w:r w:rsidR="006A2BFF">
        <w:rPr>
          <w:rStyle w:val="CommentReference"/>
        </w:rPr>
        <w:commentReference w:id="195"/>
      </w:r>
      <w:commentRangeEnd w:id="196"/>
      <w:commentRangeEnd w:id="197"/>
      <w:commentRangeEnd w:id="198"/>
      <w:r w:rsidR="009C4904">
        <w:rPr>
          <w:rStyle w:val="CommentReference"/>
          <w:rFonts w:asciiTheme="minorHAnsi" w:hAnsiTheme="minorHAnsi"/>
        </w:rPr>
        <w:commentReference w:id="196"/>
      </w:r>
      <w:r w:rsidR="006A2BFF">
        <w:rPr>
          <w:rStyle w:val="CommentReference"/>
        </w:rPr>
        <w:commentReference w:id="197"/>
      </w:r>
      <w:r w:rsidR="009C4904">
        <w:rPr>
          <w:rStyle w:val="CommentReference"/>
          <w:rFonts w:asciiTheme="minorHAnsi" w:hAnsiTheme="minorHAnsi"/>
        </w:rPr>
        <w:commentReference w:id="198"/>
      </w:r>
    </w:p>
    <w:p w14:paraId="45D2EC71" w14:textId="259B4BAE" w:rsidR="00D85834" w:rsidRDefault="00D85834" w:rsidP="00D85834">
      <w:pPr>
        <w:pStyle w:val="Caption"/>
        <w:keepNext/>
      </w:pPr>
      <w:bookmarkStart w:id="201" w:name="_Ref25921589"/>
      <w:bookmarkStart w:id="202" w:name="site-summary-1"/>
      <w:r>
        <w:t xml:space="preserve">Table </w:t>
      </w:r>
      <w:r>
        <w:fldChar w:fldCharType="begin"/>
      </w:r>
      <w:r>
        <w:instrText>SEQ Table \* ARABIC</w:instrText>
      </w:r>
      <w:r>
        <w:fldChar w:fldCharType="separate"/>
      </w:r>
      <w:r w:rsidR="00344A1B">
        <w:rPr>
          <w:noProof/>
        </w:rPr>
        <w:t>5</w:t>
      </w:r>
      <w:r>
        <w:fldChar w:fldCharType="end"/>
      </w:r>
      <w:bookmarkEnd w:id="201"/>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Loch McNess</w:t>
      </w:r>
      <w:r w:rsidR="005724CA">
        <w:rPr>
          <w:lang w:val="en-AU"/>
        </w:rPr>
        <w:t xml:space="preserve">. </w:t>
      </w:r>
      <w:ins w:id="203" w:author="Christopher Kavazos" w:date="2020-02-13T11:14:00Z">
        <w:r w:rsidR="003B105B" w:rsidRPr="003B105B">
          <w:rPr>
            <w:lang w:val="en-AU"/>
          </w:rPr>
          <w:t>No data is available for the 2014-2019 period due to the staff gauge being dry.</w:t>
        </w:r>
      </w:ins>
    </w:p>
    <w:tbl>
      <w:tblPr>
        <w:tblStyle w:val="Table"/>
        <w:tblW w:w="9351" w:type="dxa"/>
        <w:tblLook w:val="04A0" w:firstRow="1" w:lastRow="0" w:firstColumn="1" w:lastColumn="0" w:noHBand="0" w:noVBand="1"/>
      </w:tblPr>
      <w:tblGrid>
        <w:gridCol w:w="1989"/>
        <w:gridCol w:w="2051"/>
        <w:gridCol w:w="1909"/>
        <w:gridCol w:w="1701"/>
        <w:gridCol w:w="1701"/>
      </w:tblGrid>
      <w:tr w:rsidR="00D85834" w14:paraId="1A6B7E29" w14:textId="77777777" w:rsidTr="00BC6943">
        <w:tc>
          <w:tcPr>
            <w:tcW w:w="1989" w:type="dxa"/>
          </w:tcPr>
          <w:p w14:paraId="47C5881D" w14:textId="77777777" w:rsidR="00D85834" w:rsidRDefault="00D85834" w:rsidP="001504FD">
            <w:pPr>
              <w:pStyle w:val="BodyText"/>
              <w:jc w:val="center"/>
            </w:pPr>
            <w:r>
              <w:t>Period</w:t>
            </w:r>
          </w:p>
        </w:tc>
        <w:tc>
          <w:tcPr>
            <w:tcW w:w="2051" w:type="dxa"/>
          </w:tcPr>
          <w:p w14:paraId="00038AF1" w14:textId="77777777" w:rsidR="00D85834" w:rsidRPr="00016946" w:rsidRDefault="00D85834" w:rsidP="001504FD">
            <w:pPr>
              <w:pStyle w:val="BodyText"/>
              <w:spacing w:before="120" w:after="120"/>
              <w:jc w:val="center"/>
              <w:rPr>
                <w:lang w:val="en-AU"/>
              </w:rPr>
            </w:pPr>
            <w:r w:rsidRPr="00016946">
              <w:rPr>
                <w:lang w:val="en-AU"/>
              </w:rPr>
              <w:t>Mean</w:t>
            </w:r>
            <w:r>
              <w:rPr>
                <w:lang w:val="en-AU"/>
              </w:rPr>
              <w:t xml:space="preserve"> </w:t>
            </w:r>
            <w:r w:rsidRPr="00016946">
              <w:rPr>
                <w:lang w:val="en-AU"/>
              </w:rPr>
              <w:t>max seasonal</w:t>
            </w:r>
          </w:p>
          <w:p w14:paraId="22F60131" w14:textId="77777777" w:rsidR="00D85834" w:rsidRDefault="00D85834" w:rsidP="001504FD">
            <w:pPr>
              <w:pStyle w:val="BodyText"/>
              <w:spacing w:before="120" w:after="120"/>
              <w:jc w:val="center"/>
            </w:pPr>
            <w:r w:rsidRPr="00016946">
              <w:rPr>
                <w:lang w:val="en-AU"/>
              </w:rPr>
              <w:t>level (mAHD)</w:t>
            </w:r>
          </w:p>
        </w:tc>
        <w:tc>
          <w:tcPr>
            <w:tcW w:w="1909" w:type="dxa"/>
          </w:tcPr>
          <w:p w14:paraId="52986CC6" w14:textId="77777777" w:rsidR="00D85834" w:rsidRPr="00016946" w:rsidRDefault="00D85834" w:rsidP="001504FD">
            <w:pPr>
              <w:pStyle w:val="BodyText"/>
              <w:spacing w:before="120" w:after="120"/>
              <w:jc w:val="center"/>
              <w:rPr>
                <w:lang w:val="en-AU"/>
              </w:rPr>
            </w:pPr>
            <w:r w:rsidRPr="00016946">
              <w:rPr>
                <w:lang w:val="en-AU"/>
              </w:rPr>
              <w:t>Mean</w:t>
            </w:r>
            <w:r>
              <w:rPr>
                <w:lang w:val="en-AU"/>
              </w:rPr>
              <w:t xml:space="preserve"> min</w:t>
            </w:r>
            <w:r w:rsidRPr="00016946">
              <w:rPr>
                <w:lang w:val="en-AU"/>
              </w:rPr>
              <w:t xml:space="preserve"> seasonal</w:t>
            </w:r>
          </w:p>
          <w:p w14:paraId="3C91C388" w14:textId="77777777" w:rsidR="00D85834" w:rsidRDefault="00D85834" w:rsidP="001504FD">
            <w:pPr>
              <w:pStyle w:val="BodyText"/>
              <w:spacing w:before="120" w:after="120"/>
              <w:jc w:val="center"/>
            </w:pPr>
            <w:r w:rsidRPr="00016946">
              <w:rPr>
                <w:lang w:val="en-AU"/>
              </w:rPr>
              <w:t>level (mAHD)</w:t>
            </w:r>
          </w:p>
        </w:tc>
        <w:tc>
          <w:tcPr>
            <w:tcW w:w="1701" w:type="dxa"/>
          </w:tcPr>
          <w:p w14:paraId="3F07013D" w14:textId="77777777" w:rsidR="00D85834" w:rsidRDefault="00D85834" w:rsidP="001504FD">
            <w:pPr>
              <w:pStyle w:val="BodyText"/>
              <w:jc w:val="center"/>
            </w:pPr>
            <w:r>
              <w:t>Mean seasonal change (m)</w:t>
            </w:r>
          </w:p>
        </w:tc>
        <w:tc>
          <w:tcPr>
            <w:tcW w:w="1701" w:type="dxa"/>
          </w:tcPr>
          <w:p w14:paraId="0AC749EB" w14:textId="77777777" w:rsidR="00D85834" w:rsidRDefault="00D85834" w:rsidP="001504FD">
            <w:pPr>
              <w:pStyle w:val="BodyText"/>
              <w:jc w:val="center"/>
            </w:pPr>
            <w:r>
              <w:t>Mean max to min (days)</w:t>
            </w:r>
          </w:p>
        </w:tc>
      </w:tr>
      <w:tr w:rsidR="00D85834" w14:paraId="6769A1F0" w14:textId="77777777" w:rsidTr="00BC6943">
        <w:tc>
          <w:tcPr>
            <w:tcW w:w="1989" w:type="dxa"/>
          </w:tcPr>
          <w:p w14:paraId="28D3B0CE" w14:textId="77777777" w:rsidR="00D85834" w:rsidRDefault="00D85834" w:rsidP="001504FD">
            <w:pPr>
              <w:pStyle w:val="BodyText"/>
              <w:jc w:val="center"/>
            </w:pPr>
            <w:r>
              <w:lastRenderedPageBreak/>
              <w:t>08/1994 – 07/1999</w:t>
            </w:r>
          </w:p>
        </w:tc>
        <w:tc>
          <w:tcPr>
            <w:tcW w:w="2051" w:type="dxa"/>
          </w:tcPr>
          <w:p w14:paraId="5C32945E" w14:textId="2949D732" w:rsidR="00D85834" w:rsidRDefault="00D85834" w:rsidP="001504FD">
            <w:pPr>
              <w:pStyle w:val="BodyText"/>
              <w:jc w:val="center"/>
            </w:pPr>
            <w:r>
              <w:t>7.1 (</w:t>
            </w:r>
            <w:r w:rsidR="002A4589">
              <w:t>Sep</w:t>
            </w:r>
            <w:r>
              <w:t>)</w:t>
            </w:r>
          </w:p>
        </w:tc>
        <w:tc>
          <w:tcPr>
            <w:tcW w:w="1909" w:type="dxa"/>
          </w:tcPr>
          <w:p w14:paraId="1B72C992" w14:textId="54791752" w:rsidR="00D85834" w:rsidRDefault="002A4589" w:rsidP="001504FD">
            <w:pPr>
              <w:pStyle w:val="BodyText"/>
              <w:jc w:val="center"/>
            </w:pPr>
            <w:r>
              <w:t>7.0</w:t>
            </w:r>
            <w:r w:rsidR="00D85834">
              <w:t xml:space="preserve"> (</w:t>
            </w:r>
            <w:r>
              <w:t>Mar</w:t>
            </w:r>
            <w:r w:rsidR="00D85834">
              <w:t>)</w:t>
            </w:r>
          </w:p>
        </w:tc>
        <w:tc>
          <w:tcPr>
            <w:tcW w:w="1701" w:type="dxa"/>
          </w:tcPr>
          <w:p w14:paraId="1DAB9D57" w14:textId="132964D5" w:rsidR="00D85834" w:rsidRDefault="00D85834" w:rsidP="001504FD">
            <w:pPr>
              <w:pStyle w:val="BodyText"/>
              <w:jc w:val="center"/>
            </w:pPr>
            <w:r>
              <w:t>0.</w:t>
            </w:r>
            <w:r w:rsidR="00C25E3E">
              <w:t>11</w:t>
            </w:r>
          </w:p>
        </w:tc>
        <w:tc>
          <w:tcPr>
            <w:tcW w:w="1701" w:type="dxa"/>
          </w:tcPr>
          <w:p w14:paraId="5BBFC807" w14:textId="1CB47B00" w:rsidR="00D85834" w:rsidRDefault="00DE24E4" w:rsidP="001504FD">
            <w:pPr>
              <w:pStyle w:val="BodyText"/>
              <w:jc w:val="center"/>
            </w:pPr>
            <w:r>
              <w:t>123</w:t>
            </w:r>
          </w:p>
        </w:tc>
      </w:tr>
      <w:tr w:rsidR="00D85834" w14:paraId="15E37835" w14:textId="77777777" w:rsidTr="00BC6943">
        <w:tc>
          <w:tcPr>
            <w:tcW w:w="1989" w:type="dxa"/>
          </w:tcPr>
          <w:p w14:paraId="5A765585" w14:textId="77777777" w:rsidR="00D85834" w:rsidRDefault="00D85834" w:rsidP="001504FD">
            <w:pPr>
              <w:pStyle w:val="BodyText"/>
              <w:jc w:val="center"/>
            </w:pPr>
            <w:r>
              <w:t>08/1999 – 07/2004</w:t>
            </w:r>
          </w:p>
        </w:tc>
        <w:tc>
          <w:tcPr>
            <w:tcW w:w="2051" w:type="dxa"/>
          </w:tcPr>
          <w:p w14:paraId="08BBA749" w14:textId="383FDF2C" w:rsidR="00D85834" w:rsidRDefault="002A4589" w:rsidP="001504FD">
            <w:pPr>
              <w:pStyle w:val="BodyText"/>
              <w:jc w:val="center"/>
            </w:pPr>
            <w:r>
              <w:t>7.1</w:t>
            </w:r>
            <w:r w:rsidR="00D85834">
              <w:t xml:space="preserve"> (</w:t>
            </w:r>
            <w:r>
              <w:t>Jul</w:t>
            </w:r>
            <w:r w:rsidR="00D85834">
              <w:t>)</w:t>
            </w:r>
          </w:p>
        </w:tc>
        <w:tc>
          <w:tcPr>
            <w:tcW w:w="1909" w:type="dxa"/>
          </w:tcPr>
          <w:p w14:paraId="220D5870" w14:textId="641B3513" w:rsidR="00D85834" w:rsidRDefault="002A4589" w:rsidP="001504FD">
            <w:pPr>
              <w:pStyle w:val="BodyText"/>
              <w:jc w:val="center"/>
            </w:pPr>
            <w:r>
              <w:t>6.9</w:t>
            </w:r>
            <w:r w:rsidR="00D85834">
              <w:t xml:space="preserve"> (Mar)</w:t>
            </w:r>
          </w:p>
        </w:tc>
        <w:tc>
          <w:tcPr>
            <w:tcW w:w="1701" w:type="dxa"/>
          </w:tcPr>
          <w:p w14:paraId="75068E03" w14:textId="0934AE71" w:rsidR="00D85834" w:rsidRDefault="00D85834" w:rsidP="001504FD">
            <w:pPr>
              <w:pStyle w:val="BodyText"/>
              <w:jc w:val="center"/>
            </w:pPr>
            <w:r>
              <w:t>0.</w:t>
            </w:r>
            <w:r w:rsidR="00C25E3E">
              <w:t>12</w:t>
            </w:r>
          </w:p>
        </w:tc>
        <w:tc>
          <w:tcPr>
            <w:tcW w:w="1701" w:type="dxa"/>
          </w:tcPr>
          <w:p w14:paraId="1782F451" w14:textId="494E1833" w:rsidR="00D85834" w:rsidRDefault="00DE24E4" w:rsidP="001504FD">
            <w:pPr>
              <w:pStyle w:val="BodyText"/>
              <w:jc w:val="center"/>
            </w:pPr>
            <w:r>
              <w:t>91</w:t>
            </w:r>
          </w:p>
        </w:tc>
      </w:tr>
      <w:tr w:rsidR="00D85834" w14:paraId="41FDB33E" w14:textId="77777777" w:rsidTr="00BC6943">
        <w:tc>
          <w:tcPr>
            <w:tcW w:w="1989" w:type="dxa"/>
          </w:tcPr>
          <w:p w14:paraId="5287463F" w14:textId="77777777" w:rsidR="00D85834" w:rsidRDefault="00D85834" w:rsidP="001504FD">
            <w:pPr>
              <w:pStyle w:val="BodyText"/>
              <w:jc w:val="center"/>
            </w:pPr>
            <w:r>
              <w:t>08/2004 – 07/2009</w:t>
            </w:r>
          </w:p>
        </w:tc>
        <w:tc>
          <w:tcPr>
            <w:tcW w:w="2051" w:type="dxa"/>
          </w:tcPr>
          <w:p w14:paraId="2A9EB32F" w14:textId="6FB5622D" w:rsidR="00D85834" w:rsidRDefault="002A4589" w:rsidP="001504FD">
            <w:pPr>
              <w:pStyle w:val="BodyText"/>
              <w:jc w:val="center"/>
            </w:pPr>
            <w:r>
              <w:t>7.0</w:t>
            </w:r>
            <w:r w:rsidR="00D85834">
              <w:t xml:space="preserve"> (</w:t>
            </w:r>
            <w:r>
              <w:t>Jun</w:t>
            </w:r>
            <w:r w:rsidR="00D85834">
              <w:t>)</w:t>
            </w:r>
          </w:p>
        </w:tc>
        <w:tc>
          <w:tcPr>
            <w:tcW w:w="1909" w:type="dxa"/>
          </w:tcPr>
          <w:p w14:paraId="254CD2D0" w14:textId="623388E2" w:rsidR="00D85834" w:rsidRDefault="002A4589" w:rsidP="001504FD">
            <w:pPr>
              <w:pStyle w:val="BodyText"/>
              <w:jc w:val="center"/>
            </w:pPr>
            <w:r>
              <w:t>6.8</w:t>
            </w:r>
            <w:r w:rsidR="00D85834">
              <w:t xml:space="preserve"> (</w:t>
            </w:r>
            <w:r>
              <w:t>Feb</w:t>
            </w:r>
            <w:r w:rsidR="00D85834">
              <w:t>)</w:t>
            </w:r>
          </w:p>
        </w:tc>
        <w:tc>
          <w:tcPr>
            <w:tcW w:w="1701" w:type="dxa"/>
          </w:tcPr>
          <w:p w14:paraId="0F404D02" w14:textId="49FC2BE0" w:rsidR="00D85834" w:rsidRDefault="00D85834" w:rsidP="001504FD">
            <w:pPr>
              <w:pStyle w:val="BodyText"/>
              <w:jc w:val="center"/>
            </w:pPr>
            <w:r>
              <w:t>0.</w:t>
            </w:r>
            <w:r w:rsidR="00C25E3E">
              <w:t>21</w:t>
            </w:r>
          </w:p>
        </w:tc>
        <w:tc>
          <w:tcPr>
            <w:tcW w:w="1701" w:type="dxa"/>
          </w:tcPr>
          <w:p w14:paraId="30D6F83B" w14:textId="0E02D390" w:rsidR="00DE24E4" w:rsidRDefault="00DE24E4" w:rsidP="001504FD">
            <w:pPr>
              <w:pStyle w:val="BodyText"/>
              <w:jc w:val="center"/>
            </w:pPr>
            <w:r>
              <w:t>131</w:t>
            </w:r>
          </w:p>
        </w:tc>
      </w:tr>
      <w:tr w:rsidR="00D85834" w14:paraId="50ADE2AC" w14:textId="77777777" w:rsidTr="00BC6943">
        <w:tc>
          <w:tcPr>
            <w:tcW w:w="1989" w:type="dxa"/>
          </w:tcPr>
          <w:p w14:paraId="3CD23A20" w14:textId="77777777" w:rsidR="00D85834" w:rsidRDefault="00D85834" w:rsidP="001504FD">
            <w:pPr>
              <w:pStyle w:val="BodyText"/>
              <w:jc w:val="center"/>
            </w:pPr>
            <w:r>
              <w:t>08/2009 – 07/2014</w:t>
            </w:r>
          </w:p>
        </w:tc>
        <w:tc>
          <w:tcPr>
            <w:tcW w:w="2051" w:type="dxa"/>
          </w:tcPr>
          <w:p w14:paraId="680CA6FA" w14:textId="673AF315" w:rsidR="00D85834" w:rsidRDefault="002A4589" w:rsidP="001504FD">
            <w:pPr>
              <w:pStyle w:val="BodyText"/>
              <w:jc w:val="center"/>
            </w:pPr>
            <w:r>
              <w:t>6.5</w:t>
            </w:r>
            <w:r w:rsidR="00D85834">
              <w:t xml:space="preserve"> (Oct)</w:t>
            </w:r>
          </w:p>
        </w:tc>
        <w:tc>
          <w:tcPr>
            <w:tcW w:w="1909" w:type="dxa"/>
          </w:tcPr>
          <w:p w14:paraId="486EBE5B" w14:textId="60755D80" w:rsidR="00D85834" w:rsidRDefault="002A4589" w:rsidP="001504FD">
            <w:pPr>
              <w:pStyle w:val="BodyText"/>
              <w:jc w:val="center"/>
            </w:pPr>
            <w:r>
              <w:t>6.2</w:t>
            </w:r>
            <w:r w:rsidR="00D85834">
              <w:t xml:space="preserve"> (</w:t>
            </w:r>
            <w:r w:rsidR="00A61DAC">
              <w:t>May</w:t>
            </w:r>
            <w:r w:rsidR="00D85834">
              <w:t>)</w:t>
            </w:r>
          </w:p>
        </w:tc>
        <w:tc>
          <w:tcPr>
            <w:tcW w:w="1701" w:type="dxa"/>
          </w:tcPr>
          <w:p w14:paraId="5B89745C" w14:textId="468F0202" w:rsidR="00D85834" w:rsidRDefault="00D85834" w:rsidP="001504FD">
            <w:pPr>
              <w:pStyle w:val="BodyText"/>
              <w:jc w:val="center"/>
            </w:pPr>
            <w:r>
              <w:t>0.</w:t>
            </w:r>
            <w:r w:rsidR="00C25E3E">
              <w:t>31</w:t>
            </w:r>
          </w:p>
        </w:tc>
        <w:tc>
          <w:tcPr>
            <w:tcW w:w="1701" w:type="dxa"/>
          </w:tcPr>
          <w:p w14:paraId="4341DC51" w14:textId="0FB3C287" w:rsidR="00D85834" w:rsidRDefault="00DE24E4" w:rsidP="001504FD">
            <w:pPr>
              <w:pStyle w:val="BodyText"/>
              <w:jc w:val="center"/>
            </w:pPr>
            <w:r>
              <w:t>229</w:t>
            </w:r>
          </w:p>
        </w:tc>
      </w:tr>
      <w:tr w:rsidR="00D85834" w14:paraId="6B88024B" w14:textId="77777777" w:rsidTr="00BC6943">
        <w:tc>
          <w:tcPr>
            <w:tcW w:w="1989" w:type="dxa"/>
          </w:tcPr>
          <w:p w14:paraId="39DDB2C2" w14:textId="77777777" w:rsidR="00D85834" w:rsidRDefault="00D85834" w:rsidP="001504FD">
            <w:pPr>
              <w:pStyle w:val="BodyText"/>
              <w:jc w:val="center"/>
            </w:pPr>
            <w:commentRangeStart w:id="204"/>
            <w:r>
              <w:t>08/2014 – 07/2019</w:t>
            </w:r>
            <w:commentRangeEnd w:id="204"/>
            <w:r w:rsidR="003C5BBA">
              <w:rPr>
                <w:rStyle w:val="CommentReference"/>
                <w:rFonts w:asciiTheme="minorHAnsi" w:hAnsiTheme="minorHAnsi"/>
              </w:rPr>
              <w:commentReference w:id="204"/>
            </w:r>
          </w:p>
        </w:tc>
        <w:tc>
          <w:tcPr>
            <w:tcW w:w="2051" w:type="dxa"/>
          </w:tcPr>
          <w:p w14:paraId="091F80E4" w14:textId="3FFD32D4" w:rsidR="00D85834" w:rsidRDefault="005724CA" w:rsidP="001504FD">
            <w:pPr>
              <w:pStyle w:val="BodyText"/>
              <w:jc w:val="center"/>
            </w:pPr>
            <w:r>
              <w:t>NA</w:t>
            </w:r>
          </w:p>
        </w:tc>
        <w:tc>
          <w:tcPr>
            <w:tcW w:w="1909" w:type="dxa"/>
          </w:tcPr>
          <w:p w14:paraId="18A05816" w14:textId="779A2F94" w:rsidR="00D85834" w:rsidRDefault="005724CA" w:rsidP="001504FD">
            <w:pPr>
              <w:pStyle w:val="BodyText"/>
              <w:jc w:val="center"/>
            </w:pPr>
            <w:r>
              <w:t>NA</w:t>
            </w:r>
          </w:p>
        </w:tc>
        <w:tc>
          <w:tcPr>
            <w:tcW w:w="1701" w:type="dxa"/>
          </w:tcPr>
          <w:p w14:paraId="5A6012BE" w14:textId="2E2E9732" w:rsidR="00D85834" w:rsidRDefault="005724CA" w:rsidP="001504FD">
            <w:pPr>
              <w:pStyle w:val="BodyText"/>
              <w:jc w:val="center"/>
            </w:pPr>
            <w:r>
              <w:t>NA</w:t>
            </w:r>
          </w:p>
        </w:tc>
        <w:tc>
          <w:tcPr>
            <w:tcW w:w="1701" w:type="dxa"/>
          </w:tcPr>
          <w:p w14:paraId="32BBD931" w14:textId="03E3E158" w:rsidR="00D85834" w:rsidRDefault="005724CA" w:rsidP="001504FD">
            <w:pPr>
              <w:pStyle w:val="BodyText"/>
              <w:jc w:val="center"/>
            </w:pPr>
            <w:r>
              <w:t>NA</w:t>
            </w:r>
          </w:p>
        </w:tc>
      </w:tr>
    </w:tbl>
    <w:p w14:paraId="1B7B4923" w14:textId="77777777" w:rsidR="00271A89" w:rsidRDefault="00271A89" w:rsidP="00271A89">
      <w:pPr>
        <w:pStyle w:val="CaptionedFigure"/>
        <w:rPr>
          <w:rFonts w:ascii="Times New Roman" w:hAnsi="Times New Roman" w:cs="Times New Roman"/>
        </w:rPr>
      </w:pPr>
    </w:p>
    <w:p w14:paraId="56E9F428" w14:textId="49BAB9EB" w:rsidR="00271A89" w:rsidRPr="003B09F5" w:rsidRDefault="00271A89" w:rsidP="009B2084">
      <w:pPr>
        <w:pStyle w:val="CaptionedFigure"/>
        <w:jc w:val="center"/>
        <w:rPr>
          <w:rFonts w:ascii="Times New Roman" w:hAnsi="Times New Roman" w:cs="Times New Roman"/>
        </w:rPr>
      </w:pPr>
      <w:commentRangeStart w:id="205"/>
      <w:r w:rsidRPr="003B09F5">
        <w:rPr>
          <w:rFonts w:ascii="Times New Roman" w:hAnsi="Times New Roman" w:cs="Times New Roman"/>
          <w:noProof/>
          <w:lang w:val="en-AU" w:eastAsia="en-AU"/>
        </w:rPr>
        <w:drawing>
          <wp:inline distT="0" distB="0" distL="0" distR="0" wp14:anchorId="40B2905B" wp14:editId="465F6EB5">
            <wp:extent cx="5760000" cy="39888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Figs/McNessWaterPlot-1.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60000" cy="3988800"/>
                    </a:xfrm>
                    <a:prstGeom prst="rect">
                      <a:avLst/>
                    </a:prstGeom>
                    <a:noFill/>
                    <a:ln w="9525">
                      <a:noFill/>
                      <a:headEnd/>
                      <a:tailEnd/>
                    </a:ln>
                  </pic:spPr>
                </pic:pic>
              </a:graphicData>
            </a:graphic>
          </wp:inline>
        </w:drawing>
      </w:r>
      <w:commentRangeEnd w:id="205"/>
      <w:r>
        <w:rPr>
          <w:rStyle w:val="CommentReference"/>
        </w:rPr>
        <w:commentReference w:id="205"/>
      </w:r>
    </w:p>
    <w:p w14:paraId="68488210" w14:textId="352B12AB" w:rsidR="00271A89" w:rsidRDefault="00271A89" w:rsidP="00271A89">
      <w:pPr>
        <w:pStyle w:val="Caption"/>
        <w:rPr>
          <w:rFonts w:ascii="Times New Roman" w:hAnsi="Times New Roman" w:cs="Times New Roman"/>
        </w:rPr>
      </w:pPr>
      <w:bookmarkStart w:id="206" w:name="_Ref2591908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5</w:t>
      </w:r>
      <w:r w:rsidRPr="003B09F5">
        <w:rPr>
          <w:rFonts w:ascii="Times New Roman" w:hAnsi="Times New Roman" w:cs="Times New Roman"/>
        </w:rPr>
        <w:fldChar w:fldCharType="end"/>
      </w:r>
      <w:bookmarkEnd w:id="206"/>
      <w:r w:rsidRPr="003B09F5">
        <w:rPr>
          <w:rFonts w:ascii="Times New Roman" w:hAnsi="Times New Roman" w:cs="Times New Roman"/>
        </w:rPr>
        <w:t xml:space="preserve"> Ground and surface water levels recorded at bore 61612104 (red) </w:t>
      </w:r>
      <w:commentRangeStart w:id="207"/>
      <w:commentRangeStart w:id="208"/>
      <w:r w:rsidRPr="003B09F5">
        <w:rPr>
          <w:rFonts w:ascii="Times New Roman" w:hAnsi="Times New Roman" w:cs="Times New Roman"/>
        </w:rPr>
        <w:t xml:space="preserve">and staff gauge 6162564 (blue) </w:t>
      </w:r>
      <w:commentRangeEnd w:id="207"/>
      <w:r>
        <w:rPr>
          <w:rStyle w:val="CommentReference"/>
        </w:rPr>
        <w:commentReference w:id="207"/>
      </w:r>
      <w:commentRangeEnd w:id="208"/>
      <w:r w:rsidR="00C7241E">
        <w:rPr>
          <w:rStyle w:val="CommentReference"/>
        </w:rPr>
        <w:commentReference w:id="208"/>
      </w:r>
      <w:r w:rsidRPr="003B09F5">
        <w:rPr>
          <w:rFonts w:ascii="Times New Roman" w:hAnsi="Times New Roman" w:cs="Times New Roman"/>
        </w:rPr>
        <w:t>that represent changes in water levels at Loch McNess. Segments in red represent periods of significant decline in water level. Dotted line is the current ministerial threshold water level for surface waters at the staff gauge. Dashed lines are proposed ministerial thresholds for the staff gauge and bore.</w:t>
      </w:r>
      <w:r w:rsidR="00B15E82" w:rsidRPr="003B09F5">
        <w:rPr>
          <w:rFonts w:ascii="Times New Roman" w:hAnsi="Times New Roman" w:cs="Times New Roman"/>
        </w:rPr>
        <w:t xml:space="preserve"> </w:t>
      </w:r>
      <w:r w:rsidR="00B15E82">
        <w:rPr>
          <w:rFonts w:ascii="Times New Roman" w:hAnsi="Times New Roman" w:cs="Times New Roman"/>
        </w:rPr>
        <w:t>The shaded area around trend line represents the 95% confidence interval.</w:t>
      </w:r>
      <w:ins w:id="209" w:author="Christopher Kavazos" w:date="2020-02-13T10:35:00Z">
        <w:r w:rsidR="0070530B">
          <w:rPr>
            <w:rFonts w:ascii="Times New Roman" w:hAnsi="Times New Roman" w:cs="Times New Roman"/>
          </w:rPr>
          <w:t xml:space="preserve"> </w:t>
        </w:r>
      </w:ins>
      <w:ins w:id="210" w:author="Christopher Kavazos" w:date="2020-02-13T10:39:00Z">
        <w:r w:rsidR="00BA0335">
          <w:rPr>
            <w:rFonts w:ascii="Times New Roman" w:hAnsi="Times New Roman" w:cs="Times New Roman"/>
          </w:rPr>
          <w:t>Since 2015</w:t>
        </w:r>
      </w:ins>
      <w:ins w:id="211" w:author="Christopher Kavazos" w:date="2020-02-13T10:43:00Z">
        <w:r w:rsidR="008838A0">
          <w:rPr>
            <w:rFonts w:ascii="Times New Roman" w:hAnsi="Times New Roman" w:cs="Times New Roman"/>
          </w:rPr>
          <w:t>,</w:t>
        </w:r>
      </w:ins>
      <w:ins w:id="212" w:author="Christopher Kavazos" w:date="2020-02-13T10:39:00Z">
        <w:r w:rsidR="00BA0335">
          <w:rPr>
            <w:rFonts w:ascii="Times New Roman" w:hAnsi="Times New Roman" w:cs="Times New Roman"/>
          </w:rPr>
          <w:t xml:space="preserve"> water levels for the staff gauge </w:t>
        </w:r>
        <w:r w:rsidR="00F96D3E">
          <w:rPr>
            <w:rFonts w:ascii="Times New Roman" w:hAnsi="Times New Roman" w:cs="Times New Roman"/>
          </w:rPr>
          <w:t xml:space="preserve">have consistently been below the minimum reading of 6.25 mAHD. </w:t>
        </w:r>
      </w:ins>
      <w:ins w:id="213" w:author="Christopher Kavazos" w:date="2020-02-13T10:40:00Z">
        <w:r w:rsidR="00DE487D">
          <w:rPr>
            <w:rFonts w:ascii="Times New Roman" w:hAnsi="Times New Roman" w:cs="Times New Roman"/>
          </w:rPr>
          <w:t xml:space="preserve">This model therefore underestimates the decline in surface water </w:t>
        </w:r>
        <w:r w:rsidR="00BB12B7">
          <w:rPr>
            <w:rFonts w:ascii="Times New Roman" w:hAnsi="Times New Roman" w:cs="Times New Roman"/>
          </w:rPr>
          <w:t>levels since 2015</w:t>
        </w:r>
        <w:r w:rsidR="009A7E35">
          <w:rPr>
            <w:rFonts w:ascii="Times New Roman" w:hAnsi="Times New Roman" w:cs="Times New Roman"/>
          </w:rPr>
          <w:t xml:space="preserve"> which </w:t>
        </w:r>
      </w:ins>
      <w:ins w:id="214" w:author="Christopher Kavazos" w:date="2020-02-13T10:43:00Z">
        <w:r w:rsidR="007C3668">
          <w:rPr>
            <w:rFonts w:ascii="Times New Roman" w:hAnsi="Times New Roman" w:cs="Times New Roman"/>
          </w:rPr>
          <w:t>are</w:t>
        </w:r>
      </w:ins>
      <w:ins w:id="215" w:author="Christopher Kavazos" w:date="2020-02-13T10:40:00Z">
        <w:r w:rsidR="009A7E35">
          <w:rPr>
            <w:rFonts w:ascii="Times New Roman" w:hAnsi="Times New Roman" w:cs="Times New Roman"/>
          </w:rPr>
          <w:t xml:space="preserve"> </w:t>
        </w:r>
      </w:ins>
      <w:ins w:id="216" w:author="Christopher Kavazos" w:date="2020-02-13T10:42:00Z">
        <w:r w:rsidR="008838A0">
          <w:rPr>
            <w:rFonts w:ascii="Times New Roman" w:hAnsi="Times New Roman" w:cs="Times New Roman"/>
          </w:rPr>
          <w:t>likely to have continued to decline at a similar rate as before 2014.</w:t>
        </w:r>
      </w:ins>
    </w:p>
    <w:p w14:paraId="3C3328E8" w14:textId="11B50E4C" w:rsidR="00B02519" w:rsidRPr="00B02519" w:rsidRDefault="00B02519" w:rsidP="00B02519">
      <w:pPr>
        <w:tabs>
          <w:tab w:val="left" w:pos="8235"/>
        </w:tabs>
      </w:pPr>
      <w:r>
        <w:tab/>
      </w:r>
    </w:p>
    <w:p w14:paraId="26271F28" w14:textId="1E1B15F3" w:rsidR="001D584F" w:rsidRPr="003B09F5" w:rsidRDefault="00A200FB">
      <w:pPr>
        <w:pStyle w:val="Heading3"/>
        <w:rPr>
          <w:rFonts w:cs="Times New Roman"/>
        </w:rPr>
      </w:pPr>
      <w:bookmarkStart w:id="217" w:name="_Toc33019564"/>
      <w:r>
        <w:rPr>
          <w:rFonts w:cs="Times New Roman"/>
        </w:rPr>
        <w:t>Implications of revised threshold</w:t>
      </w:r>
      <w:bookmarkEnd w:id="202"/>
      <w:bookmarkEnd w:id="217"/>
    </w:p>
    <w:p w14:paraId="5D6D3402" w14:textId="005EF8D0" w:rsidR="007C6C9F" w:rsidRDefault="00581C8E" w:rsidP="006660FB">
      <w:pPr>
        <w:pStyle w:val="FirstParagraph"/>
        <w:rPr>
          <w:ins w:id="218" w:author="Christopher Kavazos" w:date="2020-02-13T11:36:00Z"/>
        </w:rPr>
      </w:pPr>
      <w:ins w:id="219" w:author="Christopher Kavazos" w:date="2020-02-13T11:22:00Z">
        <w:r>
          <w:t xml:space="preserve">The </w:t>
        </w:r>
        <w:r w:rsidR="00B1141E">
          <w:t>unique hydrogeology of this system that once s</w:t>
        </w:r>
        <w:r w:rsidR="002D36CF">
          <w:t xml:space="preserve">ustained </w:t>
        </w:r>
      </w:ins>
      <w:ins w:id="220" w:author="Christopher Kavazos" w:date="2020-02-13T11:32:00Z">
        <w:r w:rsidR="006D37DF">
          <w:t>stable</w:t>
        </w:r>
      </w:ins>
      <w:ins w:id="221" w:author="Christopher Kavazos" w:date="2020-02-13T11:22:00Z">
        <w:r w:rsidR="002D36CF">
          <w:t xml:space="preserve"> water levels</w:t>
        </w:r>
      </w:ins>
      <w:ins w:id="222" w:author="Christopher Kavazos" w:date="2020-02-13T11:31:00Z">
        <w:r w:rsidR="006E1B02">
          <w:t>, high inflow</w:t>
        </w:r>
      </w:ins>
      <w:ins w:id="223" w:author="Christopher Kavazos" w:date="2020-02-13T11:22:00Z">
        <w:r w:rsidR="002D36CF">
          <w:t xml:space="preserve"> and </w:t>
        </w:r>
      </w:ins>
      <w:ins w:id="224" w:author="Christopher Kavazos" w:date="2020-02-13T11:23:00Z">
        <w:r w:rsidR="003A6645">
          <w:t xml:space="preserve">low nutrient </w:t>
        </w:r>
      </w:ins>
      <w:ins w:id="225" w:author="Christopher Kavazos" w:date="2020-02-13T11:31:00Z">
        <w:r w:rsidR="006D37DF">
          <w:t>levels</w:t>
        </w:r>
      </w:ins>
      <w:ins w:id="226" w:author="Christopher Kavazos" w:date="2020-02-13T11:23:00Z">
        <w:r w:rsidR="003A6645">
          <w:t xml:space="preserve"> has been co</w:t>
        </w:r>
      </w:ins>
      <w:ins w:id="227" w:author="Christopher Kavazos" w:date="2020-02-13T11:24:00Z">
        <w:r w:rsidR="003A6645">
          <w:t xml:space="preserve">mpromised. </w:t>
        </w:r>
        <w:r w:rsidR="00717D35">
          <w:t xml:space="preserve">Without the re-establishment of these hydrogeological drivers, </w:t>
        </w:r>
      </w:ins>
      <w:ins w:id="228" w:author="Christopher Kavazos" w:date="2020-02-13T11:25:00Z">
        <w:r w:rsidR="00B75B5B">
          <w:t xml:space="preserve">the risk of </w:t>
        </w:r>
      </w:ins>
      <w:ins w:id="229" w:author="Christopher Kavazos" w:date="2020-02-13T11:24:00Z">
        <w:r w:rsidR="00147EA1">
          <w:t>eutro</w:t>
        </w:r>
      </w:ins>
      <w:ins w:id="230" w:author="Christopher Kavazos" w:date="2020-02-13T11:25:00Z">
        <w:r w:rsidR="00147EA1">
          <w:t xml:space="preserve">phication is </w:t>
        </w:r>
        <w:r w:rsidR="00B75B5B">
          <w:t xml:space="preserve">likely to increase as the lake transitions </w:t>
        </w:r>
      </w:ins>
      <w:ins w:id="231" w:author="Christopher Kavazos" w:date="2020-02-13T11:26:00Z">
        <w:r w:rsidR="009C1840">
          <w:t xml:space="preserve">away </w:t>
        </w:r>
      </w:ins>
      <w:ins w:id="232" w:author="Christopher Kavazos" w:date="2020-02-13T11:25:00Z">
        <w:r w:rsidR="00B75B5B">
          <w:t xml:space="preserve">from a </w:t>
        </w:r>
      </w:ins>
      <w:ins w:id="233" w:author="Christopher Kavazos" w:date="2020-02-13T11:26:00Z">
        <w:r w:rsidR="009C1840">
          <w:t>sys</w:t>
        </w:r>
        <w:r w:rsidR="00E60584">
          <w:t xml:space="preserve">tem that is well </w:t>
        </w:r>
        <w:r w:rsidR="00E60584">
          <w:lastRenderedPageBreak/>
          <w:t>flushed from high inflow</w:t>
        </w:r>
      </w:ins>
      <w:ins w:id="234" w:author="Christopher Kavazos" w:date="2020-02-13T11:32:00Z">
        <w:r w:rsidR="006D37DF">
          <w:t xml:space="preserve"> to one of </w:t>
        </w:r>
        <w:r w:rsidR="000116C0">
          <w:t>shallower</w:t>
        </w:r>
        <w:r w:rsidR="00A4435B">
          <w:t xml:space="preserve"> nutrient enriched waters</w:t>
        </w:r>
      </w:ins>
      <w:ins w:id="235" w:author="Christopher Kavazos" w:date="2020-02-13T11:26:00Z">
        <w:r w:rsidR="00E60584">
          <w:t>.</w:t>
        </w:r>
        <w:r w:rsidR="006938C8">
          <w:t xml:space="preserve"> </w:t>
        </w:r>
      </w:ins>
      <w:ins w:id="236" w:author="Christopher Kavazos" w:date="2020-02-13T11:33:00Z">
        <w:r w:rsidR="00A4435B">
          <w:t xml:space="preserve">Despite representing an improvement </w:t>
        </w:r>
        <w:r w:rsidR="00E1052A">
          <w:t>on the current state (2018) state</w:t>
        </w:r>
        <w:r w:rsidR="00EE7847">
          <w:t xml:space="preserve">, </w:t>
        </w:r>
      </w:ins>
      <w:del w:id="237" w:author="Christopher Kavazos" w:date="2020-02-13T11:33:00Z">
        <w:r w:rsidR="005D6919" w:rsidRPr="003B09F5" w:rsidDel="00EE7847">
          <w:delText>M</w:delText>
        </w:r>
      </w:del>
      <w:ins w:id="238" w:author="Christopher Kavazos" w:date="2020-02-13T11:33:00Z">
        <w:r w:rsidR="00EE7847">
          <w:t>m</w:t>
        </w:r>
      </w:ins>
      <w:r w:rsidR="005D6919" w:rsidRPr="003B09F5">
        <w:t xml:space="preserve">anaging the lake at the proposed threshold (0.75 m below the current threshold) </w:t>
      </w:r>
      <w:commentRangeStart w:id="239"/>
      <w:commentRangeStart w:id="240"/>
      <w:commentRangeStart w:id="241"/>
      <w:r w:rsidR="005D6919" w:rsidRPr="003B09F5">
        <w:t xml:space="preserve">will </w:t>
      </w:r>
      <w:del w:id="242" w:author="Christopher Kavazos" w:date="2020-02-13T11:26:00Z">
        <w:r w:rsidR="005D6919" w:rsidRPr="003B09F5" w:rsidDel="00435360">
          <w:delText xml:space="preserve">continue </w:delText>
        </w:r>
      </w:del>
      <w:ins w:id="243" w:author="Christopher Kavazos" w:date="2020-02-13T11:26:00Z">
        <w:r w:rsidR="00435360">
          <w:t>not</w:t>
        </w:r>
      </w:ins>
      <w:ins w:id="244" w:author="Christopher Kavazos" w:date="2020-02-13T11:27:00Z">
        <w:r w:rsidR="00435360">
          <w:t xml:space="preserve"> reverse</w:t>
        </w:r>
      </w:ins>
      <w:ins w:id="245" w:author="Christopher Kavazos" w:date="2020-02-13T11:26:00Z">
        <w:r w:rsidR="00435360" w:rsidRPr="003B09F5">
          <w:t xml:space="preserve"> </w:t>
        </w:r>
      </w:ins>
      <w:r w:rsidR="005D6919" w:rsidRPr="003B09F5">
        <w:t xml:space="preserve">the </w:t>
      </w:r>
      <w:commentRangeEnd w:id="239"/>
      <w:r w:rsidR="006A06F1">
        <w:rPr>
          <w:rStyle w:val="CommentReference"/>
          <w:rFonts w:asciiTheme="minorHAnsi" w:hAnsiTheme="minorHAnsi"/>
        </w:rPr>
        <w:commentReference w:id="239"/>
      </w:r>
      <w:commentRangeEnd w:id="240"/>
      <w:r w:rsidR="00B64D66">
        <w:rPr>
          <w:rStyle w:val="CommentReference"/>
          <w:rFonts w:asciiTheme="minorHAnsi" w:hAnsiTheme="minorHAnsi"/>
        </w:rPr>
        <w:commentReference w:id="240"/>
      </w:r>
      <w:commentRangeEnd w:id="241"/>
      <w:r w:rsidR="00CD6867">
        <w:rPr>
          <w:rStyle w:val="CommentReference"/>
          <w:rFonts w:asciiTheme="minorHAnsi" w:hAnsiTheme="minorHAnsi"/>
        </w:rPr>
        <w:commentReference w:id="241"/>
      </w:r>
      <w:r w:rsidR="005D6919" w:rsidRPr="003B09F5">
        <w:t>deterioration of site values at Loch McNess (</w:t>
      </w:r>
      <w:r w:rsidR="006660FB">
        <w:fldChar w:fldCharType="begin"/>
      </w:r>
      <w:r w:rsidR="006660FB">
        <w:instrText xml:space="preserve"> REF _Ref25921604 \h </w:instrText>
      </w:r>
      <w:r w:rsidR="006660FB">
        <w:fldChar w:fldCharType="separate"/>
      </w:r>
      <w:r w:rsidR="00344A1B" w:rsidRPr="003B09F5">
        <w:rPr>
          <w:rFonts w:cs="Times New Roman"/>
        </w:rPr>
        <w:t xml:space="preserve">Table </w:t>
      </w:r>
      <w:r w:rsidR="00344A1B">
        <w:rPr>
          <w:rFonts w:cs="Times New Roman"/>
          <w:noProof/>
        </w:rPr>
        <w:t>6</w:t>
      </w:r>
      <w:r w:rsidR="006660FB">
        <w:fldChar w:fldCharType="end"/>
      </w:r>
      <w:r w:rsidR="00CF4C8F">
        <w:t xml:space="preserve">). </w:t>
      </w:r>
      <w:ins w:id="246" w:author="Christopher Kavazos" w:date="2020-02-13T11:27:00Z">
        <w:r w:rsidR="00520422">
          <w:t>The proposed threshold will</w:t>
        </w:r>
        <w:r w:rsidR="00AF0852">
          <w:t xml:space="preserve"> </w:t>
        </w:r>
      </w:ins>
      <w:ins w:id="247" w:author="Christopher Kavazos" w:date="2020-02-13T11:28:00Z">
        <w:r w:rsidR="00AF0852">
          <w:t xml:space="preserve">ensure </w:t>
        </w:r>
        <w:r w:rsidR="00466898">
          <w:t xml:space="preserve">conditions </w:t>
        </w:r>
      </w:ins>
      <w:ins w:id="248" w:author="Christopher Kavazos" w:date="2020-02-13T11:33:00Z">
        <w:r w:rsidR="00EA281B">
          <w:t>similar to</w:t>
        </w:r>
      </w:ins>
      <w:ins w:id="249" w:author="Christopher Kavazos" w:date="2020-02-13T11:28:00Z">
        <w:r w:rsidR="00466898">
          <w:t xml:space="preserve"> the 2011/season recorded by </w:t>
        </w:r>
      </w:ins>
      <w:ins w:id="250" w:author="Christopher Kavazos" w:date="2020-02-13T11:29:00Z">
        <w:r w:rsidR="008D3B4F">
          <w:t>Kretschmer and Kelsey (2016)</w:t>
        </w:r>
        <w:r w:rsidR="001220F5">
          <w:t xml:space="preserve"> whereby less than one</w:t>
        </w:r>
        <w:r w:rsidR="00C23E5B">
          <w:t>-third of the lake area was inundated with shallow</w:t>
        </w:r>
        <w:r w:rsidR="004B46BB">
          <w:t>, t</w:t>
        </w:r>
      </w:ins>
      <w:ins w:id="251" w:author="Christopher Kavazos" w:date="2020-02-13T11:30:00Z">
        <w:r w:rsidR="004B46BB">
          <w:t xml:space="preserve">urbid water. </w:t>
        </w:r>
      </w:ins>
      <w:r w:rsidR="00CF4C8F">
        <w:t>Coverage</w:t>
      </w:r>
      <w:r w:rsidR="00CF4C8F" w:rsidRPr="003B09F5">
        <w:t xml:space="preserve"> of large areas of once inundated </w:t>
      </w:r>
      <w:r w:rsidR="006660FB" w:rsidRPr="003B09F5">
        <w:t>lakebed</w:t>
      </w:r>
      <w:r w:rsidR="00CF4C8F" w:rsidRPr="003B09F5">
        <w:t xml:space="preserve"> will continue, </w:t>
      </w:r>
      <w:r w:rsidR="00CF4C8F">
        <w:t>open water above metaphyton</w:t>
      </w:r>
      <w:r w:rsidR="006953BE">
        <w:t xml:space="preserve"> will become shallower, </w:t>
      </w:r>
      <w:r w:rsidR="00CF4C8F" w:rsidRPr="003B09F5">
        <w:t>nutrient levels may stay elevated and important habitats for Rakali may be lost.</w:t>
      </w:r>
    </w:p>
    <w:p w14:paraId="4235AF4B" w14:textId="7AA32D4B" w:rsidR="006660FB" w:rsidRDefault="00CF4C8F" w:rsidP="006660FB">
      <w:pPr>
        <w:pStyle w:val="FirstParagraph"/>
        <w:sectPr w:rsidR="006660FB" w:rsidSect="001D05B0">
          <w:pgSz w:w="11906" w:h="16838" w:code="9"/>
          <w:pgMar w:top="1440" w:right="1440" w:bottom="1440" w:left="1440" w:header="720" w:footer="720" w:gutter="0"/>
          <w:cols w:space="720"/>
          <w:docGrid w:linePitch="326"/>
        </w:sectPr>
      </w:pPr>
      <w:r w:rsidRPr="003B09F5">
        <w:t xml:space="preserve">The characteristic stable water levels have been severely disrupted by a changing hydrological regime, and the proposed threshold will not manage surface water at a sufficient level to return to this state. Altered ecological processes have </w:t>
      </w:r>
      <w:ins w:id="252" w:author="Christopher Kavazos" w:date="2020-02-13T11:34:00Z">
        <w:r w:rsidR="00DD7A5F">
          <w:t xml:space="preserve">already </w:t>
        </w:r>
      </w:ins>
      <w:r w:rsidRPr="003B09F5">
        <w:t>caused shifts in nutrient levels and the composition of macroinvertebrate assemblages</w:t>
      </w:r>
      <w:ins w:id="253" w:author="Christopher Kavazos" w:date="2020-02-13T11:38:00Z">
        <w:r w:rsidR="008E4C78">
          <w:t xml:space="preserve">. Under the proposed </w:t>
        </w:r>
        <w:r w:rsidR="008B3235">
          <w:t>changes to abstraction,</w:t>
        </w:r>
      </w:ins>
      <w:ins w:id="254" w:author="Christopher Kavazos" w:date="2020-02-13T11:37:00Z">
        <w:r w:rsidR="00341F48">
          <w:t xml:space="preserve"> </w:t>
        </w:r>
      </w:ins>
      <w:ins w:id="255" w:author="Christopher Kavazos" w:date="2020-02-13T11:38:00Z">
        <w:r w:rsidR="008B3235">
          <w:t>it is</w:t>
        </w:r>
      </w:ins>
      <w:ins w:id="256" w:author="Christopher Kavazos" w:date="2020-02-13T11:37:00Z">
        <w:r w:rsidR="00341F48">
          <w:t xml:space="preserve"> unlikely t</w:t>
        </w:r>
      </w:ins>
      <w:ins w:id="257" w:author="Christopher Kavazos" w:date="2020-02-13T11:38:00Z">
        <w:r w:rsidR="008B3235">
          <w:t xml:space="preserve">hat </w:t>
        </w:r>
      </w:ins>
      <w:ins w:id="258" w:author="Christopher Kavazos" w:date="2020-02-13T11:39:00Z">
        <w:r w:rsidR="004947E1">
          <w:t xml:space="preserve">the </w:t>
        </w:r>
        <w:r w:rsidR="0068697B">
          <w:t>macroinvertebrate</w:t>
        </w:r>
        <w:r w:rsidR="004947E1">
          <w:t xml:space="preserve"> community will </w:t>
        </w:r>
        <w:r w:rsidR="0068697B">
          <w:t>return to compositions similar to pre-2008</w:t>
        </w:r>
      </w:ins>
      <w:r w:rsidRPr="003B09F5">
        <w:t>. Again, these features of Loch McNess are unlikely to return to normal given the proposed lowering of threshold levels.</w:t>
      </w:r>
      <w:r w:rsidR="006660FB">
        <w:t xml:space="preserve"> </w:t>
      </w:r>
      <w:del w:id="259" w:author="Christopher Kavazos" w:date="2020-02-13T11:40:00Z">
        <w:r w:rsidR="006953BE" w:rsidDel="00305A74">
          <w:delText>Reduced groundwater abstractions</w:delText>
        </w:r>
        <w:r w:rsidR="00751B91" w:rsidDel="00305A74">
          <w:delText xml:space="preserve"> coupled with </w:delText>
        </w:r>
        <w:commentRangeStart w:id="260"/>
        <w:commentRangeStart w:id="261"/>
        <w:r w:rsidR="00751B91" w:rsidDel="00305A74">
          <w:delText xml:space="preserve">restoration of a hydrological barrier on the western/southern boundary of the wetland </w:delText>
        </w:r>
        <w:commentRangeEnd w:id="260"/>
        <w:r w:rsidR="003C5BBA" w:rsidDel="00305A74">
          <w:rPr>
            <w:rStyle w:val="CommentReference"/>
            <w:rFonts w:asciiTheme="minorHAnsi" w:hAnsiTheme="minorHAnsi"/>
          </w:rPr>
          <w:commentReference w:id="260"/>
        </w:r>
      </w:del>
      <w:commentRangeEnd w:id="261"/>
      <w:r w:rsidR="00CD6867">
        <w:rPr>
          <w:rStyle w:val="CommentReference"/>
          <w:rFonts w:asciiTheme="minorHAnsi" w:hAnsiTheme="minorHAnsi"/>
        </w:rPr>
        <w:commentReference w:id="261"/>
      </w:r>
      <w:del w:id="262" w:author="Christopher Kavazos" w:date="2020-02-13T11:40:00Z">
        <w:r w:rsidR="00751B91" w:rsidDel="00305A74">
          <w:delText>may prevent projected losses of ecological and recreational values.</w:delText>
        </w:r>
      </w:del>
    </w:p>
    <w:p w14:paraId="413CD657" w14:textId="455E0013" w:rsidR="006953BE" w:rsidRPr="006660FB" w:rsidRDefault="006953BE" w:rsidP="006660FB">
      <w:pPr>
        <w:pStyle w:val="FirstParagraph"/>
      </w:pPr>
    </w:p>
    <w:p w14:paraId="17B730AD" w14:textId="1731DC15" w:rsidR="009B710F" w:rsidRPr="003B09F5" w:rsidRDefault="009B710F" w:rsidP="009B710F">
      <w:pPr>
        <w:pStyle w:val="TableCaption"/>
        <w:rPr>
          <w:rFonts w:ascii="Times New Roman" w:hAnsi="Times New Roman" w:cs="Times New Roman"/>
        </w:rPr>
      </w:pPr>
      <w:bookmarkStart w:id="263" w:name="_Ref25921604"/>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344A1B">
        <w:rPr>
          <w:rFonts w:ascii="Times New Roman" w:hAnsi="Times New Roman" w:cs="Times New Roman"/>
          <w:noProof/>
        </w:rPr>
        <w:t>6</w:t>
      </w:r>
      <w:r w:rsidRPr="003B09F5">
        <w:rPr>
          <w:rFonts w:ascii="Times New Roman" w:hAnsi="Times New Roman" w:cs="Times New Roman"/>
        </w:rPr>
        <w:fldChar w:fldCharType="end"/>
      </w:r>
      <w:bookmarkEnd w:id="263"/>
      <w:r w:rsidRPr="003B09F5">
        <w:rPr>
          <w:rFonts w:ascii="Times New Roman" w:hAnsi="Times New Roman" w:cs="Times New Roman"/>
        </w:rPr>
        <w:t xml:space="preserve"> </w:t>
      </w:r>
      <w:r w:rsidR="00D270F2" w:rsidRPr="00D270F2">
        <w:rPr>
          <w:rFonts w:ascii="Times New Roman" w:hAnsi="Times New Roman" w:cs="Times New Roman"/>
        </w:rPr>
        <w:t>Ecological consequences of proposed 2030 minimum threshold (</w:t>
      </w:r>
      <w:r w:rsidR="00D270F2">
        <w:rPr>
          <w:rFonts w:ascii="Times New Roman" w:hAnsi="Times New Roman" w:cs="Times New Roman"/>
        </w:rPr>
        <w:t>6.2</w:t>
      </w:r>
      <w:r w:rsidR="00D270F2" w:rsidRPr="00D270F2">
        <w:rPr>
          <w:rFonts w:ascii="Times New Roman" w:hAnsi="Times New Roman" w:cs="Times New Roman"/>
        </w:rPr>
        <w:t xml:space="preserve"> mAHD) in terms of compliance of stated site values and site management objectives at </w:t>
      </w:r>
      <w:r w:rsidR="00D270F2">
        <w:rPr>
          <w:rFonts w:ascii="Times New Roman" w:hAnsi="Times New Roman" w:cs="Times New Roman"/>
        </w:rPr>
        <w:t>Loch McNess</w:t>
      </w:r>
      <w:r w:rsidR="00D270F2" w:rsidRPr="00D270F2">
        <w:rPr>
          <w:rFonts w:ascii="Times New Roman" w:hAnsi="Times New Roman" w:cs="Times New Roman"/>
        </w:rPr>
        <w:t xml:space="preserve"> set for the current absolute minimum Ministerial criteria (</w:t>
      </w:r>
      <w:r w:rsidR="00D270F2">
        <w:rPr>
          <w:rFonts w:ascii="Times New Roman" w:hAnsi="Times New Roman" w:cs="Times New Roman"/>
        </w:rPr>
        <w:t>6.95</w:t>
      </w:r>
      <w:r w:rsidR="00D270F2" w:rsidRPr="00D270F2">
        <w:rPr>
          <w:rFonts w:ascii="Times New Roman" w:hAnsi="Times New Roman" w:cs="Times New Roman"/>
        </w:rPr>
        <w:t xml:space="preserve"> mAHD)</w:t>
      </w:r>
      <w:r w:rsidRPr="003B09F5">
        <w:rPr>
          <w:rFonts w:ascii="Times New Roman" w:hAnsi="Times New Roman" w:cs="Times New Roman"/>
        </w:rPr>
        <w:t>.</w:t>
      </w:r>
      <w:r w:rsidR="00B23D47">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902"/>
        <w:gridCol w:w="8609"/>
        <w:gridCol w:w="2447"/>
      </w:tblGrid>
      <w:tr w:rsidR="00260E0B" w:rsidRPr="003B09F5" w14:paraId="26271F2E" w14:textId="77777777">
        <w:tc>
          <w:tcPr>
            <w:tcW w:w="0" w:type="auto"/>
            <w:tcBorders>
              <w:bottom w:val="single" w:sz="0" w:space="0" w:color="auto"/>
            </w:tcBorders>
            <w:vAlign w:val="bottom"/>
          </w:tcPr>
          <w:p w14:paraId="26271F2B" w14:textId="77777777" w:rsidR="00EF16A6" w:rsidRPr="003B09F5" w:rsidRDefault="00EF16A6" w:rsidP="00EF16A6">
            <w:pPr>
              <w:pStyle w:val="Compact"/>
              <w:rPr>
                <w:rFonts w:cs="Times New Roman"/>
              </w:rPr>
            </w:pPr>
          </w:p>
        </w:tc>
        <w:tc>
          <w:tcPr>
            <w:tcW w:w="0" w:type="auto"/>
            <w:tcBorders>
              <w:bottom w:val="single" w:sz="0" w:space="0" w:color="auto"/>
            </w:tcBorders>
            <w:vAlign w:val="bottom"/>
          </w:tcPr>
          <w:p w14:paraId="26271F2C" w14:textId="0E498A30" w:rsidR="00EF16A6" w:rsidRPr="003B09F5" w:rsidRDefault="00EF16A6" w:rsidP="00EF16A6">
            <w:pPr>
              <w:pStyle w:val="Compact"/>
              <w:rPr>
                <w:rFonts w:cs="Times New Roman"/>
              </w:rPr>
            </w:pPr>
            <w:r w:rsidRPr="003B09F5">
              <w:rPr>
                <w:rFonts w:cs="Times New Roman"/>
              </w:rPr>
              <w:t xml:space="preserve">Likely effect of 2030 </w:t>
            </w:r>
            <w:r>
              <w:rPr>
                <w:rFonts w:cs="Times New Roman"/>
              </w:rPr>
              <w:t>proposed</w:t>
            </w:r>
            <w:r w:rsidRPr="003B09F5">
              <w:rPr>
                <w:rFonts w:cs="Times New Roman"/>
              </w:rPr>
              <w:t xml:space="preserve"> threshold</w:t>
            </w:r>
            <w:r>
              <w:rPr>
                <w:rFonts w:cs="Times New Roman"/>
              </w:rPr>
              <w:t xml:space="preserve"> (6.2 mAHD)</w:t>
            </w:r>
          </w:p>
        </w:tc>
        <w:tc>
          <w:tcPr>
            <w:tcW w:w="0" w:type="auto"/>
            <w:tcBorders>
              <w:bottom w:val="single" w:sz="0" w:space="0" w:color="auto"/>
            </w:tcBorders>
            <w:vAlign w:val="bottom"/>
          </w:tcPr>
          <w:p w14:paraId="26271F2D" w14:textId="09DB53FF" w:rsidR="00EF16A6" w:rsidRPr="003B09F5" w:rsidRDefault="00EF16A6" w:rsidP="00EF16A6">
            <w:pPr>
              <w:pStyle w:val="Compact"/>
              <w:jc w:val="center"/>
              <w:rPr>
                <w:rFonts w:cs="Times New Roman"/>
              </w:rPr>
            </w:pPr>
            <w:r w:rsidRPr="00BB05A2">
              <w:rPr>
                <w:rFonts w:cs="Times New Roman"/>
              </w:rPr>
              <w:t>Values and objectives maintained in future</w:t>
            </w:r>
          </w:p>
        </w:tc>
      </w:tr>
      <w:tr w:rsidR="00260E0B" w:rsidRPr="003B09F5" w14:paraId="26271F32" w14:textId="77777777">
        <w:tc>
          <w:tcPr>
            <w:tcW w:w="0" w:type="auto"/>
          </w:tcPr>
          <w:p w14:paraId="26271F2F" w14:textId="2DAA010A" w:rsidR="001D584F" w:rsidRPr="003B09F5" w:rsidRDefault="00305B18">
            <w:pPr>
              <w:pStyle w:val="Compact"/>
              <w:rPr>
                <w:rFonts w:cs="Times New Roman"/>
              </w:rPr>
            </w:pPr>
            <w:r>
              <w:rPr>
                <w:rFonts w:cs="Times New Roman"/>
                <w:b/>
              </w:rPr>
              <w:t>Site values (WAWA, 1995)</w:t>
            </w:r>
          </w:p>
        </w:tc>
        <w:tc>
          <w:tcPr>
            <w:tcW w:w="0" w:type="auto"/>
          </w:tcPr>
          <w:p w14:paraId="26271F30" w14:textId="77777777" w:rsidR="001D584F" w:rsidRPr="003B09F5" w:rsidRDefault="001D584F">
            <w:pPr>
              <w:pStyle w:val="Compact"/>
              <w:rPr>
                <w:rFonts w:cs="Times New Roman"/>
              </w:rPr>
            </w:pPr>
          </w:p>
        </w:tc>
        <w:tc>
          <w:tcPr>
            <w:tcW w:w="0" w:type="auto"/>
          </w:tcPr>
          <w:p w14:paraId="26271F31" w14:textId="77777777" w:rsidR="001D584F" w:rsidRPr="003B09F5" w:rsidRDefault="001D584F">
            <w:pPr>
              <w:pStyle w:val="Compact"/>
              <w:rPr>
                <w:rFonts w:cs="Times New Roman"/>
              </w:rPr>
            </w:pPr>
          </w:p>
        </w:tc>
      </w:tr>
      <w:tr w:rsidR="00260E0B" w:rsidRPr="003B09F5" w14:paraId="26271F36" w14:textId="77777777">
        <w:tc>
          <w:tcPr>
            <w:tcW w:w="0" w:type="auto"/>
          </w:tcPr>
          <w:p w14:paraId="26271F33" w14:textId="7EE21450" w:rsidR="001D584F" w:rsidRPr="003B09F5" w:rsidRDefault="005D6919">
            <w:pPr>
              <w:pStyle w:val="Compact"/>
              <w:rPr>
                <w:rFonts w:cs="Times New Roman"/>
              </w:rPr>
            </w:pPr>
            <w:r w:rsidRPr="003B09F5">
              <w:rPr>
                <w:rFonts w:cs="Times New Roman"/>
              </w:rPr>
              <w:t>Undisturbed wetland</w:t>
            </w:r>
          </w:p>
        </w:tc>
        <w:tc>
          <w:tcPr>
            <w:tcW w:w="0" w:type="auto"/>
          </w:tcPr>
          <w:p w14:paraId="26271F34" w14:textId="350820D4" w:rsidR="001D584F" w:rsidRPr="003B09F5" w:rsidRDefault="005D6919">
            <w:pPr>
              <w:pStyle w:val="Compact"/>
              <w:rPr>
                <w:rFonts w:cs="Times New Roman"/>
              </w:rPr>
            </w:pPr>
            <w:r w:rsidRPr="003B09F5">
              <w:rPr>
                <w:rFonts w:cs="Times New Roman"/>
              </w:rPr>
              <w:t>Sustained low water levels will continue to cause a shift in vegetation composition as once inundated regions of the lake become terrestrialised</w:t>
            </w:r>
            <w:r w:rsidR="008C75A4">
              <w:rPr>
                <w:rFonts w:cs="Times New Roman"/>
              </w:rPr>
              <w:t xml:space="preserve"> or covered by floating mats</w:t>
            </w:r>
            <w:r w:rsidRPr="003B09F5">
              <w:rPr>
                <w:rFonts w:cs="Times New Roman"/>
              </w:rPr>
              <w:t xml:space="preserve">. The disappearance of </w:t>
            </w:r>
            <w:r w:rsidRPr="003B09F5">
              <w:rPr>
                <w:rFonts w:cs="Times New Roman"/>
                <w:i/>
              </w:rPr>
              <w:t>B. articulata</w:t>
            </w:r>
            <w:r w:rsidRPr="003B09F5">
              <w:rPr>
                <w:rFonts w:cs="Times New Roman"/>
              </w:rPr>
              <w:t>, an important fringing sedge, marks a significant change in composition of the wetland vegetation.</w:t>
            </w:r>
          </w:p>
        </w:tc>
        <w:tc>
          <w:tcPr>
            <w:tcW w:w="0" w:type="auto"/>
          </w:tcPr>
          <w:p w14:paraId="26271F35" w14:textId="77777777" w:rsidR="001D584F" w:rsidRPr="003B09F5" w:rsidRDefault="005D6919">
            <w:pPr>
              <w:pStyle w:val="Compact"/>
              <w:jc w:val="center"/>
              <w:rPr>
                <w:rFonts w:cs="Times New Roman"/>
              </w:rPr>
            </w:pPr>
            <w:r w:rsidRPr="003B09F5">
              <w:rPr>
                <w:rFonts w:cs="Times New Roman"/>
              </w:rPr>
              <w:t>Unlikely</w:t>
            </w:r>
          </w:p>
        </w:tc>
      </w:tr>
      <w:tr w:rsidR="00260E0B" w:rsidRPr="003B09F5" w14:paraId="26271F3A" w14:textId="77777777">
        <w:tc>
          <w:tcPr>
            <w:tcW w:w="0" w:type="auto"/>
          </w:tcPr>
          <w:p w14:paraId="26271F37" w14:textId="1A977B21" w:rsidR="001D584F" w:rsidRPr="003B09F5" w:rsidRDefault="005D6919">
            <w:pPr>
              <w:pStyle w:val="Compact"/>
              <w:rPr>
                <w:rFonts w:cs="Times New Roman"/>
              </w:rPr>
            </w:pPr>
            <w:r w:rsidRPr="003B09F5">
              <w:rPr>
                <w:rFonts w:cs="Times New Roman"/>
              </w:rPr>
              <w:t>Unusual hydrologic regime</w:t>
            </w:r>
          </w:p>
        </w:tc>
        <w:tc>
          <w:tcPr>
            <w:tcW w:w="0" w:type="auto"/>
          </w:tcPr>
          <w:p w14:paraId="26271F38" w14:textId="4C44CB36" w:rsidR="001D584F" w:rsidRPr="003B09F5" w:rsidRDefault="005D6919">
            <w:pPr>
              <w:pStyle w:val="Compact"/>
              <w:rPr>
                <w:rFonts w:cs="Times New Roman"/>
              </w:rPr>
            </w:pPr>
            <w:r w:rsidRPr="003B09F5">
              <w:rPr>
                <w:rFonts w:cs="Times New Roman"/>
              </w:rPr>
              <w:t xml:space="preserve">Surface water levels appeared to reach a tipping point in 2003. There has been significant disruption of once stable water levels which </w:t>
            </w:r>
            <w:r w:rsidR="009F3FDA">
              <w:rPr>
                <w:rFonts w:cs="Times New Roman"/>
              </w:rPr>
              <w:t>are not projected to</w:t>
            </w:r>
            <w:r w:rsidRPr="003B09F5">
              <w:rPr>
                <w:rFonts w:cs="Times New Roman"/>
              </w:rPr>
              <w:t xml:space="preserve"> return to normal under reduced abstraction</w:t>
            </w:r>
            <w:r w:rsidR="008C75A4">
              <w:rPr>
                <w:rFonts w:cs="Times New Roman"/>
              </w:rPr>
              <w:t>.</w:t>
            </w:r>
          </w:p>
        </w:tc>
        <w:tc>
          <w:tcPr>
            <w:tcW w:w="0" w:type="auto"/>
          </w:tcPr>
          <w:p w14:paraId="26271F39" w14:textId="0741F291" w:rsidR="001D584F" w:rsidRPr="003B09F5" w:rsidRDefault="007D6957">
            <w:pPr>
              <w:pStyle w:val="Compact"/>
              <w:jc w:val="center"/>
              <w:rPr>
                <w:rFonts w:cs="Times New Roman"/>
              </w:rPr>
            </w:pPr>
            <w:r w:rsidRPr="003B09F5">
              <w:rPr>
                <w:rFonts w:cs="Times New Roman"/>
              </w:rPr>
              <w:t>Unlikely</w:t>
            </w:r>
          </w:p>
        </w:tc>
      </w:tr>
      <w:tr w:rsidR="00260E0B" w:rsidRPr="003B09F5" w14:paraId="26271F3E" w14:textId="77777777">
        <w:tc>
          <w:tcPr>
            <w:tcW w:w="0" w:type="auto"/>
          </w:tcPr>
          <w:p w14:paraId="26271F3B" w14:textId="0BAD006E" w:rsidR="001D584F" w:rsidRPr="003B09F5" w:rsidRDefault="005D6919">
            <w:pPr>
              <w:pStyle w:val="Compact"/>
              <w:rPr>
                <w:rFonts w:cs="Times New Roman"/>
              </w:rPr>
            </w:pPr>
            <w:r w:rsidRPr="003B09F5">
              <w:rPr>
                <w:rFonts w:cs="Times New Roman"/>
              </w:rPr>
              <w:t>Rich aquatic fauna</w:t>
            </w:r>
          </w:p>
        </w:tc>
        <w:tc>
          <w:tcPr>
            <w:tcW w:w="0" w:type="auto"/>
          </w:tcPr>
          <w:p w14:paraId="26271F3C" w14:textId="4E822CC0" w:rsidR="001D584F" w:rsidRPr="003B09F5" w:rsidRDefault="005D6919" w:rsidP="008C75A4">
            <w:pPr>
              <w:pStyle w:val="Compact"/>
              <w:rPr>
                <w:rFonts w:cs="Times New Roman"/>
              </w:rPr>
            </w:pPr>
            <w:r w:rsidRPr="003B09F5">
              <w:rPr>
                <w:rFonts w:cs="Times New Roman"/>
              </w:rPr>
              <w:t xml:space="preserve">Declining water levels </w:t>
            </w:r>
            <w:r w:rsidR="008C75A4">
              <w:rPr>
                <w:rFonts w:cs="Times New Roman"/>
              </w:rPr>
              <w:t>have</w:t>
            </w:r>
            <w:r w:rsidR="008C75A4" w:rsidRPr="003B09F5">
              <w:rPr>
                <w:rFonts w:cs="Times New Roman"/>
              </w:rPr>
              <w:t xml:space="preserve"> </w:t>
            </w:r>
            <w:r w:rsidRPr="003B09F5">
              <w:rPr>
                <w:rFonts w:cs="Times New Roman"/>
              </w:rPr>
              <w:t xml:space="preserve">not </w:t>
            </w:r>
            <w:r w:rsidR="008C75A4">
              <w:rPr>
                <w:rFonts w:cs="Times New Roman"/>
              </w:rPr>
              <w:t>changed</w:t>
            </w:r>
            <w:r w:rsidR="008C75A4" w:rsidRPr="003B09F5">
              <w:rPr>
                <w:rFonts w:cs="Times New Roman"/>
              </w:rPr>
              <w:t xml:space="preserve"> </w:t>
            </w:r>
            <w:r w:rsidRPr="003B09F5">
              <w:rPr>
                <w:rFonts w:cs="Times New Roman"/>
              </w:rPr>
              <w:t>the richness of the aquatic invertebrate assemblage. However, there has been a</w:t>
            </w:r>
            <w:r w:rsidR="008C75A4">
              <w:rPr>
                <w:rFonts w:cs="Times New Roman"/>
              </w:rPr>
              <w:t xml:space="preserve"> </w:t>
            </w:r>
            <w:r w:rsidRPr="003B09F5">
              <w:rPr>
                <w:rFonts w:cs="Times New Roman"/>
              </w:rPr>
              <w:t xml:space="preserve">shift in the composition of the assemblage. </w:t>
            </w:r>
            <w:ins w:id="264" w:author="Christopher Kavazos" w:date="2020-02-13T11:47:00Z">
              <w:r w:rsidR="00925B1C">
                <w:rPr>
                  <w:rFonts w:cs="Times New Roman"/>
                </w:rPr>
                <w:t xml:space="preserve">Managing water levels </w:t>
              </w:r>
              <w:r w:rsidR="00786125">
                <w:rPr>
                  <w:rFonts w:cs="Times New Roman"/>
                </w:rPr>
                <w:t xml:space="preserve">above the minimum </w:t>
              </w:r>
            </w:ins>
            <w:commentRangeStart w:id="265"/>
            <w:del w:id="266" w:author="Christopher Kavazos" w:date="2020-02-13T11:47:00Z">
              <w:r w:rsidRPr="003B09F5" w:rsidDel="00786125">
                <w:rPr>
                  <w:rFonts w:cs="Times New Roman"/>
                </w:rPr>
                <w:delText xml:space="preserve">The </w:delText>
              </w:r>
            </w:del>
            <w:r w:rsidRPr="003B09F5">
              <w:rPr>
                <w:rFonts w:cs="Times New Roman"/>
              </w:rPr>
              <w:t>proposed threshold</w:t>
            </w:r>
            <w:del w:id="267" w:author="Christopher Kavazos" w:date="2020-02-13T11:47:00Z">
              <w:r w:rsidRPr="003B09F5" w:rsidDel="00786125">
                <w:rPr>
                  <w:rFonts w:cs="Times New Roman"/>
                </w:rPr>
                <w:delText>s</w:delText>
              </w:r>
            </w:del>
            <w:r w:rsidRPr="003B09F5">
              <w:rPr>
                <w:rFonts w:cs="Times New Roman"/>
              </w:rPr>
              <w:t xml:space="preserve"> will prevent the assemblage returning to pre-2003 composition,</w:t>
            </w:r>
            <w:commentRangeEnd w:id="265"/>
            <w:r w:rsidR="006A06F1">
              <w:rPr>
                <w:rStyle w:val="CommentReference"/>
                <w:rFonts w:asciiTheme="minorHAnsi" w:hAnsiTheme="minorHAnsi"/>
              </w:rPr>
              <w:commentReference w:id="265"/>
            </w:r>
            <w:r w:rsidRPr="003B09F5">
              <w:rPr>
                <w:rFonts w:cs="Times New Roman"/>
              </w:rPr>
              <w:t xml:space="preserve"> and instead will </w:t>
            </w:r>
            <w:del w:id="268" w:author="Christopher Kavazos" w:date="2020-02-13T11:48:00Z">
              <w:r w:rsidR="008C75A4" w:rsidDel="00786125">
                <w:rPr>
                  <w:rFonts w:cs="Times New Roman"/>
                </w:rPr>
                <w:delText xml:space="preserve">possibly </w:delText>
              </w:r>
            </w:del>
            <w:r w:rsidR="008C75A4">
              <w:rPr>
                <w:rFonts w:cs="Times New Roman"/>
              </w:rPr>
              <w:t>maintain</w:t>
            </w:r>
            <w:r w:rsidR="008C75A4" w:rsidRPr="003B09F5">
              <w:rPr>
                <w:rFonts w:cs="Times New Roman"/>
              </w:rPr>
              <w:t xml:space="preserve"> </w:t>
            </w:r>
            <w:r w:rsidRPr="003B09F5">
              <w:rPr>
                <w:rFonts w:cs="Times New Roman"/>
              </w:rPr>
              <w:t xml:space="preserve">an assemblage composed of </w:t>
            </w:r>
            <w:r w:rsidR="008C75A4">
              <w:rPr>
                <w:rFonts w:cs="Times New Roman"/>
              </w:rPr>
              <w:t xml:space="preserve">more </w:t>
            </w:r>
            <w:r w:rsidRPr="003B09F5">
              <w:rPr>
                <w:rFonts w:cs="Times New Roman"/>
              </w:rPr>
              <w:t>common taxa and nuisance species.</w:t>
            </w:r>
            <w:r w:rsidR="008C75A4">
              <w:rPr>
                <w:rFonts w:cs="Times New Roman"/>
              </w:rPr>
              <w:t xml:space="preserve"> The fate of the nightfish population is currently unknown. </w:t>
            </w:r>
          </w:p>
        </w:tc>
        <w:tc>
          <w:tcPr>
            <w:tcW w:w="0" w:type="auto"/>
          </w:tcPr>
          <w:p w14:paraId="26271F3D" w14:textId="77777777" w:rsidR="001D584F" w:rsidRPr="003B09F5" w:rsidRDefault="005D6919">
            <w:pPr>
              <w:pStyle w:val="Compact"/>
              <w:jc w:val="center"/>
              <w:rPr>
                <w:rFonts w:cs="Times New Roman"/>
              </w:rPr>
            </w:pPr>
            <w:r w:rsidRPr="003B09F5">
              <w:rPr>
                <w:rFonts w:cs="Times New Roman"/>
              </w:rPr>
              <w:t>Disrupted</w:t>
            </w:r>
          </w:p>
        </w:tc>
      </w:tr>
      <w:tr w:rsidR="00260E0B" w:rsidRPr="003B09F5" w14:paraId="26271F42" w14:textId="77777777">
        <w:tc>
          <w:tcPr>
            <w:tcW w:w="0" w:type="auto"/>
          </w:tcPr>
          <w:p w14:paraId="26271F3F" w14:textId="2F2D3A5A" w:rsidR="001D584F" w:rsidRPr="003B09F5" w:rsidRDefault="005D6919">
            <w:pPr>
              <w:pStyle w:val="Compact"/>
              <w:rPr>
                <w:rFonts w:cs="Times New Roman"/>
              </w:rPr>
            </w:pPr>
            <w:r w:rsidRPr="003B09F5">
              <w:rPr>
                <w:rFonts w:cs="Times New Roman"/>
              </w:rPr>
              <w:t>Vegetation largely intact, provides a range of habitat types</w:t>
            </w:r>
          </w:p>
        </w:tc>
        <w:tc>
          <w:tcPr>
            <w:tcW w:w="0" w:type="auto"/>
          </w:tcPr>
          <w:p w14:paraId="26271F40" w14:textId="55A497D6" w:rsidR="001D584F" w:rsidRPr="003B09F5" w:rsidRDefault="005D6919">
            <w:pPr>
              <w:pStyle w:val="Compact"/>
              <w:rPr>
                <w:rFonts w:cs="Times New Roman"/>
              </w:rPr>
            </w:pPr>
            <w:r w:rsidRPr="003B09F5">
              <w:rPr>
                <w:rFonts w:cs="Times New Roman"/>
              </w:rPr>
              <w:t xml:space="preserve">The health of fringing </w:t>
            </w:r>
            <w:r w:rsidRPr="003B09F5">
              <w:rPr>
                <w:rFonts w:cs="Times New Roman"/>
                <w:i/>
              </w:rPr>
              <w:t>M. rhaphiophylla</w:t>
            </w:r>
            <w:r w:rsidRPr="003B09F5">
              <w:rPr>
                <w:rFonts w:cs="Times New Roman"/>
              </w:rPr>
              <w:t xml:space="preserve"> and </w:t>
            </w:r>
            <w:r w:rsidRPr="003B09F5">
              <w:rPr>
                <w:rFonts w:cs="Times New Roman"/>
                <w:i/>
              </w:rPr>
              <w:t>E. rudis</w:t>
            </w:r>
            <w:r w:rsidRPr="003B09F5">
              <w:rPr>
                <w:rFonts w:cs="Times New Roman"/>
              </w:rPr>
              <w:t xml:space="preserve"> appears good, despite the lower water levels. </w:t>
            </w:r>
            <w:commentRangeStart w:id="269"/>
            <w:r w:rsidRPr="003B09F5">
              <w:rPr>
                <w:rFonts w:cs="Times New Roman"/>
              </w:rPr>
              <w:t xml:space="preserve">Loss of </w:t>
            </w:r>
            <w:r w:rsidRPr="003B09F5">
              <w:rPr>
                <w:rFonts w:cs="Times New Roman"/>
                <w:i/>
              </w:rPr>
              <w:t>B. articulata</w:t>
            </w:r>
            <w:r w:rsidRPr="003B09F5">
              <w:rPr>
                <w:rFonts w:cs="Times New Roman"/>
              </w:rPr>
              <w:t xml:space="preserve"> will alter fringing fauna habitat</w:t>
            </w:r>
            <w:commentRangeEnd w:id="269"/>
            <w:r w:rsidR="006A06F1">
              <w:rPr>
                <w:rStyle w:val="CommentReference"/>
                <w:rFonts w:asciiTheme="minorHAnsi" w:hAnsiTheme="minorHAnsi"/>
              </w:rPr>
              <w:commentReference w:id="269"/>
            </w:r>
            <w:r w:rsidRPr="003B09F5">
              <w:rPr>
                <w:rFonts w:cs="Times New Roman"/>
              </w:rPr>
              <w:t xml:space="preserve">. Loss of islands in lake may </w:t>
            </w:r>
            <w:r w:rsidR="00BA23A4" w:rsidRPr="003B09F5">
              <w:rPr>
                <w:rFonts w:cs="Times New Roman"/>
              </w:rPr>
              <w:t>affect</w:t>
            </w:r>
            <w:r w:rsidRPr="003B09F5">
              <w:rPr>
                <w:rFonts w:cs="Times New Roman"/>
              </w:rPr>
              <w:t xml:space="preserve"> the Rakali population.</w:t>
            </w:r>
          </w:p>
        </w:tc>
        <w:tc>
          <w:tcPr>
            <w:tcW w:w="0" w:type="auto"/>
          </w:tcPr>
          <w:p w14:paraId="26271F41" w14:textId="77777777" w:rsidR="001D584F" w:rsidRPr="003B09F5" w:rsidRDefault="005D6919">
            <w:pPr>
              <w:pStyle w:val="Compact"/>
              <w:jc w:val="center"/>
              <w:rPr>
                <w:rFonts w:cs="Times New Roman"/>
              </w:rPr>
            </w:pPr>
            <w:r w:rsidRPr="003B09F5">
              <w:rPr>
                <w:rFonts w:cs="Times New Roman"/>
              </w:rPr>
              <w:t>Likely</w:t>
            </w:r>
          </w:p>
        </w:tc>
      </w:tr>
      <w:tr w:rsidR="00260E0B" w:rsidRPr="003B09F5" w14:paraId="26271F46" w14:textId="77777777">
        <w:tc>
          <w:tcPr>
            <w:tcW w:w="0" w:type="auto"/>
          </w:tcPr>
          <w:p w14:paraId="26271F43" w14:textId="0C2DB699" w:rsidR="00677638" w:rsidRPr="003B09F5" w:rsidRDefault="00677638" w:rsidP="00677638">
            <w:pPr>
              <w:pStyle w:val="Compact"/>
              <w:rPr>
                <w:rFonts w:cs="Times New Roman"/>
              </w:rPr>
            </w:pPr>
            <w:r w:rsidRPr="003B09F5">
              <w:rPr>
                <w:rFonts w:cs="Times New Roman"/>
              </w:rPr>
              <w:t>Supports good populations of water birds and acts as a drought refuge</w:t>
            </w:r>
          </w:p>
        </w:tc>
        <w:tc>
          <w:tcPr>
            <w:tcW w:w="0" w:type="auto"/>
          </w:tcPr>
          <w:p w14:paraId="26271F44" w14:textId="77777777" w:rsidR="00677638" w:rsidRPr="003B09F5" w:rsidRDefault="00677638" w:rsidP="00677638">
            <w:pPr>
              <w:pStyle w:val="Compact"/>
              <w:rPr>
                <w:rFonts w:cs="Times New Roman"/>
              </w:rPr>
            </w:pPr>
            <w:r w:rsidRPr="003B09F5">
              <w:rPr>
                <w:rFonts w:cs="Times New Roman"/>
              </w:rPr>
              <w:t>Revised threshold will sustain permanent water at the site. Permanent water is fundamental to the lake acting as a drought refuge for birds.</w:t>
            </w:r>
          </w:p>
        </w:tc>
        <w:tc>
          <w:tcPr>
            <w:tcW w:w="0" w:type="auto"/>
          </w:tcPr>
          <w:p w14:paraId="26271F45" w14:textId="2EC0ECDD" w:rsidR="00677638" w:rsidRPr="003B09F5" w:rsidRDefault="00677638" w:rsidP="00677638">
            <w:pPr>
              <w:pStyle w:val="Compact"/>
              <w:jc w:val="center"/>
              <w:rPr>
                <w:rFonts w:cs="Times New Roman"/>
              </w:rPr>
            </w:pPr>
            <w:r w:rsidRPr="003B09F5">
              <w:rPr>
                <w:rFonts w:cs="Times New Roman"/>
              </w:rPr>
              <w:t>Likely</w:t>
            </w:r>
          </w:p>
        </w:tc>
      </w:tr>
      <w:tr w:rsidR="00260E0B" w:rsidRPr="003B09F5" w14:paraId="26271F4A" w14:textId="77777777">
        <w:tc>
          <w:tcPr>
            <w:tcW w:w="0" w:type="auto"/>
          </w:tcPr>
          <w:p w14:paraId="26271F47" w14:textId="5AF76ACF" w:rsidR="00677638" w:rsidRPr="003B09F5" w:rsidRDefault="00677638" w:rsidP="00677638">
            <w:pPr>
              <w:pStyle w:val="Compact"/>
              <w:rPr>
                <w:rFonts w:cs="Times New Roman"/>
              </w:rPr>
            </w:pPr>
            <w:r w:rsidRPr="003B09F5">
              <w:rPr>
                <w:rFonts w:cs="Times New Roman"/>
              </w:rPr>
              <w:t>Excellent water quality</w:t>
            </w:r>
          </w:p>
        </w:tc>
        <w:tc>
          <w:tcPr>
            <w:tcW w:w="0" w:type="auto"/>
          </w:tcPr>
          <w:p w14:paraId="26271F48" w14:textId="71A9A561" w:rsidR="00677638" w:rsidRPr="003B09F5" w:rsidRDefault="00677638" w:rsidP="00677638">
            <w:pPr>
              <w:pStyle w:val="Compact"/>
              <w:rPr>
                <w:rFonts w:cs="Times New Roman"/>
              </w:rPr>
            </w:pPr>
            <w:del w:id="270" w:author="Christopher Kavazos" w:date="2020-02-13T11:52:00Z">
              <w:r w:rsidDel="00611261">
                <w:rPr>
                  <w:rFonts w:cs="Times New Roman"/>
                </w:rPr>
                <w:delText xml:space="preserve">If </w:delText>
              </w:r>
              <w:commentRangeStart w:id="271"/>
              <w:commentRangeStart w:id="272"/>
              <w:r w:rsidDel="00611261">
                <w:rPr>
                  <w:rFonts w:cs="Times New Roman"/>
                </w:rPr>
                <w:delText xml:space="preserve">shallow waters above the metaphyton decline to the point where the unconsolidated sediments become exposed to drying-rewetting regimes, water </w:delText>
              </w:r>
              <w:commentRangeEnd w:id="271"/>
              <w:r w:rsidDel="00611261">
                <w:rPr>
                  <w:rStyle w:val="CommentReference"/>
                  <w:rFonts w:asciiTheme="minorHAnsi" w:hAnsiTheme="minorHAnsi"/>
                </w:rPr>
                <w:commentReference w:id="271"/>
              </w:r>
            </w:del>
            <w:commentRangeEnd w:id="272"/>
            <w:r>
              <w:rPr>
                <w:rStyle w:val="CommentReference"/>
                <w:rFonts w:asciiTheme="minorHAnsi" w:hAnsiTheme="minorHAnsi"/>
              </w:rPr>
              <w:commentReference w:id="272"/>
            </w:r>
            <w:del w:id="273" w:author="Christopher Kavazos" w:date="2020-02-13T11:52:00Z">
              <w:r w:rsidDel="00611261">
                <w:rPr>
                  <w:rFonts w:cs="Times New Roman"/>
                </w:rPr>
                <w:delText xml:space="preserve">quality in the lake will dramatically decline. </w:delText>
              </w:r>
            </w:del>
            <w:ins w:id="274" w:author="Christopher Kavazos" w:date="2020-02-13T11:52:00Z">
              <w:r>
                <w:rPr>
                  <w:rFonts w:cs="Times New Roman"/>
                </w:rPr>
                <w:t>The altered hydrological regime of the lake will continue under the proposed changes to abstraction. Thi</w:t>
              </w:r>
            </w:ins>
            <w:ins w:id="275" w:author="Christopher Kavazos" w:date="2020-02-13T11:53:00Z">
              <w:r>
                <w:rPr>
                  <w:rFonts w:cs="Times New Roman"/>
                </w:rPr>
                <w:t xml:space="preserve">s will prevent the lake returning to s state of high inflow that maintains </w:t>
              </w:r>
            </w:ins>
            <w:ins w:id="276" w:author="Christopher Kavazos" w:date="2020-02-13T11:54:00Z">
              <w:r>
                <w:rPr>
                  <w:rFonts w:cs="Times New Roman"/>
                </w:rPr>
                <w:t xml:space="preserve">low nutrient levels due to the low residence time of the water. Instead, higher than normal nutrient levels will </w:t>
              </w:r>
            </w:ins>
            <w:ins w:id="277" w:author="Christopher Kavazos" w:date="2020-02-13T11:55:00Z">
              <w:r>
                <w:rPr>
                  <w:rFonts w:cs="Times New Roman"/>
                </w:rPr>
                <w:t>persist,</w:t>
              </w:r>
            </w:ins>
            <w:ins w:id="278" w:author="Christopher Kavazos" w:date="2020-02-13T11:54:00Z">
              <w:r>
                <w:rPr>
                  <w:rFonts w:cs="Times New Roman"/>
                </w:rPr>
                <w:t xml:space="preserve"> and the lake may be at risk of eutrophication. </w:t>
              </w:r>
            </w:ins>
          </w:p>
        </w:tc>
        <w:tc>
          <w:tcPr>
            <w:tcW w:w="0" w:type="auto"/>
          </w:tcPr>
          <w:p w14:paraId="26271F49" w14:textId="03E0BBC4" w:rsidR="00677638" w:rsidRPr="003B09F5" w:rsidRDefault="00677638" w:rsidP="00677638">
            <w:pPr>
              <w:pStyle w:val="Compact"/>
              <w:jc w:val="center"/>
              <w:rPr>
                <w:rFonts w:cs="Times New Roman"/>
              </w:rPr>
            </w:pPr>
            <w:r w:rsidRPr="003B09F5">
              <w:rPr>
                <w:rFonts w:cs="Times New Roman"/>
              </w:rPr>
              <w:t>Unlikely</w:t>
            </w:r>
          </w:p>
        </w:tc>
      </w:tr>
      <w:tr w:rsidR="00260E0B" w:rsidRPr="003B09F5" w14:paraId="26271F4E" w14:textId="77777777">
        <w:tc>
          <w:tcPr>
            <w:tcW w:w="0" w:type="auto"/>
          </w:tcPr>
          <w:p w14:paraId="26271F4B" w14:textId="6DF6AE14" w:rsidR="00677638" w:rsidRPr="003B09F5" w:rsidRDefault="00305B18" w:rsidP="00677638">
            <w:pPr>
              <w:pStyle w:val="Compact"/>
              <w:rPr>
                <w:rFonts w:cs="Times New Roman"/>
              </w:rPr>
            </w:pPr>
            <w:r>
              <w:rPr>
                <w:rFonts w:cs="Times New Roman"/>
                <w:b/>
              </w:rPr>
              <w:lastRenderedPageBreak/>
              <w:t>Site management objectives (WAWA, 1995)</w:t>
            </w:r>
          </w:p>
        </w:tc>
        <w:tc>
          <w:tcPr>
            <w:tcW w:w="0" w:type="auto"/>
          </w:tcPr>
          <w:p w14:paraId="26271F4C" w14:textId="77777777" w:rsidR="00677638" w:rsidRPr="003B09F5" w:rsidRDefault="00677638" w:rsidP="00677638">
            <w:pPr>
              <w:pStyle w:val="Compact"/>
              <w:rPr>
                <w:rFonts w:cs="Times New Roman"/>
              </w:rPr>
            </w:pPr>
          </w:p>
        </w:tc>
        <w:tc>
          <w:tcPr>
            <w:tcW w:w="0" w:type="auto"/>
          </w:tcPr>
          <w:p w14:paraId="26271F4D" w14:textId="77777777" w:rsidR="00677638" w:rsidRPr="003B09F5" w:rsidRDefault="00677638" w:rsidP="00677638">
            <w:pPr>
              <w:pStyle w:val="Compact"/>
              <w:rPr>
                <w:rFonts w:cs="Times New Roman"/>
              </w:rPr>
            </w:pPr>
          </w:p>
        </w:tc>
      </w:tr>
      <w:tr w:rsidR="00260E0B" w:rsidRPr="003B09F5" w14:paraId="26271F52" w14:textId="77777777">
        <w:tc>
          <w:tcPr>
            <w:tcW w:w="0" w:type="auto"/>
          </w:tcPr>
          <w:p w14:paraId="26271F4F" w14:textId="29521DD6" w:rsidR="00677638" w:rsidRPr="003B09F5" w:rsidRDefault="00677638" w:rsidP="00677638">
            <w:pPr>
              <w:pStyle w:val="Compact"/>
              <w:rPr>
                <w:rFonts w:cs="Times New Roman"/>
              </w:rPr>
            </w:pPr>
            <w:r w:rsidRPr="003B09F5">
              <w:rPr>
                <w:rFonts w:cs="Times New Roman"/>
              </w:rPr>
              <w:t>Maintain the environmental quality of the lake</w:t>
            </w:r>
          </w:p>
        </w:tc>
        <w:tc>
          <w:tcPr>
            <w:tcW w:w="0" w:type="auto"/>
          </w:tcPr>
          <w:p w14:paraId="26271F50" w14:textId="6FB3320E" w:rsidR="00677638" w:rsidRPr="003B09F5" w:rsidRDefault="00677638" w:rsidP="00677638">
            <w:pPr>
              <w:pStyle w:val="Compact"/>
              <w:rPr>
                <w:rFonts w:cs="Times New Roman"/>
              </w:rPr>
            </w:pPr>
            <w:r>
              <w:rPr>
                <w:rFonts w:cs="Times New Roman"/>
              </w:rPr>
              <w:t>The environmental qualities that characterized the lake will not be maintained; instead it is a reasonable supposition that they will change unless the hydrological regimes of the past are re-instated.</w:t>
            </w:r>
          </w:p>
        </w:tc>
        <w:tc>
          <w:tcPr>
            <w:tcW w:w="0" w:type="auto"/>
          </w:tcPr>
          <w:p w14:paraId="26271F51" w14:textId="2F00E0D1" w:rsidR="00677638" w:rsidRPr="003B09F5" w:rsidRDefault="00677638" w:rsidP="00677638">
            <w:pPr>
              <w:pStyle w:val="Compact"/>
              <w:jc w:val="center"/>
              <w:rPr>
                <w:rFonts w:cs="Times New Roman"/>
              </w:rPr>
            </w:pPr>
            <w:r>
              <w:rPr>
                <w:rFonts w:cs="Times New Roman"/>
              </w:rPr>
              <w:t>No</w:t>
            </w:r>
          </w:p>
        </w:tc>
      </w:tr>
      <w:tr w:rsidR="00260E0B" w:rsidRPr="003B09F5" w14:paraId="26271F56" w14:textId="77777777">
        <w:tc>
          <w:tcPr>
            <w:tcW w:w="0" w:type="auto"/>
          </w:tcPr>
          <w:p w14:paraId="26271F53" w14:textId="56136E03" w:rsidR="00677638" w:rsidRPr="003B09F5" w:rsidRDefault="00677638" w:rsidP="00677638">
            <w:pPr>
              <w:pStyle w:val="Compact"/>
              <w:rPr>
                <w:rFonts w:cs="Times New Roman"/>
              </w:rPr>
            </w:pPr>
            <w:r w:rsidRPr="003B09F5">
              <w:rPr>
                <w:rFonts w:cs="Times New Roman"/>
              </w:rPr>
              <w:t>Maintain North Loch McNess’ pristine state</w:t>
            </w:r>
          </w:p>
        </w:tc>
        <w:tc>
          <w:tcPr>
            <w:tcW w:w="0" w:type="auto"/>
          </w:tcPr>
          <w:p w14:paraId="26271F54" w14:textId="4D36402D" w:rsidR="00677638" w:rsidRPr="003B09F5" w:rsidRDefault="00677638" w:rsidP="00677638">
            <w:pPr>
              <w:pStyle w:val="Compact"/>
              <w:rPr>
                <w:rFonts w:cs="Times New Roman"/>
              </w:rPr>
            </w:pPr>
            <w:r>
              <w:rPr>
                <w:rFonts w:cs="Times New Roman"/>
              </w:rPr>
              <w:t>An erosion of the buffering capacity of the wetland system has been detected, probably due to drying and re-wetting regimes; acidification of this wetland is probable under proposed revised thresholds.</w:t>
            </w:r>
          </w:p>
        </w:tc>
        <w:tc>
          <w:tcPr>
            <w:tcW w:w="0" w:type="auto"/>
          </w:tcPr>
          <w:p w14:paraId="26271F55" w14:textId="77777777" w:rsidR="00677638" w:rsidRPr="003B09F5" w:rsidRDefault="00677638" w:rsidP="00677638">
            <w:pPr>
              <w:pStyle w:val="Compact"/>
              <w:jc w:val="center"/>
              <w:rPr>
                <w:rFonts w:cs="Times New Roman"/>
              </w:rPr>
            </w:pPr>
            <w:r w:rsidRPr="003B09F5">
              <w:rPr>
                <w:rFonts w:cs="Times New Roman"/>
              </w:rPr>
              <w:t>No</w:t>
            </w:r>
          </w:p>
        </w:tc>
      </w:tr>
      <w:tr w:rsidR="00260E0B" w:rsidRPr="003B09F5" w14:paraId="26271F5A" w14:textId="77777777">
        <w:tc>
          <w:tcPr>
            <w:tcW w:w="0" w:type="auto"/>
          </w:tcPr>
          <w:p w14:paraId="26271F57" w14:textId="682631BC" w:rsidR="00677638" w:rsidRPr="003B09F5" w:rsidRDefault="00677638" w:rsidP="00677638">
            <w:pPr>
              <w:pStyle w:val="Compact"/>
              <w:rPr>
                <w:rFonts w:cs="Times New Roman"/>
              </w:rPr>
            </w:pPr>
            <w:r w:rsidRPr="003B09F5">
              <w:rPr>
                <w:rFonts w:cs="Times New Roman"/>
              </w:rPr>
              <w:t>Continue to use south Loch McNess for low key recreation</w:t>
            </w:r>
          </w:p>
        </w:tc>
        <w:tc>
          <w:tcPr>
            <w:tcW w:w="0" w:type="auto"/>
          </w:tcPr>
          <w:p w14:paraId="26271F58" w14:textId="4E82DF6D" w:rsidR="00677638" w:rsidRPr="003B09F5" w:rsidRDefault="00677638" w:rsidP="00677638">
            <w:pPr>
              <w:pStyle w:val="Compact"/>
              <w:rPr>
                <w:rFonts w:cs="Times New Roman"/>
              </w:rPr>
            </w:pPr>
            <w:r>
              <w:rPr>
                <w:rFonts w:cs="Times New Roman"/>
              </w:rPr>
              <w:t>The deep unconsolidated sediments and floating mats make the wetland treacherous for any form of in-lake recreation. The use of the popular walking track around the lake will not change, however exposed sediments may make it less appealing.</w:t>
            </w:r>
          </w:p>
        </w:tc>
        <w:tc>
          <w:tcPr>
            <w:tcW w:w="0" w:type="auto"/>
          </w:tcPr>
          <w:p w14:paraId="27A8DB36" w14:textId="77777777" w:rsidR="00677638" w:rsidRDefault="00677638" w:rsidP="00677638">
            <w:pPr>
              <w:pStyle w:val="Compact"/>
              <w:rPr>
                <w:rFonts w:cs="Times New Roman"/>
              </w:rPr>
            </w:pPr>
          </w:p>
          <w:p w14:paraId="26271F59" w14:textId="3BD49D7B" w:rsidR="00D270F2" w:rsidRPr="00D270F2" w:rsidRDefault="00D270F2" w:rsidP="00D270F2">
            <w:pPr>
              <w:jc w:val="center"/>
            </w:pPr>
            <w:r>
              <w:t>Unlikely</w:t>
            </w:r>
          </w:p>
        </w:tc>
      </w:tr>
      <w:tr w:rsidR="00260E0B" w:rsidRPr="003B09F5" w14:paraId="26271F5E" w14:textId="77777777">
        <w:tc>
          <w:tcPr>
            <w:tcW w:w="0" w:type="auto"/>
          </w:tcPr>
          <w:p w14:paraId="26271F5B" w14:textId="18F52125" w:rsidR="00677638" w:rsidRPr="003B09F5" w:rsidRDefault="00677638" w:rsidP="00677638">
            <w:pPr>
              <w:pStyle w:val="Compact"/>
              <w:rPr>
                <w:rFonts w:cs="Times New Roman"/>
              </w:rPr>
            </w:pPr>
            <w:r w:rsidRPr="003B09F5">
              <w:rPr>
                <w:rFonts w:cs="Times New Roman"/>
              </w:rPr>
              <w:t>Maintain east Loch McNess in a natural state, to restore, where possible, natural flow</w:t>
            </w:r>
          </w:p>
        </w:tc>
        <w:tc>
          <w:tcPr>
            <w:tcW w:w="0" w:type="auto"/>
          </w:tcPr>
          <w:p w14:paraId="26271F5C" w14:textId="2767C1E7" w:rsidR="00677638" w:rsidRPr="003B09F5" w:rsidRDefault="00677638" w:rsidP="00677638">
            <w:pPr>
              <w:pStyle w:val="Compact"/>
              <w:rPr>
                <w:rFonts w:cs="Times New Roman"/>
              </w:rPr>
            </w:pPr>
            <w:r>
              <w:rPr>
                <w:rFonts w:cs="Times New Roman"/>
              </w:rPr>
              <w:t>No data.</w:t>
            </w:r>
          </w:p>
        </w:tc>
        <w:tc>
          <w:tcPr>
            <w:tcW w:w="0" w:type="auto"/>
          </w:tcPr>
          <w:p w14:paraId="26271F5D" w14:textId="77777777" w:rsidR="00677638" w:rsidRPr="003B09F5" w:rsidRDefault="00677638" w:rsidP="00677638">
            <w:pPr>
              <w:pStyle w:val="Compact"/>
              <w:rPr>
                <w:rFonts w:cs="Times New Roman"/>
              </w:rPr>
            </w:pPr>
          </w:p>
        </w:tc>
      </w:tr>
      <w:tr w:rsidR="00260E0B" w:rsidRPr="003B09F5" w14:paraId="26271F62" w14:textId="77777777">
        <w:tc>
          <w:tcPr>
            <w:tcW w:w="0" w:type="auto"/>
          </w:tcPr>
          <w:p w14:paraId="26271F5F" w14:textId="59C99629" w:rsidR="00677638" w:rsidRPr="003B09F5" w:rsidRDefault="00677638" w:rsidP="00677638">
            <w:pPr>
              <w:pStyle w:val="Compact"/>
              <w:rPr>
                <w:rFonts w:cs="Times New Roman"/>
              </w:rPr>
            </w:pPr>
            <w:r w:rsidRPr="003B09F5">
              <w:rPr>
                <w:rFonts w:cs="Times New Roman"/>
              </w:rPr>
              <w:t>Maintain the existing hydrological regime</w:t>
            </w:r>
          </w:p>
        </w:tc>
        <w:tc>
          <w:tcPr>
            <w:tcW w:w="0" w:type="auto"/>
          </w:tcPr>
          <w:p w14:paraId="26271F60" w14:textId="19F4B79A" w:rsidR="00677638" w:rsidRPr="003B09F5" w:rsidRDefault="00677638" w:rsidP="00677638">
            <w:pPr>
              <w:pStyle w:val="Compact"/>
              <w:rPr>
                <w:rFonts w:cs="Times New Roman"/>
              </w:rPr>
            </w:pPr>
            <w:r w:rsidRPr="003B09F5">
              <w:rPr>
                <w:rFonts w:cs="Times New Roman"/>
              </w:rPr>
              <w:t>The loss of stable water levels (once a characteristic of the lake) has deteriorated to the point where water levels have declined more than 1.0 m and are susceptible to further declines under a drying climate despite the revised thresholds.</w:t>
            </w:r>
            <w:r>
              <w:rPr>
                <w:rFonts w:cs="Times New Roman"/>
              </w:rPr>
              <w:t xml:space="preserve"> In-lake evapotranspiration as the dominant contributor to seasonal fluctuations has been lost.</w:t>
            </w:r>
          </w:p>
        </w:tc>
        <w:tc>
          <w:tcPr>
            <w:tcW w:w="0" w:type="auto"/>
          </w:tcPr>
          <w:p w14:paraId="26271F61" w14:textId="77777777" w:rsidR="00677638" w:rsidRPr="003B09F5" w:rsidRDefault="00677638" w:rsidP="00677638">
            <w:pPr>
              <w:pStyle w:val="Compact"/>
              <w:jc w:val="center"/>
              <w:rPr>
                <w:rFonts w:cs="Times New Roman"/>
              </w:rPr>
            </w:pPr>
            <w:r w:rsidRPr="003B09F5">
              <w:rPr>
                <w:rFonts w:cs="Times New Roman"/>
              </w:rPr>
              <w:t>No</w:t>
            </w:r>
          </w:p>
        </w:tc>
      </w:tr>
      <w:tr w:rsidR="00260E0B" w:rsidRPr="003B09F5" w14:paraId="3A6662F2" w14:textId="77777777">
        <w:tc>
          <w:tcPr>
            <w:tcW w:w="0" w:type="auto"/>
          </w:tcPr>
          <w:p w14:paraId="6CDAE545" w14:textId="205BE76D" w:rsidR="00D270F2" w:rsidRPr="003B09F5" w:rsidRDefault="00D270F2" w:rsidP="00D270F2">
            <w:pPr>
              <w:pStyle w:val="Compact"/>
              <w:rPr>
                <w:rFonts w:cs="Times New Roman"/>
              </w:rPr>
            </w:pPr>
            <w:r>
              <w:rPr>
                <w:rFonts w:cs="Times New Roman"/>
                <w:b/>
                <w:bCs/>
              </w:rPr>
              <w:t>Proposed site management objectives</w:t>
            </w:r>
          </w:p>
        </w:tc>
        <w:tc>
          <w:tcPr>
            <w:tcW w:w="0" w:type="auto"/>
          </w:tcPr>
          <w:p w14:paraId="249A7B3C" w14:textId="77777777" w:rsidR="00D270F2" w:rsidRPr="003B09F5" w:rsidRDefault="00D270F2" w:rsidP="00D270F2">
            <w:pPr>
              <w:pStyle w:val="Compact"/>
              <w:rPr>
                <w:rFonts w:cs="Times New Roman"/>
              </w:rPr>
            </w:pPr>
          </w:p>
        </w:tc>
        <w:tc>
          <w:tcPr>
            <w:tcW w:w="0" w:type="auto"/>
          </w:tcPr>
          <w:p w14:paraId="55766751" w14:textId="77777777" w:rsidR="00D270F2" w:rsidRPr="003B09F5" w:rsidRDefault="00D270F2" w:rsidP="00D270F2">
            <w:pPr>
              <w:pStyle w:val="Compact"/>
              <w:jc w:val="center"/>
              <w:rPr>
                <w:rFonts w:cs="Times New Roman"/>
              </w:rPr>
            </w:pPr>
          </w:p>
        </w:tc>
      </w:tr>
      <w:tr w:rsidR="00260E0B" w:rsidRPr="003B09F5" w14:paraId="33D0CEC7" w14:textId="77777777">
        <w:tc>
          <w:tcPr>
            <w:tcW w:w="0" w:type="auto"/>
          </w:tcPr>
          <w:p w14:paraId="5C96D6C2" w14:textId="1E5D7461" w:rsidR="00D270F2" w:rsidRPr="00D270F2" w:rsidRDefault="00D270F2" w:rsidP="00D270F2">
            <w:pPr>
              <w:pStyle w:val="Compact"/>
              <w:rPr>
                <w:rFonts w:cs="Times New Roman"/>
              </w:rPr>
            </w:pPr>
            <w:r w:rsidRPr="00D270F2">
              <w:rPr>
                <w:rFonts w:cs="Times New Roman"/>
              </w:rPr>
              <w:t>Increase surface area of permanent water for fauna habitat and visual amenity</w:t>
            </w:r>
          </w:p>
        </w:tc>
        <w:tc>
          <w:tcPr>
            <w:tcW w:w="0" w:type="auto"/>
          </w:tcPr>
          <w:p w14:paraId="21B9B721" w14:textId="70A56293" w:rsidR="00D270F2" w:rsidRPr="003B09F5" w:rsidRDefault="00EF16A6" w:rsidP="00D270F2">
            <w:pPr>
              <w:pStyle w:val="Compact"/>
              <w:rPr>
                <w:rFonts w:cs="Times New Roman"/>
              </w:rPr>
            </w:pPr>
            <w:r>
              <w:rPr>
                <w:rFonts w:cs="Times New Roman"/>
              </w:rPr>
              <w:t>Managing water levels above the proposed threshold will ensure at least 1/3 of the lake will remain inundated. These low water levels have already severely shifted ecological processes in the lake. Continuation of these low water levels will continue to impact faunal habitat, particularly for Ra</w:t>
            </w:r>
            <w:r w:rsidR="00D30E93">
              <w:rPr>
                <w:rFonts w:cs="Times New Roman"/>
              </w:rPr>
              <w:t>kali. It is possible visiting bird assemblages will shift from diving birds to waders. As permanent water will remain a feature of this wetland, fringing vegetation</w:t>
            </w:r>
          </w:p>
        </w:tc>
        <w:tc>
          <w:tcPr>
            <w:tcW w:w="0" w:type="auto"/>
          </w:tcPr>
          <w:p w14:paraId="07E50157" w14:textId="77777777" w:rsidR="00D270F2" w:rsidRDefault="00260E0B" w:rsidP="00D270F2">
            <w:pPr>
              <w:pStyle w:val="Compact"/>
              <w:jc w:val="center"/>
              <w:rPr>
                <w:rFonts w:cs="Times New Roman"/>
              </w:rPr>
            </w:pPr>
            <w:r>
              <w:rPr>
                <w:rFonts w:cs="Times New Roman"/>
              </w:rPr>
              <w:t>Slight improvement on current conditions.</w:t>
            </w:r>
          </w:p>
          <w:p w14:paraId="6CB340FB" w14:textId="5672CA11" w:rsidR="00260E0B" w:rsidRPr="003B09F5" w:rsidRDefault="00260E0B" w:rsidP="00D270F2">
            <w:pPr>
              <w:pStyle w:val="Compact"/>
              <w:jc w:val="center"/>
              <w:rPr>
                <w:rFonts w:cs="Times New Roman"/>
              </w:rPr>
            </w:pPr>
            <w:r>
              <w:rPr>
                <w:rFonts w:cs="Times New Roman"/>
              </w:rPr>
              <w:t>Very unlikely to return lake to previous extent/condition</w:t>
            </w:r>
          </w:p>
        </w:tc>
      </w:tr>
      <w:tr w:rsidR="00260E0B" w:rsidRPr="003B09F5" w14:paraId="09EE30DC" w14:textId="77777777">
        <w:tc>
          <w:tcPr>
            <w:tcW w:w="0" w:type="auto"/>
          </w:tcPr>
          <w:p w14:paraId="2099EA2C" w14:textId="77E1FE22" w:rsidR="00D270F2" w:rsidRPr="00D270F2" w:rsidRDefault="00D270F2" w:rsidP="00D270F2">
            <w:pPr>
              <w:pStyle w:val="Compact"/>
              <w:rPr>
                <w:rFonts w:cs="Times New Roman"/>
              </w:rPr>
            </w:pPr>
            <w:r w:rsidRPr="00D270F2">
              <w:rPr>
                <w:rFonts w:cs="Times New Roman"/>
              </w:rPr>
              <w:t>Maintain healthy, intact fringing vegetation</w:t>
            </w:r>
          </w:p>
        </w:tc>
        <w:tc>
          <w:tcPr>
            <w:tcW w:w="0" w:type="auto"/>
          </w:tcPr>
          <w:p w14:paraId="4BB956D3" w14:textId="13F83911" w:rsidR="00D270F2" w:rsidRPr="00E8068E" w:rsidRDefault="00E8068E" w:rsidP="00D270F2">
            <w:pPr>
              <w:pStyle w:val="Compact"/>
              <w:rPr>
                <w:rFonts w:cs="Times New Roman"/>
              </w:rPr>
            </w:pPr>
            <w:r>
              <w:rPr>
                <w:rFonts w:cs="Times New Roman"/>
              </w:rPr>
              <w:t xml:space="preserve">There has been a marked decline in </w:t>
            </w:r>
            <w:r>
              <w:rPr>
                <w:rFonts w:cs="Times New Roman"/>
                <w:i/>
                <w:iCs/>
              </w:rPr>
              <w:t>B. articulata</w:t>
            </w:r>
            <w:r>
              <w:rPr>
                <w:rFonts w:cs="Times New Roman"/>
              </w:rPr>
              <w:t xml:space="preserve"> at the site and it is possible that it is absent from the wetland all together now. Fringing vegetation is now dominated by </w:t>
            </w:r>
            <w:r>
              <w:rPr>
                <w:rFonts w:cs="Times New Roman"/>
                <w:i/>
                <w:iCs/>
              </w:rPr>
              <w:t>Lepidosperma gladiatum</w:t>
            </w:r>
            <w:r>
              <w:rPr>
                <w:rFonts w:cs="Times New Roman"/>
              </w:rPr>
              <w:t xml:space="preserve"> and </w:t>
            </w:r>
            <w:r>
              <w:rPr>
                <w:rFonts w:cs="Times New Roman"/>
                <w:i/>
                <w:iCs/>
              </w:rPr>
              <w:t>E. rudis</w:t>
            </w:r>
            <w:r>
              <w:rPr>
                <w:rFonts w:cs="Times New Roman"/>
              </w:rPr>
              <w:t xml:space="preserve">. The projected changes in water levels will ensure permanent water at the site and maintain fringing vegetation stands, however it is unlikely </w:t>
            </w:r>
            <w:r>
              <w:rPr>
                <w:rFonts w:cs="Times New Roman"/>
                <w:i/>
                <w:iCs/>
              </w:rPr>
              <w:t>B. articulata</w:t>
            </w:r>
            <w:r>
              <w:rPr>
                <w:rFonts w:cs="Times New Roman"/>
              </w:rPr>
              <w:t xml:space="preserve"> will reestablish.</w:t>
            </w:r>
          </w:p>
        </w:tc>
        <w:tc>
          <w:tcPr>
            <w:tcW w:w="0" w:type="auto"/>
          </w:tcPr>
          <w:p w14:paraId="2E87359F" w14:textId="77777777" w:rsidR="00D270F2" w:rsidRDefault="00260E0B" w:rsidP="00D270F2">
            <w:pPr>
              <w:pStyle w:val="Compact"/>
              <w:jc w:val="center"/>
              <w:rPr>
                <w:rFonts w:cs="Times New Roman"/>
              </w:rPr>
            </w:pPr>
            <w:r>
              <w:rPr>
                <w:rFonts w:cs="Times New Roman"/>
              </w:rPr>
              <w:t>Very likely</w:t>
            </w:r>
          </w:p>
          <w:p w14:paraId="2044C960" w14:textId="4E13ACA8" w:rsidR="00260E0B" w:rsidRPr="00260E0B" w:rsidRDefault="00260E0B" w:rsidP="00D270F2">
            <w:pPr>
              <w:pStyle w:val="Compact"/>
              <w:jc w:val="center"/>
              <w:rPr>
                <w:rFonts w:cs="Times New Roman"/>
                <w:b/>
                <w:bCs/>
              </w:rPr>
            </w:pPr>
            <w:r>
              <w:rPr>
                <w:rFonts w:cs="Times New Roman"/>
              </w:rPr>
              <w:t xml:space="preserve">(continued absence of </w:t>
            </w:r>
            <w:r>
              <w:rPr>
                <w:rFonts w:cs="Times New Roman"/>
                <w:i/>
                <w:iCs/>
              </w:rPr>
              <w:t>B. articulata</w:t>
            </w:r>
            <w:r>
              <w:rPr>
                <w:rFonts w:cs="Times New Roman"/>
              </w:rPr>
              <w:t>)</w:t>
            </w:r>
          </w:p>
        </w:tc>
      </w:tr>
      <w:tr w:rsidR="00260E0B" w:rsidRPr="003B09F5" w14:paraId="7B34DA42" w14:textId="77777777">
        <w:tc>
          <w:tcPr>
            <w:tcW w:w="0" w:type="auto"/>
          </w:tcPr>
          <w:p w14:paraId="104D9450" w14:textId="02F994C1" w:rsidR="00D270F2" w:rsidRPr="00D270F2" w:rsidRDefault="00D270F2" w:rsidP="00D270F2">
            <w:pPr>
              <w:pStyle w:val="Compact"/>
              <w:rPr>
                <w:rFonts w:cs="Times New Roman"/>
              </w:rPr>
            </w:pPr>
            <w:r w:rsidRPr="00D270F2">
              <w:rPr>
                <w:rFonts w:cs="Times New Roman"/>
              </w:rPr>
              <w:t>Maintain diverse habitat types and excellent water quality</w:t>
            </w:r>
          </w:p>
        </w:tc>
        <w:tc>
          <w:tcPr>
            <w:tcW w:w="0" w:type="auto"/>
          </w:tcPr>
          <w:p w14:paraId="0B3F7AB0" w14:textId="7559100B" w:rsidR="00D270F2" w:rsidRPr="003B09F5" w:rsidRDefault="00E8068E" w:rsidP="00D270F2">
            <w:pPr>
              <w:pStyle w:val="Compact"/>
              <w:rPr>
                <w:rFonts w:cs="Times New Roman"/>
              </w:rPr>
            </w:pPr>
            <w:r>
              <w:rPr>
                <w:rFonts w:cs="Times New Roman"/>
              </w:rPr>
              <w:t xml:space="preserve">Maintaining water levels at 1/3 of the normal coverage will continue to negatively impact the diversity and availability of habitats. These effects have already been observed in the dramatic </w:t>
            </w:r>
            <w:r>
              <w:rPr>
                <w:rFonts w:cs="Times New Roman"/>
              </w:rPr>
              <w:lastRenderedPageBreak/>
              <w:t xml:space="preserve">shift in the aquatic macroinvertebrate assemblages. It is unlikely that the previously rich consortium of habitats will return under the projected changes. Furthermore, the once excellent water quality of the site depended upon the low residence time of the water as inflow and outflow were sufficiently high to maintain high flushing rates and low nutrient levels. This process will continue to be disrupted under the projected changes and high nutrient levels will remain </w:t>
            </w:r>
            <w:r w:rsidR="00260E0B">
              <w:rPr>
                <w:rFonts w:cs="Times New Roman"/>
              </w:rPr>
              <w:t>a concern.</w:t>
            </w:r>
          </w:p>
        </w:tc>
        <w:tc>
          <w:tcPr>
            <w:tcW w:w="0" w:type="auto"/>
          </w:tcPr>
          <w:p w14:paraId="1D525934" w14:textId="7ABBF723" w:rsidR="00D270F2" w:rsidRPr="003B09F5" w:rsidRDefault="00260E0B" w:rsidP="00D270F2">
            <w:pPr>
              <w:pStyle w:val="Compact"/>
              <w:jc w:val="center"/>
              <w:rPr>
                <w:rFonts w:cs="Times New Roman"/>
              </w:rPr>
            </w:pPr>
            <w:r>
              <w:rPr>
                <w:rFonts w:cs="Times New Roman"/>
              </w:rPr>
              <w:lastRenderedPageBreak/>
              <w:t>Unlikely</w:t>
            </w:r>
          </w:p>
        </w:tc>
      </w:tr>
    </w:tbl>
    <w:p w14:paraId="64213CDE" w14:textId="77777777" w:rsidR="0041346D" w:rsidRDefault="0041346D">
      <w:pPr>
        <w:pStyle w:val="Heading3"/>
        <w:rPr>
          <w:rFonts w:cs="Times New Roman"/>
        </w:rPr>
        <w:sectPr w:rsidR="0041346D" w:rsidSect="00377E3B">
          <w:pgSz w:w="16838" w:h="11906" w:orient="landscape" w:code="9"/>
          <w:pgMar w:top="1440" w:right="1440" w:bottom="1440" w:left="1440" w:header="720" w:footer="720" w:gutter="0"/>
          <w:cols w:space="720"/>
          <w:docGrid w:linePitch="326"/>
        </w:sectPr>
      </w:pPr>
      <w:bookmarkStart w:id="279" w:name="wate-quality"/>
    </w:p>
    <w:p w14:paraId="26271F76" w14:textId="13AB9186" w:rsidR="001D584F" w:rsidRPr="003B09F5" w:rsidRDefault="005D6919">
      <w:pPr>
        <w:pStyle w:val="Heading2"/>
        <w:rPr>
          <w:rFonts w:cs="Times New Roman"/>
        </w:rPr>
      </w:pPr>
      <w:bookmarkStart w:id="280" w:name="lake-yonderup"/>
      <w:bookmarkStart w:id="281" w:name="_Toc33019565"/>
      <w:bookmarkEnd w:id="279"/>
      <w:r w:rsidRPr="003B09F5">
        <w:rPr>
          <w:rFonts w:cs="Times New Roman"/>
        </w:rPr>
        <w:lastRenderedPageBreak/>
        <w:t>Lake Yonderup</w:t>
      </w:r>
      <w:bookmarkEnd w:id="280"/>
      <w:bookmarkEnd w:id="281"/>
    </w:p>
    <w:p w14:paraId="26271F77" w14:textId="6CDAEB24" w:rsidR="001D584F" w:rsidRPr="003B09F5" w:rsidRDefault="005D6919">
      <w:pPr>
        <w:pStyle w:val="FirstParagraph"/>
        <w:rPr>
          <w:rFonts w:cs="Times New Roman"/>
        </w:rPr>
      </w:pPr>
      <w:r w:rsidRPr="003B09F5">
        <w:rPr>
          <w:rFonts w:cs="Times New Roman"/>
        </w:rPr>
        <w:t>Located to the south of Loch McNess and north of Lake Wilgarup in Yanchep National Park, Lake Yonderup has a high conservation value as it represents a largely undisturbed wetland with high macroinvertebrate richness and excellent water quality. The permanently filled lake is dependent on groundwater to maintain habitats and biophysical processes (Froend</w:t>
      </w:r>
      <w:r w:rsidR="000F79C6" w:rsidRPr="003B09F5">
        <w:rPr>
          <w:rFonts w:cs="Times New Roman"/>
        </w:rPr>
        <w:t xml:space="preserve">, </w:t>
      </w:r>
      <w:r w:rsidRPr="003B09F5">
        <w:rPr>
          <w:rFonts w:cs="Times New Roman"/>
        </w:rPr>
        <w:t xml:space="preserve">et al., </w:t>
      </w:r>
      <w:hyperlink w:anchor="ref-Froend2004a">
        <w:r w:rsidRPr="003B09F5">
          <w:rPr>
            <w:rStyle w:val="Hyperlink"/>
            <w:rFonts w:cs="Times New Roman"/>
            <w:color w:val="auto"/>
          </w:rPr>
          <w:t>2004</w:t>
        </w:r>
      </w:hyperlink>
      <w:r w:rsidR="007B181F">
        <w:rPr>
          <w:rStyle w:val="Hyperlink"/>
          <w:rFonts w:cs="Times New Roman"/>
          <w:color w:val="auto"/>
        </w:rPr>
        <w:t>a</w:t>
      </w:r>
      <w:r w:rsidRPr="003B09F5">
        <w:rPr>
          <w:rFonts w:cs="Times New Roman"/>
        </w:rPr>
        <w:t xml:space="preserve">). Like other lakes in the region, Lake Yonderup has experienced a consistent decline in surface water levels that has affected the condition and health of fringing vegetation and aquatic processes. A fire also </w:t>
      </w:r>
      <w:r w:rsidR="00CF34EC">
        <w:rPr>
          <w:rFonts w:cs="Times New Roman"/>
        </w:rPr>
        <w:t>a</w:t>
      </w:r>
      <w:r w:rsidRPr="003B09F5">
        <w:rPr>
          <w:rFonts w:cs="Times New Roman"/>
        </w:rPr>
        <w:t xml:space="preserve">ffected the fringing vegetation in 2004/2005 (Rogan et al., </w:t>
      </w:r>
      <w:hyperlink w:anchor="ref-Rogan2006">
        <w:r w:rsidRPr="003B09F5">
          <w:rPr>
            <w:rStyle w:val="Hyperlink"/>
            <w:rFonts w:cs="Times New Roman"/>
            <w:color w:val="auto"/>
          </w:rPr>
          <w:t>2006</w:t>
        </w:r>
      </w:hyperlink>
      <w:r w:rsidRPr="003B09F5">
        <w:rPr>
          <w:rFonts w:cs="Times New Roman"/>
        </w:rPr>
        <w:t>).</w:t>
      </w:r>
      <w:ins w:id="282" w:author="Christopher Kavazos" w:date="2020-02-13T12:01:00Z">
        <w:r w:rsidR="00812C20">
          <w:rPr>
            <w:rFonts w:cs="Times New Roman"/>
          </w:rPr>
          <w:t xml:space="preserve"> The hydrological processes sustaining </w:t>
        </w:r>
      </w:ins>
      <w:ins w:id="283" w:author="Christopher Kavazos" w:date="2020-02-13T12:02:00Z">
        <w:r w:rsidR="00C628C8">
          <w:rPr>
            <w:rFonts w:cs="Times New Roman"/>
          </w:rPr>
          <w:t xml:space="preserve">water levels </w:t>
        </w:r>
      </w:ins>
      <w:ins w:id="284" w:author="Christopher Kavazos" w:date="2020-02-13T12:03:00Z">
        <w:r w:rsidR="00C0485C">
          <w:rPr>
            <w:rFonts w:cs="Times New Roman"/>
          </w:rPr>
          <w:t xml:space="preserve">at Lake </w:t>
        </w:r>
      </w:ins>
      <w:ins w:id="285" w:author="Christopher Kavazos" w:date="2020-02-13T12:07:00Z">
        <w:r w:rsidR="00C53131">
          <w:rPr>
            <w:rFonts w:cs="Times New Roman"/>
          </w:rPr>
          <w:t>Yonderup</w:t>
        </w:r>
      </w:ins>
      <w:ins w:id="286" w:author="Christopher Kavazos" w:date="2020-02-13T12:03:00Z">
        <w:r w:rsidR="00C0485C">
          <w:rPr>
            <w:rFonts w:cs="Times New Roman"/>
          </w:rPr>
          <w:t xml:space="preserve"> have been compromised</w:t>
        </w:r>
      </w:ins>
      <w:ins w:id="287" w:author="Christopher Kavazos" w:date="2020-02-18T08:56:00Z">
        <w:r w:rsidR="007C1A40">
          <w:rPr>
            <w:rFonts w:cs="Times New Roman"/>
          </w:rPr>
          <w:t>, probably</w:t>
        </w:r>
        <w:r w:rsidR="001A5E5E">
          <w:rPr>
            <w:rFonts w:cs="Times New Roman"/>
          </w:rPr>
          <w:t xml:space="preserve"> from the same processes </w:t>
        </w:r>
        <w:r w:rsidR="006820F5">
          <w:rPr>
            <w:rFonts w:cs="Times New Roman"/>
          </w:rPr>
          <w:t>responsible for</w:t>
        </w:r>
      </w:ins>
      <w:ins w:id="288" w:author="Christopher Kavazos" w:date="2020-02-18T08:57:00Z">
        <w:r w:rsidR="006820F5">
          <w:rPr>
            <w:rFonts w:cs="Times New Roman"/>
          </w:rPr>
          <w:t xml:space="preserve"> the decline in water levels at</w:t>
        </w:r>
      </w:ins>
      <w:del w:id="289" w:author="Christopher Kavazos" w:date="2020-02-18T08:56:00Z">
        <w:r w:rsidR="007C1A40" w:rsidDel="007C1A40">
          <w:rPr>
            <w:rFonts w:cs="Times New Roman"/>
          </w:rPr>
          <w:delText xml:space="preserve"> </w:delText>
        </w:r>
      </w:del>
      <w:ins w:id="290" w:author="Christopher Kavazos" w:date="2020-02-13T12:03:00Z">
        <w:r w:rsidR="00D93335">
          <w:rPr>
            <w:rFonts w:cs="Times New Roman"/>
          </w:rPr>
          <w:t xml:space="preserve"> </w:t>
        </w:r>
      </w:ins>
      <w:ins w:id="291" w:author="Christopher Kavazos" w:date="2020-02-13T12:04:00Z">
        <w:r w:rsidR="0039246A">
          <w:rPr>
            <w:rFonts w:cs="Times New Roman"/>
          </w:rPr>
          <w:t>Lake McNess.</w:t>
        </w:r>
      </w:ins>
    </w:p>
    <w:p w14:paraId="26271F78" w14:textId="77777777" w:rsidR="001D584F" w:rsidRPr="003B09F5" w:rsidRDefault="005D6919">
      <w:pPr>
        <w:pStyle w:val="Heading3"/>
        <w:rPr>
          <w:rFonts w:cs="Times New Roman"/>
        </w:rPr>
      </w:pPr>
      <w:bookmarkStart w:id="292" w:name="hydrology-2"/>
      <w:bookmarkStart w:id="293" w:name="_Toc33019566"/>
      <w:r w:rsidRPr="003B09F5">
        <w:rPr>
          <w:rFonts w:cs="Times New Roman"/>
        </w:rPr>
        <w:t>Hydrology</w:t>
      </w:r>
      <w:bookmarkEnd w:id="292"/>
      <w:bookmarkEnd w:id="293"/>
    </w:p>
    <w:p w14:paraId="26271F79" w14:textId="11C0FBDB" w:rsidR="001D584F" w:rsidRDefault="005D6919">
      <w:pPr>
        <w:pStyle w:val="FirstParagraph"/>
        <w:rPr>
          <w:rFonts w:cs="Times New Roman"/>
        </w:rPr>
      </w:pPr>
      <w:r w:rsidRPr="003B09F5">
        <w:rPr>
          <w:rFonts w:cs="Times New Roman"/>
        </w:rPr>
        <w:t>There has been a continual decline in surface water levels at staff gauge 6162565 since 1994. Prior to 1994, water levels were relatively stable at 6 mAHD but have since declined to approximately 5.3 mAHD (</w:t>
      </w:r>
      <w:r w:rsidR="0097711D">
        <w:rPr>
          <w:rFonts w:cs="Times New Roman"/>
        </w:rPr>
        <w:fldChar w:fldCharType="begin"/>
      </w:r>
      <w:r w:rsidR="0097711D">
        <w:rPr>
          <w:rFonts w:cs="Times New Roman"/>
        </w:rPr>
        <w:instrText xml:space="preserve"> REF _Ref25919302 \h </w:instrText>
      </w:r>
      <w:r w:rsidR="0097711D">
        <w:rPr>
          <w:rFonts w:cs="Times New Roman"/>
        </w:rPr>
      </w:r>
      <w:r w:rsidR="0097711D">
        <w:rPr>
          <w:rFonts w:cs="Times New Roman"/>
        </w:rPr>
        <w:fldChar w:fldCharType="separate"/>
      </w:r>
      <w:r w:rsidR="00344A1B" w:rsidRPr="003B09F5">
        <w:rPr>
          <w:rFonts w:cs="Times New Roman"/>
        </w:rPr>
        <w:t xml:space="preserve">Figure </w:t>
      </w:r>
      <w:r w:rsidR="00344A1B">
        <w:rPr>
          <w:rFonts w:cs="Times New Roman"/>
          <w:noProof/>
        </w:rPr>
        <w:t>6</w:t>
      </w:r>
      <w:r w:rsidR="0097711D">
        <w:rPr>
          <w:rFonts w:cs="Times New Roman"/>
        </w:rPr>
        <w:fldChar w:fldCharType="end"/>
      </w:r>
      <w:r w:rsidRPr="003B09F5">
        <w:rPr>
          <w:rFonts w:cs="Times New Roman"/>
        </w:rPr>
        <w:t xml:space="preserve">). </w:t>
      </w:r>
      <w:r w:rsidR="00617B77">
        <w:rPr>
          <w:rFonts w:cs="Times New Roman"/>
        </w:rPr>
        <w:t>Unlike many other wetlands in the Gnangara area, t</w:t>
      </w:r>
      <w:r w:rsidRPr="003B09F5">
        <w:rPr>
          <w:rFonts w:cs="Times New Roman"/>
        </w:rPr>
        <w:t xml:space="preserve">here has been no </w:t>
      </w:r>
      <w:r w:rsidR="00617B77">
        <w:rPr>
          <w:rFonts w:cs="Times New Roman"/>
        </w:rPr>
        <w:t xml:space="preserve">recent </w:t>
      </w:r>
      <w:r w:rsidRPr="003B09F5">
        <w:rPr>
          <w:rFonts w:cs="Times New Roman"/>
        </w:rPr>
        <w:t xml:space="preserve">increase in surface water levels </w:t>
      </w:r>
      <w:r w:rsidR="00617B77">
        <w:rPr>
          <w:rFonts w:cs="Times New Roman"/>
        </w:rPr>
        <w:t xml:space="preserve">associated </w:t>
      </w:r>
      <w:r w:rsidRPr="003B09F5">
        <w:rPr>
          <w:rFonts w:cs="Times New Roman"/>
        </w:rPr>
        <w:t>with</w:t>
      </w:r>
      <w:r w:rsidR="00617B77">
        <w:rPr>
          <w:rFonts w:cs="Times New Roman"/>
        </w:rPr>
        <w:t xml:space="preserve"> the</w:t>
      </w:r>
      <w:r w:rsidRPr="003B09F5">
        <w:rPr>
          <w:rFonts w:cs="Times New Roman"/>
        </w:rPr>
        <w:t xml:space="preserve"> </w:t>
      </w:r>
      <w:r w:rsidR="00617B77">
        <w:rPr>
          <w:rFonts w:cs="Times New Roman"/>
        </w:rPr>
        <w:t>higher rainfall in 2017 and 2018</w:t>
      </w:r>
      <w:r w:rsidRPr="003B09F5">
        <w:rPr>
          <w:rFonts w:cs="Times New Roman"/>
        </w:rPr>
        <w:t>. Mean maximum and minimum seasonal water levels have only declined 0.2 and 0.3 m, respectively from 1994-1999 levels (</w:t>
      </w:r>
      <w:r w:rsidR="0041346D">
        <w:rPr>
          <w:rFonts w:cs="Times New Roman"/>
        </w:rPr>
        <w:fldChar w:fldCharType="begin"/>
      </w:r>
      <w:r w:rsidR="0041346D">
        <w:rPr>
          <w:rFonts w:cs="Times New Roman"/>
        </w:rPr>
        <w:instrText xml:space="preserve"> REF _Ref25921647 \h </w:instrText>
      </w:r>
      <w:r w:rsidR="0041346D">
        <w:rPr>
          <w:rFonts w:cs="Times New Roman"/>
        </w:rPr>
      </w:r>
      <w:r w:rsidR="0041346D">
        <w:rPr>
          <w:rFonts w:cs="Times New Roman"/>
        </w:rPr>
        <w:fldChar w:fldCharType="separate"/>
      </w:r>
      <w:r w:rsidR="00344A1B">
        <w:t xml:space="preserve">Table </w:t>
      </w:r>
      <w:r w:rsidR="00344A1B">
        <w:rPr>
          <w:noProof/>
        </w:rPr>
        <w:t>7</w:t>
      </w:r>
      <w:r w:rsidR="0041346D">
        <w:rPr>
          <w:rFonts w:cs="Times New Roman"/>
        </w:rPr>
        <w:fldChar w:fldCharType="end"/>
      </w:r>
      <w:r w:rsidRPr="003B09F5">
        <w:rPr>
          <w:rFonts w:cs="Times New Roman"/>
        </w:rPr>
        <w:t xml:space="preserve">). There has been nearly a </w:t>
      </w:r>
      <w:r w:rsidR="0097711D" w:rsidRPr="003B09F5">
        <w:rPr>
          <w:rFonts w:cs="Times New Roman"/>
        </w:rPr>
        <w:t>fourfold</w:t>
      </w:r>
      <w:r w:rsidRPr="003B09F5">
        <w:rPr>
          <w:rFonts w:cs="Times New Roman"/>
        </w:rPr>
        <w:t xml:space="preserve"> increase in seasonal water level variation and waters are generally now in decline for more than 200 days a year. The bore 61611840 is located near the vegetation transects and represents the groundwater levels in the superficial aquifer that the vegetation at the transect is utilising. There has been a similar decline in groundwater levels at this bore until 2017, although observations have only been recorded since 2008. Therefore surface water levels are used to assess changes in vegetation as surface water is likely an expression of the </w:t>
      </w:r>
      <w:r w:rsidR="00617B77">
        <w:rPr>
          <w:rFonts w:cs="Times New Roman"/>
        </w:rPr>
        <w:t>S</w:t>
      </w:r>
      <w:r w:rsidR="00617B77" w:rsidRPr="003B09F5">
        <w:rPr>
          <w:rFonts w:cs="Times New Roman"/>
        </w:rPr>
        <w:t xml:space="preserve">uperficial </w:t>
      </w:r>
      <w:r w:rsidRPr="003B09F5">
        <w:rPr>
          <w:rFonts w:cs="Times New Roman"/>
        </w:rPr>
        <w:t xml:space="preserve">aquifer and </w:t>
      </w:r>
      <w:r w:rsidR="00617B77">
        <w:rPr>
          <w:rFonts w:cs="Times New Roman"/>
        </w:rPr>
        <w:t xml:space="preserve">will </w:t>
      </w:r>
      <w:r w:rsidRPr="003B09F5">
        <w:rPr>
          <w:rFonts w:cs="Times New Roman"/>
        </w:rPr>
        <w:t xml:space="preserve">show similar trends (Froend, et al., </w:t>
      </w:r>
      <w:hyperlink w:anchor="ref-Froend2004">
        <w:r w:rsidRPr="003B09F5">
          <w:rPr>
            <w:rStyle w:val="Hyperlink"/>
            <w:rFonts w:cs="Times New Roman"/>
            <w:color w:val="auto"/>
          </w:rPr>
          <w:t>2004</w:t>
        </w:r>
      </w:hyperlink>
      <w:r w:rsidR="007B181F">
        <w:rPr>
          <w:rStyle w:val="Hyperlink"/>
          <w:rFonts w:cs="Times New Roman"/>
          <w:color w:val="auto"/>
        </w:rPr>
        <w:t>a</w:t>
      </w:r>
      <w:r w:rsidRPr="003B09F5">
        <w:rPr>
          <w:rFonts w:cs="Times New Roman"/>
        </w:rPr>
        <w:t>). The current ministerial minimum threshold is 5.9 mAHD while the 2030 proposed threshold is 5.7 mAHD. The lake has been non-</w:t>
      </w:r>
      <w:r w:rsidR="00617B77" w:rsidRPr="003B09F5">
        <w:rPr>
          <w:rFonts w:cs="Times New Roman"/>
        </w:rPr>
        <w:t>compl</w:t>
      </w:r>
      <w:r w:rsidR="00617B77">
        <w:rPr>
          <w:rFonts w:cs="Times New Roman"/>
        </w:rPr>
        <w:t>ia</w:t>
      </w:r>
      <w:r w:rsidR="00617B77" w:rsidRPr="003B09F5">
        <w:rPr>
          <w:rFonts w:cs="Times New Roman"/>
        </w:rPr>
        <w:t xml:space="preserve">nt </w:t>
      </w:r>
      <w:r w:rsidRPr="003B09F5">
        <w:rPr>
          <w:rFonts w:cs="Times New Roman"/>
        </w:rPr>
        <w:t xml:space="preserve">with the current threshold since about 2004. </w:t>
      </w:r>
      <w:ins w:id="294" w:author="Christopher Kavazos" w:date="2020-02-13T12:04:00Z">
        <w:r w:rsidR="00091BAF">
          <w:rPr>
            <w:rFonts w:cs="Times New Roman"/>
          </w:rPr>
          <w:t xml:space="preserve">The decline in surface waters mirrors what has been observed at Loch McNess </w:t>
        </w:r>
      </w:ins>
      <w:ins w:id="295" w:author="Christopher Kavazos" w:date="2020-02-13T12:05:00Z">
        <w:r w:rsidR="0018533F">
          <w:rPr>
            <w:rFonts w:cs="Times New Roman"/>
          </w:rPr>
          <w:t>suggesting that</w:t>
        </w:r>
      </w:ins>
      <w:ins w:id="296" w:author="Christopher Kavazos" w:date="2020-02-13T12:06:00Z">
        <w:r w:rsidR="007473F9">
          <w:rPr>
            <w:rFonts w:cs="Times New Roman"/>
          </w:rPr>
          <w:t xml:space="preserve"> the same hydrological processes are </w:t>
        </w:r>
      </w:ins>
      <w:ins w:id="297" w:author="Christopher Kavazos" w:date="2020-02-13T12:07:00Z">
        <w:r w:rsidR="00C53131">
          <w:rPr>
            <w:rFonts w:cs="Times New Roman"/>
          </w:rPr>
          <w:t>occurring at Lake Yonderup and Loch McNess (see Loch McNess section for discussion)</w:t>
        </w:r>
      </w:ins>
      <w:ins w:id="298" w:author="Christopher Kavazos" w:date="2020-02-13T12:04:00Z">
        <w:r w:rsidR="00091BAF">
          <w:rPr>
            <w:rFonts w:cs="Times New Roman"/>
          </w:rPr>
          <w:t xml:space="preserve">. </w:t>
        </w:r>
      </w:ins>
      <w:r w:rsidRPr="003B09F5">
        <w:rPr>
          <w:rFonts w:cs="Times New Roman"/>
        </w:rPr>
        <w:t>Slight increases in surface water levels are required to meet the proposed threshold.</w:t>
      </w:r>
    </w:p>
    <w:p w14:paraId="2B4A1710" w14:textId="2990D1CE" w:rsidR="00BA23A4" w:rsidRDefault="00BA23A4" w:rsidP="00BA23A4">
      <w:pPr>
        <w:pStyle w:val="Caption"/>
        <w:keepNext/>
      </w:pPr>
      <w:bookmarkStart w:id="299" w:name="_Ref25921647"/>
      <w:r>
        <w:t xml:space="preserve">Table </w:t>
      </w:r>
      <w:r>
        <w:fldChar w:fldCharType="begin"/>
      </w:r>
      <w:r>
        <w:instrText>SEQ Table \* ARABIC</w:instrText>
      </w:r>
      <w:r>
        <w:fldChar w:fldCharType="separate"/>
      </w:r>
      <w:r w:rsidR="00344A1B">
        <w:rPr>
          <w:noProof/>
        </w:rPr>
        <w:t>7</w:t>
      </w:r>
      <w:r>
        <w:fldChar w:fldCharType="end"/>
      </w:r>
      <w:bookmarkEnd w:id="299"/>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Lake Yonderup</w:t>
      </w:r>
    </w:p>
    <w:tbl>
      <w:tblPr>
        <w:tblStyle w:val="Table"/>
        <w:tblW w:w="9351" w:type="dxa"/>
        <w:tblLook w:val="04A0" w:firstRow="1" w:lastRow="0" w:firstColumn="1" w:lastColumn="0" w:noHBand="0" w:noVBand="1"/>
      </w:tblPr>
      <w:tblGrid>
        <w:gridCol w:w="1989"/>
        <w:gridCol w:w="2051"/>
        <w:gridCol w:w="1909"/>
        <w:gridCol w:w="1701"/>
        <w:gridCol w:w="1701"/>
      </w:tblGrid>
      <w:tr w:rsidR="00BA23A4" w14:paraId="6D0C36B8" w14:textId="77777777" w:rsidTr="007C2274">
        <w:tc>
          <w:tcPr>
            <w:tcW w:w="1989" w:type="dxa"/>
          </w:tcPr>
          <w:p w14:paraId="54639914" w14:textId="77777777" w:rsidR="00BA23A4" w:rsidRPr="007C2274" w:rsidRDefault="00BA23A4" w:rsidP="007C2274">
            <w:pPr>
              <w:pStyle w:val="BodyText"/>
            </w:pPr>
            <w:r>
              <w:t>Period</w:t>
            </w:r>
          </w:p>
        </w:tc>
        <w:tc>
          <w:tcPr>
            <w:tcW w:w="2051" w:type="dxa"/>
          </w:tcPr>
          <w:p w14:paraId="0BF46D0F" w14:textId="77777777" w:rsidR="00BA23A4" w:rsidRPr="00016946" w:rsidRDefault="00BA23A4" w:rsidP="00241DC0">
            <w:pPr>
              <w:pStyle w:val="BodyText"/>
              <w:spacing w:before="120" w:after="120"/>
              <w:rPr>
                <w:lang w:val="en-AU"/>
              </w:rPr>
            </w:pPr>
            <w:r w:rsidRPr="00016946">
              <w:rPr>
                <w:lang w:val="en-AU"/>
              </w:rPr>
              <w:t>Mean</w:t>
            </w:r>
            <w:r>
              <w:rPr>
                <w:lang w:val="en-AU"/>
              </w:rPr>
              <w:t xml:space="preserve"> </w:t>
            </w:r>
            <w:r w:rsidRPr="00016946">
              <w:rPr>
                <w:lang w:val="en-AU"/>
              </w:rPr>
              <w:t>max seasonal</w:t>
            </w:r>
          </w:p>
          <w:p w14:paraId="3B08954B" w14:textId="77777777" w:rsidR="00BA23A4" w:rsidRDefault="00BA23A4" w:rsidP="00241DC0">
            <w:pPr>
              <w:pStyle w:val="BodyText"/>
              <w:spacing w:before="120" w:after="120"/>
            </w:pPr>
            <w:r w:rsidRPr="00016946">
              <w:rPr>
                <w:lang w:val="en-AU"/>
              </w:rPr>
              <w:t>level (mAHD)</w:t>
            </w:r>
          </w:p>
        </w:tc>
        <w:tc>
          <w:tcPr>
            <w:tcW w:w="1909" w:type="dxa"/>
          </w:tcPr>
          <w:p w14:paraId="5354249A" w14:textId="77777777" w:rsidR="00BA23A4" w:rsidRPr="00016946" w:rsidRDefault="00BA23A4" w:rsidP="00241DC0">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5E0D174A" w14:textId="77777777" w:rsidR="00BA23A4" w:rsidRDefault="00BA23A4" w:rsidP="00241DC0">
            <w:pPr>
              <w:pStyle w:val="BodyText"/>
              <w:spacing w:before="120" w:after="120"/>
            </w:pPr>
            <w:r w:rsidRPr="00016946">
              <w:rPr>
                <w:lang w:val="en-AU"/>
              </w:rPr>
              <w:t>level (mAHD)</w:t>
            </w:r>
          </w:p>
        </w:tc>
        <w:tc>
          <w:tcPr>
            <w:tcW w:w="1701" w:type="dxa"/>
          </w:tcPr>
          <w:p w14:paraId="37434893" w14:textId="77777777" w:rsidR="00BA23A4" w:rsidRDefault="00BA23A4" w:rsidP="00376A55">
            <w:pPr>
              <w:pStyle w:val="BodyText"/>
            </w:pPr>
            <w:r>
              <w:t>Mean seasonal change (m)</w:t>
            </w:r>
          </w:p>
        </w:tc>
        <w:tc>
          <w:tcPr>
            <w:tcW w:w="1701" w:type="dxa"/>
          </w:tcPr>
          <w:p w14:paraId="2B440F50" w14:textId="77777777" w:rsidR="00BA23A4" w:rsidRDefault="00BA23A4" w:rsidP="00376A55">
            <w:pPr>
              <w:pStyle w:val="BodyText"/>
            </w:pPr>
            <w:r>
              <w:t>Mean max to min (days)</w:t>
            </w:r>
          </w:p>
        </w:tc>
      </w:tr>
      <w:tr w:rsidR="00BA23A4" w14:paraId="3F968E01" w14:textId="77777777" w:rsidTr="007C2274">
        <w:tc>
          <w:tcPr>
            <w:tcW w:w="1989" w:type="dxa"/>
          </w:tcPr>
          <w:p w14:paraId="089C15B3" w14:textId="77777777" w:rsidR="00BA23A4" w:rsidRDefault="00BA23A4" w:rsidP="00241DC0">
            <w:pPr>
              <w:pStyle w:val="BodyText"/>
              <w:jc w:val="center"/>
            </w:pPr>
            <w:r>
              <w:t>08/1994 – 07/1999</w:t>
            </w:r>
          </w:p>
        </w:tc>
        <w:tc>
          <w:tcPr>
            <w:tcW w:w="2051" w:type="dxa"/>
          </w:tcPr>
          <w:p w14:paraId="66F93A62" w14:textId="0F630D39" w:rsidR="00BA23A4" w:rsidRDefault="00BA23A4" w:rsidP="00241DC0">
            <w:pPr>
              <w:pStyle w:val="BodyText"/>
              <w:jc w:val="center"/>
            </w:pPr>
            <w:r>
              <w:t>6.0 (</w:t>
            </w:r>
            <w:r w:rsidR="00674E00">
              <w:t>Aug</w:t>
            </w:r>
            <w:r>
              <w:t>)</w:t>
            </w:r>
          </w:p>
        </w:tc>
        <w:tc>
          <w:tcPr>
            <w:tcW w:w="1909" w:type="dxa"/>
          </w:tcPr>
          <w:p w14:paraId="0241B0F3" w14:textId="06E6AF74" w:rsidR="00BA23A4" w:rsidRDefault="003E3795" w:rsidP="00241DC0">
            <w:pPr>
              <w:pStyle w:val="BodyText"/>
              <w:jc w:val="center"/>
            </w:pPr>
            <w:r>
              <w:t>5.9</w:t>
            </w:r>
            <w:r w:rsidR="00BA23A4">
              <w:t xml:space="preserve"> (</w:t>
            </w:r>
            <w:r>
              <w:t>Sep</w:t>
            </w:r>
            <w:r w:rsidR="00BA23A4">
              <w:t>)</w:t>
            </w:r>
          </w:p>
        </w:tc>
        <w:tc>
          <w:tcPr>
            <w:tcW w:w="1701" w:type="dxa"/>
          </w:tcPr>
          <w:p w14:paraId="2D2E0A9C" w14:textId="533ECBC1" w:rsidR="00BA23A4" w:rsidRDefault="00C25E3E" w:rsidP="00241DC0">
            <w:pPr>
              <w:pStyle w:val="BodyText"/>
              <w:jc w:val="center"/>
            </w:pPr>
            <w:r>
              <w:t>0.07</w:t>
            </w:r>
          </w:p>
        </w:tc>
        <w:tc>
          <w:tcPr>
            <w:tcW w:w="1701" w:type="dxa"/>
          </w:tcPr>
          <w:p w14:paraId="5A59BC38" w14:textId="5346E23B" w:rsidR="00BA23A4" w:rsidRDefault="00C25E3E" w:rsidP="00241DC0">
            <w:pPr>
              <w:pStyle w:val="BodyText"/>
              <w:jc w:val="center"/>
            </w:pPr>
            <w:r>
              <w:t>82</w:t>
            </w:r>
          </w:p>
        </w:tc>
      </w:tr>
      <w:tr w:rsidR="00BA23A4" w14:paraId="755FBE73" w14:textId="77777777" w:rsidTr="007C2274">
        <w:tc>
          <w:tcPr>
            <w:tcW w:w="1989" w:type="dxa"/>
          </w:tcPr>
          <w:p w14:paraId="0DD29827" w14:textId="77777777" w:rsidR="00BA23A4" w:rsidRDefault="00BA23A4" w:rsidP="00241DC0">
            <w:pPr>
              <w:pStyle w:val="BodyText"/>
              <w:jc w:val="center"/>
            </w:pPr>
            <w:r>
              <w:t>08/1999 – 07/2004</w:t>
            </w:r>
          </w:p>
        </w:tc>
        <w:tc>
          <w:tcPr>
            <w:tcW w:w="2051" w:type="dxa"/>
          </w:tcPr>
          <w:p w14:paraId="6323D733" w14:textId="0C8CF82F" w:rsidR="00BA23A4" w:rsidRDefault="00BA23A4" w:rsidP="00241DC0">
            <w:pPr>
              <w:pStyle w:val="BodyText"/>
              <w:jc w:val="center"/>
            </w:pPr>
            <w:r>
              <w:t>6.0 (</w:t>
            </w:r>
            <w:r w:rsidR="00674E00">
              <w:t>Sep</w:t>
            </w:r>
            <w:r>
              <w:t>)</w:t>
            </w:r>
          </w:p>
        </w:tc>
        <w:tc>
          <w:tcPr>
            <w:tcW w:w="1909" w:type="dxa"/>
          </w:tcPr>
          <w:p w14:paraId="7103A0DB" w14:textId="78BAE6C3" w:rsidR="00BA23A4" w:rsidRDefault="003E3795" w:rsidP="00241DC0">
            <w:pPr>
              <w:pStyle w:val="BodyText"/>
              <w:jc w:val="center"/>
            </w:pPr>
            <w:r>
              <w:t>5.9</w:t>
            </w:r>
            <w:r w:rsidR="00BA23A4">
              <w:t xml:space="preserve"> (</w:t>
            </w:r>
            <w:r>
              <w:t>Feb</w:t>
            </w:r>
            <w:r w:rsidR="00BA23A4">
              <w:t>)</w:t>
            </w:r>
          </w:p>
        </w:tc>
        <w:tc>
          <w:tcPr>
            <w:tcW w:w="1701" w:type="dxa"/>
          </w:tcPr>
          <w:p w14:paraId="333EEFE4" w14:textId="732D5B65" w:rsidR="00BA23A4" w:rsidRDefault="00C25E3E" w:rsidP="00241DC0">
            <w:pPr>
              <w:pStyle w:val="BodyText"/>
              <w:jc w:val="center"/>
            </w:pPr>
            <w:r>
              <w:t>0.06</w:t>
            </w:r>
          </w:p>
        </w:tc>
        <w:tc>
          <w:tcPr>
            <w:tcW w:w="1701" w:type="dxa"/>
          </w:tcPr>
          <w:p w14:paraId="1085BAE6" w14:textId="1E9690E9" w:rsidR="00BA23A4" w:rsidRDefault="00C25E3E" w:rsidP="00241DC0">
            <w:pPr>
              <w:pStyle w:val="BodyText"/>
              <w:jc w:val="center"/>
            </w:pPr>
            <w:r>
              <w:t>144</w:t>
            </w:r>
          </w:p>
        </w:tc>
      </w:tr>
      <w:tr w:rsidR="00BA23A4" w14:paraId="2D626889" w14:textId="77777777" w:rsidTr="007C2274">
        <w:tc>
          <w:tcPr>
            <w:tcW w:w="1989" w:type="dxa"/>
          </w:tcPr>
          <w:p w14:paraId="751A4B1E" w14:textId="77777777" w:rsidR="00BA23A4" w:rsidRDefault="00BA23A4" w:rsidP="00241DC0">
            <w:pPr>
              <w:pStyle w:val="BodyText"/>
              <w:jc w:val="center"/>
            </w:pPr>
            <w:r>
              <w:t>08/2004 – 07/2009</w:t>
            </w:r>
          </w:p>
        </w:tc>
        <w:tc>
          <w:tcPr>
            <w:tcW w:w="2051" w:type="dxa"/>
          </w:tcPr>
          <w:p w14:paraId="0CC0BC28" w14:textId="40F829D1" w:rsidR="00BA23A4" w:rsidRDefault="00674E00" w:rsidP="00241DC0">
            <w:pPr>
              <w:pStyle w:val="BodyText"/>
              <w:jc w:val="center"/>
            </w:pPr>
            <w:r>
              <w:t>5.9</w:t>
            </w:r>
            <w:r w:rsidR="00BA23A4">
              <w:t xml:space="preserve"> (</w:t>
            </w:r>
            <w:r>
              <w:t>Apr</w:t>
            </w:r>
            <w:r w:rsidR="00BA23A4">
              <w:t>)</w:t>
            </w:r>
          </w:p>
        </w:tc>
        <w:tc>
          <w:tcPr>
            <w:tcW w:w="1909" w:type="dxa"/>
          </w:tcPr>
          <w:p w14:paraId="58FF008E" w14:textId="59A5FD94" w:rsidR="00BA23A4" w:rsidRDefault="003E3795" w:rsidP="00241DC0">
            <w:pPr>
              <w:pStyle w:val="BodyText"/>
              <w:jc w:val="center"/>
            </w:pPr>
            <w:r>
              <w:t>5.9</w:t>
            </w:r>
            <w:r w:rsidR="00BA23A4">
              <w:t xml:space="preserve"> (</w:t>
            </w:r>
            <w:r>
              <w:t>Apr</w:t>
            </w:r>
            <w:r w:rsidR="00BA23A4">
              <w:t>)</w:t>
            </w:r>
          </w:p>
        </w:tc>
        <w:tc>
          <w:tcPr>
            <w:tcW w:w="1701" w:type="dxa"/>
          </w:tcPr>
          <w:p w14:paraId="49C52000" w14:textId="35106B87" w:rsidR="00BA23A4" w:rsidRDefault="00C25E3E" w:rsidP="00241DC0">
            <w:pPr>
              <w:pStyle w:val="BodyText"/>
              <w:jc w:val="center"/>
            </w:pPr>
            <w:r>
              <w:t>0.06</w:t>
            </w:r>
          </w:p>
        </w:tc>
        <w:tc>
          <w:tcPr>
            <w:tcW w:w="1701" w:type="dxa"/>
          </w:tcPr>
          <w:p w14:paraId="2A6986BA" w14:textId="56A3C058" w:rsidR="00BA23A4" w:rsidRDefault="00C25E3E" w:rsidP="00241DC0">
            <w:pPr>
              <w:pStyle w:val="BodyText"/>
              <w:jc w:val="center"/>
            </w:pPr>
            <w:r>
              <w:t>130</w:t>
            </w:r>
          </w:p>
        </w:tc>
      </w:tr>
      <w:tr w:rsidR="00BA23A4" w14:paraId="2A3E738F" w14:textId="77777777" w:rsidTr="007C2274">
        <w:tc>
          <w:tcPr>
            <w:tcW w:w="1989" w:type="dxa"/>
          </w:tcPr>
          <w:p w14:paraId="335116E1" w14:textId="77777777" w:rsidR="00BA23A4" w:rsidRDefault="00BA23A4" w:rsidP="00241DC0">
            <w:pPr>
              <w:pStyle w:val="BodyText"/>
              <w:jc w:val="center"/>
            </w:pPr>
            <w:r>
              <w:t>08/2009 – 07/2014</w:t>
            </w:r>
          </w:p>
        </w:tc>
        <w:tc>
          <w:tcPr>
            <w:tcW w:w="2051" w:type="dxa"/>
          </w:tcPr>
          <w:p w14:paraId="48E777AD" w14:textId="0D5DD589" w:rsidR="00BA23A4" w:rsidRDefault="00674E00" w:rsidP="00241DC0">
            <w:pPr>
              <w:pStyle w:val="BodyText"/>
              <w:jc w:val="center"/>
            </w:pPr>
            <w:r>
              <w:t>5.9</w:t>
            </w:r>
            <w:r w:rsidR="00BA23A4">
              <w:t xml:space="preserve"> (</w:t>
            </w:r>
            <w:r>
              <w:t>Sep</w:t>
            </w:r>
            <w:r w:rsidR="00BA23A4">
              <w:t>)</w:t>
            </w:r>
          </w:p>
        </w:tc>
        <w:tc>
          <w:tcPr>
            <w:tcW w:w="1909" w:type="dxa"/>
          </w:tcPr>
          <w:p w14:paraId="72E6FBB1" w14:textId="0DCF1824" w:rsidR="00BA23A4" w:rsidRDefault="003E3795" w:rsidP="00241DC0">
            <w:pPr>
              <w:pStyle w:val="BodyText"/>
              <w:jc w:val="center"/>
            </w:pPr>
            <w:r>
              <w:t>5.7</w:t>
            </w:r>
            <w:r w:rsidR="00BA23A4">
              <w:t xml:space="preserve"> (</w:t>
            </w:r>
            <w:r>
              <w:t>Apr</w:t>
            </w:r>
            <w:r w:rsidR="00BA23A4">
              <w:t>)</w:t>
            </w:r>
          </w:p>
        </w:tc>
        <w:tc>
          <w:tcPr>
            <w:tcW w:w="1701" w:type="dxa"/>
          </w:tcPr>
          <w:p w14:paraId="225298F5" w14:textId="4F85C92A" w:rsidR="00BA23A4" w:rsidRDefault="00C25E3E" w:rsidP="00241DC0">
            <w:pPr>
              <w:pStyle w:val="BodyText"/>
              <w:jc w:val="center"/>
            </w:pPr>
            <w:r>
              <w:t>0.19</w:t>
            </w:r>
          </w:p>
        </w:tc>
        <w:tc>
          <w:tcPr>
            <w:tcW w:w="1701" w:type="dxa"/>
          </w:tcPr>
          <w:p w14:paraId="55C2B8F5" w14:textId="6CADA16A" w:rsidR="00BA23A4" w:rsidRDefault="00C25E3E" w:rsidP="00241DC0">
            <w:pPr>
              <w:pStyle w:val="BodyText"/>
              <w:jc w:val="center"/>
            </w:pPr>
            <w:r>
              <w:t>212</w:t>
            </w:r>
          </w:p>
        </w:tc>
      </w:tr>
      <w:tr w:rsidR="00BA23A4" w14:paraId="59EA1B6D" w14:textId="77777777" w:rsidTr="007C2274">
        <w:tc>
          <w:tcPr>
            <w:tcW w:w="1989" w:type="dxa"/>
          </w:tcPr>
          <w:p w14:paraId="38E405A6" w14:textId="77777777" w:rsidR="00BA23A4" w:rsidRDefault="00BA23A4" w:rsidP="00241DC0">
            <w:pPr>
              <w:pStyle w:val="BodyText"/>
              <w:jc w:val="center"/>
            </w:pPr>
            <w:r>
              <w:t>08/2014 – 07/2019</w:t>
            </w:r>
          </w:p>
        </w:tc>
        <w:tc>
          <w:tcPr>
            <w:tcW w:w="2051" w:type="dxa"/>
          </w:tcPr>
          <w:p w14:paraId="1EB97CD6" w14:textId="7F1365CF" w:rsidR="00BA23A4" w:rsidRDefault="003E3795" w:rsidP="00241DC0">
            <w:pPr>
              <w:pStyle w:val="BodyText"/>
              <w:jc w:val="center"/>
            </w:pPr>
            <w:r>
              <w:t>5.8</w:t>
            </w:r>
            <w:r w:rsidR="00BA23A4">
              <w:t xml:space="preserve"> (</w:t>
            </w:r>
            <w:r>
              <w:t>Sep</w:t>
            </w:r>
            <w:r w:rsidR="00BA23A4">
              <w:t>)</w:t>
            </w:r>
          </w:p>
        </w:tc>
        <w:tc>
          <w:tcPr>
            <w:tcW w:w="1909" w:type="dxa"/>
          </w:tcPr>
          <w:p w14:paraId="4CF6D4D0" w14:textId="459977A9" w:rsidR="00BA23A4" w:rsidRDefault="00C25E3E" w:rsidP="00241DC0">
            <w:pPr>
              <w:pStyle w:val="BodyText"/>
              <w:jc w:val="center"/>
            </w:pPr>
            <w:r>
              <w:t>5.6</w:t>
            </w:r>
            <w:r w:rsidR="00BA23A4">
              <w:t xml:space="preserve"> (</w:t>
            </w:r>
            <w:r>
              <w:t>Mar</w:t>
            </w:r>
            <w:r w:rsidR="00BA23A4">
              <w:t>)</w:t>
            </w:r>
          </w:p>
        </w:tc>
        <w:tc>
          <w:tcPr>
            <w:tcW w:w="1701" w:type="dxa"/>
          </w:tcPr>
          <w:p w14:paraId="344F1CCF" w14:textId="728BD093" w:rsidR="00BA23A4" w:rsidRDefault="00C25E3E" w:rsidP="00241DC0">
            <w:pPr>
              <w:pStyle w:val="BodyText"/>
              <w:jc w:val="center"/>
            </w:pPr>
            <w:r>
              <w:t>0.25</w:t>
            </w:r>
          </w:p>
        </w:tc>
        <w:tc>
          <w:tcPr>
            <w:tcW w:w="1701" w:type="dxa"/>
          </w:tcPr>
          <w:p w14:paraId="5A110498" w14:textId="66FDFE52" w:rsidR="00BA23A4" w:rsidRDefault="00C25E3E" w:rsidP="00241DC0">
            <w:pPr>
              <w:pStyle w:val="BodyText"/>
              <w:jc w:val="center"/>
            </w:pPr>
            <w:r>
              <w:t>218</w:t>
            </w:r>
          </w:p>
        </w:tc>
      </w:tr>
    </w:tbl>
    <w:p w14:paraId="47A96663" w14:textId="77777777" w:rsidR="005907C3" w:rsidRPr="003B09F5" w:rsidRDefault="005907C3" w:rsidP="00581E23">
      <w:pPr>
        <w:pStyle w:val="CaptionedFigure"/>
        <w:jc w:val="center"/>
        <w:rPr>
          <w:rFonts w:ascii="Times New Roman" w:hAnsi="Times New Roman" w:cs="Times New Roman"/>
        </w:rPr>
      </w:pPr>
      <w:bookmarkStart w:id="300" w:name="site-summary-2"/>
      <w:r w:rsidRPr="003B09F5">
        <w:rPr>
          <w:rFonts w:ascii="Times New Roman" w:hAnsi="Times New Roman" w:cs="Times New Roman"/>
          <w:noProof/>
          <w:lang w:val="en-AU" w:eastAsia="en-AU"/>
        </w:rPr>
        <w:lastRenderedPageBreak/>
        <w:drawing>
          <wp:inline distT="0" distB="0" distL="0" distR="0" wp14:anchorId="7F694F28" wp14:editId="68A458F7">
            <wp:extent cx="5760000" cy="39888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Figs/YoderupWaterPlot-1.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60000" cy="3988800"/>
                    </a:xfrm>
                    <a:prstGeom prst="rect">
                      <a:avLst/>
                    </a:prstGeom>
                    <a:noFill/>
                    <a:ln w="9525">
                      <a:noFill/>
                      <a:headEnd/>
                      <a:tailEnd/>
                    </a:ln>
                  </pic:spPr>
                </pic:pic>
              </a:graphicData>
            </a:graphic>
          </wp:inline>
        </w:drawing>
      </w:r>
    </w:p>
    <w:p w14:paraId="48C9C3CC" w14:textId="4BB85622" w:rsidR="005907C3" w:rsidRPr="003B09F5" w:rsidRDefault="005907C3" w:rsidP="005907C3">
      <w:pPr>
        <w:pStyle w:val="Caption"/>
        <w:rPr>
          <w:rFonts w:ascii="Times New Roman" w:hAnsi="Times New Roman" w:cs="Times New Roman"/>
        </w:rPr>
      </w:pPr>
      <w:bookmarkStart w:id="301" w:name="_Ref2591930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6</w:t>
      </w:r>
      <w:r w:rsidRPr="003B09F5">
        <w:rPr>
          <w:rFonts w:ascii="Times New Roman" w:hAnsi="Times New Roman" w:cs="Times New Roman"/>
        </w:rPr>
        <w:fldChar w:fldCharType="end"/>
      </w:r>
      <w:bookmarkEnd w:id="301"/>
      <w:r w:rsidRPr="003B09F5">
        <w:rPr>
          <w:rFonts w:ascii="Times New Roman" w:hAnsi="Times New Roman" w:cs="Times New Roman"/>
        </w:rPr>
        <w:t xml:space="preserve"> Surface water levels recorded at staff gauge 6162565 for Lake Yonderup. Red segments along trendline indicate periods of significant decline in groundwater levels and </w:t>
      </w:r>
      <w:r w:rsidR="005724CA">
        <w:rPr>
          <w:rFonts w:ascii="Times New Roman" w:hAnsi="Times New Roman" w:cs="Times New Roman"/>
        </w:rPr>
        <w:t>green segments</w:t>
      </w:r>
      <w:r w:rsidRPr="003B09F5">
        <w:rPr>
          <w:rFonts w:ascii="Times New Roman" w:hAnsi="Times New Roman" w:cs="Times New Roman"/>
        </w:rPr>
        <w:t xml:space="preserve"> represent significant increases in groundwater level.</w:t>
      </w:r>
      <w:r w:rsidR="00B02519" w:rsidRPr="003B09F5">
        <w:rPr>
          <w:rFonts w:ascii="Times New Roman" w:hAnsi="Times New Roman" w:cs="Times New Roman"/>
        </w:rPr>
        <w:t xml:space="preserve"> </w:t>
      </w:r>
      <w:r w:rsidR="00B02519">
        <w:rPr>
          <w:rFonts w:ascii="Times New Roman" w:hAnsi="Times New Roman" w:cs="Times New Roman"/>
        </w:rPr>
        <w:t>The shaded area around trend line represents the 95% confidence interval.</w:t>
      </w:r>
    </w:p>
    <w:p w14:paraId="26271F7A" w14:textId="7871F9AC" w:rsidR="001D584F" w:rsidRPr="003B09F5" w:rsidRDefault="00A200FB">
      <w:pPr>
        <w:pStyle w:val="Heading3"/>
        <w:rPr>
          <w:rFonts w:cs="Times New Roman"/>
        </w:rPr>
      </w:pPr>
      <w:bookmarkStart w:id="302" w:name="_Toc33019567"/>
      <w:r>
        <w:rPr>
          <w:rFonts w:cs="Times New Roman"/>
        </w:rPr>
        <w:t>Implications of revised threshold</w:t>
      </w:r>
      <w:bookmarkEnd w:id="300"/>
      <w:bookmarkEnd w:id="302"/>
    </w:p>
    <w:p w14:paraId="3D58A915" w14:textId="2A674C62" w:rsidR="0047337A" w:rsidRDefault="005D6919" w:rsidP="00C91B33">
      <w:pPr>
        <w:pStyle w:val="FirstParagraph"/>
      </w:pPr>
      <w:r w:rsidRPr="003B09F5">
        <w:t>Managing the lake at the proposed 2030 thresholds may alleviate some of the effects of declining surface waters at Lake Yonderup</w:t>
      </w:r>
      <w:r w:rsidR="00C91B33">
        <w:t xml:space="preserve"> (</w:t>
      </w:r>
      <w:r w:rsidR="00C91B33">
        <w:fldChar w:fldCharType="begin"/>
      </w:r>
      <w:r w:rsidR="00C91B33">
        <w:instrText xml:space="preserve"> REF _Ref26189700 \h  \* MERGEFORMAT </w:instrText>
      </w:r>
      <w:r w:rsidR="00C91B33">
        <w:fldChar w:fldCharType="separate"/>
      </w:r>
      <w:r w:rsidR="00344A1B" w:rsidRPr="00344A1B">
        <w:t xml:space="preserve">Table </w:t>
      </w:r>
      <w:r w:rsidR="00344A1B" w:rsidRPr="00344A1B">
        <w:rPr>
          <w:noProof/>
        </w:rPr>
        <w:t>8</w:t>
      </w:r>
      <w:r w:rsidR="00C91B33">
        <w:fldChar w:fldCharType="end"/>
      </w:r>
      <w:r w:rsidR="00C91B33">
        <w:t xml:space="preserve">). </w:t>
      </w:r>
      <w:r w:rsidR="00D57F93" w:rsidRPr="003B09F5">
        <w:t>Like Loch McNess, the remarkably stable surface water levels were a feature of this wetland and have now been compromised by declining water levels and increased seasonal variation</w:t>
      </w:r>
      <w:r w:rsidR="00D57F93">
        <w:t xml:space="preserve"> (</w:t>
      </w:r>
      <w:r w:rsidR="00D57F93">
        <w:fldChar w:fldCharType="begin"/>
      </w:r>
      <w:r w:rsidR="00D57F93">
        <w:instrText xml:space="preserve"> REF _Ref25921647 \h </w:instrText>
      </w:r>
      <w:r w:rsidR="00D57F93">
        <w:fldChar w:fldCharType="separate"/>
      </w:r>
      <w:r w:rsidR="00344A1B">
        <w:t xml:space="preserve">Table </w:t>
      </w:r>
      <w:r w:rsidR="00344A1B">
        <w:rPr>
          <w:noProof/>
        </w:rPr>
        <w:t>7</w:t>
      </w:r>
      <w:r w:rsidR="00D57F93">
        <w:fldChar w:fldCharType="end"/>
      </w:r>
      <w:r w:rsidR="00D57F93">
        <w:t>)</w:t>
      </w:r>
      <w:r w:rsidR="00D57F93" w:rsidRPr="003B09F5">
        <w:t>.</w:t>
      </w:r>
      <w:r w:rsidR="00DD451D">
        <w:t xml:space="preserve"> There are indications that water quality has begun to </w:t>
      </w:r>
      <w:r w:rsidR="00B20941">
        <w:t>shift because of</w:t>
      </w:r>
      <w:r w:rsidR="00DD451D">
        <w:t xml:space="preserve"> the dec</w:t>
      </w:r>
      <w:r w:rsidR="006A0D9A">
        <w:t>lining water levels</w:t>
      </w:r>
      <w:r w:rsidR="00B20941">
        <w:t>. No</w:t>
      </w:r>
      <w:r w:rsidR="00D73653">
        <w:t xml:space="preserve">netheless, under the projected </w:t>
      </w:r>
      <w:r w:rsidR="003B2221">
        <w:t xml:space="preserve">2030 water levels, </w:t>
      </w:r>
      <w:r w:rsidR="006C386E">
        <w:t>it is</w:t>
      </w:r>
      <w:r w:rsidR="00D05E92">
        <w:t xml:space="preserve"> unlikely </w:t>
      </w:r>
      <w:r w:rsidR="006C386E">
        <w:t>the lake will be at</w:t>
      </w:r>
      <w:r w:rsidR="00D05E92">
        <w:t xml:space="preserve"> risk of acidification</w:t>
      </w:r>
      <w:r w:rsidR="008B0AB4">
        <w:t xml:space="preserve"> given that water levels are projected to be higher than current</w:t>
      </w:r>
      <w:r w:rsidR="007B058C">
        <w:t xml:space="preserve">. </w:t>
      </w:r>
      <w:r w:rsidR="00C45B50">
        <w:t>The projected h</w:t>
      </w:r>
      <w:r w:rsidR="007B058C">
        <w:t xml:space="preserve">igher water levels may also have a positive impact on </w:t>
      </w:r>
      <w:r w:rsidR="00DA58F9">
        <w:t>the nutrient status of the lake a</w:t>
      </w:r>
      <w:r w:rsidR="00C45B50">
        <w:t xml:space="preserve">nd may </w:t>
      </w:r>
      <w:r w:rsidR="003D55CA">
        <w:t xml:space="preserve">reverse the current trend of increasing nitrogen </w:t>
      </w:r>
      <w:r w:rsidR="00F56359">
        <w:t>in the water.</w:t>
      </w:r>
      <w:r w:rsidR="00A03DB6">
        <w:t xml:space="preserve"> </w:t>
      </w:r>
    </w:p>
    <w:p w14:paraId="20610FD0" w14:textId="77777777" w:rsidR="00496F5E" w:rsidRDefault="007E3153" w:rsidP="00C91B33">
      <w:pPr>
        <w:pStyle w:val="FirstParagraph"/>
      </w:pPr>
      <w:r>
        <w:t>The projected</w:t>
      </w:r>
      <w:r w:rsidR="00160FA5" w:rsidRPr="003B09F5">
        <w:t xml:space="preserve"> water levels may</w:t>
      </w:r>
      <w:r w:rsidR="00300E54">
        <w:t xml:space="preserve"> also</w:t>
      </w:r>
      <w:r w:rsidR="00160FA5" w:rsidRPr="003B09F5">
        <w:t xml:space="preserve"> improve the cover abundances of many native plant species; however, it is unknown whether the proposed increases in surface water are sufficient to achieve this. </w:t>
      </w:r>
      <w:r w:rsidR="0026057A">
        <w:t xml:space="preserve">For instance, </w:t>
      </w:r>
      <w:r w:rsidR="00A008E3">
        <w:t xml:space="preserve">many natives, including </w:t>
      </w:r>
      <w:r w:rsidR="00C84249" w:rsidRPr="003B09F5">
        <w:rPr>
          <w:rFonts w:cs="Times New Roman"/>
          <w:i/>
        </w:rPr>
        <w:t>Banksia attenuatta</w:t>
      </w:r>
      <w:r w:rsidR="00C84249" w:rsidRPr="003B09F5">
        <w:rPr>
          <w:rFonts w:cs="Times New Roman"/>
        </w:rPr>
        <w:t xml:space="preserve"> and </w:t>
      </w:r>
      <w:r w:rsidR="00C84249" w:rsidRPr="003B09F5">
        <w:rPr>
          <w:rFonts w:cs="Times New Roman"/>
          <w:i/>
        </w:rPr>
        <w:t>Melaleuca preissiana</w:t>
      </w:r>
      <w:r w:rsidR="00C84249">
        <w:rPr>
          <w:rFonts w:cs="Times New Roman"/>
          <w:iCs/>
        </w:rPr>
        <w:t xml:space="preserve">, are predicted here to decline </w:t>
      </w:r>
      <w:r w:rsidR="00694E58">
        <w:rPr>
          <w:rFonts w:cs="Times New Roman"/>
          <w:iCs/>
        </w:rPr>
        <w:t>further in cover abundance</w:t>
      </w:r>
      <w:r w:rsidR="00000CAD">
        <w:rPr>
          <w:rFonts w:cs="Times New Roman"/>
          <w:iCs/>
        </w:rPr>
        <w:t>.</w:t>
      </w:r>
      <w:r w:rsidR="00411827">
        <w:rPr>
          <w:rFonts w:cs="Times New Roman"/>
          <w:iCs/>
        </w:rPr>
        <w:t xml:space="preserve"> </w:t>
      </w:r>
      <w:r w:rsidR="00B423A8" w:rsidRPr="003B09F5">
        <w:rPr>
          <w:rFonts w:cs="Times New Roman"/>
        </w:rPr>
        <w:t xml:space="preserve">In fact, </w:t>
      </w:r>
      <w:r w:rsidR="00B423A8" w:rsidRPr="003B09F5">
        <w:rPr>
          <w:rFonts w:cs="Times New Roman"/>
          <w:i/>
        </w:rPr>
        <w:t>B. attenuatta</w:t>
      </w:r>
      <w:r w:rsidR="00B423A8" w:rsidRPr="003B09F5">
        <w:rPr>
          <w:rFonts w:cs="Times New Roman"/>
        </w:rPr>
        <w:t xml:space="preserve"> and </w:t>
      </w:r>
      <w:r w:rsidR="00B423A8" w:rsidRPr="003B09F5">
        <w:rPr>
          <w:rFonts w:cs="Times New Roman"/>
          <w:i/>
        </w:rPr>
        <w:t>M. preissiana</w:t>
      </w:r>
      <w:r w:rsidR="00B423A8" w:rsidRPr="003B09F5">
        <w:rPr>
          <w:rFonts w:cs="Times New Roman"/>
        </w:rPr>
        <w:t xml:space="preserve"> have already disappeared from the monitoring transect, while stands of </w:t>
      </w:r>
      <w:r w:rsidR="00B423A8" w:rsidRPr="003B09F5">
        <w:rPr>
          <w:rFonts w:cs="Times New Roman"/>
          <w:i/>
        </w:rPr>
        <w:t>Melaleuca rhaphiophylla</w:t>
      </w:r>
      <w:r w:rsidR="00B423A8" w:rsidRPr="003B09F5">
        <w:rPr>
          <w:rFonts w:cs="Times New Roman"/>
        </w:rPr>
        <w:t xml:space="preserve"> are unhealthy.</w:t>
      </w:r>
      <w:r w:rsidR="00EB6393">
        <w:rPr>
          <w:iCs/>
        </w:rPr>
        <w:t xml:space="preserve"> </w:t>
      </w:r>
      <w:r w:rsidR="00160FA5" w:rsidRPr="003B09F5">
        <w:t>As no vegetation transects exist at the lake’s margin, it can only be speculated that without any effort to reduce the seasonal variation in surface water levels to the small fluctuations characteristic of the lake before 2004, fringing vegetation will be dominated by sedges capable of surviving periods without surface water.</w:t>
      </w:r>
    </w:p>
    <w:p w14:paraId="637CC197" w14:textId="044B16A0" w:rsidR="00C91B33" w:rsidRPr="00EB6393" w:rsidRDefault="00FA1B9F" w:rsidP="00DD2311">
      <w:pPr>
        <w:pStyle w:val="FirstParagraph"/>
        <w:rPr>
          <w:iCs/>
        </w:rPr>
        <w:sectPr w:rsidR="00C91B33" w:rsidRPr="00EB6393" w:rsidSect="00532BFC">
          <w:pgSz w:w="11906" w:h="16838" w:code="9"/>
          <w:pgMar w:top="1440" w:right="1440" w:bottom="1440" w:left="1440" w:header="720" w:footer="720" w:gutter="0"/>
          <w:cols w:space="720"/>
          <w:docGrid w:linePitch="326"/>
        </w:sectPr>
      </w:pPr>
      <w:r>
        <w:t xml:space="preserve">The projected </w:t>
      </w:r>
      <w:r w:rsidR="002A2B10">
        <w:t xml:space="preserve">2030 water levels will ensure macroinvertebrate habitat persists </w:t>
      </w:r>
      <w:r w:rsidR="00E16B51">
        <w:t xml:space="preserve">and may halt the decline in family richness currently being observed. </w:t>
      </w:r>
      <w:r w:rsidR="00076038">
        <w:t>Although, t</w:t>
      </w:r>
      <w:r w:rsidR="00E16B51">
        <w:t>he increased variability in water levels may</w:t>
      </w:r>
      <w:r w:rsidR="00076038">
        <w:t xml:space="preserve"> </w:t>
      </w:r>
      <w:r w:rsidR="0033386E">
        <w:t xml:space="preserve">change the </w:t>
      </w:r>
      <w:r w:rsidR="00781E33">
        <w:t xml:space="preserve">nature of habitats available to aquatic macroinvertebrates and therefore a shift in assemblage composition </w:t>
      </w:r>
      <w:r w:rsidR="00D065D1">
        <w:t>may occur.</w:t>
      </w:r>
      <w:r w:rsidR="000640E1">
        <w:t xml:space="preserve"> On the other hand, habitat currently unavailable due to low water levels may become </w:t>
      </w:r>
      <w:r w:rsidR="0056020C">
        <w:t>available again and res</w:t>
      </w:r>
      <w:r w:rsidR="00DD2311">
        <w:t>tore some of the recently lost diversity.</w:t>
      </w:r>
      <w:bookmarkStart w:id="303" w:name="_Ref25921655"/>
    </w:p>
    <w:p w14:paraId="1898BFD1" w14:textId="19EE3BE7" w:rsidR="00C91B33" w:rsidRDefault="00C91B33" w:rsidP="009B710F">
      <w:pPr>
        <w:pStyle w:val="TableCaption"/>
        <w:rPr>
          <w:rFonts w:cs="Times New Roman"/>
        </w:rPr>
      </w:pPr>
    </w:p>
    <w:p w14:paraId="348761BC" w14:textId="55282D07" w:rsidR="009B710F" w:rsidRPr="003B09F5" w:rsidRDefault="009B710F" w:rsidP="009B710F">
      <w:pPr>
        <w:pStyle w:val="TableCaption"/>
        <w:rPr>
          <w:rFonts w:ascii="Times New Roman" w:hAnsi="Times New Roman" w:cs="Times New Roman"/>
        </w:rPr>
      </w:pPr>
      <w:bookmarkStart w:id="304" w:name="_Ref26189700"/>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344A1B">
        <w:rPr>
          <w:rFonts w:ascii="Times New Roman" w:hAnsi="Times New Roman" w:cs="Times New Roman"/>
          <w:noProof/>
        </w:rPr>
        <w:t>8</w:t>
      </w:r>
      <w:r w:rsidRPr="003B09F5">
        <w:rPr>
          <w:rFonts w:ascii="Times New Roman" w:hAnsi="Times New Roman" w:cs="Times New Roman"/>
        </w:rPr>
        <w:fldChar w:fldCharType="end"/>
      </w:r>
      <w:bookmarkEnd w:id="303"/>
      <w:bookmarkEnd w:id="304"/>
      <w:r w:rsidRPr="003B09F5">
        <w:rPr>
          <w:rFonts w:ascii="Times New Roman" w:hAnsi="Times New Roman" w:cs="Times New Roman"/>
        </w:rPr>
        <w:t xml:space="preserve"> </w:t>
      </w:r>
      <w:bookmarkStart w:id="305" w:name="_Hlk32588510"/>
      <w:r w:rsidR="00F1109F" w:rsidRPr="00F1109F">
        <w:rPr>
          <w:rFonts w:ascii="Times New Roman" w:hAnsi="Times New Roman" w:cs="Times New Roman"/>
        </w:rPr>
        <w:t>Ecological consequences of proposed 2030 minimum threshold (</w:t>
      </w:r>
      <w:r w:rsidR="00C323F0">
        <w:rPr>
          <w:rFonts w:ascii="Times New Roman" w:hAnsi="Times New Roman" w:cs="Times New Roman"/>
        </w:rPr>
        <w:t>5.</w:t>
      </w:r>
      <w:r w:rsidR="002212CD">
        <w:rPr>
          <w:rFonts w:ascii="Times New Roman" w:hAnsi="Times New Roman" w:cs="Times New Roman"/>
        </w:rPr>
        <w:t>7</w:t>
      </w:r>
      <w:r w:rsidR="00F1109F" w:rsidRPr="00F1109F">
        <w:rPr>
          <w:rFonts w:ascii="Times New Roman" w:hAnsi="Times New Roman" w:cs="Times New Roman"/>
        </w:rPr>
        <w:t xml:space="preserve"> mAHD) in terms of compliance of stated site values and site management objectives at </w:t>
      </w:r>
      <w:r w:rsidR="00C323F0">
        <w:rPr>
          <w:rFonts w:ascii="Times New Roman" w:hAnsi="Times New Roman" w:cs="Times New Roman"/>
        </w:rPr>
        <w:t>Lake Yonderup</w:t>
      </w:r>
      <w:r w:rsidR="00F1109F" w:rsidRPr="00F1109F">
        <w:rPr>
          <w:rFonts w:ascii="Times New Roman" w:hAnsi="Times New Roman" w:cs="Times New Roman"/>
        </w:rPr>
        <w:t xml:space="preserve"> set for the current absolute minimum Ministerial criteria (</w:t>
      </w:r>
      <w:r w:rsidR="00C323F0">
        <w:rPr>
          <w:rFonts w:ascii="Times New Roman" w:hAnsi="Times New Roman" w:cs="Times New Roman"/>
        </w:rPr>
        <w:t>5.</w:t>
      </w:r>
      <w:r w:rsidR="002212CD">
        <w:rPr>
          <w:rFonts w:ascii="Times New Roman" w:hAnsi="Times New Roman" w:cs="Times New Roman"/>
        </w:rPr>
        <w:t>9</w:t>
      </w:r>
      <w:r w:rsidR="00F1109F" w:rsidRPr="00F1109F">
        <w:rPr>
          <w:rFonts w:ascii="Times New Roman" w:hAnsi="Times New Roman" w:cs="Times New Roman"/>
        </w:rPr>
        <w:t xml:space="preserve"> mAHD)</w:t>
      </w:r>
      <w:r w:rsidR="00C323F0">
        <w:rPr>
          <w:rFonts w:ascii="Times New Roman" w:hAnsi="Times New Roman" w:cs="Times New Roman"/>
        </w:rPr>
        <w:t xml:space="preserve">. </w:t>
      </w:r>
      <w:bookmarkEnd w:id="305"/>
      <w:r w:rsidR="00B23D47">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4112"/>
        <w:gridCol w:w="7931"/>
        <w:gridCol w:w="1915"/>
      </w:tblGrid>
      <w:tr w:rsidR="00F6213E" w:rsidRPr="003B09F5" w14:paraId="26271F80" w14:textId="77777777" w:rsidTr="0043712B">
        <w:tc>
          <w:tcPr>
            <w:tcW w:w="1473" w:type="pct"/>
            <w:tcBorders>
              <w:bottom w:val="single" w:sz="0" w:space="0" w:color="auto"/>
            </w:tcBorders>
            <w:vAlign w:val="bottom"/>
          </w:tcPr>
          <w:p w14:paraId="26271F7D" w14:textId="77777777" w:rsidR="00F6213E" w:rsidRPr="003B09F5" w:rsidRDefault="00F6213E" w:rsidP="00F6213E">
            <w:pPr>
              <w:pStyle w:val="Compact"/>
              <w:rPr>
                <w:rFonts w:cs="Times New Roman"/>
              </w:rPr>
            </w:pPr>
          </w:p>
        </w:tc>
        <w:tc>
          <w:tcPr>
            <w:tcW w:w="2841" w:type="pct"/>
            <w:tcBorders>
              <w:bottom w:val="single" w:sz="0" w:space="0" w:color="auto"/>
            </w:tcBorders>
            <w:vAlign w:val="bottom"/>
          </w:tcPr>
          <w:p w14:paraId="26271F7E" w14:textId="1431CDB0" w:rsidR="00F6213E" w:rsidRPr="003B09F5" w:rsidRDefault="00347721" w:rsidP="00F6213E">
            <w:pPr>
              <w:pStyle w:val="Compact"/>
              <w:rPr>
                <w:rFonts w:cs="Times New Roman"/>
              </w:rPr>
            </w:pPr>
            <w:r w:rsidRPr="00347721">
              <w:rPr>
                <w:rFonts w:cs="Times New Roman"/>
              </w:rPr>
              <w:t xml:space="preserve">Likely effect of 2030 proposed </w:t>
            </w:r>
            <w:r w:rsidR="002212CD">
              <w:rPr>
                <w:rFonts w:cs="Times New Roman"/>
              </w:rPr>
              <w:t xml:space="preserve">minimum </w:t>
            </w:r>
            <w:r w:rsidRPr="00347721">
              <w:rPr>
                <w:rFonts w:cs="Times New Roman"/>
              </w:rPr>
              <w:t>threshold (</w:t>
            </w:r>
            <w:r>
              <w:rPr>
                <w:rFonts w:cs="Times New Roman"/>
              </w:rPr>
              <w:t>5.7</w:t>
            </w:r>
            <w:r w:rsidRPr="00347721">
              <w:rPr>
                <w:rFonts w:cs="Times New Roman"/>
              </w:rPr>
              <w:t xml:space="preserve"> mAHD)</w:t>
            </w:r>
          </w:p>
        </w:tc>
        <w:tc>
          <w:tcPr>
            <w:tcW w:w="0" w:type="auto"/>
            <w:tcBorders>
              <w:bottom w:val="single" w:sz="0" w:space="0" w:color="auto"/>
            </w:tcBorders>
            <w:vAlign w:val="bottom"/>
          </w:tcPr>
          <w:p w14:paraId="26271F7F" w14:textId="5B28ED06"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725A14" w:rsidRPr="003B09F5" w14:paraId="26271F84" w14:textId="77777777" w:rsidTr="0043712B">
        <w:tc>
          <w:tcPr>
            <w:tcW w:w="1473" w:type="pct"/>
          </w:tcPr>
          <w:p w14:paraId="26271F81" w14:textId="2B81201D" w:rsidR="001D584F" w:rsidRPr="003B09F5" w:rsidRDefault="00305B18" w:rsidP="00875484">
            <w:pPr>
              <w:pStyle w:val="Compact"/>
              <w:jc w:val="left"/>
              <w:rPr>
                <w:rFonts w:cs="Times New Roman"/>
              </w:rPr>
            </w:pPr>
            <w:r>
              <w:rPr>
                <w:rFonts w:cs="Times New Roman"/>
                <w:b/>
              </w:rPr>
              <w:t>Site values (WAWA, 1995)</w:t>
            </w:r>
          </w:p>
        </w:tc>
        <w:tc>
          <w:tcPr>
            <w:tcW w:w="2841" w:type="pct"/>
          </w:tcPr>
          <w:p w14:paraId="26271F82" w14:textId="77777777" w:rsidR="001D584F" w:rsidRPr="003B09F5" w:rsidRDefault="001D584F">
            <w:pPr>
              <w:pStyle w:val="Compact"/>
              <w:rPr>
                <w:rFonts w:cs="Times New Roman"/>
              </w:rPr>
            </w:pPr>
          </w:p>
        </w:tc>
        <w:tc>
          <w:tcPr>
            <w:tcW w:w="0" w:type="auto"/>
          </w:tcPr>
          <w:p w14:paraId="26271F83" w14:textId="77777777" w:rsidR="001D584F" w:rsidRPr="003B09F5" w:rsidRDefault="001D584F">
            <w:pPr>
              <w:pStyle w:val="Compact"/>
              <w:rPr>
                <w:rFonts w:cs="Times New Roman"/>
              </w:rPr>
            </w:pPr>
          </w:p>
        </w:tc>
      </w:tr>
      <w:tr w:rsidR="00725A14" w:rsidRPr="003B09F5" w14:paraId="26271F88" w14:textId="77777777" w:rsidTr="0043712B">
        <w:tc>
          <w:tcPr>
            <w:tcW w:w="1473" w:type="pct"/>
          </w:tcPr>
          <w:p w14:paraId="26271F85" w14:textId="4ED9526C" w:rsidR="001D584F" w:rsidRPr="003B09F5" w:rsidRDefault="005D6919" w:rsidP="00875484">
            <w:pPr>
              <w:pStyle w:val="Compact"/>
              <w:jc w:val="left"/>
              <w:rPr>
                <w:rFonts w:cs="Times New Roman"/>
              </w:rPr>
            </w:pPr>
            <w:r w:rsidRPr="003B09F5">
              <w:rPr>
                <w:rFonts w:cs="Times New Roman"/>
              </w:rPr>
              <w:t>High ecological values due to undisturbed nature</w:t>
            </w:r>
          </w:p>
        </w:tc>
        <w:tc>
          <w:tcPr>
            <w:tcW w:w="2841" w:type="pct"/>
          </w:tcPr>
          <w:p w14:paraId="26271F86" w14:textId="77777777" w:rsidR="001D584F" w:rsidRPr="003B09F5" w:rsidRDefault="005D6919">
            <w:pPr>
              <w:pStyle w:val="Compact"/>
              <w:rPr>
                <w:rFonts w:cs="Times New Roman"/>
              </w:rPr>
            </w:pPr>
            <w:r w:rsidRPr="003B09F5">
              <w:rPr>
                <w:rFonts w:cs="Times New Roman"/>
              </w:rPr>
              <w:t>Terrestrial regions of the site are currently dominated by exotic vegetation, with concerning declines in key native species. Further declines will exacerbate the decline of native vegetation. Native species may become more abundant post 2030 when higher water levels are achieved. Continuation of stable water quality and low nutrient state are likely to maintain the current composition of aquatic macroinvertebrates. The proposed thresholds increase the likelihood of maintaining this distinctive community. The stable hydrological regime is unlikely to return.</w:t>
            </w:r>
          </w:p>
        </w:tc>
        <w:tc>
          <w:tcPr>
            <w:tcW w:w="0" w:type="auto"/>
          </w:tcPr>
          <w:p w14:paraId="26271F87"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8C" w14:textId="77777777" w:rsidTr="0043712B">
        <w:tc>
          <w:tcPr>
            <w:tcW w:w="1473" w:type="pct"/>
          </w:tcPr>
          <w:p w14:paraId="26271F89" w14:textId="29CEBDB3" w:rsidR="001D584F" w:rsidRPr="003B09F5" w:rsidRDefault="005D6919" w:rsidP="00875484">
            <w:pPr>
              <w:pStyle w:val="Compact"/>
              <w:jc w:val="left"/>
              <w:rPr>
                <w:rFonts w:cs="Times New Roman"/>
              </w:rPr>
            </w:pPr>
            <w:r w:rsidRPr="003B09F5">
              <w:rPr>
                <w:rFonts w:cs="Times New Roman"/>
              </w:rPr>
              <w:t>Rich invertebrate fauna</w:t>
            </w:r>
          </w:p>
        </w:tc>
        <w:tc>
          <w:tcPr>
            <w:tcW w:w="2841" w:type="pct"/>
          </w:tcPr>
          <w:p w14:paraId="26271F8A" w14:textId="08BBA7A1" w:rsidR="001D584F" w:rsidRPr="003B09F5" w:rsidRDefault="005D6919">
            <w:pPr>
              <w:pStyle w:val="Compact"/>
              <w:rPr>
                <w:rFonts w:cs="Times New Roman"/>
              </w:rPr>
            </w:pPr>
            <w:r w:rsidRPr="003B09F5">
              <w:rPr>
                <w:rFonts w:cs="Times New Roman"/>
              </w:rPr>
              <w:t xml:space="preserve">Higher than present surface waters, combined with maintenance of water quality conditions are likely to have a positive impact on aquatic macroinvertebrate assemblages. There has not been an </w:t>
            </w:r>
            <w:r w:rsidR="000D3BD8" w:rsidRPr="003B09F5">
              <w:rPr>
                <w:rFonts w:cs="Times New Roman"/>
              </w:rPr>
              <w:t>observed dramatic shift</w:t>
            </w:r>
            <w:r w:rsidRPr="003B09F5">
              <w:rPr>
                <w:rFonts w:cs="Times New Roman"/>
              </w:rPr>
              <w:t xml:space="preserve"> in </w:t>
            </w:r>
            <w:r w:rsidR="00725A14">
              <w:rPr>
                <w:rFonts w:cs="Times New Roman"/>
              </w:rPr>
              <w:t xml:space="preserve">the </w:t>
            </w:r>
            <w:r w:rsidRPr="003B09F5">
              <w:rPr>
                <w:rFonts w:cs="Times New Roman"/>
              </w:rPr>
              <w:t>assemblage structure</w:t>
            </w:r>
            <w:r w:rsidR="00725A14">
              <w:rPr>
                <w:rFonts w:cs="Times New Roman"/>
              </w:rPr>
              <w:t xml:space="preserve"> in spring monitoring</w:t>
            </w:r>
            <w:r w:rsidRPr="003B09F5">
              <w:rPr>
                <w:rFonts w:cs="Times New Roman"/>
              </w:rPr>
              <w:t xml:space="preserve"> since 1996.</w:t>
            </w:r>
          </w:p>
        </w:tc>
        <w:tc>
          <w:tcPr>
            <w:tcW w:w="0" w:type="auto"/>
          </w:tcPr>
          <w:p w14:paraId="26271F8B"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90" w14:textId="77777777" w:rsidTr="0043712B">
        <w:tc>
          <w:tcPr>
            <w:tcW w:w="1473" w:type="pct"/>
          </w:tcPr>
          <w:p w14:paraId="26271F8D" w14:textId="0B40B640" w:rsidR="001D584F" w:rsidRPr="003B09F5" w:rsidRDefault="005D6919" w:rsidP="00875484">
            <w:pPr>
              <w:pStyle w:val="Compact"/>
              <w:jc w:val="left"/>
              <w:rPr>
                <w:rFonts w:cs="Times New Roman"/>
              </w:rPr>
            </w:pPr>
            <w:r w:rsidRPr="003B09F5">
              <w:rPr>
                <w:rFonts w:cs="Times New Roman"/>
              </w:rPr>
              <w:t>Excellent water quality</w:t>
            </w:r>
          </w:p>
        </w:tc>
        <w:tc>
          <w:tcPr>
            <w:tcW w:w="2841" w:type="pct"/>
          </w:tcPr>
          <w:p w14:paraId="26271F8E" w14:textId="2D020FFE" w:rsidR="001D584F" w:rsidRPr="003B09F5" w:rsidRDefault="005D6919" w:rsidP="00A97807">
            <w:pPr>
              <w:pStyle w:val="Compact"/>
              <w:rPr>
                <w:rFonts w:cs="Times New Roman"/>
              </w:rPr>
            </w:pPr>
            <w:r w:rsidRPr="003B09F5">
              <w:rPr>
                <w:rFonts w:cs="Times New Roman"/>
              </w:rPr>
              <w:t xml:space="preserve">Sustaining surface waters greater than current levels will </w:t>
            </w:r>
            <w:r w:rsidR="00A97807">
              <w:rPr>
                <w:rFonts w:cs="Times New Roman"/>
              </w:rPr>
              <w:t xml:space="preserve">mean </w:t>
            </w:r>
            <w:r w:rsidR="0011003C">
              <w:rPr>
                <w:rFonts w:cs="Times New Roman"/>
              </w:rPr>
              <w:t>the risk o</w:t>
            </w:r>
            <w:r w:rsidRPr="003B09F5">
              <w:rPr>
                <w:rFonts w:cs="Times New Roman"/>
              </w:rPr>
              <w:t>f acidification</w:t>
            </w:r>
            <w:r w:rsidR="00A97807">
              <w:rPr>
                <w:rFonts w:cs="Times New Roman"/>
              </w:rPr>
              <w:t xml:space="preserve"> </w:t>
            </w:r>
            <w:r w:rsidR="0011003C">
              <w:rPr>
                <w:rFonts w:cs="Times New Roman"/>
              </w:rPr>
              <w:t xml:space="preserve">will </w:t>
            </w:r>
            <w:r w:rsidR="00A97807">
              <w:rPr>
                <w:rFonts w:cs="Times New Roman"/>
              </w:rPr>
              <w:t xml:space="preserve">remain </w:t>
            </w:r>
            <w:r w:rsidRPr="003B09F5">
              <w:rPr>
                <w:rFonts w:cs="Times New Roman"/>
              </w:rPr>
              <w:t xml:space="preserve">low. There are indications that nutrient levels may be on the rise and any further declines in water level before </w:t>
            </w:r>
            <w:r w:rsidR="00092BDE">
              <w:rPr>
                <w:rFonts w:cs="Times New Roman"/>
              </w:rPr>
              <w:t>2030</w:t>
            </w:r>
            <w:r w:rsidRPr="003B09F5">
              <w:rPr>
                <w:rFonts w:cs="Times New Roman"/>
              </w:rPr>
              <w:t xml:space="preserve"> may cause shifts in the ecosystem functioning of the lake.</w:t>
            </w:r>
          </w:p>
        </w:tc>
        <w:tc>
          <w:tcPr>
            <w:tcW w:w="0" w:type="auto"/>
          </w:tcPr>
          <w:p w14:paraId="26271F8F" w14:textId="544A631C" w:rsidR="001D584F" w:rsidRPr="003B09F5" w:rsidRDefault="005D6919">
            <w:pPr>
              <w:pStyle w:val="Compact"/>
              <w:jc w:val="center"/>
              <w:rPr>
                <w:rFonts w:cs="Times New Roman"/>
              </w:rPr>
            </w:pPr>
            <w:r w:rsidRPr="003B09F5">
              <w:rPr>
                <w:rFonts w:cs="Times New Roman"/>
              </w:rPr>
              <w:t>Likely - dependent on no further declines in water levels before 20</w:t>
            </w:r>
            <w:r w:rsidR="00092BDE">
              <w:rPr>
                <w:rFonts w:cs="Times New Roman"/>
              </w:rPr>
              <w:t>30</w:t>
            </w:r>
          </w:p>
        </w:tc>
      </w:tr>
      <w:tr w:rsidR="00725A14" w:rsidRPr="003B09F5" w14:paraId="26271F94" w14:textId="77777777" w:rsidTr="0043712B">
        <w:tc>
          <w:tcPr>
            <w:tcW w:w="1473" w:type="pct"/>
          </w:tcPr>
          <w:p w14:paraId="26271F91" w14:textId="12047BDF" w:rsidR="001D584F" w:rsidRPr="003B09F5" w:rsidRDefault="005D6919" w:rsidP="00875484">
            <w:pPr>
              <w:pStyle w:val="Compact"/>
              <w:jc w:val="left"/>
              <w:rPr>
                <w:rFonts w:cs="Times New Roman"/>
              </w:rPr>
            </w:pPr>
            <w:r w:rsidRPr="003B09F5">
              <w:rPr>
                <w:rFonts w:cs="Times New Roman"/>
              </w:rPr>
              <w:t>Undisturbed hydrologic regime and lack of seasonal variation</w:t>
            </w:r>
          </w:p>
        </w:tc>
        <w:tc>
          <w:tcPr>
            <w:tcW w:w="2841" w:type="pct"/>
          </w:tcPr>
          <w:p w14:paraId="26271F92" w14:textId="51808CD0" w:rsidR="001D584F" w:rsidRPr="003B09F5" w:rsidRDefault="005D6919" w:rsidP="00725A14">
            <w:pPr>
              <w:pStyle w:val="Compact"/>
              <w:rPr>
                <w:rFonts w:cs="Times New Roman"/>
              </w:rPr>
            </w:pPr>
            <w:r w:rsidRPr="003B09F5">
              <w:rPr>
                <w:rFonts w:cs="Times New Roman"/>
              </w:rPr>
              <w:t xml:space="preserve">Seasonal variation has increased with declining water levels. </w:t>
            </w:r>
            <w:commentRangeStart w:id="306"/>
            <w:commentRangeStart w:id="307"/>
            <w:del w:id="308" w:author="Christopher Kavazos" w:date="2020-02-13T11:58:00Z">
              <w:r w:rsidR="00725A14" w:rsidDel="00667604">
                <w:rPr>
                  <w:rFonts w:cs="Times New Roman"/>
                </w:rPr>
                <w:delText xml:space="preserve">Only </w:delText>
              </w:r>
            </w:del>
            <w:ins w:id="309" w:author="Christopher Kavazos" w:date="2020-02-13T11:58:00Z">
              <w:r w:rsidR="00667604">
                <w:rPr>
                  <w:rFonts w:cs="Times New Roman"/>
                </w:rPr>
                <w:t xml:space="preserve">This value can only be </w:t>
              </w:r>
              <w:r w:rsidR="000C5B96">
                <w:rPr>
                  <w:rFonts w:cs="Times New Roman"/>
                </w:rPr>
                <w:t>maintained</w:t>
              </w:r>
            </w:ins>
            <w:del w:id="310" w:author="Christopher Kavazos" w:date="2020-02-13T11:58:00Z">
              <w:r w:rsidR="00725A14" w:rsidDel="000C5B96">
                <w:rPr>
                  <w:rFonts w:cs="Times New Roman"/>
                </w:rPr>
                <w:delText>possible</w:delText>
              </w:r>
            </w:del>
            <w:r w:rsidR="00725A14">
              <w:rPr>
                <w:rFonts w:cs="Times New Roman"/>
              </w:rPr>
              <w:t xml:space="preserve"> if</w:t>
            </w:r>
            <w:r w:rsidRPr="003B09F5">
              <w:rPr>
                <w:rFonts w:cs="Times New Roman"/>
              </w:rPr>
              <w:t xml:space="preserve"> </w:t>
            </w:r>
            <w:r w:rsidR="00725A14">
              <w:rPr>
                <w:rFonts w:cs="Times New Roman"/>
              </w:rPr>
              <w:t>the hydrological controls in the wetland are re-instated as for Loch Mc</w:t>
            </w:r>
            <w:r w:rsidR="000520C9">
              <w:rPr>
                <w:rFonts w:cs="Times New Roman"/>
              </w:rPr>
              <w:t>N</w:t>
            </w:r>
            <w:r w:rsidR="00725A14">
              <w:rPr>
                <w:rFonts w:cs="Times New Roman"/>
              </w:rPr>
              <w:t>ess</w:t>
            </w:r>
            <w:del w:id="311" w:author="Christopher Kavazos" w:date="2020-02-13T11:56:00Z">
              <w:r w:rsidR="00725A14" w:rsidDel="00AE2099">
                <w:rPr>
                  <w:rFonts w:cs="Times New Roman"/>
                </w:rPr>
                <w:delText>; but since we don’t know what they are this is unlikely</w:delText>
              </w:r>
              <w:commentRangeEnd w:id="306"/>
              <w:r w:rsidR="003C668E" w:rsidDel="00AE2099">
                <w:rPr>
                  <w:rStyle w:val="CommentReference"/>
                  <w:rFonts w:asciiTheme="minorHAnsi" w:hAnsiTheme="minorHAnsi"/>
                </w:rPr>
                <w:commentReference w:id="306"/>
              </w:r>
            </w:del>
            <w:commentRangeEnd w:id="307"/>
            <w:r w:rsidR="00AE2099">
              <w:rPr>
                <w:rStyle w:val="CommentReference"/>
                <w:rFonts w:asciiTheme="minorHAnsi" w:hAnsiTheme="minorHAnsi"/>
              </w:rPr>
              <w:commentReference w:id="307"/>
            </w:r>
            <w:del w:id="312" w:author="Christopher Kavazos" w:date="2020-02-13T11:56:00Z">
              <w:r w:rsidR="00725A14" w:rsidDel="00AE2099">
                <w:rPr>
                  <w:rFonts w:cs="Times New Roman"/>
                </w:rPr>
                <w:delText>.</w:delText>
              </w:r>
            </w:del>
            <w:ins w:id="313" w:author="Christopher Kavazos" w:date="2020-02-13T11:56:00Z">
              <w:r w:rsidR="00AE2099">
                <w:rPr>
                  <w:rFonts w:cs="Times New Roman"/>
                </w:rPr>
                <w:t>.</w:t>
              </w:r>
            </w:ins>
          </w:p>
        </w:tc>
        <w:tc>
          <w:tcPr>
            <w:tcW w:w="0" w:type="auto"/>
          </w:tcPr>
          <w:p w14:paraId="26271F93" w14:textId="77777777" w:rsidR="001D584F" w:rsidRPr="003B09F5" w:rsidRDefault="005D6919">
            <w:pPr>
              <w:pStyle w:val="Compact"/>
              <w:jc w:val="center"/>
              <w:rPr>
                <w:rFonts w:cs="Times New Roman"/>
              </w:rPr>
            </w:pPr>
            <w:r w:rsidRPr="003B09F5">
              <w:rPr>
                <w:rFonts w:cs="Times New Roman"/>
              </w:rPr>
              <w:t>Unlikely</w:t>
            </w:r>
          </w:p>
        </w:tc>
      </w:tr>
      <w:tr w:rsidR="00725A14" w:rsidRPr="003B09F5" w14:paraId="26271F98" w14:textId="77777777" w:rsidTr="0043712B">
        <w:tc>
          <w:tcPr>
            <w:tcW w:w="1473" w:type="pct"/>
          </w:tcPr>
          <w:p w14:paraId="26271F95" w14:textId="701CD00A" w:rsidR="001D584F" w:rsidRPr="003B09F5" w:rsidRDefault="005D6919" w:rsidP="00875484">
            <w:pPr>
              <w:pStyle w:val="Compact"/>
              <w:jc w:val="left"/>
              <w:rPr>
                <w:rFonts w:cs="Times New Roman"/>
              </w:rPr>
            </w:pPr>
            <w:r w:rsidRPr="003B09F5">
              <w:rPr>
                <w:rFonts w:cs="Times New Roman"/>
                <w:i/>
              </w:rPr>
              <w:t>Banksia</w:t>
            </w:r>
            <w:r w:rsidRPr="003B09F5">
              <w:rPr>
                <w:rFonts w:cs="Times New Roman"/>
              </w:rPr>
              <w:t xml:space="preserve"> woodland &lt;8m depth to groundwater</w:t>
            </w:r>
          </w:p>
        </w:tc>
        <w:tc>
          <w:tcPr>
            <w:tcW w:w="2841" w:type="pct"/>
          </w:tcPr>
          <w:p w14:paraId="26271F96" w14:textId="77777777" w:rsidR="001D584F" w:rsidRPr="003B09F5" w:rsidRDefault="005D6919">
            <w:pPr>
              <w:pStyle w:val="Compact"/>
              <w:rPr>
                <w:rFonts w:cs="Times New Roman"/>
              </w:rPr>
            </w:pPr>
            <w:r w:rsidRPr="003B09F5">
              <w:rPr>
                <w:rFonts w:cs="Times New Roman"/>
              </w:rPr>
              <w:t xml:space="preserve">There are currently few mature </w:t>
            </w:r>
            <w:r w:rsidRPr="003B09F5">
              <w:rPr>
                <w:rFonts w:cs="Times New Roman"/>
                <w:i/>
              </w:rPr>
              <w:t>B. littoralis</w:t>
            </w:r>
            <w:r w:rsidRPr="003B09F5">
              <w:rPr>
                <w:rFonts w:cs="Times New Roman"/>
              </w:rPr>
              <w:t xml:space="preserve"> at the site and only a few, albeit healthy, seedlings in the transect. Mature woodland was destroyed by bushfire in 2004/05 and has not since recovered. Achieving water levels higher than current levels will facilitate recruitment and recovery.</w:t>
            </w:r>
          </w:p>
        </w:tc>
        <w:tc>
          <w:tcPr>
            <w:tcW w:w="0" w:type="auto"/>
          </w:tcPr>
          <w:p w14:paraId="26271F97" w14:textId="77777777" w:rsidR="001D584F" w:rsidRPr="003B09F5" w:rsidRDefault="005D6919">
            <w:pPr>
              <w:pStyle w:val="Compact"/>
              <w:jc w:val="center"/>
              <w:rPr>
                <w:rFonts w:cs="Times New Roman"/>
              </w:rPr>
            </w:pPr>
            <w:r w:rsidRPr="003B09F5">
              <w:rPr>
                <w:rFonts w:cs="Times New Roman"/>
              </w:rPr>
              <w:t>Possible - dependent on future bushfire impacts</w:t>
            </w:r>
          </w:p>
        </w:tc>
      </w:tr>
      <w:tr w:rsidR="00725A14" w:rsidRPr="003B09F5" w14:paraId="26271F9C" w14:textId="77777777" w:rsidTr="0043712B">
        <w:tc>
          <w:tcPr>
            <w:tcW w:w="1473" w:type="pct"/>
          </w:tcPr>
          <w:p w14:paraId="26271F99" w14:textId="13B9D347" w:rsidR="001D584F" w:rsidRPr="003B09F5" w:rsidRDefault="00305B18" w:rsidP="00875484">
            <w:pPr>
              <w:pStyle w:val="Compact"/>
              <w:jc w:val="left"/>
              <w:rPr>
                <w:rFonts w:cs="Times New Roman"/>
              </w:rPr>
            </w:pPr>
            <w:r>
              <w:rPr>
                <w:rFonts w:cs="Times New Roman"/>
                <w:b/>
              </w:rPr>
              <w:lastRenderedPageBreak/>
              <w:t>Site management objectives (WAWA, 1995)</w:t>
            </w:r>
          </w:p>
        </w:tc>
        <w:tc>
          <w:tcPr>
            <w:tcW w:w="2841" w:type="pct"/>
          </w:tcPr>
          <w:p w14:paraId="26271F9A" w14:textId="77777777" w:rsidR="001D584F" w:rsidRPr="003B09F5" w:rsidRDefault="001D584F">
            <w:pPr>
              <w:pStyle w:val="Compact"/>
              <w:rPr>
                <w:rFonts w:cs="Times New Roman"/>
              </w:rPr>
            </w:pPr>
          </w:p>
        </w:tc>
        <w:tc>
          <w:tcPr>
            <w:tcW w:w="0" w:type="auto"/>
          </w:tcPr>
          <w:p w14:paraId="26271F9B" w14:textId="77777777" w:rsidR="001D584F" w:rsidRPr="003B09F5" w:rsidRDefault="001D584F">
            <w:pPr>
              <w:pStyle w:val="Compact"/>
              <w:rPr>
                <w:rFonts w:cs="Times New Roman"/>
              </w:rPr>
            </w:pPr>
          </w:p>
        </w:tc>
      </w:tr>
      <w:tr w:rsidR="00725A14" w:rsidRPr="003B09F5" w14:paraId="26271FA0" w14:textId="77777777" w:rsidTr="0043712B">
        <w:tc>
          <w:tcPr>
            <w:tcW w:w="1473" w:type="pct"/>
          </w:tcPr>
          <w:p w14:paraId="26271F9D" w14:textId="25C661FA" w:rsidR="001D584F" w:rsidRPr="003B09F5" w:rsidRDefault="00725A14" w:rsidP="00875484">
            <w:pPr>
              <w:pStyle w:val="Compact"/>
              <w:jc w:val="left"/>
              <w:rPr>
                <w:rFonts w:cs="Times New Roman"/>
              </w:rPr>
            </w:pPr>
            <w:r>
              <w:rPr>
                <w:rFonts w:cs="Times New Roman"/>
              </w:rPr>
              <w:t xml:space="preserve">                                                                                                                                                                                                                                                                                                                                                                                                                                                                                                                                                                                                                                                                                                                                                                                                                                                                                                                                                                                                                                                                                                                                                                                                                                                                                                                                                                                                                                                                                                                                                                                                                                                                                                                                                                                                                                                                                                                                                                                                                                                                                                                                                                                                                                                               </w:t>
            </w:r>
            <w:r w:rsidR="005D6919" w:rsidRPr="003B09F5">
              <w:rPr>
                <w:rFonts w:cs="Times New Roman"/>
              </w:rPr>
              <w:t>Maintain the environmental quality of the lake</w:t>
            </w:r>
          </w:p>
        </w:tc>
        <w:tc>
          <w:tcPr>
            <w:tcW w:w="2841" w:type="pct"/>
          </w:tcPr>
          <w:p w14:paraId="26271F9E" w14:textId="0DCCD91E" w:rsidR="001D584F" w:rsidRPr="003B09F5" w:rsidRDefault="000D3BD8">
            <w:pPr>
              <w:pStyle w:val="Compact"/>
              <w:rPr>
                <w:rFonts w:cs="Times New Roman"/>
              </w:rPr>
            </w:pPr>
            <w:r w:rsidRPr="003B09F5">
              <w:rPr>
                <w:rFonts w:cs="Times New Roman"/>
              </w:rPr>
              <w:t>Many</w:t>
            </w:r>
            <w:r w:rsidR="005D6919" w:rsidRPr="003B09F5">
              <w:rPr>
                <w:rFonts w:cs="Times New Roman"/>
              </w:rPr>
              <w:t xml:space="preserve"> exotic vegetation species are likely to persist, particularly if water levels decline further before </w:t>
            </w:r>
            <w:r w:rsidR="003C668E">
              <w:rPr>
                <w:rFonts w:cs="Times New Roman"/>
              </w:rPr>
              <w:t>abstraction is reduced prior to 2030</w:t>
            </w:r>
            <w:r w:rsidR="005D6919" w:rsidRPr="003B09F5">
              <w:rPr>
                <w:rFonts w:cs="Times New Roman"/>
              </w:rPr>
              <w:t xml:space="preserve">. If nutrient levels remain low, it is likely that the </w:t>
            </w:r>
            <w:r w:rsidR="003C668E">
              <w:rPr>
                <w:rFonts w:cs="Times New Roman"/>
              </w:rPr>
              <w:t xml:space="preserve">current </w:t>
            </w:r>
            <w:r w:rsidR="005D6919" w:rsidRPr="003B09F5">
              <w:rPr>
                <w:rFonts w:cs="Times New Roman"/>
              </w:rPr>
              <w:t xml:space="preserve">aquatic invertebrate assemblage will </w:t>
            </w:r>
            <w:r w:rsidR="003C668E">
              <w:rPr>
                <w:rFonts w:cs="Times New Roman"/>
              </w:rPr>
              <w:t>persist</w:t>
            </w:r>
            <w:r w:rsidR="005D6919" w:rsidRPr="003B09F5">
              <w:rPr>
                <w:rFonts w:cs="Times New Roman"/>
              </w:rPr>
              <w:t>.</w:t>
            </w:r>
          </w:p>
        </w:tc>
        <w:tc>
          <w:tcPr>
            <w:tcW w:w="0" w:type="auto"/>
          </w:tcPr>
          <w:p w14:paraId="26271F9F" w14:textId="77777777" w:rsidR="001D584F" w:rsidRPr="003B09F5" w:rsidRDefault="005D6919">
            <w:pPr>
              <w:pStyle w:val="Compact"/>
              <w:jc w:val="center"/>
              <w:rPr>
                <w:rFonts w:cs="Times New Roman"/>
              </w:rPr>
            </w:pPr>
            <w:r w:rsidRPr="003B09F5">
              <w:rPr>
                <w:rFonts w:cs="Times New Roman"/>
              </w:rPr>
              <w:t>Likely</w:t>
            </w:r>
          </w:p>
        </w:tc>
      </w:tr>
      <w:tr w:rsidR="00725A14" w:rsidRPr="003B09F5" w14:paraId="26271FA4" w14:textId="77777777" w:rsidTr="0043712B">
        <w:tc>
          <w:tcPr>
            <w:tcW w:w="1473" w:type="pct"/>
          </w:tcPr>
          <w:p w14:paraId="26271FA1" w14:textId="2FD0A1FD" w:rsidR="001D584F" w:rsidRPr="003B09F5" w:rsidRDefault="005D6919" w:rsidP="00875484">
            <w:pPr>
              <w:pStyle w:val="Compact"/>
              <w:jc w:val="left"/>
              <w:rPr>
                <w:rFonts w:cs="Times New Roman"/>
              </w:rPr>
            </w:pPr>
            <w:r w:rsidRPr="003B09F5">
              <w:rPr>
                <w:rFonts w:cs="Times New Roman"/>
              </w:rPr>
              <w:t>Maintain the existing hydrological regime</w:t>
            </w:r>
          </w:p>
        </w:tc>
        <w:tc>
          <w:tcPr>
            <w:tcW w:w="2841" w:type="pct"/>
          </w:tcPr>
          <w:p w14:paraId="26271FA2" w14:textId="777497BE" w:rsidR="001D584F" w:rsidRPr="003B09F5" w:rsidRDefault="005D6919" w:rsidP="00725A14">
            <w:pPr>
              <w:pStyle w:val="Compact"/>
              <w:rPr>
                <w:rFonts w:cs="Times New Roman"/>
              </w:rPr>
            </w:pPr>
            <w:r w:rsidRPr="003B09F5">
              <w:rPr>
                <w:rFonts w:cs="Times New Roman"/>
              </w:rPr>
              <w:t xml:space="preserve">The hydrological regime has been disrupted since the 2003 declines in surface water levels. In particular, the lack of seasonal variation </w:t>
            </w:r>
            <w:r w:rsidR="00725A14">
              <w:rPr>
                <w:rFonts w:cs="Times New Roman"/>
              </w:rPr>
              <w:t>wa</w:t>
            </w:r>
            <w:r w:rsidRPr="003B09F5">
              <w:rPr>
                <w:rFonts w:cs="Times New Roman"/>
              </w:rPr>
              <w:t>s a key feature of this wetland that is unlikely to return</w:t>
            </w:r>
            <w:r w:rsidR="0012024C">
              <w:rPr>
                <w:rFonts w:cs="Times New Roman"/>
              </w:rPr>
              <w:t>.</w:t>
            </w:r>
          </w:p>
        </w:tc>
        <w:tc>
          <w:tcPr>
            <w:tcW w:w="0" w:type="auto"/>
          </w:tcPr>
          <w:p w14:paraId="26271FA3" w14:textId="77777777" w:rsidR="001D584F" w:rsidRPr="003B09F5" w:rsidRDefault="005D6919">
            <w:pPr>
              <w:pStyle w:val="Compact"/>
              <w:jc w:val="center"/>
              <w:rPr>
                <w:rFonts w:cs="Times New Roman"/>
              </w:rPr>
            </w:pPr>
            <w:r w:rsidRPr="003B09F5">
              <w:rPr>
                <w:rFonts w:cs="Times New Roman"/>
              </w:rPr>
              <w:t>Unlikely</w:t>
            </w:r>
          </w:p>
        </w:tc>
      </w:tr>
      <w:tr w:rsidR="00347721" w:rsidRPr="003B09F5" w14:paraId="7087D4D4" w14:textId="77777777" w:rsidTr="0043712B">
        <w:tc>
          <w:tcPr>
            <w:tcW w:w="1473" w:type="pct"/>
          </w:tcPr>
          <w:p w14:paraId="2D711013" w14:textId="1F4CB333" w:rsidR="00347721" w:rsidRPr="003B09F5" w:rsidRDefault="00347721" w:rsidP="00875484">
            <w:pPr>
              <w:pStyle w:val="Compact"/>
              <w:jc w:val="left"/>
              <w:rPr>
                <w:rFonts w:cs="Times New Roman"/>
              </w:rPr>
            </w:pPr>
            <w:r w:rsidRPr="00347721">
              <w:rPr>
                <w:rFonts w:cs="Times New Roman"/>
                <w:b/>
                <w:bCs/>
              </w:rPr>
              <w:t>Proposed site management objectives</w:t>
            </w:r>
          </w:p>
        </w:tc>
        <w:tc>
          <w:tcPr>
            <w:tcW w:w="2841" w:type="pct"/>
          </w:tcPr>
          <w:p w14:paraId="65827E18" w14:textId="77777777" w:rsidR="00347721" w:rsidRPr="003B09F5" w:rsidRDefault="00347721" w:rsidP="00725A14">
            <w:pPr>
              <w:pStyle w:val="Compact"/>
              <w:rPr>
                <w:rFonts w:cs="Times New Roman"/>
              </w:rPr>
            </w:pPr>
          </w:p>
        </w:tc>
        <w:tc>
          <w:tcPr>
            <w:tcW w:w="0" w:type="auto"/>
          </w:tcPr>
          <w:p w14:paraId="5A2C4CB6" w14:textId="77777777" w:rsidR="00347721" w:rsidRPr="003B09F5" w:rsidRDefault="00347721">
            <w:pPr>
              <w:pStyle w:val="Compact"/>
              <w:jc w:val="center"/>
              <w:rPr>
                <w:rFonts w:cs="Times New Roman"/>
              </w:rPr>
            </w:pPr>
          </w:p>
        </w:tc>
      </w:tr>
      <w:tr w:rsidR="00347721" w:rsidRPr="003B09F5" w14:paraId="099C480A" w14:textId="77777777" w:rsidTr="0043712B">
        <w:tc>
          <w:tcPr>
            <w:tcW w:w="1473" w:type="pct"/>
          </w:tcPr>
          <w:p w14:paraId="6CFC5CB7" w14:textId="18435E8A" w:rsidR="00347721" w:rsidRPr="00D50485" w:rsidRDefault="00184DF1" w:rsidP="00875484">
            <w:pPr>
              <w:pStyle w:val="Compact"/>
              <w:jc w:val="left"/>
              <w:rPr>
                <w:rFonts w:cs="Times New Roman"/>
              </w:rPr>
            </w:pPr>
            <w:r w:rsidRPr="00D50485">
              <w:rPr>
                <w:rFonts w:cs="Times New Roman"/>
              </w:rPr>
              <w:t xml:space="preserve">Increase surface area of permanent </w:t>
            </w:r>
            <w:r w:rsidR="002057BC" w:rsidRPr="00D50485">
              <w:rPr>
                <w:rFonts w:cs="Times New Roman"/>
              </w:rPr>
              <w:t>water for fauna habitat</w:t>
            </w:r>
          </w:p>
        </w:tc>
        <w:tc>
          <w:tcPr>
            <w:tcW w:w="2841" w:type="pct"/>
          </w:tcPr>
          <w:p w14:paraId="287DCBCC" w14:textId="4580DF47" w:rsidR="00347721" w:rsidRPr="003B09F5" w:rsidRDefault="006B45CC" w:rsidP="00725A14">
            <w:pPr>
              <w:pStyle w:val="Compact"/>
              <w:rPr>
                <w:rFonts w:cs="Times New Roman"/>
              </w:rPr>
            </w:pPr>
            <w:r>
              <w:rPr>
                <w:rFonts w:cs="Times New Roman"/>
              </w:rPr>
              <w:t xml:space="preserve">Although the projected changes </w:t>
            </w:r>
            <w:r w:rsidR="001F3367">
              <w:rPr>
                <w:rFonts w:cs="Times New Roman"/>
              </w:rPr>
              <w:t xml:space="preserve">are an improvement on the current hydrological state of the lake, they are not sufficient to return to the lake to </w:t>
            </w:r>
            <w:r w:rsidR="00981292">
              <w:rPr>
                <w:rFonts w:cs="Times New Roman"/>
              </w:rPr>
              <w:t xml:space="preserve">pre-1990 levels </w:t>
            </w:r>
            <w:r w:rsidR="006111EB">
              <w:rPr>
                <w:rFonts w:cs="Times New Roman"/>
              </w:rPr>
              <w:t xml:space="preserve">before water levels declined markedly. </w:t>
            </w:r>
            <w:r w:rsidR="003C1A84">
              <w:rPr>
                <w:rFonts w:cs="Times New Roman"/>
              </w:rPr>
              <w:t xml:space="preserve">Managing the lake at the proposed thresholds will ensure </w:t>
            </w:r>
            <w:r w:rsidR="00055C15">
              <w:rPr>
                <w:rFonts w:cs="Times New Roman"/>
              </w:rPr>
              <w:t xml:space="preserve">permanent water and habitat for aquatic fauna, albeit at a </w:t>
            </w:r>
            <w:r w:rsidR="00A7757E">
              <w:rPr>
                <w:rFonts w:cs="Times New Roman"/>
              </w:rPr>
              <w:t>lesser extent to what was once characteristic of the wetland.</w:t>
            </w:r>
          </w:p>
        </w:tc>
        <w:tc>
          <w:tcPr>
            <w:tcW w:w="0" w:type="auto"/>
          </w:tcPr>
          <w:p w14:paraId="7D00251A" w14:textId="716EF9C1" w:rsidR="00347721" w:rsidRPr="003B09F5" w:rsidRDefault="00A7757E">
            <w:pPr>
              <w:pStyle w:val="Compact"/>
              <w:jc w:val="center"/>
              <w:rPr>
                <w:rFonts w:cs="Times New Roman"/>
              </w:rPr>
            </w:pPr>
            <w:r>
              <w:rPr>
                <w:rFonts w:cs="Times New Roman"/>
              </w:rPr>
              <w:t>Likely</w:t>
            </w:r>
          </w:p>
        </w:tc>
      </w:tr>
      <w:tr w:rsidR="00347721" w:rsidRPr="003B09F5" w14:paraId="2C60726F" w14:textId="77777777" w:rsidTr="0043712B">
        <w:tc>
          <w:tcPr>
            <w:tcW w:w="1473" w:type="pct"/>
          </w:tcPr>
          <w:p w14:paraId="6BFF4936" w14:textId="151D5D9F" w:rsidR="00347721" w:rsidRPr="00D50485" w:rsidRDefault="002057BC" w:rsidP="00875484">
            <w:pPr>
              <w:pStyle w:val="Compact"/>
              <w:jc w:val="left"/>
              <w:rPr>
                <w:rFonts w:cs="Times New Roman"/>
              </w:rPr>
            </w:pPr>
            <w:r w:rsidRPr="00D50485">
              <w:rPr>
                <w:rFonts w:cs="Times New Roman"/>
              </w:rPr>
              <w:t xml:space="preserve">Maintain intact, undisturbed </w:t>
            </w:r>
            <w:r w:rsidR="00D50485" w:rsidRPr="00D50485">
              <w:rPr>
                <w:rFonts w:cs="Times New Roman"/>
              </w:rPr>
              <w:t>fringing vegetation</w:t>
            </w:r>
          </w:p>
        </w:tc>
        <w:tc>
          <w:tcPr>
            <w:tcW w:w="2841" w:type="pct"/>
          </w:tcPr>
          <w:p w14:paraId="3BA88FEF" w14:textId="6CE62D13" w:rsidR="00347721" w:rsidRPr="00C9762B" w:rsidRDefault="00406071" w:rsidP="00725A14">
            <w:pPr>
              <w:pStyle w:val="Compact"/>
              <w:rPr>
                <w:rFonts w:cs="Times New Roman"/>
              </w:rPr>
            </w:pPr>
            <w:r>
              <w:rPr>
                <w:rFonts w:cs="Times New Roman"/>
              </w:rPr>
              <w:t xml:space="preserve">There has been a marked decline in </w:t>
            </w:r>
            <w:r>
              <w:rPr>
                <w:rFonts w:cs="Times New Roman"/>
                <w:i/>
                <w:iCs/>
              </w:rPr>
              <w:t xml:space="preserve">Baumea </w:t>
            </w:r>
            <w:r w:rsidR="00DB7664">
              <w:rPr>
                <w:rFonts w:cs="Times New Roman"/>
                <w:i/>
                <w:iCs/>
              </w:rPr>
              <w:t>juncea</w:t>
            </w:r>
            <w:r w:rsidR="00DB7664">
              <w:rPr>
                <w:rFonts w:cs="Times New Roman"/>
              </w:rPr>
              <w:t xml:space="preserve"> </w:t>
            </w:r>
            <w:r w:rsidR="00DA725D">
              <w:rPr>
                <w:rFonts w:cs="Times New Roman"/>
              </w:rPr>
              <w:t xml:space="preserve">and </w:t>
            </w:r>
            <w:r w:rsidR="00DA725D">
              <w:rPr>
                <w:rFonts w:cs="Times New Roman"/>
                <w:i/>
                <w:iCs/>
              </w:rPr>
              <w:t xml:space="preserve">Lepidosperma </w:t>
            </w:r>
            <w:r w:rsidR="00DA725D" w:rsidRPr="00247169">
              <w:rPr>
                <w:rFonts w:cs="Times New Roman"/>
                <w:i/>
                <w:iCs/>
              </w:rPr>
              <w:t>gladiatum</w:t>
            </w:r>
            <w:r w:rsidR="0059283C">
              <w:rPr>
                <w:rFonts w:cs="Times New Roman"/>
              </w:rPr>
              <w:t xml:space="preserve"> </w:t>
            </w:r>
            <w:r w:rsidR="00DB7664" w:rsidRPr="00DA725D">
              <w:rPr>
                <w:rFonts w:cs="Times New Roman"/>
              </w:rPr>
              <w:t>which</w:t>
            </w:r>
            <w:r w:rsidR="00DB7664">
              <w:rPr>
                <w:rFonts w:cs="Times New Roman"/>
              </w:rPr>
              <w:t xml:space="preserve"> has altered the composition of fringing vegetation. </w:t>
            </w:r>
            <w:r w:rsidR="0059283C">
              <w:rPr>
                <w:rFonts w:cs="Times New Roman"/>
              </w:rPr>
              <w:t xml:space="preserve">The projected increases in water levels are unlikely to </w:t>
            </w:r>
            <w:r w:rsidR="00866839">
              <w:rPr>
                <w:rFonts w:cs="Times New Roman"/>
              </w:rPr>
              <w:t xml:space="preserve">restore this aspect of the vegetation (at least at the monitoring </w:t>
            </w:r>
            <w:r w:rsidR="00C9762B">
              <w:rPr>
                <w:rFonts w:cs="Times New Roman"/>
              </w:rPr>
              <w:t>transect</w:t>
            </w:r>
            <w:r w:rsidR="00866839">
              <w:rPr>
                <w:rFonts w:cs="Times New Roman"/>
              </w:rPr>
              <w:t xml:space="preserve">). </w:t>
            </w:r>
            <w:r w:rsidR="00C9762B">
              <w:rPr>
                <w:rFonts w:cs="Times New Roman"/>
              </w:rPr>
              <w:t xml:space="preserve">The northern region of the lake is still relatively undisturbed (Buller </w:t>
            </w:r>
            <w:r w:rsidR="00C9762B">
              <w:rPr>
                <w:rFonts w:cs="Times New Roman"/>
                <w:i/>
                <w:iCs/>
              </w:rPr>
              <w:t>et al.</w:t>
            </w:r>
            <w:r w:rsidR="00C9762B">
              <w:rPr>
                <w:rFonts w:cs="Times New Roman"/>
              </w:rPr>
              <w:t xml:space="preserve"> 2019</w:t>
            </w:r>
            <w:r w:rsidR="00D97B5C">
              <w:rPr>
                <w:rFonts w:cs="Times New Roman"/>
              </w:rPr>
              <w:t>) and the projected change</w:t>
            </w:r>
            <w:r w:rsidR="00AC3BC2">
              <w:rPr>
                <w:rFonts w:cs="Times New Roman"/>
              </w:rPr>
              <w:t xml:space="preserve">s of water levels may ensure </w:t>
            </w:r>
            <w:r w:rsidR="003013C4">
              <w:rPr>
                <w:rFonts w:cs="Times New Roman"/>
              </w:rPr>
              <w:t xml:space="preserve">that </w:t>
            </w:r>
            <w:r w:rsidR="00194E4C">
              <w:rPr>
                <w:rFonts w:cs="Times New Roman"/>
              </w:rPr>
              <w:t>fringing vegetation remains intact.</w:t>
            </w:r>
          </w:p>
        </w:tc>
        <w:tc>
          <w:tcPr>
            <w:tcW w:w="0" w:type="auto"/>
          </w:tcPr>
          <w:p w14:paraId="4CA68C48" w14:textId="69BEF492" w:rsidR="00347721" w:rsidRPr="003B09F5" w:rsidRDefault="00194E4C">
            <w:pPr>
              <w:pStyle w:val="Compact"/>
              <w:jc w:val="center"/>
              <w:rPr>
                <w:rFonts w:cs="Times New Roman"/>
              </w:rPr>
            </w:pPr>
            <w:r>
              <w:rPr>
                <w:rFonts w:cs="Times New Roman"/>
              </w:rPr>
              <w:t>Likely – at least for the northern region</w:t>
            </w:r>
          </w:p>
        </w:tc>
      </w:tr>
      <w:tr w:rsidR="00347721" w:rsidRPr="003B09F5" w14:paraId="1E8FCB2C" w14:textId="77777777" w:rsidTr="0043712B">
        <w:tc>
          <w:tcPr>
            <w:tcW w:w="1473" w:type="pct"/>
          </w:tcPr>
          <w:p w14:paraId="0B0FC945" w14:textId="4870BF9D" w:rsidR="00347721" w:rsidRPr="00D50485" w:rsidRDefault="00D50485" w:rsidP="00875484">
            <w:pPr>
              <w:pStyle w:val="Compact"/>
              <w:jc w:val="left"/>
              <w:rPr>
                <w:rFonts w:cs="Times New Roman"/>
              </w:rPr>
            </w:pPr>
            <w:r w:rsidRPr="00D50485">
              <w:rPr>
                <w:rFonts w:cs="Times New Roman"/>
              </w:rPr>
              <w:t>Maintain diverse habitat types and excellent water quality</w:t>
            </w:r>
          </w:p>
        </w:tc>
        <w:tc>
          <w:tcPr>
            <w:tcW w:w="2841" w:type="pct"/>
          </w:tcPr>
          <w:p w14:paraId="77A91DED" w14:textId="0F5E0CBE" w:rsidR="00347721" w:rsidRPr="003B09F5" w:rsidRDefault="006A3EB5" w:rsidP="00725A14">
            <w:pPr>
              <w:pStyle w:val="Compact"/>
              <w:rPr>
                <w:rFonts w:cs="Times New Roman"/>
              </w:rPr>
            </w:pPr>
            <w:r>
              <w:rPr>
                <w:rFonts w:cs="Times New Roman"/>
              </w:rPr>
              <w:t>There is evidence that the lower than normal water levels, probably caused by reduced inflow, are causing nutrient levels in the wetland to increase. Under the projected changes to the water level o</w:t>
            </w:r>
            <w:r w:rsidR="00D51F51">
              <w:rPr>
                <w:rFonts w:cs="Times New Roman"/>
              </w:rPr>
              <w:t xml:space="preserve">f these ponds, it is unlikely that </w:t>
            </w:r>
            <w:r w:rsidR="00646610">
              <w:rPr>
                <w:rFonts w:cs="Times New Roman"/>
              </w:rPr>
              <w:t>nutrient levels will return to normal</w:t>
            </w:r>
            <w:r w:rsidR="009A101D">
              <w:rPr>
                <w:rFonts w:cs="Times New Roman"/>
              </w:rPr>
              <w:t xml:space="preserve">. Elevated levels of nutrients will cause significant shifts in ecological processes and </w:t>
            </w:r>
            <w:r w:rsidR="005B7592">
              <w:rPr>
                <w:rFonts w:cs="Times New Roman"/>
              </w:rPr>
              <w:t>shift the composition of aquatic fauna</w:t>
            </w:r>
            <w:r w:rsidR="00113A4B">
              <w:rPr>
                <w:rFonts w:cs="Times New Roman"/>
              </w:rPr>
              <w:t>l communities. Aquatic macroinvertebrate richness is alread</w:t>
            </w:r>
            <w:r w:rsidR="00E554EC">
              <w:rPr>
                <w:rFonts w:cs="Times New Roman"/>
              </w:rPr>
              <w:t xml:space="preserve">y </w:t>
            </w:r>
            <w:r w:rsidR="000D40E0">
              <w:rPr>
                <w:rFonts w:cs="Times New Roman"/>
              </w:rPr>
              <w:t>declining due to low water</w:t>
            </w:r>
            <w:r w:rsidR="00CF7CC3">
              <w:rPr>
                <w:rFonts w:cs="Times New Roman"/>
              </w:rPr>
              <w:t xml:space="preserve"> levels.</w:t>
            </w:r>
          </w:p>
        </w:tc>
        <w:tc>
          <w:tcPr>
            <w:tcW w:w="0" w:type="auto"/>
          </w:tcPr>
          <w:p w14:paraId="2DEE0057" w14:textId="5822D923" w:rsidR="00347721" w:rsidRPr="003B09F5" w:rsidRDefault="00CF7CC3">
            <w:pPr>
              <w:pStyle w:val="Compact"/>
              <w:jc w:val="center"/>
              <w:rPr>
                <w:rFonts w:cs="Times New Roman"/>
              </w:rPr>
            </w:pPr>
            <w:r>
              <w:rPr>
                <w:rFonts w:cs="Times New Roman"/>
              </w:rPr>
              <w:t>Unlikely</w:t>
            </w:r>
          </w:p>
        </w:tc>
      </w:tr>
    </w:tbl>
    <w:p w14:paraId="1F0F1730" w14:textId="77777777" w:rsidR="0041346D" w:rsidRDefault="0041346D">
      <w:pPr>
        <w:pStyle w:val="Heading3"/>
        <w:rPr>
          <w:rFonts w:cs="Times New Roman"/>
        </w:rPr>
        <w:sectPr w:rsidR="0041346D" w:rsidSect="00377E3B">
          <w:pgSz w:w="16838" w:h="11906" w:orient="landscape" w:code="9"/>
          <w:pgMar w:top="1440" w:right="1440" w:bottom="1440" w:left="1440" w:header="720" w:footer="720" w:gutter="0"/>
          <w:cols w:space="720"/>
          <w:docGrid w:linePitch="326"/>
        </w:sectPr>
      </w:pPr>
      <w:bookmarkStart w:id="314" w:name="water-quality-1"/>
    </w:p>
    <w:p w14:paraId="26271FB7" w14:textId="21DCE9A2" w:rsidR="001D584F" w:rsidRPr="003B09F5" w:rsidRDefault="005D6919">
      <w:pPr>
        <w:pStyle w:val="Heading2"/>
        <w:rPr>
          <w:rFonts w:cs="Times New Roman"/>
        </w:rPr>
      </w:pPr>
      <w:bookmarkStart w:id="315" w:name="lake-joondalup"/>
      <w:bookmarkStart w:id="316" w:name="_Toc33019568"/>
      <w:bookmarkEnd w:id="314"/>
      <w:r w:rsidRPr="003B09F5">
        <w:rPr>
          <w:rFonts w:cs="Times New Roman"/>
        </w:rPr>
        <w:lastRenderedPageBreak/>
        <w:t>Lake Joondalup</w:t>
      </w:r>
      <w:bookmarkEnd w:id="315"/>
      <w:bookmarkEnd w:id="316"/>
    </w:p>
    <w:p w14:paraId="26271FB8" w14:textId="57EA231E" w:rsidR="001D584F" w:rsidRPr="003B09F5" w:rsidRDefault="005D6919">
      <w:pPr>
        <w:pStyle w:val="FirstParagraph"/>
        <w:rPr>
          <w:rFonts w:cs="Times New Roman"/>
        </w:rPr>
      </w:pPr>
      <w:r w:rsidRPr="003B09F5">
        <w:rPr>
          <w:rFonts w:cs="Times New Roman"/>
        </w:rPr>
        <w:t xml:space="preserve">At 611.5 ha, Lake Joondalup is the largest monitored wetland and is managed by the Department of Biodiversity, Conservation and Attractions. The lake is an important habitat and drought refuge for water birds, and in conjunction with Lake Goollelal, is managed to support the full range of avian habitats (Water Authority of Western Australia, </w:t>
      </w:r>
      <w:hyperlink w:anchor="ref-Australia1995">
        <w:r w:rsidRPr="003B09F5">
          <w:rPr>
            <w:rStyle w:val="Hyperlink"/>
            <w:rFonts w:cs="Times New Roman"/>
            <w:color w:val="auto"/>
          </w:rPr>
          <w:t>1995</w:t>
        </w:r>
      </w:hyperlink>
      <w:r w:rsidRPr="003B09F5">
        <w:rPr>
          <w:rFonts w:cs="Times New Roman"/>
        </w:rPr>
        <w:t>). Other management objectives include the conservation of diverse wetland vegetation communities, including sedge beds, fringing woodlands and aquatic macrophytes, and the maintenance or enhancement of aquatic fauna in the lake. Lake Joondalup supports an important population of Pygmy Perch (</w:t>
      </w:r>
      <w:r w:rsidRPr="003B09F5">
        <w:rPr>
          <w:rFonts w:cs="Times New Roman"/>
          <w:i/>
        </w:rPr>
        <w:t>Edelia vittata</w:t>
      </w:r>
      <w:r w:rsidRPr="003B09F5">
        <w:rPr>
          <w:rFonts w:cs="Times New Roman"/>
        </w:rPr>
        <w:t>) and Swan River Goby (</w:t>
      </w:r>
      <w:r w:rsidRPr="003B09F5">
        <w:rPr>
          <w:rFonts w:cs="Times New Roman"/>
          <w:i/>
        </w:rPr>
        <w:t>Pseudogobius olorum</w:t>
      </w:r>
      <w:r w:rsidRPr="003B09F5">
        <w:rPr>
          <w:rFonts w:cs="Times New Roman"/>
        </w:rPr>
        <w:t>) and the fringing woodlands and bushland support a variety of significant mammal species.</w:t>
      </w:r>
    </w:p>
    <w:p w14:paraId="26271FB9" w14:textId="1A4F099F" w:rsidR="001D584F" w:rsidRPr="003B09F5" w:rsidDel="005F035A" w:rsidRDefault="005D6919">
      <w:pPr>
        <w:pStyle w:val="Heading3"/>
        <w:rPr>
          <w:rFonts w:cs="Times New Roman"/>
        </w:rPr>
      </w:pPr>
      <w:bookmarkStart w:id="317" w:name="hydrology-3"/>
      <w:bookmarkStart w:id="318" w:name="_Toc33019569"/>
      <w:r w:rsidRPr="003B09F5" w:rsidDel="005F035A">
        <w:rPr>
          <w:rFonts w:cs="Times New Roman"/>
        </w:rPr>
        <w:t>Hydrology</w:t>
      </w:r>
      <w:bookmarkEnd w:id="317"/>
      <w:bookmarkEnd w:id="318"/>
    </w:p>
    <w:p w14:paraId="26271FBA" w14:textId="23AAF21E" w:rsidR="001D584F" w:rsidDel="005F035A" w:rsidRDefault="005D6919">
      <w:pPr>
        <w:pStyle w:val="FirstParagraph"/>
        <w:rPr>
          <w:rFonts w:cs="Times New Roman"/>
        </w:rPr>
      </w:pPr>
      <w:r w:rsidRPr="003B09F5" w:rsidDel="005F035A">
        <w:rPr>
          <w:rFonts w:cs="Times New Roman"/>
        </w:rPr>
        <w:t xml:space="preserve">Lake Joondalup has remained permanently inundated at the staff gauge since 1986 (Horwitz et al., </w:t>
      </w:r>
      <w:hyperlink w:anchor="ref-Horwitz2009">
        <w:r w:rsidRPr="003B09F5" w:rsidDel="005F035A">
          <w:rPr>
            <w:rStyle w:val="Hyperlink"/>
            <w:rFonts w:cs="Times New Roman"/>
            <w:color w:val="auto"/>
          </w:rPr>
          <w:t>2009</w:t>
        </w:r>
      </w:hyperlink>
      <w:r w:rsidRPr="003B09F5" w:rsidDel="005F035A">
        <w:rPr>
          <w:rFonts w:cs="Times New Roman"/>
        </w:rPr>
        <w:t>). However, vast regions of the basin dry most summers and provide habitat for visiting water birds. Recent monitoring of surface water levels at the staff gauge 6162572 remained relatively stable from 2002 but have been increasing from 16.4 mAHD to approximately 17.2 mAHD in 2019 (</w:t>
      </w:r>
      <w:r w:rsidR="00765D82" w:rsidDel="005F035A">
        <w:rPr>
          <w:rFonts w:cs="Times New Roman"/>
        </w:rPr>
        <w:fldChar w:fldCharType="begin"/>
      </w:r>
      <w:r w:rsidR="00765D82" w:rsidDel="005F035A">
        <w:rPr>
          <w:rFonts w:cs="Times New Roman"/>
        </w:rPr>
        <w:instrText xml:space="preserve"> REF _Ref25919464 \h </w:instrText>
      </w:r>
      <w:r w:rsidR="00765D82" w:rsidDel="005F035A">
        <w:rPr>
          <w:rFonts w:cs="Times New Roman"/>
        </w:rPr>
        <w:fldChar w:fldCharType="separate"/>
      </w:r>
      <w:r w:rsidR="00344A1B">
        <w:rPr>
          <w:rFonts w:cs="Times New Roman"/>
          <w:b/>
          <w:bCs/>
        </w:rPr>
        <w:t>Error! Reference source not found.</w:t>
      </w:r>
      <w:r w:rsidR="00765D82" w:rsidDel="005F035A">
        <w:rPr>
          <w:rFonts w:cs="Times New Roman"/>
        </w:rPr>
        <w:fldChar w:fldCharType="end"/>
      </w:r>
      <w:r w:rsidRPr="003B09F5" w:rsidDel="005F035A">
        <w:rPr>
          <w:rFonts w:cs="Times New Roman"/>
        </w:rPr>
        <w:t>). Five-year summaries of hydrological regimes at Lake Joondalup also reveal the higher mean minimum and maximum surface water levels in the latest period compared to earlier periods, as well as an increase in the number of days to reach seasonal minimum water levels (</w:t>
      </w:r>
      <w:r w:rsidR="0041346D" w:rsidDel="005F035A">
        <w:rPr>
          <w:rFonts w:cs="Times New Roman"/>
        </w:rPr>
        <w:fldChar w:fldCharType="begin"/>
      </w:r>
      <w:r w:rsidR="0041346D" w:rsidDel="005F035A">
        <w:rPr>
          <w:rFonts w:cs="Times New Roman"/>
        </w:rPr>
        <w:instrText xml:space="preserve"> REF _Ref25921699 \h </w:instrText>
      </w:r>
      <w:r w:rsidR="0041346D" w:rsidDel="005F035A">
        <w:rPr>
          <w:rFonts w:cs="Times New Roman"/>
        </w:rPr>
        <w:fldChar w:fldCharType="separate"/>
      </w:r>
      <w:r w:rsidR="00344A1B">
        <w:rPr>
          <w:rFonts w:cs="Times New Roman"/>
          <w:b/>
          <w:bCs/>
        </w:rPr>
        <w:t>Error! Reference source not found.</w:t>
      </w:r>
      <w:r w:rsidR="0041346D" w:rsidDel="005F035A">
        <w:rPr>
          <w:rFonts w:cs="Times New Roman"/>
        </w:rPr>
        <w:fldChar w:fldCharType="end"/>
      </w:r>
      <w:r w:rsidRPr="003B09F5" w:rsidDel="005F035A">
        <w:rPr>
          <w:rFonts w:cs="Times New Roman"/>
        </w:rPr>
        <w:t>). Historically, groundwater levels at monitoring bore 61610661 declined significantly by 1.2 m from 1970 to 2002. Currently, groundwater levels at this bore, as well as bore 61611423 (likely to better reflect lake surface water variation), have been increasing since 2015 to levels similar to the early 1990s.</w:t>
      </w:r>
    </w:p>
    <w:p w14:paraId="25A13C9F" w14:textId="6F4A288D" w:rsidR="008D67BE" w:rsidDel="005F035A" w:rsidRDefault="008D67BE" w:rsidP="008D67BE">
      <w:pPr>
        <w:pStyle w:val="Caption"/>
        <w:keepNext/>
      </w:pPr>
      <w:r w:rsidDel="005F035A">
        <w:t xml:space="preserve">Table </w:t>
      </w:r>
      <w:r w:rsidDel="005F035A">
        <w:fldChar w:fldCharType="begin"/>
      </w:r>
      <w:r w:rsidDel="005F035A">
        <w:instrText>SEQ Table \* ARABIC</w:instrText>
      </w:r>
      <w:r w:rsidDel="005F035A">
        <w:fldChar w:fldCharType="separate"/>
      </w:r>
      <w:r w:rsidR="00344A1B">
        <w:rPr>
          <w:noProof/>
        </w:rPr>
        <w:t>9</w:t>
      </w:r>
      <w:r w:rsidDel="005F035A">
        <w:fldChar w:fldCharType="end"/>
      </w:r>
      <w:r w:rsidRPr="00326731" w:rsidDel="005F035A">
        <w:rPr>
          <w:rFonts w:ascii="LMRoman10-Regular" w:hAnsi="LMRoman10-Regular" w:cs="LMRoman10-Regular"/>
          <w:sz w:val="20"/>
          <w:szCs w:val="20"/>
          <w:lang w:val="en-AU"/>
        </w:rPr>
        <w:t xml:space="preserve"> </w:t>
      </w:r>
      <w:r w:rsidRPr="00326731" w:rsidDel="005F035A">
        <w:rPr>
          <w:lang w:val="en-AU"/>
        </w:rPr>
        <w:t xml:space="preserve">Five year summaries of surface water level data at </w:t>
      </w:r>
      <w:r w:rsidDel="005F035A">
        <w:rPr>
          <w:lang w:val="en-AU"/>
        </w:rPr>
        <w:t>Lake Joondalup</w:t>
      </w:r>
    </w:p>
    <w:tbl>
      <w:tblPr>
        <w:tblStyle w:val="Table"/>
        <w:tblW w:w="9351" w:type="dxa"/>
        <w:tblLook w:val="04A0" w:firstRow="1" w:lastRow="0" w:firstColumn="1" w:lastColumn="0" w:noHBand="0" w:noVBand="1"/>
      </w:tblPr>
      <w:tblGrid>
        <w:gridCol w:w="1989"/>
        <w:gridCol w:w="2051"/>
        <w:gridCol w:w="1909"/>
        <w:gridCol w:w="1559"/>
        <w:gridCol w:w="1843"/>
      </w:tblGrid>
      <w:tr w:rsidR="008D67BE" w:rsidDel="005F035A" w14:paraId="68CF9209" w14:textId="0AB3A7B5" w:rsidTr="007C2274">
        <w:tc>
          <w:tcPr>
            <w:tcW w:w="1989" w:type="dxa"/>
          </w:tcPr>
          <w:p w14:paraId="359F78B4" w14:textId="1CAF21B5" w:rsidR="008D67BE" w:rsidDel="005F035A" w:rsidRDefault="008D67BE" w:rsidP="00376A55">
            <w:pPr>
              <w:pStyle w:val="BodyText"/>
            </w:pPr>
            <w:r w:rsidDel="005F035A">
              <w:t>Period</w:t>
            </w:r>
          </w:p>
        </w:tc>
        <w:tc>
          <w:tcPr>
            <w:tcW w:w="2051" w:type="dxa"/>
          </w:tcPr>
          <w:p w14:paraId="41E65C2B" w14:textId="19C6C86C" w:rsidR="008D67BE" w:rsidRPr="00016946" w:rsidDel="005F035A" w:rsidRDefault="008D67BE" w:rsidP="000F73DE">
            <w:pPr>
              <w:pStyle w:val="BodyText"/>
              <w:spacing w:before="120" w:after="120"/>
              <w:rPr>
                <w:lang w:val="en-AU"/>
              </w:rPr>
            </w:pPr>
            <w:r w:rsidRPr="00016946" w:rsidDel="005F035A">
              <w:rPr>
                <w:lang w:val="en-AU"/>
              </w:rPr>
              <w:t>Mean</w:t>
            </w:r>
            <w:r w:rsidDel="005F035A">
              <w:rPr>
                <w:lang w:val="en-AU"/>
              </w:rPr>
              <w:t xml:space="preserve"> </w:t>
            </w:r>
            <w:r w:rsidRPr="00016946" w:rsidDel="005F035A">
              <w:rPr>
                <w:lang w:val="en-AU"/>
              </w:rPr>
              <w:t>max seasonal</w:t>
            </w:r>
          </w:p>
          <w:p w14:paraId="3D6AC21A" w14:textId="791D698C" w:rsidR="008D67BE" w:rsidDel="005F035A" w:rsidRDefault="008D67BE" w:rsidP="000F73DE">
            <w:pPr>
              <w:pStyle w:val="BodyText"/>
              <w:spacing w:before="120" w:after="120"/>
            </w:pPr>
            <w:r w:rsidRPr="00016946" w:rsidDel="005F035A">
              <w:rPr>
                <w:lang w:val="en-AU"/>
              </w:rPr>
              <w:t>level (mAHD)</w:t>
            </w:r>
          </w:p>
        </w:tc>
        <w:tc>
          <w:tcPr>
            <w:tcW w:w="1909" w:type="dxa"/>
          </w:tcPr>
          <w:p w14:paraId="43A5292D" w14:textId="58CA1D90" w:rsidR="008D67BE" w:rsidRPr="00016946" w:rsidDel="005F035A" w:rsidRDefault="008D67BE" w:rsidP="000F73DE">
            <w:pPr>
              <w:pStyle w:val="BodyText"/>
              <w:spacing w:before="120" w:after="120"/>
              <w:rPr>
                <w:lang w:val="en-AU"/>
              </w:rPr>
            </w:pPr>
            <w:r w:rsidRPr="00016946" w:rsidDel="005F035A">
              <w:rPr>
                <w:lang w:val="en-AU"/>
              </w:rPr>
              <w:t>Mean</w:t>
            </w:r>
            <w:r w:rsidDel="005F035A">
              <w:rPr>
                <w:lang w:val="en-AU"/>
              </w:rPr>
              <w:t xml:space="preserve"> min</w:t>
            </w:r>
            <w:r w:rsidRPr="00016946" w:rsidDel="005F035A">
              <w:rPr>
                <w:lang w:val="en-AU"/>
              </w:rPr>
              <w:t xml:space="preserve"> seasonal</w:t>
            </w:r>
          </w:p>
          <w:p w14:paraId="322972FF" w14:textId="25332E23" w:rsidR="008D67BE" w:rsidDel="005F035A" w:rsidRDefault="008D67BE" w:rsidP="000F73DE">
            <w:pPr>
              <w:pStyle w:val="BodyText"/>
              <w:spacing w:before="120" w:after="120"/>
            </w:pPr>
            <w:r w:rsidRPr="00016946" w:rsidDel="005F035A">
              <w:rPr>
                <w:lang w:val="en-AU"/>
              </w:rPr>
              <w:t>level (mAHD)</w:t>
            </w:r>
          </w:p>
        </w:tc>
        <w:tc>
          <w:tcPr>
            <w:tcW w:w="1559" w:type="dxa"/>
          </w:tcPr>
          <w:p w14:paraId="7B2D7DB2" w14:textId="6CC3B949" w:rsidR="008D67BE" w:rsidDel="005F035A" w:rsidRDefault="008D67BE" w:rsidP="00376A55">
            <w:pPr>
              <w:pStyle w:val="BodyText"/>
            </w:pPr>
            <w:r w:rsidDel="005F035A">
              <w:t>Mean seasonal change (m)</w:t>
            </w:r>
          </w:p>
        </w:tc>
        <w:tc>
          <w:tcPr>
            <w:tcW w:w="1843" w:type="dxa"/>
          </w:tcPr>
          <w:p w14:paraId="1B3C066F" w14:textId="6C296279" w:rsidR="008D67BE" w:rsidDel="005F035A" w:rsidRDefault="008D67BE" w:rsidP="00376A55">
            <w:pPr>
              <w:pStyle w:val="BodyText"/>
            </w:pPr>
            <w:r w:rsidDel="005F035A">
              <w:t>Mean max to min (days)</w:t>
            </w:r>
          </w:p>
        </w:tc>
      </w:tr>
      <w:tr w:rsidR="008D67BE" w:rsidDel="005F035A" w14:paraId="356164D1" w14:textId="34B7EB6B" w:rsidTr="007C2274">
        <w:tc>
          <w:tcPr>
            <w:tcW w:w="1989" w:type="dxa"/>
          </w:tcPr>
          <w:p w14:paraId="7E224892" w14:textId="056361A9" w:rsidR="008D67BE" w:rsidDel="005F035A" w:rsidRDefault="008D67BE" w:rsidP="000F73DE">
            <w:pPr>
              <w:pStyle w:val="BodyText"/>
              <w:jc w:val="center"/>
            </w:pPr>
            <w:r w:rsidDel="005F035A">
              <w:t>08/1994 – 07/1999</w:t>
            </w:r>
          </w:p>
        </w:tc>
        <w:tc>
          <w:tcPr>
            <w:tcW w:w="2051" w:type="dxa"/>
          </w:tcPr>
          <w:p w14:paraId="0446F910" w14:textId="41B15C12" w:rsidR="008D67BE" w:rsidDel="005F035A" w:rsidRDefault="00D22E63" w:rsidP="000F73DE">
            <w:pPr>
              <w:pStyle w:val="BodyText"/>
              <w:jc w:val="center"/>
            </w:pPr>
            <w:r w:rsidDel="005F035A">
              <w:t>17.2</w:t>
            </w:r>
            <w:r w:rsidR="008D67BE" w:rsidDel="005F035A">
              <w:t xml:space="preserve"> (</w:t>
            </w:r>
            <w:r w:rsidDel="005F035A">
              <w:t>Sep</w:t>
            </w:r>
            <w:r w:rsidR="008D67BE" w:rsidDel="005F035A">
              <w:t>)</w:t>
            </w:r>
          </w:p>
        </w:tc>
        <w:tc>
          <w:tcPr>
            <w:tcW w:w="1909" w:type="dxa"/>
          </w:tcPr>
          <w:p w14:paraId="31CD7D35" w14:textId="1C5AA33F" w:rsidR="008D67BE" w:rsidDel="005F035A" w:rsidRDefault="00D22E63" w:rsidP="000F73DE">
            <w:pPr>
              <w:pStyle w:val="BodyText"/>
              <w:jc w:val="center"/>
            </w:pPr>
            <w:r w:rsidDel="005F035A">
              <w:t>16.2</w:t>
            </w:r>
            <w:r w:rsidR="008D67BE" w:rsidDel="005F035A">
              <w:t xml:space="preserve"> (</w:t>
            </w:r>
            <w:r w:rsidDel="005F035A">
              <w:t>Apr</w:t>
            </w:r>
            <w:r w:rsidR="008D67BE" w:rsidDel="005F035A">
              <w:t>)</w:t>
            </w:r>
          </w:p>
        </w:tc>
        <w:tc>
          <w:tcPr>
            <w:tcW w:w="1559" w:type="dxa"/>
          </w:tcPr>
          <w:p w14:paraId="33491C0B" w14:textId="0715A3EB" w:rsidR="008D67BE" w:rsidDel="005F035A" w:rsidRDefault="00D22E63" w:rsidP="000F73DE">
            <w:pPr>
              <w:pStyle w:val="BodyText"/>
              <w:jc w:val="center"/>
            </w:pPr>
            <w:r w:rsidDel="005F035A">
              <w:t>0.96</w:t>
            </w:r>
          </w:p>
        </w:tc>
        <w:tc>
          <w:tcPr>
            <w:tcW w:w="1843" w:type="dxa"/>
          </w:tcPr>
          <w:p w14:paraId="16C597E8" w14:textId="3C2A1016" w:rsidR="008D67BE" w:rsidDel="005F035A" w:rsidRDefault="00D22E63" w:rsidP="000F73DE">
            <w:pPr>
              <w:pStyle w:val="BodyText"/>
              <w:jc w:val="center"/>
            </w:pPr>
            <w:r w:rsidDel="005F035A">
              <w:t>213</w:t>
            </w:r>
          </w:p>
        </w:tc>
      </w:tr>
      <w:tr w:rsidR="008D67BE" w:rsidDel="005F035A" w14:paraId="5FC3ACB6" w14:textId="7C47331F" w:rsidTr="007C2274">
        <w:tc>
          <w:tcPr>
            <w:tcW w:w="1989" w:type="dxa"/>
          </w:tcPr>
          <w:p w14:paraId="74656EFA" w14:textId="3D72534F" w:rsidR="008D67BE" w:rsidDel="005F035A" w:rsidRDefault="008D67BE" w:rsidP="000F73DE">
            <w:pPr>
              <w:pStyle w:val="BodyText"/>
              <w:jc w:val="center"/>
            </w:pPr>
            <w:r w:rsidDel="005F035A">
              <w:t>08/1999 – 07/2004</w:t>
            </w:r>
          </w:p>
        </w:tc>
        <w:tc>
          <w:tcPr>
            <w:tcW w:w="2051" w:type="dxa"/>
          </w:tcPr>
          <w:p w14:paraId="725F70D7" w14:textId="37E12E91" w:rsidR="008D67BE" w:rsidDel="005F035A" w:rsidRDefault="00D22E63" w:rsidP="000F73DE">
            <w:pPr>
              <w:pStyle w:val="BodyText"/>
              <w:jc w:val="center"/>
            </w:pPr>
            <w:r w:rsidDel="005F035A">
              <w:t>17.0</w:t>
            </w:r>
            <w:r w:rsidR="008D67BE" w:rsidDel="005F035A">
              <w:t xml:space="preserve"> (</w:t>
            </w:r>
            <w:r w:rsidDel="005F035A">
              <w:t>Oct</w:t>
            </w:r>
            <w:r w:rsidR="008D67BE" w:rsidDel="005F035A">
              <w:t>)</w:t>
            </w:r>
          </w:p>
        </w:tc>
        <w:tc>
          <w:tcPr>
            <w:tcW w:w="1909" w:type="dxa"/>
          </w:tcPr>
          <w:p w14:paraId="5278EA68" w14:textId="297E7DC8" w:rsidR="008D67BE" w:rsidDel="005F035A" w:rsidRDefault="00D22E63" w:rsidP="000F73DE">
            <w:pPr>
              <w:pStyle w:val="BodyText"/>
              <w:jc w:val="center"/>
            </w:pPr>
            <w:r w:rsidDel="005F035A">
              <w:t>16.1</w:t>
            </w:r>
            <w:r w:rsidR="008D67BE" w:rsidDel="005F035A">
              <w:t xml:space="preserve"> (</w:t>
            </w:r>
            <w:r w:rsidDel="005F035A">
              <w:t>Apr</w:t>
            </w:r>
            <w:r w:rsidR="008D67BE" w:rsidDel="005F035A">
              <w:t>)</w:t>
            </w:r>
          </w:p>
        </w:tc>
        <w:tc>
          <w:tcPr>
            <w:tcW w:w="1559" w:type="dxa"/>
          </w:tcPr>
          <w:p w14:paraId="03C56CD4" w14:textId="0CA75D81" w:rsidR="008D67BE" w:rsidDel="005F035A" w:rsidRDefault="00D22E63" w:rsidP="000F73DE">
            <w:pPr>
              <w:pStyle w:val="BodyText"/>
              <w:jc w:val="center"/>
            </w:pPr>
            <w:r w:rsidDel="005F035A">
              <w:t>0.92</w:t>
            </w:r>
          </w:p>
        </w:tc>
        <w:tc>
          <w:tcPr>
            <w:tcW w:w="1843" w:type="dxa"/>
          </w:tcPr>
          <w:p w14:paraId="47ECBAB6" w14:textId="1A063C62" w:rsidR="008D67BE" w:rsidDel="005F035A" w:rsidRDefault="00D22E63" w:rsidP="000F73DE">
            <w:pPr>
              <w:pStyle w:val="BodyText"/>
              <w:jc w:val="center"/>
            </w:pPr>
            <w:r w:rsidDel="005F035A">
              <w:t>179</w:t>
            </w:r>
          </w:p>
        </w:tc>
      </w:tr>
      <w:tr w:rsidR="008D67BE" w:rsidDel="005F035A" w14:paraId="126F3EA4" w14:textId="326C721B" w:rsidTr="007C2274">
        <w:tc>
          <w:tcPr>
            <w:tcW w:w="1989" w:type="dxa"/>
          </w:tcPr>
          <w:p w14:paraId="70C59EBA" w14:textId="3E409DAC" w:rsidR="008D67BE" w:rsidDel="005F035A" w:rsidRDefault="008D67BE" w:rsidP="000F73DE">
            <w:pPr>
              <w:pStyle w:val="BodyText"/>
              <w:jc w:val="center"/>
            </w:pPr>
            <w:r w:rsidDel="005F035A">
              <w:t>08/2004 – 07/2009</w:t>
            </w:r>
          </w:p>
        </w:tc>
        <w:tc>
          <w:tcPr>
            <w:tcW w:w="2051" w:type="dxa"/>
          </w:tcPr>
          <w:p w14:paraId="686732E3" w14:textId="169CAFE6" w:rsidR="008D67BE" w:rsidDel="005F035A" w:rsidRDefault="00D22E63" w:rsidP="000F73DE">
            <w:pPr>
              <w:pStyle w:val="BodyText"/>
              <w:jc w:val="center"/>
            </w:pPr>
            <w:r w:rsidDel="005F035A">
              <w:t>16</w:t>
            </w:r>
            <w:r w:rsidR="008D67BE" w:rsidDel="005F035A">
              <w:t>.9 (</w:t>
            </w:r>
            <w:r w:rsidDel="005F035A">
              <w:t>Oct</w:t>
            </w:r>
            <w:r w:rsidR="008D67BE" w:rsidDel="005F035A">
              <w:t>)</w:t>
            </w:r>
          </w:p>
        </w:tc>
        <w:tc>
          <w:tcPr>
            <w:tcW w:w="1909" w:type="dxa"/>
          </w:tcPr>
          <w:p w14:paraId="5A182F44" w14:textId="6DF39884" w:rsidR="008D67BE" w:rsidDel="005F035A" w:rsidRDefault="00D22E63" w:rsidP="000F73DE">
            <w:pPr>
              <w:pStyle w:val="BodyText"/>
              <w:jc w:val="center"/>
            </w:pPr>
            <w:r w:rsidDel="005F035A">
              <w:t>16.1</w:t>
            </w:r>
            <w:r w:rsidR="008D67BE" w:rsidDel="005F035A">
              <w:t xml:space="preserve"> (Apr)</w:t>
            </w:r>
          </w:p>
        </w:tc>
        <w:tc>
          <w:tcPr>
            <w:tcW w:w="1559" w:type="dxa"/>
          </w:tcPr>
          <w:p w14:paraId="6CDA26C2" w14:textId="67878BE1" w:rsidR="008D67BE" w:rsidDel="005F035A" w:rsidRDefault="00D22E63" w:rsidP="000F73DE">
            <w:pPr>
              <w:pStyle w:val="BodyText"/>
              <w:jc w:val="center"/>
            </w:pPr>
            <w:r w:rsidDel="005F035A">
              <w:t>0.79</w:t>
            </w:r>
          </w:p>
        </w:tc>
        <w:tc>
          <w:tcPr>
            <w:tcW w:w="1843" w:type="dxa"/>
          </w:tcPr>
          <w:p w14:paraId="080DBF44" w14:textId="77988D2A" w:rsidR="008D67BE" w:rsidDel="005F035A" w:rsidRDefault="00D22E63" w:rsidP="000F73DE">
            <w:pPr>
              <w:pStyle w:val="BodyText"/>
              <w:jc w:val="center"/>
            </w:pPr>
            <w:r w:rsidDel="005F035A">
              <w:t>181</w:t>
            </w:r>
          </w:p>
        </w:tc>
      </w:tr>
      <w:tr w:rsidR="008D67BE" w:rsidDel="005F035A" w14:paraId="3631AA00" w14:textId="251C2BF4" w:rsidTr="007C2274">
        <w:tc>
          <w:tcPr>
            <w:tcW w:w="1989" w:type="dxa"/>
          </w:tcPr>
          <w:p w14:paraId="50C2D020" w14:textId="2380140E" w:rsidR="008D67BE" w:rsidDel="005F035A" w:rsidRDefault="008D67BE" w:rsidP="000F73DE">
            <w:pPr>
              <w:pStyle w:val="BodyText"/>
              <w:jc w:val="center"/>
            </w:pPr>
            <w:r w:rsidDel="005F035A">
              <w:t>08/2009 – 07/2014</w:t>
            </w:r>
          </w:p>
        </w:tc>
        <w:tc>
          <w:tcPr>
            <w:tcW w:w="2051" w:type="dxa"/>
          </w:tcPr>
          <w:p w14:paraId="5CB73E74" w14:textId="3AE3572E" w:rsidR="008D67BE" w:rsidDel="005F035A" w:rsidRDefault="00D22E63" w:rsidP="000F73DE">
            <w:pPr>
              <w:pStyle w:val="BodyText"/>
              <w:jc w:val="center"/>
            </w:pPr>
            <w:r w:rsidDel="005F035A">
              <w:t>16</w:t>
            </w:r>
            <w:r w:rsidR="008D67BE" w:rsidDel="005F035A">
              <w:t>.9 (</w:t>
            </w:r>
            <w:r w:rsidDel="005F035A">
              <w:t>Oct</w:t>
            </w:r>
            <w:r w:rsidR="008D67BE" w:rsidDel="005F035A">
              <w:t>)</w:t>
            </w:r>
          </w:p>
        </w:tc>
        <w:tc>
          <w:tcPr>
            <w:tcW w:w="1909" w:type="dxa"/>
          </w:tcPr>
          <w:p w14:paraId="7CE3D861" w14:textId="2B7BABEB" w:rsidR="008D67BE" w:rsidDel="005F035A" w:rsidRDefault="00D22E63" w:rsidP="000F73DE">
            <w:pPr>
              <w:pStyle w:val="BodyText"/>
              <w:jc w:val="center"/>
            </w:pPr>
            <w:r w:rsidDel="005F035A">
              <w:t>16.1</w:t>
            </w:r>
            <w:r w:rsidR="008D67BE" w:rsidDel="005F035A">
              <w:t xml:space="preserve"> (</w:t>
            </w:r>
            <w:r w:rsidDel="005F035A">
              <w:t>Mar</w:t>
            </w:r>
            <w:r w:rsidR="008D67BE" w:rsidDel="005F035A">
              <w:t>)</w:t>
            </w:r>
          </w:p>
        </w:tc>
        <w:tc>
          <w:tcPr>
            <w:tcW w:w="1559" w:type="dxa"/>
          </w:tcPr>
          <w:p w14:paraId="4BF10530" w14:textId="2491977B" w:rsidR="008D67BE" w:rsidDel="005F035A" w:rsidRDefault="00D22E63" w:rsidP="000F73DE">
            <w:pPr>
              <w:pStyle w:val="BodyText"/>
              <w:jc w:val="center"/>
            </w:pPr>
            <w:r w:rsidDel="005F035A">
              <w:t>0.82</w:t>
            </w:r>
          </w:p>
        </w:tc>
        <w:tc>
          <w:tcPr>
            <w:tcW w:w="1843" w:type="dxa"/>
          </w:tcPr>
          <w:p w14:paraId="7860D754" w14:textId="7301BF7E" w:rsidR="008D67BE" w:rsidDel="005F035A" w:rsidRDefault="00D22E63" w:rsidP="000F73DE">
            <w:pPr>
              <w:pStyle w:val="BodyText"/>
              <w:jc w:val="center"/>
            </w:pPr>
            <w:r w:rsidDel="005F035A">
              <w:t>173</w:t>
            </w:r>
          </w:p>
        </w:tc>
      </w:tr>
      <w:tr w:rsidR="008D67BE" w:rsidDel="005F035A" w14:paraId="4651934E" w14:textId="4D646846" w:rsidTr="007C2274">
        <w:tc>
          <w:tcPr>
            <w:tcW w:w="1989" w:type="dxa"/>
          </w:tcPr>
          <w:p w14:paraId="2A539ED6" w14:textId="5258ABA3" w:rsidR="008D67BE" w:rsidDel="005F035A" w:rsidRDefault="008D67BE" w:rsidP="000F73DE">
            <w:pPr>
              <w:pStyle w:val="BodyText"/>
              <w:jc w:val="center"/>
            </w:pPr>
            <w:r w:rsidDel="005F035A">
              <w:t>08/2014 – 07/2019</w:t>
            </w:r>
          </w:p>
        </w:tc>
        <w:tc>
          <w:tcPr>
            <w:tcW w:w="2051" w:type="dxa"/>
          </w:tcPr>
          <w:p w14:paraId="6501539A" w14:textId="3CA7B78A" w:rsidR="008D67BE" w:rsidDel="005F035A" w:rsidRDefault="00D22E63" w:rsidP="000F73DE">
            <w:pPr>
              <w:pStyle w:val="BodyText"/>
              <w:jc w:val="center"/>
            </w:pPr>
            <w:r w:rsidDel="005F035A">
              <w:t>17.2</w:t>
            </w:r>
            <w:r w:rsidR="008D67BE" w:rsidDel="005F035A">
              <w:t xml:space="preserve"> (</w:t>
            </w:r>
            <w:r w:rsidDel="005F035A">
              <w:t>Oct</w:t>
            </w:r>
            <w:r w:rsidR="008D67BE" w:rsidDel="005F035A">
              <w:t>)</w:t>
            </w:r>
          </w:p>
        </w:tc>
        <w:tc>
          <w:tcPr>
            <w:tcW w:w="1909" w:type="dxa"/>
          </w:tcPr>
          <w:p w14:paraId="7EF12F4E" w14:textId="17D99D38" w:rsidR="008D67BE" w:rsidDel="005F035A" w:rsidRDefault="00D22E63" w:rsidP="000F73DE">
            <w:pPr>
              <w:pStyle w:val="BodyText"/>
              <w:jc w:val="center"/>
            </w:pPr>
            <w:r w:rsidDel="005F035A">
              <w:t>16.5</w:t>
            </w:r>
            <w:r w:rsidR="008D67BE" w:rsidDel="005F035A">
              <w:t xml:space="preserve"> (</w:t>
            </w:r>
            <w:r w:rsidDel="005F035A">
              <w:t>Apr</w:t>
            </w:r>
            <w:r w:rsidR="008D67BE" w:rsidDel="005F035A">
              <w:t>)</w:t>
            </w:r>
          </w:p>
        </w:tc>
        <w:tc>
          <w:tcPr>
            <w:tcW w:w="1559" w:type="dxa"/>
          </w:tcPr>
          <w:p w14:paraId="05B0C6EA" w14:textId="1B944C7A" w:rsidR="008D67BE" w:rsidDel="005F035A" w:rsidRDefault="00D22E63" w:rsidP="000F73DE">
            <w:pPr>
              <w:pStyle w:val="BodyText"/>
              <w:jc w:val="center"/>
            </w:pPr>
            <w:r w:rsidDel="005F035A">
              <w:t>0.68</w:t>
            </w:r>
          </w:p>
        </w:tc>
        <w:tc>
          <w:tcPr>
            <w:tcW w:w="1843" w:type="dxa"/>
          </w:tcPr>
          <w:p w14:paraId="69CBB0FC" w14:textId="69145DEE" w:rsidR="008D67BE" w:rsidDel="005F035A" w:rsidRDefault="00D22E63" w:rsidP="000F73DE">
            <w:pPr>
              <w:pStyle w:val="BodyText"/>
              <w:jc w:val="center"/>
            </w:pPr>
            <w:r w:rsidDel="005F035A">
              <w:t>206</w:t>
            </w:r>
          </w:p>
        </w:tc>
      </w:tr>
    </w:tbl>
    <w:p w14:paraId="1539B36A" w14:textId="539C5C5E" w:rsidR="00834328" w:rsidRPr="003B09F5" w:rsidDel="005F035A" w:rsidRDefault="00834328" w:rsidP="00095546">
      <w:pPr>
        <w:pStyle w:val="CaptionedFigure"/>
        <w:jc w:val="center"/>
        <w:rPr>
          <w:rFonts w:ascii="Times New Roman" w:hAnsi="Times New Roman" w:cs="Times New Roman"/>
        </w:rPr>
      </w:pPr>
      <w:r w:rsidRPr="003B09F5" w:rsidDel="005F035A">
        <w:rPr>
          <w:rFonts w:ascii="Times New Roman" w:hAnsi="Times New Roman" w:cs="Times New Roman"/>
          <w:noProof/>
          <w:lang w:val="en-AU" w:eastAsia="en-AU"/>
        </w:rPr>
        <w:lastRenderedPageBreak/>
        <w:drawing>
          <wp:inline distT="0" distB="0" distL="0" distR="0" wp14:anchorId="055AA7E0" wp14:editId="48CCD281">
            <wp:extent cx="5760000" cy="39852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Figs/JoondalupWaterPlot-1.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61A4ABAB" w14:textId="71DB7775" w:rsidR="00834328" w:rsidRPr="003B09F5" w:rsidDel="005F035A" w:rsidRDefault="00834328" w:rsidP="00834328">
      <w:pPr>
        <w:pStyle w:val="Caption"/>
        <w:rPr>
          <w:rFonts w:ascii="Times New Roman" w:hAnsi="Times New Roman" w:cs="Times New Roman"/>
        </w:rPr>
      </w:pPr>
      <w:r w:rsidRPr="003B09F5" w:rsidDel="005F035A">
        <w:rPr>
          <w:rFonts w:ascii="Times New Roman" w:hAnsi="Times New Roman" w:cs="Times New Roman"/>
        </w:rPr>
        <w:t xml:space="preserve">Figure </w:t>
      </w:r>
      <w:r w:rsidRPr="003B09F5" w:rsidDel="005F035A">
        <w:rPr>
          <w:rFonts w:ascii="Times New Roman" w:hAnsi="Times New Roman" w:cs="Times New Roman"/>
        </w:rPr>
        <w:fldChar w:fldCharType="begin"/>
      </w:r>
      <w:r w:rsidRPr="003B09F5" w:rsidDel="005F035A">
        <w:rPr>
          <w:rFonts w:ascii="Times New Roman" w:hAnsi="Times New Roman" w:cs="Times New Roman"/>
        </w:rPr>
        <w:instrText xml:space="preserve"> SEQ Figure \* ARABIC </w:instrText>
      </w:r>
      <w:r w:rsidRPr="003B09F5" w:rsidDel="005F035A">
        <w:rPr>
          <w:rFonts w:ascii="Times New Roman" w:hAnsi="Times New Roman" w:cs="Times New Roman"/>
        </w:rPr>
        <w:fldChar w:fldCharType="separate"/>
      </w:r>
      <w:r w:rsidR="00344A1B">
        <w:rPr>
          <w:rFonts w:ascii="Times New Roman" w:hAnsi="Times New Roman" w:cs="Times New Roman"/>
          <w:noProof/>
        </w:rPr>
        <w:t>7</w:t>
      </w:r>
      <w:r w:rsidRPr="003B09F5" w:rsidDel="005F035A">
        <w:rPr>
          <w:rFonts w:ascii="Times New Roman" w:hAnsi="Times New Roman" w:cs="Times New Roman"/>
        </w:rPr>
        <w:fldChar w:fldCharType="end"/>
      </w:r>
      <w:r w:rsidRPr="003B09F5" w:rsidDel="005F035A">
        <w:rPr>
          <w:rFonts w:ascii="Times New Roman" w:hAnsi="Times New Roman" w:cs="Times New Roman"/>
        </w:rPr>
        <w:t xml:space="preserve"> Surface water levels recorded at staff gauge 6162572 for Lake Joondalup. Red segments along trendline indicate periods of significant decline in groundwater levels and </w:t>
      </w:r>
      <w:r w:rsidR="005724CA" w:rsidDel="005F035A">
        <w:rPr>
          <w:rFonts w:ascii="Times New Roman" w:hAnsi="Times New Roman" w:cs="Times New Roman"/>
        </w:rPr>
        <w:t>green segments</w:t>
      </w:r>
      <w:r w:rsidRPr="003B09F5" w:rsidDel="005F035A">
        <w:rPr>
          <w:rFonts w:ascii="Times New Roman" w:hAnsi="Times New Roman" w:cs="Times New Roman"/>
        </w:rPr>
        <w:t xml:space="preserve"> represent significant increases in groundwater level.</w:t>
      </w:r>
      <w:r w:rsidR="00B02519" w:rsidRPr="003B09F5" w:rsidDel="005F035A">
        <w:rPr>
          <w:rFonts w:ascii="Times New Roman" w:hAnsi="Times New Roman" w:cs="Times New Roman"/>
        </w:rPr>
        <w:t xml:space="preserve"> </w:t>
      </w:r>
      <w:r w:rsidR="00B02519" w:rsidDel="005F035A">
        <w:rPr>
          <w:rFonts w:ascii="Times New Roman" w:hAnsi="Times New Roman" w:cs="Times New Roman"/>
        </w:rPr>
        <w:t>The shaded area around trend line represents the 95% confidence interval.</w:t>
      </w:r>
    </w:p>
    <w:p w14:paraId="26271FBB" w14:textId="277CAA60" w:rsidR="001D584F" w:rsidRPr="003B09F5" w:rsidRDefault="00A200FB">
      <w:pPr>
        <w:pStyle w:val="Heading3"/>
        <w:rPr>
          <w:rFonts w:cs="Times New Roman"/>
        </w:rPr>
      </w:pPr>
      <w:bookmarkStart w:id="319" w:name="_Toc33019570"/>
      <w:r>
        <w:rPr>
          <w:rFonts w:cs="Times New Roman"/>
        </w:rPr>
        <w:t>Implications of revised threshold</w:t>
      </w:r>
      <w:bookmarkEnd w:id="319"/>
    </w:p>
    <w:p w14:paraId="0FA23A01" w14:textId="32EAD274" w:rsidR="000D6675" w:rsidRDefault="005D6919" w:rsidP="000D6675">
      <w:pPr>
        <w:pStyle w:val="FirstParagraph"/>
        <w:sectPr w:rsidR="000D6675" w:rsidSect="00377E3B">
          <w:pgSz w:w="11906" w:h="16838" w:code="9"/>
          <w:pgMar w:top="1440" w:right="1440" w:bottom="1440" w:left="1440" w:header="720" w:footer="720" w:gutter="0"/>
          <w:cols w:space="720"/>
          <w:docGrid w:linePitch="326"/>
        </w:sectPr>
      </w:pPr>
      <w:r w:rsidRPr="003B09F5">
        <w:t xml:space="preserve">The </w:t>
      </w:r>
      <w:commentRangeStart w:id="320"/>
      <w:commentRangeStart w:id="321"/>
      <w:r w:rsidRPr="003B09F5">
        <w:t xml:space="preserve">water levels in the vicinity of Lake Joondalup are expected to increase up to 2.1 m by 2030 from 2013 levels </w:t>
      </w:r>
      <w:r w:rsidR="00BB6037">
        <w:t>largely due to land use change and associated changes in groundwater use in East Wanneroo</w:t>
      </w:r>
      <w:r w:rsidRPr="003B09F5">
        <w:t xml:space="preserve">. </w:t>
      </w:r>
      <w:commentRangeEnd w:id="320"/>
      <w:r w:rsidR="00752045">
        <w:rPr>
          <w:rStyle w:val="CommentReference"/>
          <w:rFonts w:asciiTheme="minorHAnsi" w:hAnsiTheme="minorHAnsi"/>
        </w:rPr>
        <w:commentReference w:id="320"/>
      </w:r>
      <w:commentRangeEnd w:id="321"/>
      <w:r w:rsidR="00522D25">
        <w:rPr>
          <w:rStyle w:val="CommentReference"/>
          <w:rFonts w:asciiTheme="minorHAnsi" w:hAnsiTheme="minorHAnsi"/>
        </w:rPr>
        <w:commentReference w:id="321"/>
      </w:r>
      <w:r w:rsidRPr="003B09F5">
        <w:t xml:space="preserve">This increase in water level will continue the </w:t>
      </w:r>
      <w:r w:rsidR="00982843">
        <w:t>ri</w:t>
      </w:r>
      <w:r w:rsidR="00982843" w:rsidRPr="003B09F5">
        <w:t xml:space="preserve">sing </w:t>
      </w:r>
      <w:r w:rsidRPr="003B09F5">
        <w:t>trend being observed in the lake’s surface water levels since 2015. Maintaining surface water levels above 16.2 mAHD at staff 6162572 will ensure permanent water habitat for fauna and flora and the visual amenity</w:t>
      </w:r>
      <w:r w:rsidR="00255154">
        <w:t xml:space="preserve"> </w:t>
      </w:r>
      <w:r w:rsidR="00255154" w:rsidRPr="003B09F5">
        <w:t>of the area</w:t>
      </w:r>
      <w:r w:rsidR="00255154">
        <w:t xml:space="preserve"> (</w:t>
      </w:r>
      <w:r w:rsidR="000D6675">
        <w:fldChar w:fldCharType="begin"/>
      </w:r>
      <w:r w:rsidR="000D6675">
        <w:instrText xml:space="preserve"> REF _Ref26189890 \h </w:instrText>
      </w:r>
      <w:r w:rsidR="000D6675">
        <w:fldChar w:fldCharType="separate"/>
      </w:r>
      <w:r w:rsidR="00344A1B" w:rsidRPr="003B09F5">
        <w:rPr>
          <w:rFonts w:cs="Times New Roman"/>
        </w:rPr>
        <w:t xml:space="preserve">Table </w:t>
      </w:r>
      <w:r w:rsidR="00344A1B">
        <w:rPr>
          <w:rFonts w:cs="Times New Roman"/>
          <w:noProof/>
        </w:rPr>
        <w:t>10</w:t>
      </w:r>
      <w:r w:rsidR="000D6675">
        <w:fldChar w:fldCharType="end"/>
      </w:r>
      <w:r w:rsidR="00255154">
        <w:t>).</w:t>
      </w:r>
      <w:r w:rsidR="00255154" w:rsidRPr="003B09F5">
        <w:t xml:space="preserve">  The diverse macrophytes inhabiting </w:t>
      </w:r>
      <w:r w:rsidR="0060730F">
        <w:t>the lower elevations of the basin</w:t>
      </w:r>
      <w:r w:rsidR="00255154" w:rsidRPr="003B09F5">
        <w:t xml:space="preserve"> are likely to persist and continue to provide a rich habitat for aquatic invertebrates. Although important native macrophytes and wetland species are likely to continue at relatively high cover abundances under the future scenario, there are some native species that are likely to decrease in cover abundance or disappear. This group mainly includes </w:t>
      </w:r>
      <w:r w:rsidR="00255154" w:rsidRPr="003C6389">
        <w:rPr>
          <w:i/>
          <w:iCs/>
        </w:rPr>
        <w:t>Acacia</w:t>
      </w:r>
      <w:r w:rsidR="00255154" w:rsidRPr="003B09F5">
        <w:t xml:space="preserve"> and </w:t>
      </w:r>
      <w:r w:rsidR="00255154" w:rsidRPr="003C6389">
        <w:rPr>
          <w:i/>
          <w:iCs/>
        </w:rPr>
        <w:t>Banksia</w:t>
      </w:r>
      <w:r w:rsidR="00255154" w:rsidRPr="003B09F5">
        <w:t xml:space="preserve"> species which provide important habitat for fauna up-slope of the lake. Further vegetation monitoring is required at these transects to determine vegetation compositional changes since 2015 to understand if the trajectory in compositional change is continuing.</w:t>
      </w:r>
      <w:bookmarkStart w:id="322" w:name="_Ref25921705"/>
    </w:p>
    <w:p w14:paraId="6BF55755" w14:textId="3E243F6E" w:rsidR="000D6675" w:rsidRDefault="000D6675" w:rsidP="009B710F">
      <w:pPr>
        <w:pStyle w:val="TableCaption"/>
        <w:rPr>
          <w:rFonts w:cs="Times New Roman"/>
        </w:rPr>
      </w:pPr>
    </w:p>
    <w:p w14:paraId="2756B7B7" w14:textId="308FAF2C" w:rsidR="009B710F" w:rsidRPr="003B09F5" w:rsidRDefault="009B710F" w:rsidP="009B710F">
      <w:pPr>
        <w:pStyle w:val="TableCaption"/>
        <w:rPr>
          <w:rFonts w:ascii="Times New Roman" w:hAnsi="Times New Roman" w:cs="Times New Roman"/>
        </w:rPr>
      </w:pPr>
      <w:bookmarkStart w:id="323" w:name="_Ref26189890"/>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344A1B">
        <w:rPr>
          <w:rFonts w:ascii="Times New Roman" w:hAnsi="Times New Roman" w:cs="Times New Roman"/>
          <w:noProof/>
        </w:rPr>
        <w:t>10</w:t>
      </w:r>
      <w:r w:rsidRPr="003B09F5">
        <w:rPr>
          <w:rFonts w:ascii="Times New Roman" w:hAnsi="Times New Roman" w:cs="Times New Roman"/>
        </w:rPr>
        <w:fldChar w:fldCharType="end"/>
      </w:r>
      <w:bookmarkEnd w:id="322"/>
      <w:bookmarkEnd w:id="323"/>
      <w:r w:rsidRPr="003B09F5">
        <w:rPr>
          <w:rFonts w:ascii="Times New Roman" w:hAnsi="Times New Roman" w:cs="Times New Roman"/>
        </w:rPr>
        <w:t xml:space="preserve"> </w:t>
      </w:r>
      <w:bookmarkStart w:id="324" w:name="_Hlk32589248"/>
      <w:r w:rsidR="00257FC7" w:rsidRPr="00257FC7">
        <w:rPr>
          <w:rFonts w:ascii="Times New Roman" w:hAnsi="Times New Roman" w:cs="Times New Roman"/>
        </w:rPr>
        <w:t>Ecological consequences of proposed 2030 minimum threshold (</w:t>
      </w:r>
      <w:r w:rsidR="002212CD">
        <w:rPr>
          <w:rFonts w:ascii="Times New Roman" w:hAnsi="Times New Roman" w:cs="Times New Roman"/>
        </w:rPr>
        <w:t>16.2</w:t>
      </w:r>
      <w:r w:rsidR="00257FC7" w:rsidRPr="00257FC7">
        <w:rPr>
          <w:rFonts w:ascii="Times New Roman" w:hAnsi="Times New Roman" w:cs="Times New Roman"/>
        </w:rPr>
        <w:t xml:space="preserve"> mAHD) in terms of compliance of stated site values and site management objectives at Lake </w:t>
      </w:r>
      <w:r w:rsidR="00257FC7">
        <w:rPr>
          <w:rFonts w:ascii="Times New Roman" w:hAnsi="Times New Roman" w:cs="Times New Roman"/>
        </w:rPr>
        <w:t>Joondalup</w:t>
      </w:r>
      <w:r w:rsidR="00257FC7" w:rsidRPr="00257FC7">
        <w:rPr>
          <w:rFonts w:ascii="Times New Roman" w:hAnsi="Times New Roman" w:cs="Times New Roman"/>
        </w:rPr>
        <w:t xml:space="preserve"> set for the current absolute minimum Ministerial criteria (</w:t>
      </w:r>
      <w:r w:rsidR="002212CD">
        <w:rPr>
          <w:rFonts w:ascii="Times New Roman" w:hAnsi="Times New Roman" w:cs="Times New Roman"/>
        </w:rPr>
        <w:t>15.8</w:t>
      </w:r>
      <w:r w:rsidR="00257FC7" w:rsidRPr="00257FC7">
        <w:rPr>
          <w:rFonts w:ascii="Times New Roman" w:hAnsi="Times New Roman" w:cs="Times New Roman"/>
        </w:rPr>
        <w:t xml:space="preserve"> mAHD)</w:t>
      </w:r>
      <w:bookmarkEnd w:id="324"/>
      <w:r w:rsidRPr="003B09F5">
        <w:rPr>
          <w:rFonts w:ascii="Times New Roman" w:hAnsi="Times New Roman" w:cs="Times New Roman"/>
        </w:rPr>
        <w:t>.</w:t>
      </w:r>
      <w:r w:rsidR="00B23D47" w:rsidRPr="00B23D47">
        <w:rPr>
          <w:rFonts w:ascii="Times New Roman" w:hAnsi="Times New Roman" w:cs="Times New Roman"/>
        </w:rPr>
        <w:t xml:space="preserve"> </w:t>
      </w:r>
      <w:r w:rsidR="00982843">
        <w:rPr>
          <w:rFonts w:ascii="Times New Roman" w:hAnsi="Times New Roman" w:cs="Times New Roman"/>
        </w:rPr>
        <w:t xml:space="preserve">Assessments of whether the values and objectives will be met under the revised thresholds </w:t>
      </w:r>
      <w:r w:rsidR="00B23D47">
        <w:rPr>
          <w:rFonts w:ascii="Times New Roman" w:hAnsi="Times New Roman" w:cs="Times New Roman"/>
        </w:rPr>
        <w:t>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522"/>
        <w:gridCol w:w="8609"/>
        <w:gridCol w:w="1827"/>
      </w:tblGrid>
      <w:tr w:rsidR="009D1F89" w:rsidRPr="003B09F5" w14:paraId="26271FC1" w14:textId="77777777">
        <w:tc>
          <w:tcPr>
            <w:tcW w:w="0" w:type="auto"/>
            <w:tcBorders>
              <w:bottom w:val="single" w:sz="0" w:space="0" w:color="auto"/>
            </w:tcBorders>
            <w:vAlign w:val="bottom"/>
          </w:tcPr>
          <w:p w14:paraId="26271FBE" w14:textId="77777777" w:rsidR="009D1F89" w:rsidRPr="003B09F5" w:rsidRDefault="009D1F89" w:rsidP="009D1F89">
            <w:pPr>
              <w:pStyle w:val="Compact"/>
              <w:rPr>
                <w:rFonts w:cs="Times New Roman"/>
              </w:rPr>
            </w:pPr>
          </w:p>
        </w:tc>
        <w:tc>
          <w:tcPr>
            <w:tcW w:w="0" w:type="auto"/>
            <w:tcBorders>
              <w:bottom w:val="single" w:sz="0" w:space="0" w:color="auto"/>
            </w:tcBorders>
            <w:vAlign w:val="bottom"/>
          </w:tcPr>
          <w:p w14:paraId="26271FBF" w14:textId="15461F36" w:rsidR="009D1F89" w:rsidRPr="003B09F5" w:rsidRDefault="009D1F89" w:rsidP="009D1F89">
            <w:pPr>
              <w:pStyle w:val="Compact"/>
              <w:rPr>
                <w:rFonts w:cs="Times New Roman"/>
              </w:rPr>
            </w:pPr>
            <w:r w:rsidRPr="00347721">
              <w:rPr>
                <w:rFonts w:cs="Times New Roman"/>
              </w:rPr>
              <w:t>Likely effect of 2030 proposed</w:t>
            </w:r>
            <w:r w:rsidR="002212CD">
              <w:rPr>
                <w:rFonts w:cs="Times New Roman"/>
              </w:rPr>
              <w:t xml:space="preserve"> minimum</w:t>
            </w:r>
            <w:r w:rsidRPr="00347721">
              <w:rPr>
                <w:rFonts w:cs="Times New Roman"/>
              </w:rPr>
              <w:t xml:space="preserve"> threshold (</w:t>
            </w:r>
            <w:r>
              <w:rPr>
                <w:rFonts w:cs="Times New Roman"/>
              </w:rPr>
              <w:t>16.2</w:t>
            </w:r>
            <w:r w:rsidRPr="00347721">
              <w:rPr>
                <w:rFonts w:cs="Times New Roman"/>
              </w:rPr>
              <w:t xml:space="preserve"> mAHD)</w:t>
            </w:r>
          </w:p>
        </w:tc>
        <w:tc>
          <w:tcPr>
            <w:tcW w:w="0" w:type="auto"/>
            <w:tcBorders>
              <w:bottom w:val="single" w:sz="0" w:space="0" w:color="auto"/>
            </w:tcBorders>
            <w:vAlign w:val="bottom"/>
          </w:tcPr>
          <w:p w14:paraId="26271FC0" w14:textId="68A293C2" w:rsidR="009D1F89" w:rsidRPr="003B09F5" w:rsidRDefault="009D1F89" w:rsidP="009D1F89">
            <w:pPr>
              <w:pStyle w:val="Compact"/>
              <w:jc w:val="center"/>
              <w:rPr>
                <w:rFonts w:cs="Times New Roman"/>
              </w:rPr>
            </w:pPr>
            <w:r w:rsidRPr="00BB05A2">
              <w:rPr>
                <w:rFonts w:cs="Times New Roman"/>
              </w:rPr>
              <w:t>Values and objectives maintained in future</w:t>
            </w:r>
          </w:p>
        </w:tc>
      </w:tr>
      <w:tr w:rsidR="00255154" w:rsidRPr="003B09F5" w14:paraId="26271FC5" w14:textId="77777777">
        <w:tc>
          <w:tcPr>
            <w:tcW w:w="0" w:type="auto"/>
          </w:tcPr>
          <w:p w14:paraId="26271FC2" w14:textId="5AEAFCFE" w:rsidR="001D584F" w:rsidRPr="003B09F5" w:rsidRDefault="00305B18" w:rsidP="000A55B4">
            <w:pPr>
              <w:pStyle w:val="Compact"/>
              <w:jc w:val="left"/>
              <w:rPr>
                <w:rFonts w:cs="Times New Roman"/>
              </w:rPr>
            </w:pPr>
            <w:r>
              <w:rPr>
                <w:rFonts w:cs="Times New Roman"/>
                <w:b/>
              </w:rPr>
              <w:t>Site values (WAWA, 1995)</w:t>
            </w:r>
          </w:p>
        </w:tc>
        <w:tc>
          <w:tcPr>
            <w:tcW w:w="0" w:type="auto"/>
          </w:tcPr>
          <w:p w14:paraId="26271FC3" w14:textId="77777777" w:rsidR="001D584F" w:rsidRPr="003B09F5" w:rsidRDefault="001D584F">
            <w:pPr>
              <w:pStyle w:val="Compact"/>
              <w:rPr>
                <w:rFonts w:cs="Times New Roman"/>
              </w:rPr>
            </w:pPr>
          </w:p>
        </w:tc>
        <w:tc>
          <w:tcPr>
            <w:tcW w:w="0" w:type="auto"/>
          </w:tcPr>
          <w:p w14:paraId="26271FC4" w14:textId="77777777" w:rsidR="001D584F" w:rsidRPr="003B09F5" w:rsidRDefault="001D584F">
            <w:pPr>
              <w:pStyle w:val="Compact"/>
              <w:rPr>
                <w:rFonts w:cs="Times New Roman"/>
              </w:rPr>
            </w:pPr>
          </w:p>
        </w:tc>
      </w:tr>
      <w:tr w:rsidR="00255154" w:rsidRPr="003B09F5" w14:paraId="26271FC9" w14:textId="77777777">
        <w:tc>
          <w:tcPr>
            <w:tcW w:w="0" w:type="auto"/>
          </w:tcPr>
          <w:p w14:paraId="26271FC6" w14:textId="77777777" w:rsidR="001D584F" w:rsidRPr="003B09F5" w:rsidRDefault="005D6919" w:rsidP="000A55B4">
            <w:pPr>
              <w:pStyle w:val="Compact"/>
              <w:jc w:val="left"/>
              <w:rPr>
                <w:rFonts w:cs="Times New Roman"/>
              </w:rPr>
            </w:pPr>
            <w:r w:rsidRPr="003B09F5">
              <w:rPr>
                <w:rFonts w:cs="Times New Roman"/>
              </w:rPr>
              <w:t>Water bird habitat and drought refuge</w:t>
            </w:r>
          </w:p>
        </w:tc>
        <w:tc>
          <w:tcPr>
            <w:tcW w:w="0" w:type="auto"/>
          </w:tcPr>
          <w:p w14:paraId="26271FC7" w14:textId="77777777" w:rsidR="001D584F" w:rsidRPr="003B09F5" w:rsidRDefault="005D6919">
            <w:pPr>
              <w:pStyle w:val="Compact"/>
              <w:rPr>
                <w:rFonts w:cs="Times New Roman"/>
              </w:rPr>
            </w:pPr>
            <w:r w:rsidRPr="003B09F5">
              <w:rPr>
                <w:rFonts w:cs="Times New Roman"/>
              </w:rPr>
              <w:t>The proposed increases in groundwater levels around the lake will ensure the site remains an important water bird habitat. The proposed increases will also ensure the lake is permanently inundated, which will ensure the lake is a drought refuge for water birds. Seasonal variation in surface water height will also ensure expansive mudflats, an important feeding habitat for many visiting birds, remain.</w:t>
            </w:r>
          </w:p>
        </w:tc>
        <w:tc>
          <w:tcPr>
            <w:tcW w:w="0" w:type="auto"/>
          </w:tcPr>
          <w:p w14:paraId="26271FC8"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CD" w14:textId="77777777">
        <w:tc>
          <w:tcPr>
            <w:tcW w:w="0" w:type="auto"/>
          </w:tcPr>
          <w:p w14:paraId="26271FCA" w14:textId="77777777" w:rsidR="001D584F" w:rsidRPr="003B09F5" w:rsidRDefault="005D6919" w:rsidP="000A55B4">
            <w:pPr>
              <w:pStyle w:val="Compact"/>
              <w:jc w:val="left"/>
              <w:rPr>
                <w:rFonts w:cs="Times New Roman"/>
              </w:rPr>
            </w:pPr>
            <w:r w:rsidRPr="003B09F5">
              <w:rPr>
                <w:rFonts w:cs="Times New Roman"/>
              </w:rPr>
              <w:t>Diverse range of macrophytes</w:t>
            </w:r>
          </w:p>
        </w:tc>
        <w:tc>
          <w:tcPr>
            <w:tcW w:w="0" w:type="auto"/>
          </w:tcPr>
          <w:p w14:paraId="26271FCB" w14:textId="77777777" w:rsidR="001D584F" w:rsidRPr="003B09F5" w:rsidRDefault="005D6919">
            <w:pPr>
              <w:pStyle w:val="Compact"/>
              <w:rPr>
                <w:rFonts w:cs="Times New Roman"/>
              </w:rPr>
            </w:pPr>
            <w:r w:rsidRPr="003B09F5">
              <w:rPr>
                <w:rFonts w:cs="Times New Roman"/>
              </w:rPr>
              <w:t xml:space="preserve">The current diversity of macrophytes, including </w:t>
            </w:r>
            <w:r w:rsidRPr="003B09F5">
              <w:rPr>
                <w:rFonts w:cs="Times New Roman"/>
                <w:i/>
              </w:rPr>
              <w:t>B. articulata</w:t>
            </w:r>
            <w:r w:rsidRPr="003B09F5">
              <w:rPr>
                <w:rFonts w:cs="Times New Roman"/>
              </w:rPr>
              <w:t xml:space="preserve">, </w:t>
            </w:r>
            <w:r w:rsidRPr="003B09F5">
              <w:rPr>
                <w:rFonts w:cs="Times New Roman"/>
                <w:i/>
              </w:rPr>
              <w:t>B. juncea</w:t>
            </w:r>
            <w:r w:rsidRPr="003B09F5">
              <w:rPr>
                <w:rFonts w:cs="Times New Roman"/>
              </w:rPr>
              <w:t xml:space="preserve"> and </w:t>
            </w:r>
            <w:r w:rsidRPr="003B09F5">
              <w:rPr>
                <w:rFonts w:cs="Times New Roman"/>
                <w:i/>
              </w:rPr>
              <w:t>L. longitudinale</w:t>
            </w:r>
            <w:r w:rsidRPr="003B09F5">
              <w:rPr>
                <w:rFonts w:cs="Times New Roman"/>
              </w:rPr>
              <w:t>, will continue. There is the possibility of these species extending into current terrestrial regions of the lake.</w:t>
            </w:r>
          </w:p>
        </w:tc>
        <w:tc>
          <w:tcPr>
            <w:tcW w:w="0" w:type="auto"/>
          </w:tcPr>
          <w:p w14:paraId="26271FCC"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1" w14:textId="77777777">
        <w:tc>
          <w:tcPr>
            <w:tcW w:w="0" w:type="auto"/>
          </w:tcPr>
          <w:p w14:paraId="26271FCE" w14:textId="03F890F1" w:rsidR="001D584F" w:rsidRPr="003B09F5" w:rsidRDefault="00305B18" w:rsidP="000A55B4">
            <w:pPr>
              <w:pStyle w:val="Compact"/>
              <w:jc w:val="left"/>
              <w:rPr>
                <w:rFonts w:cs="Times New Roman"/>
              </w:rPr>
            </w:pPr>
            <w:r>
              <w:rPr>
                <w:rFonts w:cs="Times New Roman"/>
                <w:b/>
              </w:rPr>
              <w:t>Site management objectives (WAWA, 1995)</w:t>
            </w:r>
          </w:p>
        </w:tc>
        <w:tc>
          <w:tcPr>
            <w:tcW w:w="0" w:type="auto"/>
          </w:tcPr>
          <w:p w14:paraId="26271FCF" w14:textId="77777777" w:rsidR="001D584F" w:rsidRPr="003B09F5" w:rsidRDefault="001D584F">
            <w:pPr>
              <w:pStyle w:val="Compact"/>
              <w:rPr>
                <w:rFonts w:cs="Times New Roman"/>
              </w:rPr>
            </w:pPr>
          </w:p>
        </w:tc>
        <w:tc>
          <w:tcPr>
            <w:tcW w:w="0" w:type="auto"/>
          </w:tcPr>
          <w:p w14:paraId="26271FD0" w14:textId="77777777" w:rsidR="001D584F" w:rsidRPr="003B09F5" w:rsidRDefault="001D584F">
            <w:pPr>
              <w:pStyle w:val="Compact"/>
              <w:rPr>
                <w:rFonts w:cs="Times New Roman"/>
              </w:rPr>
            </w:pPr>
          </w:p>
        </w:tc>
      </w:tr>
      <w:tr w:rsidR="00255154" w:rsidRPr="003B09F5" w14:paraId="26271FD5" w14:textId="77777777">
        <w:tc>
          <w:tcPr>
            <w:tcW w:w="0" w:type="auto"/>
          </w:tcPr>
          <w:p w14:paraId="26271FD2" w14:textId="77777777" w:rsidR="001D584F" w:rsidRPr="003B09F5" w:rsidRDefault="005D6919" w:rsidP="000A55B4">
            <w:pPr>
              <w:pStyle w:val="Compact"/>
              <w:jc w:val="left"/>
              <w:rPr>
                <w:rFonts w:cs="Times New Roman"/>
              </w:rPr>
            </w:pPr>
            <w:r w:rsidRPr="003B09F5">
              <w:rPr>
                <w:rFonts w:cs="Times New Roman"/>
              </w:rPr>
              <w:t>Conservation and public enjoyment of natural and modified landscapes</w:t>
            </w:r>
          </w:p>
        </w:tc>
        <w:tc>
          <w:tcPr>
            <w:tcW w:w="0" w:type="auto"/>
          </w:tcPr>
          <w:p w14:paraId="26271FD3" w14:textId="77777777" w:rsidR="001D584F" w:rsidRPr="003B09F5" w:rsidRDefault="005D6919">
            <w:pPr>
              <w:pStyle w:val="Compact"/>
              <w:rPr>
                <w:rFonts w:cs="Times New Roman"/>
              </w:rPr>
            </w:pPr>
            <w:r w:rsidRPr="003B09F5">
              <w:rPr>
                <w:rFonts w:cs="Times New Roman"/>
              </w:rPr>
              <w:t>The wetland should retain the current natural and modified assets.</w:t>
            </w:r>
          </w:p>
        </w:tc>
        <w:tc>
          <w:tcPr>
            <w:tcW w:w="0" w:type="auto"/>
          </w:tcPr>
          <w:p w14:paraId="26271FD4"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9" w14:textId="77777777">
        <w:tc>
          <w:tcPr>
            <w:tcW w:w="0" w:type="auto"/>
          </w:tcPr>
          <w:p w14:paraId="26271FD6" w14:textId="77777777" w:rsidR="001D584F" w:rsidRPr="003B09F5" w:rsidRDefault="005D6919" w:rsidP="000A55B4">
            <w:pPr>
              <w:pStyle w:val="Compact"/>
              <w:jc w:val="left"/>
              <w:rPr>
                <w:rFonts w:cs="Times New Roman"/>
              </w:rPr>
            </w:pPr>
            <w:r w:rsidRPr="003B09F5">
              <w:rPr>
                <w:rFonts w:cs="Times New Roman"/>
              </w:rPr>
              <w:t>Conserve existing wetland vegetation, including sedge beds, fringing woodland and aquatic macrophytes</w:t>
            </w:r>
          </w:p>
        </w:tc>
        <w:tc>
          <w:tcPr>
            <w:tcW w:w="0" w:type="auto"/>
          </w:tcPr>
          <w:p w14:paraId="26271FD7" w14:textId="77777777" w:rsidR="001D584F" w:rsidRPr="003B09F5" w:rsidRDefault="005D6919">
            <w:pPr>
              <w:pStyle w:val="Compact"/>
              <w:rPr>
                <w:rFonts w:cs="Times New Roman"/>
              </w:rPr>
            </w:pPr>
            <w:r w:rsidRPr="003B09F5">
              <w:rPr>
                <w:rFonts w:cs="Times New Roman"/>
              </w:rPr>
              <w:t>The predicted increases in groundwater levels will ensure the current wetland at a state similar to 2015. It is possible that sustained increases in groundwater levels will extend the range of these species around the lake by ‘migrating’ up slope.</w:t>
            </w:r>
          </w:p>
        </w:tc>
        <w:tc>
          <w:tcPr>
            <w:tcW w:w="0" w:type="auto"/>
          </w:tcPr>
          <w:p w14:paraId="26271FD8"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DD" w14:textId="77777777">
        <w:tc>
          <w:tcPr>
            <w:tcW w:w="0" w:type="auto"/>
          </w:tcPr>
          <w:p w14:paraId="26271FDA" w14:textId="77777777" w:rsidR="001D584F" w:rsidRPr="003B09F5" w:rsidRDefault="005D6919" w:rsidP="000A55B4">
            <w:pPr>
              <w:pStyle w:val="Compact"/>
              <w:jc w:val="left"/>
              <w:rPr>
                <w:rFonts w:cs="Times New Roman"/>
              </w:rPr>
            </w:pPr>
            <w:r w:rsidRPr="003B09F5">
              <w:rPr>
                <w:rFonts w:cs="Times New Roman"/>
              </w:rPr>
              <w:t>Maintain and if possible, enhance the aquatic fauna of the lake</w:t>
            </w:r>
          </w:p>
        </w:tc>
        <w:tc>
          <w:tcPr>
            <w:tcW w:w="0" w:type="auto"/>
          </w:tcPr>
          <w:p w14:paraId="26271FDB" w14:textId="77777777" w:rsidR="001D584F" w:rsidRPr="003B09F5" w:rsidRDefault="005D6919">
            <w:pPr>
              <w:pStyle w:val="Compact"/>
              <w:rPr>
                <w:rFonts w:cs="Times New Roman"/>
              </w:rPr>
            </w:pPr>
            <w:r w:rsidRPr="003B09F5">
              <w:rPr>
                <w:rFonts w:cs="Times New Roman"/>
              </w:rPr>
              <w:t>Aquatic vertebrates, including native fish, are likely to persist in the lake, given that permanent inundation will remain a feature of the lake. Although acidification is unlikely, there are issues around water quality and nutrient enrichment. If nutrients continue to rise, local extinctions of fish populations may occur. There are already unusual trends in macroinvertebrate diversity occurring which may be early warnings of significant ecological shifts that may occur due to nutrient enrichment</w:t>
            </w:r>
          </w:p>
        </w:tc>
        <w:tc>
          <w:tcPr>
            <w:tcW w:w="0" w:type="auto"/>
          </w:tcPr>
          <w:p w14:paraId="26271FDC" w14:textId="77777777" w:rsidR="001D584F" w:rsidRPr="003B09F5" w:rsidRDefault="001D584F">
            <w:pPr>
              <w:pStyle w:val="Compact"/>
              <w:rPr>
                <w:rFonts w:cs="Times New Roman"/>
              </w:rPr>
            </w:pPr>
          </w:p>
        </w:tc>
      </w:tr>
      <w:tr w:rsidR="00255154" w:rsidRPr="003B09F5" w14:paraId="26271FE1" w14:textId="77777777">
        <w:tc>
          <w:tcPr>
            <w:tcW w:w="0" w:type="auto"/>
          </w:tcPr>
          <w:p w14:paraId="26271FDE" w14:textId="77777777" w:rsidR="001D584F" w:rsidRPr="003B09F5" w:rsidRDefault="005D6919" w:rsidP="000A55B4">
            <w:pPr>
              <w:pStyle w:val="Compact"/>
              <w:jc w:val="left"/>
              <w:rPr>
                <w:rFonts w:cs="Times New Roman"/>
              </w:rPr>
            </w:pPr>
            <w:r w:rsidRPr="003B09F5">
              <w:rPr>
                <w:rFonts w:cs="Times New Roman"/>
              </w:rPr>
              <w:lastRenderedPageBreak/>
              <w:t>In conjunction with Lake Goollelal, to support the full range of habitats for avian fauna</w:t>
            </w:r>
          </w:p>
        </w:tc>
        <w:tc>
          <w:tcPr>
            <w:tcW w:w="0" w:type="auto"/>
          </w:tcPr>
          <w:p w14:paraId="26271FDF" w14:textId="77777777" w:rsidR="001D584F" w:rsidRPr="003B09F5" w:rsidRDefault="005D6919">
            <w:pPr>
              <w:pStyle w:val="Compact"/>
              <w:rPr>
                <w:rFonts w:cs="Times New Roman"/>
              </w:rPr>
            </w:pPr>
            <w:r w:rsidRPr="003B09F5">
              <w:rPr>
                <w:rFonts w:cs="Times New Roman"/>
              </w:rPr>
              <w:t>The maintenance of permanent surface water and wetland vegetation will continue to provide a diverse habitat for different avian species. Extensive mudflats should continue to form during periods of low water level, which are also an important feeding habitat for birds.</w:t>
            </w:r>
          </w:p>
        </w:tc>
        <w:tc>
          <w:tcPr>
            <w:tcW w:w="0" w:type="auto"/>
          </w:tcPr>
          <w:p w14:paraId="26271FE0" w14:textId="77777777" w:rsidR="001D584F" w:rsidRPr="003B09F5" w:rsidRDefault="005D6919">
            <w:pPr>
              <w:pStyle w:val="Compact"/>
              <w:jc w:val="center"/>
              <w:rPr>
                <w:rFonts w:cs="Times New Roman"/>
              </w:rPr>
            </w:pPr>
            <w:r w:rsidRPr="003B09F5">
              <w:rPr>
                <w:rFonts w:cs="Times New Roman"/>
              </w:rPr>
              <w:t>Very likely</w:t>
            </w:r>
          </w:p>
        </w:tc>
      </w:tr>
      <w:tr w:rsidR="00255154" w:rsidRPr="003B09F5" w14:paraId="26271FE5" w14:textId="77777777">
        <w:tc>
          <w:tcPr>
            <w:tcW w:w="0" w:type="auto"/>
          </w:tcPr>
          <w:p w14:paraId="26271FE2" w14:textId="77777777" w:rsidR="001D584F" w:rsidRPr="003B09F5" w:rsidRDefault="005D6919" w:rsidP="000A55B4">
            <w:pPr>
              <w:pStyle w:val="Compact"/>
              <w:jc w:val="left"/>
              <w:rPr>
                <w:rFonts w:cs="Times New Roman"/>
              </w:rPr>
            </w:pPr>
            <w:r w:rsidRPr="003B09F5">
              <w:rPr>
                <w:rFonts w:cs="Times New Roman"/>
              </w:rPr>
              <w:t>Ensure the landscape and amenity values of the lake are maintained, except under very low rainfall climatic conditions</w:t>
            </w:r>
          </w:p>
        </w:tc>
        <w:tc>
          <w:tcPr>
            <w:tcW w:w="0" w:type="auto"/>
          </w:tcPr>
          <w:p w14:paraId="26271FE3" w14:textId="5402AB4F" w:rsidR="001D584F" w:rsidRPr="003B09F5" w:rsidRDefault="00255154">
            <w:pPr>
              <w:pStyle w:val="Compact"/>
              <w:rPr>
                <w:rFonts w:cs="Times New Roman"/>
              </w:rPr>
            </w:pPr>
            <w:r>
              <w:rPr>
                <w:rFonts w:cs="Times New Roman"/>
              </w:rPr>
              <w:t xml:space="preserve"> The most significant threat to these values is likely to be changes to the water quality. High water levels combined with high temperatures could trigger algal blooms not yet seen at the wetland. Macroinvertebrate assemblages are also changing and a reduction of aquatic insect families in spring sampling suggests an as yet undiagnosed water quality problem.</w:t>
            </w:r>
          </w:p>
        </w:tc>
        <w:tc>
          <w:tcPr>
            <w:tcW w:w="0" w:type="auto"/>
          </w:tcPr>
          <w:p w14:paraId="26271FE4" w14:textId="1F34E275" w:rsidR="001D584F" w:rsidRPr="003B09F5" w:rsidRDefault="00255154" w:rsidP="00255154">
            <w:pPr>
              <w:pStyle w:val="Compact"/>
              <w:jc w:val="center"/>
              <w:rPr>
                <w:rFonts w:cs="Times New Roman"/>
              </w:rPr>
            </w:pPr>
            <w:r>
              <w:rPr>
                <w:rFonts w:cs="Times New Roman"/>
              </w:rPr>
              <w:t>Unsure</w:t>
            </w:r>
          </w:p>
        </w:tc>
      </w:tr>
      <w:tr w:rsidR="00821C4C" w:rsidRPr="003B09F5" w14:paraId="7A8B270A" w14:textId="77777777">
        <w:tc>
          <w:tcPr>
            <w:tcW w:w="0" w:type="auto"/>
          </w:tcPr>
          <w:p w14:paraId="1F5588A7" w14:textId="03BB30DB" w:rsidR="00821C4C" w:rsidRPr="003B09F5" w:rsidRDefault="00821C4C" w:rsidP="000A55B4">
            <w:pPr>
              <w:pStyle w:val="Compact"/>
              <w:jc w:val="left"/>
              <w:rPr>
                <w:rFonts w:cs="Times New Roman"/>
              </w:rPr>
            </w:pPr>
            <w:r w:rsidRPr="00347721">
              <w:rPr>
                <w:rFonts w:cs="Times New Roman"/>
                <w:b/>
                <w:bCs/>
              </w:rPr>
              <w:t>Proposed site management objectives</w:t>
            </w:r>
          </w:p>
        </w:tc>
        <w:tc>
          <w:tcPr>
            <w:tcW w:w="0" w:type="auto"/>
          </w:tcPr>
          <w:p w14:paraId="2F683540" w14:textId="77777777" w:rsidR="00821C4C" w:rsidRDefault="00821C4C" w:rsidP="00821C4C">
            <w:pPr>
              <w:pStyle w:val="Compact"/>
              <w:rPr>
                <w:rFonts w:cs="Times New Roman"/>
              </w:rPr>
            </w:pPr>
          </w:p>
        </w:tc>
        <w:tc>
          <w:tcPr>
            <w:tcW w:w="0" w:type="auto"/>
          </w:tcPr>
          <w:p w14:paraId="4BCFB622" w14:textId="77777777" w:rsidR="00821C4C" w:rsidRDefault="00821C4C" w:rsidP="00821C4C">
            <w:pPr>
              <w:pStyle w:val="Compact"/>
              <w:jc w:val="center"/>
              <w:rPr>
                <w:rFonts w:cs="Times New Roman"/>
              </w:rPr>
            </w:pPr>
          </w:p>
        </w:tc>
      </w:tr>
      <w:tr w:rsidR="00415C72" w:rsidRPr="003B09F5" w14:paraId="13B2E648" w14:textId="77777777">
        <w:tc>
          <w:tcPr>
            <w:tcW w:w="0" w:type="auto"/>
          </w:tcPr>
          <w:p w14:paraId="667E6E5C" w14:textId="755C90E5" w:rsidR="00415C72" w:rsidRPr="009C6865" w:rsidRDefault="00F91BD6" w:rsidP="000A55B4">
            <w:pPr>
              <w:pStyle w:val="Compact"/>
              <w:jc w:val="left"/>
              <w:rPr>
                <w:rFonts w:cs="Times New Roman"/>
              </w:rPr>
            </w:pPr>
            <w:r w:rsidRPr="009C6865">
              <w:rPr>
                <w:rFonts w:cs="Times New Roman"/>
              </w:rPr>
              <w:t>Maintain permanent water for fauna</w:t>
            </w:r>
            <w:r w:rsidR="0025198F" w:rsidRPr="009C6865">
              <w:rPr>
                <w:rFonts w:cs="Times New Roman"/>
              </w:rPr>
              <w:t xml:space="preserve"> habitat and for visual amenity</w:t>
            </w:r>
          </w:p>
        </w:tc>
        <w:tc>
          <w:tcPr>
            <w:tcW w:w="0" w:type="auto"/>
          </w:tcPr>
          <w:p w14:paraId="1B5C9A16" w14:textId="00125256" w:rsidR="00415C72" w:rsidRDefault="0035364B" w:rsidP="00821C4C">
            <w:pPr>
              <w:pStyle w:val="Compact"/>
              <w:rPr>
                <w:rFonts w:cs="Times New Roman"/>
              </w:rPr>
            </w:pPr>
            <w:r>
              <w:rPr>
                <w:rFonts w:cs="Times New Roman"/>
              </w:rPr>
              <w:t xml:space="preserve">The projected changes in water levels at Lake Joondalup will </w:t>
            </w:r>
            <w:r w:rsidR="00800A3C">
              <w:rPr>
                <w:rFonts w:cs="Times New Roman"/>
              </w:rPr>
              <w:t>ensure permanent water</w:t>
            </w:r>
            <w:r w:rsidR="00C379C5">
              <w:rPr>
                <w:rFonts w:cs="Times New Roman"/>
              </w:rPr>
              <w:t xml:space="preserve"> in the basin, protect a diverse array of habitats</w:t>
            </w:r>
            <w:r w:rsidR="00CC2BA6">
              <w:rPr>
                <w:rFonts w:cs="Times New Roman"/>
              </w:rPr>
              <w:t xml:space="preserve"> for aquatic fauna and maintain the visual amen</w:t>
            </w:r>
            <w:r w:rsidR="00F27F52">
              <w:rPr>
                <w:rFonts w:cs="Times New Roman"/>
              </w:rPr>
              <w:t>ity of the site.</w:t>
            </w:r>
          </w:p>
        </w:tc>
        <w:tc>
          <w:tcPr>
            <w:tcW w:w="0" w:type="auto"/>
          </w:tcPr>
          <w:p w14:paraId="4A900F97" w14:textId="06C599C0" w:rsidR="00415C72" w:rsidRDefault="00F27F52" w:rsidP="00821C4C">
            <w:pPr>
              <w:pStyle w:val="Compact"/>
              <w:jc w:val="center"/>
              <w:rPr>
                <w:rFonts w:cs="Times New Roman"/>
              </w:rPr>
            </w:pPr>
            <w:r>
              <w:rPr>
                <w:rFonts w:cs="Times New Roman"/>
              </w:rPr>
              <w:t>Likely</w:t>
            </w:r>
          </w:p>
        </w:tc>
      </w:tr>
      <w:tr w:rsidR="00415C72" w:rsidRPr="003B09F5" w14:paraId="02E7BBA0" w14:textId="77777777">
        <w:tc>
          <w:tcPr>
            <w:tcW w:w="0" w:type="auto"/>
          </w:tcPr>
          <w:p w14:paraId="6217B17C" w14:textId="4510369F" w:rsidR="00415C72" w:rsidRPr="009C6865" w:rsidRDefault="0025198F" w:rsidP="000A55B4">
            <w:pPr>
              <w:pStyle w:val="Compact"/>
              <w:jc w:val="left"/>
              <w:rPr>
                <w:rFonts w:cs="Times New Roman"/>
              </w:rPr>
            </w:pPr>
            <w:r w:rsidRPr="009C6865">
              <w:rPr>
                <w:rFonts w:cs="Times New Roman"/>
              </w:rPr>
              <w:t>Maintain</w:t>
            </w:r>
            <w:r w:rsidR="00E62AE8" w:rsidRPr="009C6865">
              <w:rPr>
                <w:rFonts w:cs="Times New Roman"/>
              </w:rPr>
              <w:t xml:space="preserve"> diverse aquatic plants and fringing vegetation</w:t>
            </w:r>
          </w:p>
        </w:tc>
        <w:tc>
          <w:tcPr>
            <w:tcW w:w="0" w:type="auto"/>
          </w:tcPr>
          <w:p w14:paraId="4200DB0E" w14:textId="5A55A212" w:rsidR="00415C72" w:rsidRPr="00BC01CF" w:rsidRDefault="00861A71" w:rsidP="00821C4C">
            <w:pPr>
              <w:pStyle w:val="Compact"/>
              <w:rPr>
                <w:rFonts w:cs="Times New Roman"/>
              </w:rPr>
            </w:pPr>
            <w:r>
              <w:rPr>
                <w:rFonts w:cs="Times New Roman"/>
              </w:rPr>
              <w:t>It is predicted that</w:t>
            </w:r>
            <w:r w:rsidR="006320EB">
              <w:rPr>
                <w:rFonts w:cs="Times New Roman"/>
              </w:rPr>
              <w:t xml:space="preserve"> the high diversity of aquatic plants and fringing vegetation will persist at the site under the projected changes to water levels. </w:t>
            </w:r>
            <w:r w:rsidR="00BC01CF">
              <w:rPr>
                <w:rFonts w:cs="Times New Roman"/>
              </w:rPr>
              <w:t xml:space="preserve">It is likely that the cover abundance of </w:t>
            </w:r>
            <w:r w:rsidR="00BC01CF">
              <w:rPr>
                <w:rFonts w:cs="Times New Roman"/>
                <w:i/>
                <w:iCs/>
              </w:rPr>
              <w:t>B. articulata</w:t>
            </w:r>
            <w:r w:rsidR="00BC01CF">
              <w:rPr>
                <w:rFonts w:cs="Times New Roman"/>
              </w:rPr>
              <w:t xml:space="preserve"> will remain at the current </w:t>
            </w:r>
            <w:r w:rsidR="00572D6D">
              <w:rPr>
                <w:rFonts w:cs="Times New Roman"/>
              </w:rPr>
              <w:t>levels, or even increase, given the projected increases in surface water levels</w:t>
            </w:r>
          </w:p>
        </w:tc>
        <w:tc>
          <w:tcPr>
            <w:tcW w:w="0" w:type="auto"/>
          </w:tcPr>
          <w:p w14:paraId="35E08F57" w14:textId="0DE3BB5E" w:rsidR="00415C72" w:rsidRDefault="00572D6D" w:rsidP="00821C4C">
            <w:pPr>
              <w:pStyle w:val="Compact"/>
              <w:jc w:val="center"/>
              <w:rPr>
                <w:rFonts w:cs="Times New Roman"/>
              </w:rPr>
            </w:pPr>
            <w:r>
              <w:rPr>
                <w:rFonts w:cs="Times New Roman"/>
              </w:rPr>
              <w:t>Likely</w:t>
            </w:r>
          </w:p>
        </w:tc>
      </w:tr>
      <w:tr w:rsidR="00415C72" w:rsidRPr="003B09F5" w14:paraId="18186693" w14:textId="77777777">
        <w:tc>
          <w:tcPr>
            <w:tcW w:w="0" w:type="auto"/>
          </w:tcPr>
          <w:p w14:paraId="3CA789F7" w14:textId="5BDC7CC1" w:rsidR="00415C72" w:rsidRPr="009C6865" w:rsidRDefault="009C6865" w:rsidP="000A55B4">
            <w:pPr>
              <w:pStyle w:val="Compact"/>
              <w:jc w:val="left"/>
              <w:rPr>
                <w:rFonts w:cs="Times New Roman"/>
              </w:rPr>
            </w:pPr>
            <w:r w:rsidRPr="009C6865">
              <w:rPr>
                <w:rFonts w:cs="Times New Roman"/>
              </w:rPr>
              <w:t>Minimise risk of acidification</w:t>
            </w:r>
          </w:p>
        </w:tc>
        <w:tc>
          <w:tcPr>
            <w:tcW w:w="0" w:type="auto"/>
          </w:tcPr>
          <w:p w14:paraId="0264A07A" w14:textId="256A2A5E" w:rsidR="00415C72" w:rsidRDefault="001D3E72" w:rsidP="00821C4C">
            <w:pPr>
              <w:pStyle w:val="Compact"/>
              <w:rPr>
                <w:rFonts w:cs="Times New Roman"/>
              </w:rPr>
            </w:pPr>
            <w:r>
              <w:rPr>
                <w:rFonts w:cs="Times New Roman"/>
              </w:rPr>
              <w:t>The projected higher water levels will</w:t>
            </w:r>
            <w:r w:rsidR="005F0B68">
              <w:rPr>
                <w:rFonts w:cs="Times New Roman"/>
              </w:rPr>
              <w:t xml:space="preserve"> further</w:t>
            </w:r>
            <w:r>
              <w:rPr>
                <w:rFonts w:cs="Times New Roman"/>
              </w:rPr>
              <w:t xml:space="preserve"> reduce the risk of acidification</w:t>
            </w:r>
            <w:r w:rsidR="005F0B68">
              <w:rPr>
                <w:rFonts w:cs="Times New Roman"/>
              </w:rPr>
              <w:t>.</w:t>
            </w:r>
          </w:p>
        </w:tc>
        <w:tc>
          <w:tcPr>
            <w:tcW w:w="0" w:type="auto"/>
          </w:tcPr>
          <w:p w14:paraId="696D1054" w14:textId="134ABA4D" w:rsidR="00415C72" w:rsidRDefault="005F0B68" w:rsidP="00821C4C">
            <w:pPr>
              <w:pStyle w:val="Compact"/>
              <w:jc w:val="center"/>
              <w:rPr>
                <w:rFonts w:cs="Times New Roman"/>
              </w:rPr>
            </w:pPr>
            <w:r>
              <w:rPr>
                <w:rFonts w:cs="Times New Roman"/>
              </w:rPr>
              <w:t>Likely</w:t>
            </w:r>
          </w:p>
        </w:tc>
      </w:tr>
    </w:tbl>
    <w:p w14:paraId="6ECD7358" w14:textId="77777777" w:rsidR="0041346D" w:rsidRDefault="0041346D">
      <w:pPr>
        <w:pStyle w:val="Heading3"/>
        <w:rPr>
          <w:rFonts w:cs="Times New Roman"/>
        </w:rPr>
        <w:sectPr w:rsidR="0041346D" w:rsidSect="00377E3B">
          <w:pgSz w:w="16838" w:h="11906" w:orient="landscape" w:code="9"/>
          <w:pgMar w:top="1440" w:right="1440" w:bottom="1440" w:left="1440" w:header="720" w:footer="720" w:gutter="0"/>
          <w:cols w:space="720"/>
          <w:docGrid w:linePitch="326"/>
        </w:sectPr>
      </w:pPr>
      <w:bookmarkStart w:id="325" w:name="water-quality-2"/>
    </w:p>
    <w:p w14:paraId="26271FFB" w14:textId="7AC8A36D" w:rsidR="001D584F" w:rsidRPr="003B09F5" w:rsidRDefault="005D6919">
      <w:pPr>
        <w:pStyle w:val="Heading2"/>
        <w:rPr>
          <w:rFonts w:cs="Times New Roman"/>
        </w:rPr>
      </w:pPr>
      <w:bookmarkStart w:id="326" w:name="lake-mariginiup"/>
      <w:bookmarkStart w:id="327" w:name="_Toc33019571"/>
      <w:bookmarkEnd w:id="325"/>
      <w:commentRangeStart w:id="328"/>
      <w:commentRangeStart w:id="329"/>
      <w:r w:rsidRPr="003B09F5">
        <w:rPr>
          <w:rFonts w:cs="Times New Roman"/>
        </w:rPr>
        <w:lastRenderedPageBreak/>
        <w:t>Lake Mariginiup</w:t>
      </w:r>
      <w:bookmarkEnd w:id="326"/>
      <w:bookmarkEnd w:id="327"/>
    </w:p>
    <w:p w14:paraId="26271FFC" w14:textId="780DE617" w:rsidR="001D584F" w:rsidRPr="003B09F5" w:rsidRDefault="005D6919">
      <w:pPr>
        <w:pStyle w:val="FirstParagraph"/>
        <w:rPr>
          <w:rFonts w:cs="Times New Roman"/>
        </w:rPr>
      </w:pPr>
      <w:r w:rsidRPr="003B09F5">
        <w:rPr>
          <w:rFonts w:cs="Times New Roman"/>
        </w:rPr>
        <w:t xml:space="preserve">Lake Mariginiup has a high conservation value </w:t>
      </w:r>
      <w:commentRangeEnd w:id="328"/>
      <w:r w:rsidR="00A97807">
        <w:rPr>
          <w:rStyle w:val="CommentReference"/>
          <w:rFonts w:asciiTheme="minorHAnsi" w:hAnsiTheme="minorHAnsi"/>
        </w:rPr>
        <w:commentReference w:id="328"/>
      </w:r>
      <w:commentRangeEnd w:id="329"/>
      <w:r w:rsidR="00522D25">
        <w:rPr>
          <w:rStyle w:val="CommentReference"/>
          <w:rFonts w:asciiTheme="minorHAnsi" w:hAnsiTheme="minorHAnsi"/>
        </w:rPr>
        <w:commentReference w:id="329"/>
      </w:r>
      <w:r w:rsidRPr="003B09F5">
        <w:rPr>
          <w:rFonts w:cs="Times New Roman"/>
        </w:rPr>
        <w:t xml:space="preserve">as a groundwater dependent wetland (Froend, et al., </w:t>
      </w:r>
      <w:hyperlink w:anchor="ref-Froend2004">
        <w:r w:rsidRPr="003B09F5">
          <w:rPr>
            <w:rStyle w:val="Hyperlink"/>
            <w:rFonts w:cs="Times New Roman"/>
            <w:color w:val="auto"/>
          </w:rPr>
          <w:t>2004</w:t>
        </w:r>
      </w:hyperlink>
      <w:r w:rsidR="007B181F">
        <w:rPr>
          <w:rStyle w:val="Hyperlink"/>
          <w:rFonts w:cs="Times New Roman"/>
          <w:color w:val="auto"/>
        </w:rPr>
        <w:t>a</w:t>
      </w:r>
      <w:r w:rsidRPr="003B09F5">
        <w:rPr>
          <w:rFonts w:cs="Times New Roman"/>
        </w:rPr>
        <w:t xml:space="preserve">). There are </w:t>
      </w:r>
      <w:r w:rsidR="00460FC9" w:rsidRPr="003B09F5">
        <w:rPr>
          <w:rFonts w:cs="Times New Roman"/>
        </w:rPr>
        <w:t>several</w:t>
      </w:r>
      <w:r w:rsidRPr="003B09F5">
        <w:rPr>
          <w:rFonts w:cs="Times New Roman"/>
        </w:rPr>
        <w:t xml:space="preserve"> wader birds present at the lake that require the shallow water during the summer for feeding, however, high water levels are required in winter to prevent vegetation encroachment into these habitats. The dramatic decline in surface and groundwater has likely diminished this important component of the system. Sediment processes have been altered as </w:t>
      </w:r>
      <w:r w:rsidR="00187EBF">
        <w:rPr>
          <w:rFonts w:cs="Times New Roman"/>
        </w:rPr>
        <w:t>sediments dry and crack</w:t>
      </w:r>
      <w:r w:rsidRPr="003B09F5">
        <w:rPr>
          <w:rFonts w:cs="Times New Roman"/>
        </w:rPr>
        <w:t xml:space="preserve"> and water quality deteriorat</w:t>
      </w:r>
      <w:r w:rsidR="00187EBF">
        <w:rPr>
          <w:rFonts w:cs="Times New Roman"/>
        </w:rPr>
        <w:t>es</w:t>
      </w:r>
      <w:r w:rsidRPr="003B09F5">
        <w:rPr>
          <w:rFonts w:cs="Times New Roman"/>
        </w:rPr>
        <w:t xml:space="preserve"> due to acidification (Judd and Horwitz, </w:t>
      </w:r>
      <w:hyperlink w:anchor="ref-Judd2019">
        <w:r w:rsidRPr="003B09F5">
          <w:rPr>
            <w:rStyle w:val="Hyperlink"/>
            <w:rFonts w:cs="Times New Roman"/>
            <w:color w:val="auto"/>
          </w:rPr>
          <w:t>2019</w:t>
        </w:r>
      </w:hyperlink>
      <w:r w:rsidRPr="003B09F5">
        <w:rPr>
          <w:rFonts w:cs="Times New Roman"/>
        </w:rPr>
        <w:t>).</w:t>
      </w:r>
    </w:p>
    <w:p w14:paraId="26271FFD" w14:textId="77777777" w:rsidR="001D584F" w:rsidRPr="003B09F5" w:rsidRDefault="005D6919">
      <w:pPr>
        <w:pStyle w:val="Heading3"/>
        <w:rPr>
          <w:rFonts w:cs="Times New Roman"/>
        </w:rPr>
      </w:pPr>
      <w:bookmarkStart w:id="330" w:name="hydrology-4"/>
      <w:bookmarkStart w:id="331" w:name="_Toc33019572"/>
      <w:r w:rsidRPr="003B09F5">
        <w:rPr>
          <w:rFonts w:cs="Times New Roman"/>
        </w:rPr>
        <w:t>Hydrology</w:t>
      </w:r>
      <w:bookmarkEnd w:id="330"/>
      <w:bookmarkEnd w:id="331"/>
    </w:p>
    <w:p w14:paraId="26271FFE" w14:textId="1014506A" w:rsidR="001D584F" w:rsidRDefault="005D6919">
      <w:pPr>
        <w:pStyle w:val="FirstParagraph"/>
        <w:rPr>
          <w:rFonts w:cs="Times New Roman"/>
        </w:rPr>
      </w:pPr>
      <w:r w:rsidRPr="003B09F5">
        <w:rPr>
          <w:rFonts w:cs="Times New Roman"/>
        </w:rPr>
        <w:t>Since 1997, Lake Mariginiup has frequently dried or been dry at the staff gauge 6162577 during the summer. Interpretations of seasonal patterns therefore need to be made with caution and perhaps it is more reliable to use groundwater levels at the nearby bore 616100685 as a proxy (</w:t>
      </w:r>
      <w:r w:rsidR="00B03619">
        <w:rPr>
          <w:rFonts w:cs="Times New Roman"/>
        </w:rPr>
        <w:fldChar w:fldCharType="begin"/>
      </w:r>
      <w:r w:rsidR="00B03619">
        <w:rPr>
          <w:rFonts w:cs="Times New Roman"/>
        </w:rPr>
        <w:instrText xml:space="preserve"> REF _Ref25919552 \h </w:instrText>
      </w:r>
      <w:r w:rsidR="00B03619">
        <w:rPr>
          <w:rFonts w:cs="Times New Roman"/>
        </w:rPr>
      </w:r>
      <w:r w:rsidR="00B03619">
        <w:rPr>
          <w:rFonts w:cs="Times New Roman"/>
        </w:rPr>
        <w:fldChar w:fldCharType="separate"/>
      </w:r>
      <w:r w:rsidR="00344A1B" w:rsidRPr="003B09F5">
        <w:rPr>
          <w:rFonts w:cs="Times New Roman"/>
        </w:rPr>
        <w:t xml:space="preserve">Figure </w:t>
      </w:r>
      <w:r w:rsidR="00344A1B">
        <w:rPr>
          <w:rFonts w:cs="Times New Roman"/>
          <w:noProof/>
        </w:rPr>
        <w:t>8</w:t>
      </w:r>
      <w:r w:rsidR="00B03619">
        <w:rPr>
          <w:rFonts w:cs="Times New Roman"/>
        </w:rPr>
        <w:fldChar w:fldCharType="end"/>
      </w:r>
      <w:r w:rsidRPr="003B09F5">
        <w:rPr>
          <w:rFonts w:cs="Times New Roman"/>
        </w:rPr>
        <w:t>). Nonetheless, mean season maximum water levels have declined from 42.0 m to 41.4 m since the 1994-1999 period (</w:t>
      </w:r>
      <w:r w:rsidR="00813612">
        <w:rPr>
          <w:rFonts w:cs="Times New Roman"/>
        </w:rPr>
        <w:fldChar w:fldCharType="begin"/>
      </w:r>
      <w:r w:rsidR="00813612">
        <w:rPr>
          <w:rFonts w:cs="Times New Roman"/>
        </w:rPr>
        <w:instrText xml:space="preserve"> REF _Ref25921759 \h </w:instrText>
      </w:r>
      <w:r w:rsidR="00813612">
        <w:rPr>
          <w:rFonts w:cs="Times New Roman"/>
        </w:rPr>
      </w:r>
      <w:r w:rsidR="00813612">
        <w:rPr>
          <w:rFonts w:cs="Times New Roman"/>
        </w:rPr>
        <w:fldChar w:fldCharType="separate"/>
      </w:r>
      <w:r w:rsidR="00344A1B">
        <w:t xml:space="preserve">Table </w:t>
      </w:r>
      <w:r w:rsidR="00344A1B">
        <w:rPr>
          <w:noProof/>
        </w:rPr>
        <w:t>11</w:t>
      </w:r>
      <w:r w:rsidR="00813612">
        <w:rPr>
          <w:rFonts w:cs="Times New Roman"/>
        </w:rPr>
        <w:fldChar w:fldCharType="end"/>
      </w:r>
      <w:r w:rsidRPr="003B09F5">
        <w:rPr>
          <w:rFonts w:cs="Times New Roman"/>
        </w:rPr>
        <w:t>). Maximum water levels usually occur in September/October. There has been a recent increase in groundwater level since 2015 which has caused maximum spring surface levels to increase. Proposed changes in 2030 abstraction are projected to increase surface water levels by 3.9 m and meet a threshold level of 42.1 mAHD. This will increase surface waters to levels higher than has been recorded during the monitoring program.</w:t>
      </w:r>
    </w:p>
    <w:p w14:paraId="534E4A72" w14:textId="0202EA88" w:rsidR="00D22E63" w:rsidRDefault="00D22E63" w:rsidP="00D22E63">
      <w:pPr>
        <w:pStyle w:val="Caption"/>
        <w:keepNext/>
      </w:pPr>
      <w:bookmarkStart w:id="332" w:name="_Ref25921759"/>
      <w:r>
        <w:t xml:space="preserve">Table </w:t>
      </w:r>
      <w:r>
        <w:fldChar w:fldCharType="begin"/>
      </w:r>
      <w:r>
        <w:instrText>SEQ Table \* ARABIC</w:instrText>
      </w:r>
      <w:r>
        <w:fldChar w:fldCharType="separate"/>
      </w:r>
      <w:r w:rsidR="00344A1B">
        <w:rPr>
          <w:noProof/>
        </w:rPr>
        <w:t>11</w:t>
      </w:r>
      <w:r>
        <w:fldChar w:fldCharType="end"/>
      </w:r>
      <w:bookmarkEnd w:id="332"/>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 xml:space="preserve">Lake </w:t>
      </w:r>
      <w:r w:rsidR="0029441A">
        <w:rPr>
          <w:lang w:val="en-AU"/>
        </w:rPr>
        <w:t xml:space="preserve">Mariginiup. </w:t>
      </w:r>
      <w:commentRangeStart w:id="333"/>
      <w:commentRangeStart w:id="334"/>
      <w:r w:rsidR="0029441A">
        <w:rPr>
          <w:lang w:val="en-AU"/>
        </w:rPr>
        <w:t xml:space="preserve">Minimum water levels should be treated with caution as the staff gauge </w:t>
      </w:r>
      <w:r w:rsidR="002A1D02">
        <w:rPr>
          <w:lang w:val="en-AU"/>
        </w:rPr>
        <w:t>6162577 has frequently been dry since 2000.</w:t>
      </w:r>
      <w:commentRangeEnd w:id="333"/>
      <w:r w:rsidR="00E161BA">
        <w:rPr>
          <w:rStyle w:val="CommentReference"/>
        </w:rPr>
        <w:commentReference w:id="333"/>
      </w:r>
      <w:commentRangeEnd w:id="334"/>
      <w:r w:rsidR="00C266CA">
        <w:rPr>
          <w:rStyle w:val="CommentReference"/>
        </w:rPr>
        <w:commentReference w:id="334"/>
      </w:r>
    </w:p>
    <w:tbl>
      <w:tblPr>
        <w:tblStyle w:val="Table"/>
        <w:tblW w:w="9351" w:type="dxa"/>
        <w:tblLook w:val="04A0" w:firstRow="1" w:lastRow="0" w:firstColumn="1" w:lastColumn="0" w:noHBand="0" w:noVBand="1"/>
      </w:tblPr>
      <w:tblGrid>
        <w:gridCol w:w="1989"/>
        <w:gridCol w:w="2051"/>
        <w:gridCol w:w="2051"/>
        <w:gridCol w:w="1417"/>
        <w:gridCol w:w="1843"/>
      </w:tblGrid>
      <w:tr w:rsidR="00D22E63" w14:paraId="5A1320A9" w14:textId="77777777" w:rsidTr="007C2274">
        <w:tc>
          <w:tcPr>
            <w:tcW w:w="1989" w:type="dxa"/>
          </w:tcPr>
          <w:p w14:paraId="7D8ADD17" w14:textId="77777777" w:rsidR="00D22E63" w:rsidRDefault="00D22E63" w:rsidP="00376A55">
            <w:pPr>
              <w:pStyle w:val="BodyText"/>
            </w:pPr>
            <w:r>
              <w:t>Period</w:t>
            </w:r>
          </w:p>
        </w:tc>
        <w:tc>
          <w:tcPr>
            <w:tcW w:w="2051" w:type="dxa"/>
          </w:tcPr>
          <w:p w14:paraId="5350A7DA" w14:textId="77777777" w:rsidR="00D22E63" w:rsidRPr="00016946" w:rsidRDefault="00D22E63" w:rsidP="00464BED">
            <w:pPr>
              <w:pStyle w:val="BodyText"/>
              <w:spacing w:before="120" w:after="120"/>
              <w:rPr>
                <w:lang w:val="en-AU"/>
              </w:rPr>
            </w:pPr>
            <w:r w:rsidRPr="00016946">
              <w:rPr>
                <w:lang w:val="en-AU"/>
              </w:rPr>
              <w:t>Mean</w:t>
            </w:r>
            <w:r>
              <w:rPr>
                <w:lang w:val="en-AU"/>
              </w:rPr>
              <w:t xml:space="preserve"> </w:t>
            </w:r>
            <w:r w:rsidRPr="00016946">
              <w:rPr>
                <w:lang w:val="en-AU"/>
              </w:rPr>
              <w:t>max seasonal</w:t>
            </w:r>
          </w:p>
          <w:p w14:paraId="584430A2" w14:textId="77777777" w:rsidR="00D22E63" w:rsidRDefault="00D22E63" w:rsidP="00464BED">
            <w:pPr>
              <w:pStyle w:val="BodyText"/>
              <w:spacing w:before="120" w:after="120"/>
            </w:pPr>
            <w:r w:rsidRPr="00016946">
              <w:rPr>
                <w:lang w:val="en-AU"/>
              </w:rPr>
              <w:t>level (mAHD)</w:t>
            </w:r>
          </w:p>
        </w:tc>
        <w:tc>
          <w:tcPr>
            <w:tcW w:w="2051" w:type="dxa"/>
          </w:tcPr>
          <w:p w14:paraId="4B0A99E8" w14:textId="77777777" w:rsidR="00D22E63" w:rsidRPr="00016946" w:rsidRDefault="00D22E63" w:rsidP="00464BED">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70BF3810" w14:textId="77777777" w:rsidR="00D22E63" w:rsidRDefault="00D22E63" w:rsidP="00464BED">
            <w:pPr>
              <w:pStyle w:val="BodyText"/>
              <w:spacing w:before="120" w:after="120"/>
            </w:pPr>
            <w:r w:rsidRPr="00016946">
              <w:rPr>
                <w:lang w:val="en-AU"/>
              </w:rPr>
              <w:t>level (mAHD)</w:t>
            </w:r>
          </w:p>
        </w:tc>
        <w:tc>
          <w:tcPr>
            <w:tcW w:w="1417" w:type="dxa"/>
          </w:tcPr>
          <w:p w14:paraId="72D6B565" w14:textId="77777777" w:rsidR="00D22E63" w:rsidRDefault="00D22E63" w:rsidP="00376A55">
            <w:pPr>
              <w:pStyle w:val="BodyText"/>
            </w:pPr>
            <w:r>
              <w:t>Mean seasonal change (m)</w:t>
            </w:r>
          </w:p>
        </w:tc>
        <w:tc>
          <w:tcPr>
            <w:tcW w:w="1843" w:type="dxa"/>
          </w:tcPr>
          <w:p w14:paraId="31F9E000" w14:textId="77777777" w:rsidR="00D22E63" w:rsidRDefault="00D22E63" w:rsidP="00376A55">
            <w:pPr>
              <w:pStyle w:val="BodyText"/>
            </w:pPr>
            <w:r>
              <w:t>Mean max to min (days)</w:t>
            </w:r>
          </w:p>
        </w:tc>
      </w:tr>
      <w:tr w:rsidR="00D22E63" w14:paraId="6C292A58" w14:textId="77777777" w:rsidTr="007C2274">
        <w:tc>
          <w:tcPr>
            <w:tcW w:w="1989" w:type="dxa"/>
          </w:tcPr>
          <w:p w14:paraId="2AD8EA3B" w14:textId="77777777" w:rsidR="00D22E63" w:rsidRDefault="00D22E63" w:rsidP="00464BED">
            <w:pPr>
              <w:pStyle w:val="BodyText"/>
              <w:jc w:val="center"/>
            </w:pPr>
            <w:r>
              <w:t>08/1994 – 07/1999</w:t>
            </w:r>
          </w:p>
        </w:tc>
        <w:tc>
          <w:tcPr>
            <w:tcW w:w="2051" w:type="dxa"/>
          </w:tcPr>
          <w:p w14:paraId="5E9EB66B" w14:textId="101EF6F7" w:rsidR="00D22E63" w:rsidRDefault="0045133C" w:rsidP="00464BED">
            <w:pPr>
              <w:pStyle w:val="BodyText"/>
              <w:jc w:val="center"/>
            </w:pPr>
            <w:r>
              <w:t>42</w:t>
            </w:r>
            <w:r w:rsidR="00D22E63">
              <w:t>.0 (</w:t>
            </w:r>
            <w:r>
              <w:t>Sep</w:t>
            </w:r>
            <w:r w:rsidR="00D22E63">
              <w:t>)</w:t>
            </w:r>
          </w:p>
        </w:tc>
        <w:tc>
          <w:tcPr>
            <w:tcW w:w="2051" w:type="dxa"/>
          </w:tcPr>
          <w:p w14:paraId="09C910AC" w14:textId="591E83D7" w:rsidR="00D22E63" w:rsidRDefault="0045133C" w:rsidP="00464BED">
            <w:pPr>
              <w:pStyle w:val="BodyText"/>
              <w:jc w:val="center"/>
            </w:pPr>
            <w:r>
              <w:t>41.2</w:t>
            </w:r>
            <w:r w:rsidR="00D22E63">
              <w:t xml:space="preserve"> (Sep)</w:t>
            </w:r>
          </w:p>
        </w:tc>
        <w:tc>
          <w:tcPr>
            <w:tcW w:w="1417" w:type="dxa"/>
          </w:tcPr>
          <w:p w14:paraId="01915C3F" w14:textId="630E32E7" w:rsidR="00D22E63" w:rsidRDefault="00D22E63" w:rsidP="00464BED">
            <w:pPr>
              <w:pStyle w:val="BodyText"/>
              <w:jc w:val="center"/>
            </w:pPr>
            <w:r>
              <w:t>0.</w:t>
            </w:r>
            <w:r w:rsidR="00531666">
              <w:t>81</w:t>
            </w:r>
          </w:p>
        </w:tc>
        <w:tc>
          <w:tcPr>
            <w:tcW w:w="1843" w:type="dxa"/>
          </w:tcPr>
          <w:p w14:paraId="408C947C" w14:textId="37A6E3CE" w:rsidR="00D22E63" w:rsidRDefault="00531666" w:rsidP="00464BED">
            <w:pPr>
              <w:pStyle w:val="BodyText"/>
              <w:jc w:val="center"/>
            </w:pPr>
            <w:r>
              <w:t>176</w:t>
            </w:r>
          </w:p>
        </w:tc>
      </w:tr>
      <w:tr w:rsidR="00D22E63" w14:paraId="3259192F" w14:textId="77777777" w:rsidTr="007C2274">
        <w:tc>
          <w:tcPr>
            <w:tcW w:w="1989" w:type="dxa"/>
          </w:tcPr>
          <w:p w14:paraId="024A5A59" w14:textId="77777777" w:rsidR="00D22E63" w:rsidRDefault="00D22E63" w:rsidP="00464BED">
            <w:pPr>
              <w:pStyle w:val="BodyText"/>
              <w:jc w:val="center"/>
            </w:pPr>
            <w:r>
              <w:t>08/1999 – 07/2004</w:t>
            </w:r>
          </w:p>
        </w:tc>
        <w:tc>
          <w:tcPr>
            <w:tcW w:w="2051" w:type="dxa"/>
          </w:tcPr>
          <w:p w14:paraId="7978BCDB" w14:textId="1ABC363B" w:rsidR="00D22E63" w:rsidRDefault="0045133C" w:rsidP="00464BED">
            <w:pPr>
              <w:pStyle w:val="BodyText"/>
              <w:jc w:val="center"/>
            </w:pPr>
            <w:r>
              <w:t>41.8</w:t>
            </w:r>
            <w:r w:rsidR="00D22E63">
              <w:t xml:space="preserve"> (</w:t>
            </w:r>
            <w:r>
              <w:t>Oct</w:t>
            </w:r>
            <w:r w:rsidR="00D22E63">
              <w:t>)</w:t>
            </w:r>
          </w:p>
        </w:tc>
        <w:tc>
          <w:tcPr>
            <w:tcW w:w="2051" w:type="dxa"/>
          </w:tcPr>
          <w:p w14:paraId="27F20411" w14:textId="258E53E8" w:rsidR="00D22E63" w:rsidRDefault="006B500A" w:rsidP="00464BED">
            <w:pPr>
              <w:pStyle w:val="BodyText"/>
              <w:jc w:val="center"/>
            </w:pPr>
            <w:r>
              <w:t>NA</w:t>
            </w:r>
          </w:p>
        </w:tc>
        <w:tc>
          <w:tcPr>
            <w:tcW w:w="1417" w:type="dxa"/>
          </w:tcPr>
          <w:p w14:paraId="0A92B6F4" w14:textId="4884890A" w:rsidR="00D22E63" w:rsidRDefault="0012599A" w:rsidP="00464BED">
            <w:pPr>
              <w:pStyle w:val="BodyText"/>
              <w:jc w:val="center"/>
            </w:pPr>
            <w:r>
              <w:t>NA</w:t>
            </w:r>
          </w:p>
        </w:tc>
        <w:tc>
          <w:tcPr>
            <w:tcW w:w="1843" w:type="dxa"/>
          </w:tcPr>
          <w:p w14:paraId="398159A6" w14:textId="1F8A1DE0" w:rsidR="00D22E63" w:rsidRDefault="0012599A" w:rsidP="00464BED">
            <w:pPr>
              <w:pStyle w:val="BodyText"/>
              <w:jc w:val="center"/>
            </w:pPr>
            <w:r>
              <w:t>NA</w:t>
            </w:r>
          </w:p>
        </w:tc>
      </w:tr>
      <w:tr w:rsidR="00D22E63" w14:paraId="39E9278F" w14:textId="77777777" w:rsidTr="007C2274">
        <w:tc>
          <w:tcPr>
            <w:tcW w:w="1989" w:type="dxa"/>
          </w:tcPr>
          <w:p w14:paraId="1F27FEC9" w14:textId="77777777" w:rsidR="00D22E63" w:rsidRDefault="00D22E63" w:rsidP="00464BED">
            <w:pPr>
              <w:pStyle w:val="BodyText"/>
              <w:jc w:val="center"/>
            </w:pPr>
            <w:r>
              <w:t>08/2004 – 07/2009</w:t>
            </w:r>
          </w:p>
        </w:tc>
        <w:tc>
          <w:tcPr>
            <w:tcW w:w="2051" w:type="dxa"/>
          </w:tcPr>
          <w:p w14:paraId="5C662F46" w14:textId="2795CC19" w:rsidR="00D22E63" w:rsidRDefault="0045133C" w:rsidP="00464BED">
            <w:pPr>
              <w:pStyle w:val="BodyText"/>
              <w:jc w:val="center"/>
            </w:pPr>
            <w:r>
              <w:t>42.5</w:t>
            </w:r>
            <w:r w:rsidR="00D22E63">
              <w:t xml:space="preserve"> (</w:t>
            </w:r>
            <w:r>
              <w:t>Sep</w:t>
            </w:r>
            <w:r w:rsidR="00D22E63">
              <w:t>)</w:t>
            </w:r>
          </w:p>
        </w:tc>
        <w:tc>
          <w:tcPr>
            <w:tcW w:w="2051" w:type="dxa"/>
          </w:tcPr>
          <w:p w14:paraId="57306A7E" w14:textId="044C07D3" w:rsidR="00D22E63" w:rsidRDefault="006B500A" w:rsidP="00464BED">
            <w:pPr>
              <w:pStyle w:val="BodyText"/>
              <w:jc w:val="center"/>
            </w:pPr>
            <w:r>
              <w:t>NA</w:t>
            </w:r>
          </w:p>
        </w:tc>
        <w:tc>
          <w:tcPr>
            <w:tcW w:w="1417" w:type="dxa"/>
          </w:tcPr>
          <w:p w14:paraId="77724A59" w14:textId="38D97FC1" w:rsidR="00D22E63" w:rsidRDefault="0012599A" w:rsidP="00464BED">
            <w:pPr>
              <w:pStyle w:val="BodyText"/>
              <w:jc w:val="center"/>
            </w:pPr>
            <w:r>
              <w:t>NA</w:t>
            </w:r>
          </w:p>
        </w:tc>
        <w:tc>
          <w:tcPr>
            <w:tcW w:w="1843" w:type="dxa"/>
          </w:tcPr>
          <w:p w14:paraId="769B2BB8" w14:textId="0B06DA58" w:rsidR="00D22E63" w:rsidRDefault="0012599A" w:rsidP="00464BED">
            <w:pPr>
              <w:pStyle w:val="BodyText"/>
              <w:jc w:val="center"/>
            </w:pPr>
            <w:r>
              <w:t>NA</w:t>
            </w:r>
          </w:p>
        </w:tc>
      </w:tr>
      <w:tr w:rsidR="00D22E63" w14:paraId="558BD8B3" w14:textId="77777777" w:rsidTr="007C2274">
        <w:tc>
          <w:tcPr>
            <w:tcW w:w="1989" w:type="dxa"/>
          </w:tcPr>
          <w:p w14:paraId="409F5A36" w14:textId="77777777" w:rsidR="00D22E63" w:rsidRDefault="00D22E63" w:rsidP="00464BED">
            <w:pPr>
              <w:pStyle w:val="BodyText"/>
              <w:jc w:val="center"/>
            </w:pPr>
            <w:r>
              <w:t>08/2009 – 07/2014</w:t>
            </w:r>
          </w:p>
        </w:tc>
        <w:tc>
          <w:tcPr>
            <w:tcW w:w="2051" w:type="dxa"/>
          </w:tcPr>
          <w:p w14:paraId="3C54AB79" w14:textId="04C6ED10" w:rsidR="00D22E63" w:rsidRDefault="0045133C" w:rsidP="00464BED">
            <w:pPr>
              <w:pStyle w:val="BodyText"/>
              <w:jc w:val="center"/>
            </w:pPr>
            <w:r>
              <w:t>41.3</w:t>
            </w:r>
            <w:r w:rsidR="00D22E63">
              <w:t xml:space="preserve"> (</w:t>
            </w:r>
            <w:r>
              <w:t>Oct</w:t>
            </w:r>
            <w:r w:rsidR="00D22E63">
              <w:t>)</w:t>
            </w:r>
          </w:p>
        </w:tc>
        <w:tc>
          <w:tcPr>
            <w:tcW w:w="2051" w:type="dxa"/>
          </w:tcPr>
          <w:p w14:paraId="17432357" w14:textId="2AA6EFC6" w:rsidR="00D22E63" w:rsidRDefault="006B500A" w:rsidP="00464BED">
            <w:pPr>
              <w:pStyle w:val="BodyText"/>
              <w:jc w:val="center"/>
            </w:pPr>
            <w:r>
              <w:t>NA</w:t>
            </w:r>
          </w:p>
        </w:tc>
        <w:tc>
          <w:tcPr>
            <w:tcW w:w="1417" w:type="dxa"/>
          </w:tcPr>
          <w:p w14:paraId="05AF870B" w14:textId="614950D3" w:rsidR="00D22E63" w:rsidRDefault="0012599A" w:rsidP="00464BED">
            <w:pPr>
              <w:pStyle w:val="BodyText"/>
              <w:jc w:val="center"/>
            </w:pPr>
            <w:r>
              <w:t>NA</w:t>
            </w:r>
          </w:p>
        </w:tc>
        <w:tc>
          <w:tcPr>
            <w:tcW w:w="1843" w:type="dxa"/>
          </w:tcPr>
          <w:p w14:paraId="39DC5A95" w14:textId="54AE9CF2" w:rsidR="00D22E63" w:rsidRDefault="0012599A" w:rsidP="00464BED">
            <w:pPr>
              <w:pStyle w:val="BodyText"/>
              <w:jc w:val="center"/>
            </w:pPr>
            <w:r>
              <w:t>NA</w:t>
            </w:r>
          </w:p>
        </w:tc>
      </w:tr>
      <w:tr w:rsidR="00D22E63" w14:paraId="73B70285" w14:textId="77777777" w:rsidTr="007C2274">
        <w:tc>
          <w:tcPr>
            <w:tcW w:w="1989" w:type="dxa"/>
          </w:tcPr>
          <w:p w14:paraId="71052B4F" w14:textId="77777777" w:rsidR="00D22E63" w:rsidRDefault="00D22E63" w:rsidP="00464BED">
            <w:pPr>
              <w:pStyle w:val="BodyText"/>
              <w:jc w:val="center"/>
            </w:pPr>
            <w:r>
              <w:t>08/2014 – 07/2019</w:t>
            </w:r>
          </w:p>
        </w:tc>
        <w:tc>
          <w:tcPr>
            <w:tcW w:w="2051" w:type="dxa"/>
          </w:tcPr>
          <w:p w14:paraId="6E5B5F32" w14:textId="0A42DEAA" w:rsidR="00D22E63" w:rsidRDefault="0045133C" w:rsidP="00464BED">
            <w:pPr>
              <w:pStyle w:val="BodyText"/>
              <w:jc w:val="center"/>
            </w:pPr>
            <w:r>
              <w:t>41.4</w:t>
            </w:r>
            <w:r w:rsidR="00D22E63">
              <w:t xml:space="preserve"> (Sep)</w:t>
            </w:r>
          </w:p>
        </w:tc>
        <w:tc>
          <w:tcPr>
            <w:tcW w:w="2051" w:type="dxa"/>
          </w:tcPr>
          <w:p w14:paraId="425FF7C7" w14:textId="12BBA9F5" w:rsidR="00D22E63" w:rsidRDefault="006B500A" w:rsidP="00464BED">
            <w:pPr>
              <w:pStyle w:val="BodyText"/>
              <w:jc w:val="center"/>
            </w:pPr>
            <w:r>
              <w:t>NA</w:t>
            </w:r>
          </w:p>
        </w:tc>
        <w:tc>
          <w:tcPr>
            <w:tcW w:w="1417" w:type="dxa"/>
          </w:tcPr>
          <w:p w14:paraId="76B15572" w14:textId="2C021B4D" w:rsidR="00D22E63" w:rsidRDefault="0012599A" w:rsidP="00464BED">
            <w:pPr>
              <w:pStyle w:val="BodyText"/>
              <w:jc w:val="center"/>
            </w:pPr>
            <w:r>
              <w:t>NA</w:t>
            </w:r>
          </w:p>
        </w:tc>
        <w:tc>
          <w:tcPr>
            <w:tcW w:w="1843" w:type="dxa"/>
          </w:tcPr>
          <w:p w14:paraId="0C27F38C" w14:textId="67DE331C" w:rsidR="00D22E63" w:rsidRDefault="0012599A" w:rsidP="00464BED">
            <w:pPr>
              <w:pStyle w:val="BodyText"/>
              <w:jc w:val="center"/>
            </w:pPr>
            <w:r>
              <w:t>NA</w:t>
            </w:r>
          </w:p>
        </w:tc>
      </w:tr>
    </w:tbl>
    <w:p w14:paraId="0A127DA6" w14:textId="77777777" w:rsidR="008C0DEE" w:rsidRPr="003B09F5" w:rsidRDefault="008C0DEE" w:rsidP="002212CD">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FAC5C97" wp14:editId="2CA7E82E">
            <wp:extent cx="5760000" cy="39852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Figs/MariginiupWaterPlot-1.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026B0BB2" w14:textId="44ED0A6C" w:rsidR="008C0DEE" w:rsidRPr="003B09F5" w:rsidRDefault="008C0DEE" w:rsidP="008C0DEE">
      <w:pPr>
        <w:pStyle w:val="Caption"/>
        <w:rPr>
          <w:rFonts w:ascii="Times New Roman" w:hAnsi="Times New Roman" w:cs="Times New Roman"/>
        </w:rPr>
      </w:pPr>
      <w:bookmarkStart w:id="335" w:name="_Ref259195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8</w:t>
      </w:r>
      <w:r w:rsidRPr="003B09F5">
        <w:rPr>
          <w:rFonts w:ascii="Times New Roman" w:hAnsi="Times New Roman" w:cs="Times New Roman"/>
        </w:rPr>
        <w:fldChar w:fldCharType="end"/>
      </w:r>
      <w:bookmarkEnd w:id="335"/>
      <w:r w:rsidRPr="003B09F5">
        <w:rPr>
          <w:rFonts w:ascii="Times New Roman" w:hAnsi="Times New Roman" w:cs="Times New Roman"/>
        </w:rPr>
        <w:t xml:space="preserve"> Ground and surface water levels recorded at bore 61610685 (red) and staff gauge 6162577 (blue) that represent changes in water levels at Lake Mariginiup.</w:t>
      </w:r>
      <w:r w:rsidR="001255AA">
        <w:rPr>
          <w:rFonts w:ascii="Times New Roman" w:hAnsi="Times New Roman" w:cs="Times New Roman"/>
        </w:rPr>
        <w:t xml:space="preserve"> The shaded area around trend line represents the 95% confidence interval.</w:t>
      </w:r>
    </w:p>
    <w:p w14:paraId="26271FFF" w14:textId="5C676609" w:rsidR="001D584F" w:rsidRPr="003B09F5" w:rsidRDefault="00A200FB">
      <w:pPr>
        <w:pStyle w:val="Heading3"/>
        <w:rPr>
          <w:rFonts w:cs="Times New Roman"/>
        </w:rPr>
      </w:pPr>
      <w:bookmarkStart w:id="336" w:name="_Toc33019573"/>
      <w:r>
        <w:rPr>
          <w:rFonts w:cs="Times New Roman"/>
        </w:rPr>
        <w:t>Implications of revised threshold</w:t>
      </w:r>
      <w:bookmarkEnd w:id="336"/>
    </w:p>
    <w:p w14:paraId="0CDE02A5" w14:textId="59933FE0" w:rsidR="00501CF7" w:rsidRDefault="005D6919" w:rsidP="00501CF7">
      <w:pPr>
        <w:pStyle w:val="FirstParagraph"/>
      </w:pPr>
      <w:r w:rsidRPr="003B09F5">
        <w:t>As a result of land use change and reductions in local abstraction, water levels are expected to rise beyond 20</w:t>
      </w:r>
      <w:r w:rsidR="00092BDE">
        <w:t>30</w:t>
      </w:r>
      <w:r w:rsidRPr="003B09F5">
        <w:t xml:space="preserve">. Adopting a preferred minimum peak threshold of 42.1 mAHD will require water levels to rise higher than what has been recorded since 1980 in order to be compliant. </w:t>
      </w:r>
      <w:r w:rsidR="003C37C8" w:rsidRPr="003B09F5">
        <w:t>Thus,</w:t>
      </w:r>
      <w:r w:rsidRPr="003B09F5">
        <w:t xml:space="preserve"> it is difficult to predict the ecological consequences as the lake has never been monitored at</w:t>
      </w:r>
      <w:r w:rsidR="006F0AF2">
        <w:t xml:space="preserve"> those levels (</w:t>
      </w:r>
      <w:r w:rsidR="003C37C8">
        <w:fldChar w:fldCharType="begin"/>
      </w:r>
      <w:r w:rsidR="003C37C8">
        <w:instrText xml:space="preserve"> REF _Ref26190121 \h </w:instrText>
      </w:r>
      <w:r w:rsidR="003C37C8">
        <w:fldChar w:fldCharType="separate"/>
      </w:r>
      <w:r w:rsidR="00344A1B" w:rsidRPr="003B09F5">
        <w:rPr>
          <w:rFonts w:cs="Times New Roman"/>
        </w:rPr>
        <w:t xml:space="preserve">Table </w:t>
      </w:r>
      <w:r w:rsidR="00344A1B">
        <w:rPr>
          <w:rFonts w:cs="Times New Roman"/>
          <w:noProof/>
        </w:rPr>
        <w:t>12</w:t>
      </w:r>
      <w:r w:rsidR="003C37C8">
        <w:fldChar w:fldCharType="end"/>
      </w:r>
      <w:r w:rsidR="006F0AF2">
        <w:t xml:space="preserve">). </w:t>
      </w:r>
      <w:r w:rsidR="00187EBF" w:rsidRPr="003B09F5">
        <w:t>It is unlikely that large areas of the wetland will continue to dry during summer under the proposed 2030 scenario. The greater inundation of Lake Mariginiup will likely alleviate acidification issues as sediment</w:t>
      </w:r>
      <w:r w:rsidR="008F771A">
        <w:t>s</w:t>
      </w:r>
      <w:r w:rsidR="00187EBF" w:rsidRPr="003B09F5">
        <w:t xml:space="preserve"> are re-wetted and sediment processes return to normal. Artificial augmentation of surface waters at Lake Jandabup </w:t>
      </w:r>
      <w:r w:rsidR="006F0AF2">
        <w:t>has</w:t>
      </w:r>
      <w:r w:rsidR="006F0AF2" w:rsidRPr="003B09F5">
        <w:t xml:space="preserve"> </w:t>
      </w:r>
      <w:r w:rsidR="00187EBF" w:rsidRPr="003B09F5">
        <w:t xml:space="preserve">shown that returning a wetland to a ‘more’ normal hydrological regime can reverse the effects of acidification, although this process is dependent on a number of factors, including whether the sufficient buffering capacity of the sediments remain (Sommer and Horwitz, </w:t>
      </w:r>
      <w:hyperlink w:anchor="ref-Sommer2009">
        <w:r w:rsidR="00187EBF" w:rsidRPr="003B09F5">
          <w:rPr>
            <w:rStyle w:val="Hyperlink"/>
            <w:rFonts w:cs="Times New Roman"/>
            <w:color w:val="auto"/>
          </w:rPr>
          <w:t>2009</w:t>
        </w:r>
      </w:hyperlink>
      <w:r w:rsidR="00187EBF" w:rsidRPr="003B09F5">
        <w:t>).</w:t>
      </w:r>
      <w:bookmarkStart w:id="337" w:name="_Ref25921766"/>
      <w:r w:rsidR="00314945">
        <w:t xml:space="preserve"> </w:t>
      </w:r>
      <w:r w:rsidR="00656833">
        <w:t>It is also possible</w:t>
      </w:r>
      <w:r w:rsidR="00314945">
        <w:t xml:space="preserve"> projected water levels for 2030 to have a positive impact on </w:t>
      </w:r>
      <w:r w:rsidR="00DC07BB">
        <w:t>the nutrient status of the lake as</w:t>
      </w:r>
      <w:r w:rsidR="00B605D9">
        <w:t xml:space="preserve"> nutrient concentrations have risen dramatically </w:t>
      </w:r>
      <w:r w:rsidR="00501CF7">
        <w:t xml:space="preserve">with declining surface waters. However, nutrient loading may remain high from other anthropogenic sources. </w:t>
      </w:r>
    </w:p>
    <w:p w14:paraId="127E18EC" w14:textId="77777777" w:rsidR="00454C6E" w:rsidRDefault="0010541B" w:rsidP="00AE3627">
      <w:pPr>
        <w:pStyle w:val="BodyText"/>
        <w:rPr>
          <w:rFonts w:cs="Times New Roman"/>
        </w:rPr>
        <w:sectPr w:rsidR="00454C6E" w:rsidSect="00377E3B">
          <w:pgSz w:w="11906" w:h="16838" w:code="9"/>
          <w:pgMar w:top="1440" w:right="1440" w:bottom="1440" w:left="1440" w:header="720" w:footer="720" w:gutter="0"/>
          <w:cols w:space="720"/>
          <w:docGrid w:linePitch="326"/>
        </w:sectPr>
      </w:pPr>
      <w:r>
        <w:t xml:space="preserve">The projected changes in groundwater levels are likely to have a dramatic positive impact on the cover abundances of native species. </w:t>
      </w:r>
      <w:r w:rsidR="00AE3627" w:rsidRPr="003B09F5">
        <w:rPr>
          <w:rFonts w:cs="Times New Roman"/>
        </w:rPr>
        <w:t xml:space="preserve">Species likely to increase in cover abundance include </w:t>
      </w:r>
      <w:r w:rsidR="00AE3627" w:rsidRPr="003B09F5">
        <w:rPr>
          <w:rFonts w:cs="Times New Roman"/>
          <w:i/>
        </w:rPr>
        <w:t>Angianthus</w:t>
      </w:r>
      <w:r w:rsidR="00AE3627" w:rsidRPr="003B09F5">
        <w:rPr>
          <w:rFonts w:cs="Times New Roman"/>
        </w:rPr>
        <w:t xml:space="preserve"> sp., </w:t>
      </w:r>
      <w:r w:rsidR="00AE3627" w:rsidRPr="003B09F5">
        <w:rPr>
          <w:rFonts w:cs="Times New Roman"/>
          <w:i/>
        </w:rPr>
        <w:t>Epilobium billardierianum</w:t>
      </w:r>
      <w:r w:rsidR="00AE3627" w:rsidRPr="003B09F5">
        <w:rPr>
          <w:rFonts w:cs="Times New Roman"/>
        </w:rPr>
        <w:t xml:space="preserve">, </w:t>
      </w:r>
      <w:r w:rsidR="00AE3627" w:rsidRPr="003B09F5">
        <w:rPr>
          <w:rFonts w:cs="Times New Roman"/>
          <w:i/>
        </w:rPr>
        <w:t>Isolepis cernua</w:t>
      </w:r>
      <w:r w:rsidR="00AE3627" w:rsidRPr="003B09F5">
        <w:rPr>
          <w:rFonts w:cs="Times New Roman"/>
        </w:rPr>
        <w:t xml:space="preserve">, </w:t>
      </w:r>
      <w:r w:rsidR="00AE3627" w:rsidRPr="003B09F5">
        <w:rPr>
          <w:rFonts w:cs="Times New Roman"/>
          <w:i/>
        </w:rPr>
        <w:t>Juncus</w:t>
      </w:r>
      <w:r w:rsidR="00AE3627" w:rsidRPr="003B09F5">
        <w:rPr>
          <w:rFonts w:cs="Times New Roman"/>
        </w:rPr>
        <w:t xml:space="preserve"> sp., </w:t>
      </w:r>
      <w:r w:rsidR="00AE3627" w:rsidRPr="003B09F5">
        <w:rPr>
          <w:rFonts w:cs="Times New Roman"/>
          <w:i/>
        </w:rPr>
        <w:t>Lepyrodia muirii</w:t>
      </w:r>
      <w:r w:rsidR="00AE3627" w:rsidRPr="003B09F5">
        <w:rPr>
          <w:rFonts w:cs="Times New Roman"/>
        </w:rPr>
        <w:t xml:space="preserve">, </w:t>
      </w:r>
      <w:r w:rsidR="00AE3627" w:rsidRPr="003B09F5">
        <w:rPr>
          <w:rFonts w:cs="Times New Roman"/>
          <w:i/>
        </w:rPr>
        <w:t>Lobelia alata</w:t>
      </w:r>
      <w:r w:rsidR="00AE3627" w:rsidRPr="003B09F5">
        <w:rPr>
          <w:rFonts w:cs="Times New Roman"/>
        </w:rPr>
        <w:t xml:space="preserve"> and </w:t>
      </w:r>
      <w:r w:rsidR="00AE3627" w:rsidRPr="003B09F5">
        <w:rPr>
          <w:rFonts w:cs="Times New Roman"/>
          <w:i/>
        </w:rPr>
        <w:t>Villarsia capitata</w:t>
      </w:r>
      <w:r w:rsidR="00AE3627" w:rsidRPr="003B09F5">
        <w:rPr>
          <w:rFonts w:cs="Times New Roman"/>
        </w:rPr>
        <w:t xml:space="preserve">. Other natives, including </w:t>
      </w:r>
      <w:r w:rsidR="00AE3627" w:rsidRPr="003B09F5">
        <w:rPr>
          <w:rFonts w:cs="Times New Roman"/>
          <w:i/>
        </w:rPr>
        <w:t>Acacia cyclops</w:t>
      </w:r>
      <w:r w:rsidR="00AE3627" w:rsidRPr="003B09F5">
        <w:rPr>
          <w:rFonts w:cs="Times New Roman"/>
        </w:rPr>
        <w:t xml:space="preserve">, </w:t>
      </w:r>
      <w:r w:rsidR="00AE3627" w:rsidRPr="003B09F5">
        <w:rPr>
          <w:rFonts w:cs="Times New Roman"/>
          <w:i/>
        </w:rPr>
        <w:t>Acacia saligna</w:t>
      </w:r>
      <w:r w:rsidR="00AE3627" w:rsidRPr="003B09F5">
        <w:rPr>
          <w:rFonts w:cs="Times New Roman"/>
        </w:rPr>
        <w:t xml:space="preserve"> and </w:t>
      </w:r>
      <w:r w:rsidR="00AE3627" w:rsidRPr="003B09F5">
        <w:rPr>
          <w:rFonts w:cs="Times New Roman"/>
          <w:i/>
        </w:rPr>
        <w:t>E. sparteus</w:t>
      </w:r>
      <w:r w:rsidR="00AE3627" w:rsidRPr="003B09F5">
        <w:rPr>
          <w:rFonts w:cs="Times New Roman"/>
        </w:rPr>
        <w:t>, are likely to decrease in cover abundance as water levels increase.</w:t>
      </w:r>
      <w:r w:rsidR="00E61558">
        <w:rPr>
          <w:rFonts w:cs="Times New Roman"/>
        </w:rPr>
        <w:t xml:space="preserve"> Along with the projected higher water levels, </w:t>
      </w:r>
      <w:r w:rsidR="00702EED">
        <w:rPr>
          <w:rFonts w:cs="Times New Roman"/>
        </w:rPr>
        <w:t xml:space="preserve">the decline in macroinvertebrate family richness </w:t>
      </w:r>
      <w:r w:rsidR="00C057AF">
        <w:rPr>
          <w:rFonts w:cs="Times New Roman"/>
        </w:rPr>
        <w:t>is likely to be reversed as available habita</w:t>
      </w:r>
      <w:r w:rsidR="00072A4C">
        <w:rPr>
          <w:rFonts w:cs="Times New Roman"/>
        </w:rPr>
        <w:t>ts increase.</w:t>
      </w:r>
      <w:r w:rsidR="00E9097E">
        <w:rPr>
          <w:rFonts w:cs="Times New Roman"/>
        </w:rPr>
        <w:t xml:space="preserve"> It is possible that the projected increases in water level may </w:t>
      </w:r>
      <w:r w:rsidR="00174039">
        <w:rPr>
          <w:rFonts w:cs="Times New Roman"/>
        </w:rPr>
        <w:t xml:space="preserve">return the macroinvertebrate assemblage composition </w:t>
      </w:r>
      <w:r w:rsidR="00A826F6">
        <w:rPr>
          <w:rFonts w:cs="Times New Roman"/>
        </w:rPr>
        <w:t>like</w:t>
      </w:r>
      <w:r w:rsidR="00E17F2D">
        <w:rPr>
          <w:rFonts w:cs="Times New Roman"/>
        </w:rPr>
        <w:t xml:space="preserve"> </w:t>
      </w:r>
      <w:r w:rsidR="006021BB">
        <w:rPr>
          <w:rFonts w:cs="Times New Roman"/>
        </w:rPr>
        <w:t xml:space="preserve">those observed before 2002. </w:t>
      </w:r>
      <w:r w:rsidR="00B969D4">
        <w:rPr>
          <w:rFonts w:cs="Times New Roman"/>
        </w:rPr>
        <w:t xml:space="preserve">This will require the </w:t>
      </w:r>
      <w:r w:rsidR="00A826F6">
        <w:rPr>
          <w:rFonts w:cs="Times New Roman"/>
        </w:rPr>
        <w:t>re-establishment</w:t>
      </w:r>
      <w:r w:rsidR="00770FCB">
        <w:rPr>
          <w:rFonts w:cs="Times New Roman"/>
        </w:rPr>
        <w:t xml:space="preserve"> of </w:t>
      </w:r>
      <w:r w:rsidR="00770FCB" w:rsidRPr="003B09F5">
        <w:rPr>
          <w:rFonts w:cs="Times New Roman"/>
        </w:rPr>
        <w:t>Amphisopidae, Ceinidae, Chydoridae and Cyprididae</w:t>
      </w:r>
      <w:r w:rsidR="00B969D4">
        <w:rPr>
          <w:rFonts w:cs="Times New Roman"/>
        </w:rPr>
        <w:t xml:space="preserve"> </w:t>
      </w:r>
      <w:r w:rsidR="00A826F6">
        <w:rPr>
          <w:rFonts w:cs="Times New Roman"/>
        </w:rPr>
        <w:t>in the lake.</w:t>
      </w:r>
    </w:p>
    <w:p w14:paraId="5D7802B0" w14:textId="1BF16454" w:rsidR="009B710F" w:rsidRPr="003B09F5" w:rsidRDefault="009B710F" w:rsidP="00415EF0">
      <w:pPr>
        <w:pStyle w:val="TableCaption"/>
        <w:rPr>
          <w:rFonts w:ascii="Times New Roman" w:hAnsi="Times New Roman" w:cs="Times New Roman"/>
        </w:rPr>
      </w:pPr>
      <w:bookmarkStart w:id="338" w:name="_Ref26190121"/>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344A1B">
        <w:rPr>
          <w:rFonts w:ascii="Times New Roman" w:hAnsi="Times New Roman" w:cs="Times New Roman"/>
          <w:noProof/>
        </w:rPr>
        <w:t>12</w:t>
      </w:r>
      <w:r w:rsidRPr="003B09F5">
        <w:rPr>
          <w:rFonts w:ascii="Times New Roman" w:hAnsi="Times New Roman" w:cs="Times New Roman"/>
        </w:rPr>
        <w:fldChar w:fldCharType="end"/>
      </w:r>
      <w:bookmarkEnd w:id="337"/>
      <w:bookmarkEnd w:id="338"/>
      <w:r w:rsidRPr="003B09F5">
        <w:rPr>
          <w:rFonts w:ascii="Times New Roman" w:hAnsi="Times New Roman" w:cs="Times New Roman"/>
        </w:rPr>
        <w:t xml:space="preserve"> </w:t>
      </w:r>
      <w:r w:rsidR="005F0B68" w:rsidRPr="005F0B68">
        <w:rPr>
          <w:rFonts w:ascii="Times New Roman" w:hAnsi="Times New Roman" w:cs="Times New Roman"/>
        </w:rPr>
        <w:t>Ecological consequences of proposed 2030 minimum threshold (</w:t>
      </w:r>
      <w:r w:rsidR="00024AD8">
        <w:rPr>
          <w:rFonts w:ascii="Times New Roman" w:hAnsi="Times New Roman" w:cs="Times New Roman"/>
        </w:rPr>
        <w:t>42.1</w:t>
      </w:r>
      <w:r w:rsidR="005F0B68" w:rsidRPr="005F0B68">
        <w:rPr>
          <w:rFonts w:ascii="Times New Roman" w:hAnsi="Times New Roman" w:cs="Times New Roman"/>
        </w:rPr>
        <w:t xml:space="preserve"> mAHD) in terms of compliance of stated site values and site management objectives at Lake </w:t>
      </w:r>
      <w:r w:rsidR="007E6B71">
        <w:rPr>
          <w:rFonts w:ascii="Times New Roman" w:hAnsi="Times New Roman" w:cs="Times New Roman"/>
        </w:rPr>
        <w:t>Mariginiup</w:t>
      </w:r>
      <w:r w:rsidR="005F0B68" w:rsidRPr="005F0B68">
        <w:rPr>
          <w:rFonts w:ascii="Times New Roman" w:hAnsi="Times New Roman" w:cs="Times New Roman"/>
        </w:rPr>
        <w:t xml:space="preserve"> set for the current absolute minimum Ministerial criteria (</w:t>
      </w:r>
      <w:r w:rsidR="00024AD8">
        <w:rPr>
          <w:rFonts w:ascii="Times New Roman" w:hAnsi="Times New Roman" w:cs="Times New Roman"/>
        </w:rPr>
        <w:t>41.5</w:t>
      </w:r>
      <w:r w:rsidR="005F0B68" w:rsidRPr="005F0B68">
        <w:rPr>
          <w:rFonts w:ascii="Times New Roman" w:hAnsi="Times New Roman" w:cs="Times New Roman"/>
        </w:rPr>
        <w:t xml:space="preserve"> mAHD)</w:t>
      </w:r>
      <w:r w:rsidRPr="003B09F5">
        <w:rPr>
          <w:rFonts w:ascii="Times New Roman" w:hAnsi="Times New Roman" w:cs="Times New Roman"/>
        </w:rPr>
        <w:t>.</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972"/>
        <w:gridCol w:w="9119"/>
        <w:gridCol w:w="1867"/>
      </w:tblGrid>
      <w:tr w:rsidR="00393ACC" w:rsidRPr="003B09F5" w14:paraId="26272005" w14:textId="77777777">
        <w:tc>
          <w:tcPr>
            <w:tcW w:w="0" w:type="auto"/>
            <w:tcBorders>
              <w:bottom w:val="single" w:sz="0" w:space="0" w:color="auto"/>
            </w:tcBorders>
            <w:vAlign w:val="bottom"/>
          </w:tcPr>
          <w:p w14:paraId="26272002" w14:textId="77777777" w:rsidR="00393ACC" w:rsidRPr="003B09F5" w:rsidRDefault="00393ACC" w:rsidP="00393ACC">
            <w:pPr>
              <w:pStyle w:val="Compact"/>
              <w:rPr>
                <w:rFonts w:cs="Times New Roman"/>
              </w:rPr>
            </w:pPr>
          </w:p>
        </w:tc>
        <w:tc>
          <w:tcPr>
            <w:tcW w:w="0" w:type="auto"/>
            <w:tcBorders>
              <w:bottom w:val="single" w:sz="0" w:space="0" w:color="auto"/>
            </w:tcBorders>
            <w:vAlign w:val="bottom"/>
          </w:tcPr>
          <w:p w14:paraId="26272003" w14:textId="1FBEF345" w:rsidR="00393ACC" w:rsidRPr="003B09F5" w:rsidRDefault="00393ACC" w:rsidP="00393ACC">
            <w:pPr>
              <w:pStyle w:val="Compact"/>
              <w:rPr>
                <w:rFonts w:cs="Times New Roman"/>
              </w:rPr>
            </w:pPr>
            <w:r w:rsidRPr="00347721">
              <w:rPr>
                <w:rFonts w:cs="Times New Roman"/>
              </w:rPr>
              <w:t xml:space="preserve">Likely effect of 2030 proposed </w:t>
            </w:r>
            <w:r w:rsidR="00024AD8">
              <w:rPr>
                <w:rFonts w:cs="Times New Roman"/>
              </w:rPr>
              <w:t xml:space="preserve">minimum </w:t>
            </w:r>
            <w:r w:rsidRPr="00347721">
              <w:rPr>
                <w:rFonts w:cs="Times New Roman"/>
              </w:rPr>
              <w:t>threshold (</w:t>
            </w:r>
            <w:r>
              <w:rPr>
                <w:rFonts w:cs="Times New Roman"/>
              </w:rPr>
              <w:t>42.1</w:t>
            </w:r>
            <w:r w:rsidRPr="00347721">
              <w:rPr>
                <w:rFonts w:cs="Times New Roman"/>
              </w:rPr>
              <w:t xml:space="preserve"> mAHD)</w:t>
            </w:r>
          </w:p>
        </w:tc>
        <w:tc>
          <w:tcPr>
            <w:tcW w:w="0" w:type="auto"/>
            <w:tcBorders>
              <w:bottom w:val="single" w:sz="0" w:space="0" w:color="auto"/>
            </w:tcBorders>
            <w:vAlign w:val="bottom"/>
          </w:tcPr>
          <w:p w14:paraId="26272004" w14:textId="063F291C" w:rsidR="00393ACC" w:rsidRPr="003B09F5" w:rsidRDefault="00393ACC" w:rsidP="00393ACC">
            <w:pPr>
              <w:pStyle w:val="Compact"/>
              <w:jc w:val="center"/>
              <w:rPr>
                <w:rFonts w:cs="Times New Roman"/>
              </w:rPr>
            </w:pPr>
            <w:r w:rsidRPr="00BB05A2">
              <w:rPr>
                <w:rFonts w:cs="Times New Roman"/>
              </w:rPr>
              <w:t>Values and objectives maintained in future</w:t>
            </w:r>
          </w:p>
        </w:tc>
      </w:tr>
      <w:tr w:rsidR="003B09F5" w:rsidRPr="003B09F5" w14:paraId="26272009" w14:textId="77777777">
        <w:tc>
          <w:tcPr>
            <w:tcW w:w="0" w:type="auto"/>
          </w:tcPr>
          <w:p w14:paraId="26272006" w14:textId="7E5A2330" w:rsidR="001D584F" w:rsidRPr="003B09F5" w:rsidRDefault="00305B18">
            <w:pPr>
              <w:pStyle w:val="Compact"/>
              <w:rPr>
                <w:rFonts w:cs="Times New Roman"/>
              </w:rPr>
            </w:pPr>
            <w:r>
              <w:rPr>
                <w:rFonts w:cs="Times New Roman"/>
                <w:b/>
              </w:rPr>
              <w:t>Site values (WAWA</w:t>
            </w:r>
            <w:r w:rsidR="00212B80">
              <w:rPr>
                <w:rFonts w:cs="Times New Roman"/>
                <w:b/>
              </w:rPr>
              <w:t>, 1995</w:t>
            </w:r>
            <w:r>
              <w:rPr>
                <w:rFonts w:cs="Times New Roman"/>
                <w:b/>
              </w:rPr>
              <w:t>)</w:t>
            </w:r>
          </w:p>
        </w:tc>
        <w:tc>
          <w:tcPr>
            <w:tcW w:w="0" w:type="auto"/>
          </w:tcPr>
          <w:p w14:paraId="26272007" w14:textId="77777777" w:rsidR="001D584F" w:rsidRPr="003B09F5" w:rsidRDefault="001D584F">
            <w:pPr>
              <w:pStyle w:val="Compact"/>
              <w:rPr>
                <w:rFonts w:cs="Times New Roman"/>
              </w:rPr>
            </w:pPr>
          </w:p>
        </w:tc>
        <w:tc>
          <w:tcPr>
            <w:tcW w:w="0" w:type="auto"/>
          </w:tcPr>
          <w:p w14:paraId="26272008" w14:textId="77777777" w:rsidR="001D584F" w:rsidRPr="003B09F5" w:rsidRDefault="001D584F">
            <w:pPr>
              <w:pStyle w:val="Compact"/>
              <w:rPr>
                <w:rFonts w:cs="Times New Roman"/>
              </w:rPr>
            </w:pPr>
          </w:p>
        </w:tc>
      </w:tr>
      <w:tr w:rsidR="003B09F5" w:rsidRPr="003B09F5" w14:paraId="2627200D" w14:textId="77777777">
        <w:tc>
          <w:tcPr>
            <w:tcW w:w="0" w:type="auto"/>
          </w:tcPr>
          <w:p w14:paraId="2627200A" w14:textId="442FAA67" w:rsidR="001D584F" w:rsidRPr="003B09F5" w:rsidRDefault="005D6919">
            <w:pPr>
              <w:pStyle w:val="Compact"/>
              <w:rPr>
                <w:rFonts w:cs="Times New Roman"/>
              </w:rPr>
            </w:pPr>
            <w:r w:rsidRPr="003B09F5">
              <w:rPr>
                <w:rFonts w:cs="Times New Roman"/>
              </w:rPr>
              <w:t xml:space="preserve">Rich aquatic fauna (Swan River Goby, </w:t>
            </w:r>
            <w:r w:rsidRPr="003B09F5">
              <w:rPr>
                <w:rFonts w:cs="Times New Roman"/>
                <w:i/>
              </w:rPr>
              <w:t>Pseudogobius olorum</w:t>
            </w:r>
            <w:r w:rsidRPr="003B09F5">
              <w:rPr>
                <w:rFonts w:cs="Times New Roman"/>
              </w:rPr>
              <w:t>)</w:t>
            </w:r>
          </w:p>
        </w:tc>
        <w:tc>
          <w:tcPr>
            <w:tcW w:w="0" w:type="auto"/>
          </w:tcPr>
          <w:p w14:paraId="2627200B" w14:textId="4D7D24EC" w:rsidR="001D584F" w:rsidRPr="003B09F5" w:rsidRDefault="005D6919">
            <w:pPr>
              <w:pStyle w:val="Compact"/>
              <w:rPr>
                <w:rFonts w:cs="Times New Roman"/>
              </w:rPr>
            </w:pPr>
            <w:r w:rsidRPr="003B09F5">
              <w:rPr>
                <w:rFonts w:cs="Times New Roman"/>
              </w:rPr>
              <w:t xml:space="preserve">Given the declines in water quality and the seasonal drying of the wetland, it is unlikely the lake still provides habitat for </w:t>
            </w:r>
            <w:r w:rsidRPr="003B09F5">
              <w:rPr>
                <w:rFonts w:cs="Times New Roman"/>
                <w:i/>
              </w:rPr>
              <w:t>P. olorum</w:t>
            </w:r>
            <w:r w:rsidRPr="003B09F5">
              <w:rPr>
                <w:rFonts w:cs="Times New Roman"/>
              </w:rPr>
              <w:t>. It is probable the Lake Mariginiup population is now extinct.</w:t>
            </w:r>
            <w:r w:rsidR="006F0AF2">
              <w:rPr>
                <w:rFonts w:cs="Times New Roman"/>
              </w:rPr>
              <w:t xml:space="preserve"> The lack of compliance is a problem of past management, not revised thresholds. </w:t>
            </w:r>
          </w:p>
        </w:tc>
        <w:tc>
          <w:tcPr>
            <w:tcW w:w="0" w:type="auto"/>
          </w:tcPr>
          <w:p w14:paraId="2627200C" w14:textId="77777777" w:rsidR="001D584F" w:rsidRPr="003B09F5" w:rsidRDefault="005D6919">
            <w:pPr>
              <w:pStyle w:val="Compact"/>
              <w:jc w:val="center"/>
              <w:rPr>
                <w:rFonts w:cs="Times New Roman"/>
              </w:rPr>
            </w:pPr>
            <w:r w:rsidRPr="003B09F5">
              <w:rPr>
                <w:rFonts w:cs="Times New Roman"/>
              </w:rPr>
              <w:t>Very unlikely</w:t>
            </w:r>
          </w:p>
        </w:tc>
      </w:tr>
      <w:tr w:rsidR="003B09F5" w:rsidRPr="003B09F5" w14:paraId="26272011" w14:textId="77777777">
        <w:tc>
          <w:tcPr>
            <w:tcW w:w="0" w:type="auto"/>
          </w:tcPr>
          <w:p w14:paraId="2627200E" w14:textId="344A755E" w:rsidR="001D584F" w:rsidRPr="003B09F5" w:rsidRDefault="005D6919">
            <w:pPr>
              <w:pStyle w:val="Compact"/>
              <w:rPr>
                <w:rFonts w:cs="Times New Roman"/>
              </w:rPr>
            </w:pPr>
            <w:r w:rsidRPr="003B09F5">
              <w:rPr>
                <w:rFonts w:cs="Times New Roman"/>
              </w:rPr>
              <w:t>Wading bird habitat</w:t>
            </w:r>
          </w:p>
        </w:tc>
        <w:tc>
          <w:tcPr>
            <w:tcW w:w="0" w:type="auto"/>
          </w:tcPr>
          <w:p w14:paraId="2627200F" w14:textId="77777777" w:rsidR="001D584F" w:rsidRPr="003B09F5" w:rsidRDefault="005D6919">
            <w:pPr>
              <w:pStyle w:val="Compact"/>
              <w:rPr>
                <w:rFonts w:cs="Times New Roman"/>
              </w:rPr>
            </w:pPr>
            <w:r w:rsidRPr="003B09F5">
              <w:rPr>
                <w:rFonts w:cs="Times New Roman"/>
              </w:rPr>
              <w:t>Rising water levels may be high enough to reverse the terrestrialisation currently occurring at the wetland. Seasonal maximum water levels need to be sufficient to prevent macrophytes growing while seasonal minimums need to be low enough to provide shallow wading habitat. It is likely that these requirements will be met at locations throughout the basin</w:t>
            </w:r>
          </w:p>
        </w:tc>
        <w:tc>
          <w:tcPr>
            <w:tcW w:w="0" w:type="auto"/>
          </w:tcPr>
          <w:p w14:paraId="26272010"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15" w14:textId="77777777">
        <w:tc>
          <w:tcPr>
            <w:tcW w:w="0" w:type="auto"/>
          </w:tcPr>
          <w:p w14:paraId="26272012" w14:textId="4643A076" w:rsidR="001D584F" w:rsidRPr="003B09F5" w:rsidRDefault="005D6919">
            <w:pPr>
              <w:pStyle w:val="Compact"/>
              <w:rPr>
                <w:rFonts w:cs="Times New Roman"/>
              </w:rPr>
            </w:pPr>
            <w:r w:rsidRPr="003B09F5">
              <w:rPr>
                <w:rFonts w:cs="Times New Roman"/>
              </w:rPr>
              <w:t>Good water quality</w:t>
            </w:r>
          </w:p>
        </w:tc>
        <w:tc>
          <w:tcPr>
            <w:tcW w:w="0" w:type="auto"/>
          </w:tcPr>
          <w:p w14:paraId="26272013" w14:textId="77777777" w:rsidR="001D584F" w:rsidRPr="003B09F5" w:rsidRDefault="005D6919">
            <w:pPr>
              <w:pStyle w:val="Compact"/>
              <w:rPr>
                <w:rFonts w:cs="Times New Roman"/>
              </w:rPr>
            </w:pPr>
            <w:r w:rsidRPr="003B09F5">
              <w:rPr>
                <w:rFonts w:cs="Times New Roman"/>
              </w:rPr>
              <w:t>Water quality is currently compromised as sediments become dry and are oxidised, causing significant acidification issues. The return of good water quality relies on having the sediments with sufficient buffering capacity remaining to reverse the decline of pH as they are re-wetted.</w:t>
            </w:r>
          </w:p>
        </w:tc>
        <w:tc>
          <w:tcPr>
            <w:tcW w:w="0" w:type="auto"/>
          </w:tcPr>
          <w:p w14:paraId="26272014" w14:textId="7B8763BF" w:rsidR="001D584F" w:rsidRPr="003B09F5" w:rsidRDefault="005D6919">
            <w:pPr>
              <w:pStyle w:val="Compact"/>
              <w:jc w:val="center"/>
              <w:rPr>
                <w:rFonts w:cs="Times New Roman"/>
              </w:rPr>
            </w:pPr>
            <w:r w:rsidRPr="003B09F5">
              <w:rPr>
                <w:rFonts w:cs="Times New Roman"/>
              </w:rPr>
              <w:t>Possible</w:t>
            </w:r>
          </w:p>
        </w:tc>
      </w:tr>
      <w:tr w:rsidR="006F0AF2" w:rsidRPr="003B09F5" w14:paraId="26272019" w14:textId="77777777" w:rsidTr="00E52289">
        <w:tc>
          <w:tcPr>
            <w:tcW w:w="0" w:type="auto"/>
            <w:gridSpan w:val="3"/>
          </w:tcPr>
          <w:p w14:paraId="26272018" w14:textId="3E6890EA" w:rsidR="006F0AF2" w:rsidRPr="003B09F5" w:rsidRDefault="00305B18">
            <w:pPr>
              <w:pStyle w:val="Compact"/>
              <w:rPr>
                <w:rFonts w:cs="Times New Roman"/>
              </w:rPr>
            </w:pPr>
            <w:r>
              <w:rPr>
                <w:rFonts w:cs="Times New Roman"/>
                <w:b/>
              </w:rPr>
              <w:t>Site management objectives (WAWA, 1995)</w:t>
            </w:r>
          </w:p>
        </w:tc>
      </w:tr>
      <w:tr w:rsidR="003B09F5" w:rsidRPr="003B09F5" w14:paraId="2627201D" w14:textId="77777777">
        <w:tc>
          <w:tcPr>
            <w:tcW w:w="0" w:type="auto"/>
          </w:tcPr>
          <w:p w14:paraId="2627201A" w14:textId="743809FA" w:rsidR="001D584F" w:rsidRPr="003B09F5" w:rsidRDefault="005D6919">
            <w:pPr>
              <w:pStyle w:val="Compact"/>
              <w:rPr>
                <w:rFonts w:cs="Times New Roman"/>
              </w:rPr>
            </w:pPr>
            <w:r w:rsidRPr="003B09F5">
              <w:rPr>
                <w:rFonts w:cs="Times New Roman"/>
              </w:rPr>
              <w:t>Conservation of flora and fauna</w:t>
            </w:r>
          </w:p>
        </w:tc>
        <w:tc>
          <w:tcPr>
            <w:tcW w:w="0" w:type="auto"/>
          </w:tcPr>
          <w:p w14:paraId="2627201B" w14:textId="33E8E3B5" w:rsidR="001D584F" w:rsidRPr="003B09F5" w:rsidRDefault="005D6919">
            <w:pPr>
              <w:pStyle w:val="Compact"/>
              <w:rPr>
                <w:rFonts w:cs="Times New Roman"/>
              </w:rPr>
            </w:pPr>
            <w:r w:rsidRPr="003B09F5">
              <w:rPr>
                <w:rFonts w:cs="Times New Roman"/>
              </w:rPr>
              <w:t xml:space="preserve">The lake has undergone significant shifts in wetland vegetation and aquatic fauna composition. Many native flora species are predicted to increase in cover abundance throughout the wetland under a scenario of rising surface water levels. The significant decline of </w:t>
            </w:r>
            <w:r w:rsidRPr="003B09F5">
              <w:rPr>
                <w:rFonts w:cs="Times New Roman"/>
                <w:i/>
              </w:rPr>
              <w:t>E. rudis</w:t>
            </w:r>
            <w:r w:rsidRPr="003B09F5">
              <w:rPr>
                <w:rFonts w:cs="Times New Roman"/>
              </w:rPr>
              <w:t xml:space="preserve"> is likely to continue and will take decades to return if re-establishment occurs post 2030. The decline of </w:t>
            </w:r>
            <w:r w:rsidRPr="003B09F5">
              <w:rPr>
                <w:rFonts w:cs="Times New Roman"/>
                <w:i/>
              </w:rPr>
              <w:t>E. rudis</w:t>
            </w:r>
            <w:r w:rsidRPr="003B09F5">
              <w:rPr>
                <w:rFonts w:cs="Times New Roman"/>
              </w:rPr>
              <w:t xml:space="preserve"> woodlands would have had a significant impact for the many fauna that rely on the trees for habitat. The wetland will remain an important site for water birds post if the proposed thresholds are achieved. Given the likely extinction of the Lake Mariginiup population of </w:t>
            </w:r>
            <w:r w:rsidRPr="003B09F5">
              <w:rPr>
                <w:rFonts w:cs="Times New Roman"/>
                <w:i/>
              </w:rPr>
              <w:t>P. olorum</w:t>
            </w:r>
            <w:r w:rsidRPr="003B09F5">
              <w:rPr>
                <w:rFonts w:cs="Times New Roman"/>
              </w:rPr>
              <w:t xml:space="preserve">, it is unlikely this fish will return unless water quality is </w:t>
            </w:r>
            <w:r w:rsidR="00FD0E6B" w:rsidRPr="003B09F5">
              <w:rPr>
                <w:rFonts w:cs="Times New Roman"/>
              </w:rPr>
              <w:t>restored,</w:t>
            </w:r>
            <w:r w:rsidRPr="003B09F5">
              <w:rPr>
                <w:rFonts w:cs="Times New Roman"/>
              </w:rPr>
              <w:t xml:space="preserve"> and the fish is able to immigrate.</w:t>
            </w:r>
          </w:p>
        </w:tc>
        <w:tc>
          <w:tcPr>
            <w:tcW w:w="0" w:type="auto"/>
          </w:tcPr>
          <w:p w14:paraId="2627201C" w14:textId="77777777" w:rsidR="001D584F" w:rsidRPr="003B09F5" w:rsidRDefault="005D6919">
            <w:pPr>
              <w:pStyle w:val="Compact"/>
              <w:jc w:val="center"/>
              <w:rPr>
                <w:rFonts w:cs="Times New Roman"/>
              </w:rPr>
            </w:pPr>
            <w:r w:rsidRPr="003B09F5">
              <w:rPr>
                <w:rFonts w:cs="Times New Roman"/>
              </w:rPr>
              <w:t>Unlikely</w:t>
            </w:r>
          </w:p>
        </w:tc>
      </w:tr>
      <w:tr w:rsidR="003B09F5" w:rsidRPr="003B09F5" w14:paraId="26272021" w14:textId="77777777">
        <w:tc>
          <w:tcPr>
            <w:tcW w:w="0" w:type="auto"/>
          </w:tcPr>
          <w:p w14:paraId="2627201E" w14:textId="4E2FD541" w:rsidR="001D584F" w:rsidRPr="003B09F5" w:rsidRDefault="005D6919">
            <w:pPr>
              <w:pStyle w:val="Compact"/>
              <w:rPr>
                <w:rFonts w:cs="Times New Roman"/>
              </w:rPr>
            </w:pPr>
            <w:r w:rsidRPr="003B09F5">
              <w:rPr>
                <w:rFonts w:cs="Times New Roman"/>
              </w:rPr>
              <w:t>Maintenance of the existing areas of fringing sedge vegetation</w:t>
            </w:r>
          </w:p>
        </w:tc>
        <w:tc>
          <w:tcPr>
            <w:tcW w:w="0" w:type="auto"/>
          </w:tcPr>
          <w:p w14:paraId="2627201F" w14:textId="77777777" w:rsidR="001D584F" w:rsidRPr="003B09F5" w:rsidRDefault="005D6919">
            <w:pPr>
              <w:pStyle w:val="Compact"/>
              <w:rPr>
                <w:rFonts w:cs="Times New Roman"/>
              </w:rPr>
            </w:pPr>
            <w:r w:rsidRPr="003B09F5">
              <w:rPr>
                <w:rFonts w:cs="Times New Roman"/>
              </w:rPr>
              <w:t xml:space="preserve">Fringing sedge vegetation, including </w:t>
            </w:r>
            <w:r w:rsidRPr="003B09F5">
              <w:rPr>
                <w:rFonts w:cs="Times New Roman"/>
                <w:i/>
              </w:rPr>
              <w:t>B. articulata</w:t>
            </w:r>
            <w:r w:rsidRPr="003B09F5">
              <w:rPr>
                <w:rFonts w:cs="Times New Roman"/>
              </w:rPr>
              <w:t>, is like to increase in cover abundance as water levels rise. It is likely this habitat will occur at higher elevations than present and will continue to provide important habitat for macroinvertebrates.</w:t>
            </w:r>
          </w:p>
        </w:tc>
        <w:tc>
          <w:tcPr>
            <w:tcW w:w="0" w:type="auto"/>
          </w:tcPr>
          <w:p w14:paraId="26272020"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25" w14:textId="77777777">
        <w:tc>
          <w:tcPr>
            <w:tcW w:w="0" w:type="auto"/>
          </w:tcPr>
          <w:p w14:paraId="26272022" w14:textId="6ECB066F" w:rsidR="001D584F" w:rsidRPr="003B09F5" w:rsidRDefault="005D6919">
            <w:pPr>
              <w:pStyle w:val="Compact"/>
              <w:rPr>
                <w:rFonts w:cs="Times New Roman"/>
              </w:rPr>
            </w:pPr>
            <w:r w:rsidRPr="003B09F5">
              <w:rPr>
                <w:rFonts w:cs="Times New Roman"/>
              </w:rPr>
              <w:lastRenderedPageBreak/>
              <w:t>Maintain invertebrate diversity through some lake bed drying in summer</w:t>
            </w:r>
          </w:p>
        </w:tc>
        <w:tc>
          <w:tcPr>
            <w:tcW w:w="0" w:type="auto"/>
          </w:tcPr>
          <w:p w14:paraId="26272023" w14:textId="4165383E" w:rsidR="001D584F" w:rsidRPr="003B09F5" w:rsidRDefault="006F0AF2">
            <w:pPr>
              <w:pStyle w:val="Compact"/>
              <w:rPr>
                <w:rFonts w:cs="Times New Roman"/>
              </w:rPr>
            </w:pPr>
            <w:r>
              <w:rPr>
                <w:rFonts w:cs="Times New Roman"/>
              </w:rPr>
              <w:t xml:space="preserve">This management objective is deemed to be inappropriate. Exposing once permanently saturated sediments to drying and rewetting is now regarded to be damaging to the sediments, and a progenitor to acidification. </w:t>
            </w:r>
          </w:p>
        </w:tc>
        <w:tc>
          <w:tcPr>
            <w:tcW w:w="0" w:type="auto"/>
          </w:tcPr>
          <w:p w14:paraId="26272024" w14:textId="632B77F1" w:rsidR="001D584F" w:rsidRPr="003B09F5" w:rsidRDefault="006F0AF2">
            <w:pPr>
              <w:pStyle w:val="Compact"/>
              <w:jc w:val="center"/>
              <w:rPr>
                <w:rFonts w:cs="Times New Roman"/>
              </w:rPr>
            </w:pPr>
            <w:r>
              <w:rPr>
                <w:rFonts w:cs="Times New Roman"/>
              </w:rPr>
              <w:t>Not desirable</w:t>
            </w:r>
          </w:p>
        </w:tc>
      </w:tr>
      <w:tr w:rsidR="003B09F5" w:rsidRPr="003B09F5" w14:paraId="26272029" w14:textId="77777777">
        <w:tc>
          <w:tcPr>
            <w:tcW w:w="0" w:type="auto"/>
          </w:tcPr>
          <w:p w14:paraId="26272026" w14:textId="3573409E" w:rsidR="001D584F" w:rsidRPr="003B09F5" w:rsidRDefault="005D6919">
            <w:pPr>
              <w:pStyle w:val="Compact"/>
              <w:rPr>
                <w:rFonts w:cs="Times New Roman"/>
              </w:rPr>
            </w:pPr>
            <w:r w:rsidRPr="003B09F5">
              <w:rPr>
                <w:rFonts w:cs="Times New Roman"/>
              </w:rPr>
              <w:t>Maintain and if possible, enhance fringing woodland vegetation</w:t>
            </w:r>
          </w:p>
        </w:tc>
        <w:tc>
          <w:tcPr>
            <w:tcW w:w="0" w:type="auto"/>
          </w:tcPr>
          <w:p w14:paraId="26272027" w14:textId="77777777" w:rsidR="001D584F" w:rsidRPr="003B09F5" w:rsidRDefault="005D6919">
            <w:pPr>
              <w:pStyle w:val="Compact"/>
              <w:rPr>
                <w:rFonts w:cs="Times New Roman"/>
              </w:rPr>
            </w:pPr>
            <w:r w:rsidRPr="003B09F5">
              <w:rPr>
                <w:rFonts w:cs="Times New Roman"/>
              </w:rPr>
              <w:t xml:space="preserve">There has been a significant decline in </w:t>
            </w:r>
            <w:r w:rsidRPr="003B09F5">
              <w:rPr>
                <w:rFonts w:cs="Times New Roman"/>
                <w:i/>
              </w:rPr>
              <w:t>E. rudis</w:t>
            </w:r>
            <w:r w:rsidRPr="003B09F5">
              <w:rPr>
                <w:rFonts w:cs="Times New Roman"/>
              </w:rPr>
              <w:t xml:space="preserve"> woodland surrounding Lake Mariginiup. Although elevated water levels will be beneficial to </w:t>
            </w:r>
            <w:r w:rsidRPr="003B09F5">
              <w:rPr>
                <w:rFonts w:cs="Times New Roman"/>
                <w:i/>
              </w:rPr>
              <w:t>E. rudis</w:t>
            </w:r>
            <w:r w:rsidRPr="003B09F5">
              <w:rPr>
                <w:rFonts w:cs="Times New Roman"/>
              </w:rPr>
              <w:t xml:space="preserve">, the trees are slow growing and will require decades to return. </w:t>
            </w:r>
            <w:r w:rsidRPr="003B09F5">
              <w:rPr>
                <w:rFonts w:cs="Times New Roman"/>
                <w:i/>
              </w:rPr>
              <w:t>Acacia</w:t>
            </w:r>
            <w:r w:rsidRPr="003B09F5">
              <w:rPr>
                <w:rFonts w:cs="Times New Roman"/>
              </w:rPr>
              <w:t xml:space="preserve"> woodland is predicted here to decrease in cover abundance along the transect if water levels increase.</w:t>
            </w:r>
          </w:p>
        </w:tc>
        <w:tc>
          <w:tcPr>
            <w:tcW w:w="0" w:type="auto"/>
          </w:tcPr>
          <w:p w14:paraId="26272028" w14:textId="77777777" w:rsidR="001D584F" w:rsidRPr="003B09F5" w:rsidRDefault="005D6919">
            <w:pPr>
              <w:pStyle w:val="Compact"/>
              <w:jc w:val="center"/>
              <w:rPr>
                <w:rFonts w:cs="Times New Roman"/>
              </w:rPr>
            </w:pPr>
            <w:r w:rsidRPr="003B09F5">
              <w:rPr>
                <w:rFonts w:cs="Times New Roman"/>
              </w:rPr>
              <w:t>Possible</w:t>
            </w:r>
          </w:p>
        </w:tc>
      </w:tr>
      <w:tr w:rsidR="00977C8E" w:rsidRPr="003B09F5" w14:paraId="0C1EE332" w14:textId="77777777">
        <w:tc>
          <w:tcPr>
            <w:tcW w:w="0" w:type="auto"/>
          </w:tcPr>
          <w:p w14:paraId="3B9490A4" w14:textId="5DFAA85B" w:rsidR="00977C8E" w:rsidRPr="003B09F5" w:rsidRDefault="00977C8E" w:rsidP="00217F77">
            <w:pPr>
              <w:pStyle w:val="Compact"/>
              <w:jc w:val="left"/>
              <w:rPr>
                <w:rFonts w:cs="Times New Roman"/>
              </w:rPr>
            </w:pPr>
            <w:r w:rsidRPr="00347721">
              <w:rPr>
                <w:rFonts w:cs="Times New Roman"/>
                <w:b/>
                <w:bCs/>
              </w:rPr>
              <w:t>Proposed site management objectives</w:t>
            </w:r>
          </w:p>
        </w:tc>
        <w:tc>
          <w:tcPr>
            <w:tcW w:w="0" w:type="auto"/>
          </w:tcPr>
          <w:p w14:paraId="4D7DAE22" w14:textId="77777777" w:rsidR="00977C8E" w:rsidRPr="003B09F5" w:rsidRDefault="00977C8E">
            <w:pPr>
              <w:pStyle w:val="Compact"/>
              <w:rPr>
                <w:rFonts w:cs="Times New Roman"/>
              </w:rPr>
            </w:pPr>
          </w:p>
        </w:tc>
        <w:tc>
          <w:tcPr>
            <w:tcW w:w="0" w:type="auto"/>
          </w:tcPr>
          <w:p w14:paraId="698E1DEC" w14:textId="77777777" w:rsidR="00977C8E" w:rsidRPr="003B09F5" w:rsidRDefault="00977C8E">
            <w:pPr>
              <w:pStyle w:val="Compact"/>
              <w:jc w:val="center"/>
              <w:rPr>
                <w:rFonts w:cs="Times New Roman"/>
              </w:rPr>
            </w:pPr>
          </w:p>
        </w:tc>
      </w:tr>
      <w:tr w:rsidR="00977C8E" w:rsidRPr="003B09F5" w14:paraId="20AD68F1" w14:textId="77777777">
        <w:tc>
          <w:tcPr>
            <w:tcW w:w="0" w:type="auto"/>
          </w:tcPr>
          <w:p w14:paraId="7F0F582F" w14:textId="479B3CE5" w:rsidR="00977C8E" w:rsidRPr="003B09F5" w:rsidRDefault="005A2D20" w:rsidP="00217F77">
            <w:pPr>
              <w:pStyle w:val="Compact"/>
              <w:jc w:val="left"/>
              <w:rPr>
                <w:rFonts w:cs="Times New Roman"/>
              </w:rPr>
            </w:pPr>
            <w:r>
              <w:rPr>
                <w:rFonts w:cs="Times New Roman"/>
              </w:rPr>
              <w:t>Increase wading bird habitat</w:t>
            </w:r>
          </w:p>
        </w:tc>
        <w:tc>
          <w:tcPr>
            <w:tcW w:w="0" w:type="auto"/>
          </w:tcPr>
          <w:p w14:paraId="0AB6EFE0" w14:textId="7A32CAF0" w:rsidR="00977C8E" w:rsidRPr="003B09F5" w:rsidRDefault="00861C31">
            <w:pPr>
              <w:pStyle w:val="Compact"/>
              <w:rPr>
                <w:rFonts w:cs="Times New Roman"/>
              </w:rPr>
            </w:pPr>
            <w:r>
              <w:rPr>
                <w:rFonts w:cs="Times New Roman"/>
              </w:rPr>
              <w:t xml:space="preserve">See above site value (WAWA, 1995). </w:t>
            </w:r>
            <w:r w:rsidR="00CD00C9">
              <w:rPr>
                <w:rFonts w:cs="Times New Roman"/>
              </w:rPr>
              <w:t>It is likely that the projected increases in water level will reverse the terrestrialisation of some mud flats</w:t>
            </w:r>
            <w:r w:rsidR="001445C2">
              <w:rPr>
                <w:rFonts w:cs="Times New Roman"/>
              </w:rPr>
              <w:t xml:space="preserve"> and ensure that these areas remain viable feeding habitat for wading birds</w:t>
            </w:r>
            <w:r w:rsidR="00D26734">
              <w:rPr>
                <w:rFonts w:cs="Times New Roman"/>
              </w:rPr>
              <w:t>.</w:t>
            </w:r>
          </w:p>
        </w:tc>
        <w:tc>
          <w:tcPr>
            <w:tcW w:w="0" w:type="auto"/>
          </w:tcPr>
          <w:p w14:paraId="271D0DF6" w14:textId="3A33BE8D" w:rsidR="00977C8E" w:rsidRPr="003B09F5" w:rsidRDefault="00D26734">
            <w:pPr>
              <w:pStyle w:val="Compact"/>
              <w:jc w:val="center"/>
              <w:rPr>
                <w:rFonts w:cs="Times New Roman"/>
              </w:rPr>
            </w:pPr>
            <w:r>
              <w:rPr>
                <w:rFonts w:cs="Times New Roman"/>
              </w:rPr>
              <w:t>Likely</w:t>
            </w:r>
          </w:p>
        </w:tc>
      </w:tr>
      <w:tr w:rsidR="00977C8E" w:rsidRPr="003B09F5" w14:paraId="21F4DEA3" w14:textId="77777777">
        <w:tc>
          <w:tcPr>
            <w:tcW w:w="0" w:type="auto"/>
          </w:tcPr>
          <w:p w14:paraId="3BEE536B" w14:textId="38563EE2" w:rsidR="00977C8E" w:rsidRPr="003B09F5" w:rsidRDefault="000F3858" w:rsidP="00217F77">
            <w:pPr>
              <w:pStyle w:val="Compact"/>
              <w:jc w:val="left"/>
              <w:rPr>
                <w:rFonts w:cs="Times New Roman"/>
              </w:rPr>
            </w:pPr>
            <w:r>
              <w:rPr>
                <w:rFonts w:cs="Times New Roman"/>
              </w:rPr>
              <w:t>Maintain rich aquatic macroinvertebrate community</w:t>
            </w:r>
          </w:p>
        </w:tc>
        <w:tc>
          <w:tcPr>
            <w:tcW w:w="0" w:type="auto"/>
          </w:tcPr>
          <w:p w14:paraId="4102F122" w14:textId="5D8FDBB2" w:rsidR="00977C8E" w:rsidRPr="003B09F5" w:rsidRDefault="00A245C8">
            <w:pPr>
              <w:pStyle w:val="Compact"/>
              <w:rPr>
                <w:rFonts w:cs="Times New Roman"/>
              </w:rPr>
            </w:pPr>
            <w:r>
              <w:rPr>
                <w:rFonts w:cs="Times New Roman"/>
              </w:rPr>
              <w:t xml:space="preserve">The projected increases in water level may be sufficient to restore the </w:t>
            </w:r>
            <w:r w:rsidR="008B4FBC">
              <w:rPr>
                <w:rFonts w:cs="Times New Roman"/>
              </w:rPr>
              <w:t xml:space="preserve">aquatic macroinvertebrate community </w:t>
            </w:r>
            <w:r w:rsidR="00630994">
              <w:rPr>
                <w:rFonts w:cs="Times New Roman"/>
              </w:rPr>
              <w:t>to pre-2000 composition</w:t>
            </w:r>
            <w:r w:rsidR="00214956">
              <w:rPr>
                <w:rFonts w:cs="Times New Roman"/>
              </w:rPr>
              <w:t xml:space="preserve"> as habitats becom</w:t>
            </w:r>
            <w:r w:rsidR="009D15BE">
              <w:rPr>
                <w:rFonts w:cs="Times New Roman"/>
              </w:rPr>
              <w:t>e increasingly available.</w:t>
            </w:r>
          </w:p>
        </w:tc>
        <w:tc>
          <w:tcPr>
            <w:tcW w:w="0" w:type="auto"/>
          </w:tcPr>
          <w:p w14:paraId="28E98736" w14:textId="13E89CC1" w:rsidR="00977C8E" w:rsidRPr="003B09F5" w:rsidRDefault="005E3B13">
            <w:pPr>
              <w:pStyle w:val="Compact"/>
              <w:jc w:val="center"/>
              <w:rPr>
                <w:rFonts w:cs="Times New Roman"/>
              </w:rPr>
            </w:pPr>
            <w:r>
              <w:rPr>
                <w:rFonts w:cs="Times New Roman"/>
              </w:rPr>
              <w:t>Likely</w:t>
            </w:r>
          </w:p>
        </w:tc>
      </w:tr>
      <w:tr w:rsidR="00977C8E" w:rsidRPr="003B09F5" w14:paraId="72CB33A5" w14:textId="77777777">
        <w:tc>
          <w:tcPr>
            <w:tcW w:w="0" w:type="auto"/>
          </w:tcPr>
          <w:p w14:paraId="2C40A22E" w14:textId="53194EBE" w:rsidR="00977C8E" w:rsidRPr="003B09F5" w:rsidRDefault="000F3858" w:rsidP="00217F77">
            <w:pPr>
              <w:pStyle w:val="Compact"/>
              <w:jc w:val="left"/>
              <w:rPr>
                <w:rFonts w:cs="Times New Roman"/>
              </w:rPr>
            </w:pPr>
            <w:r>
              <w:rPr>
                <w:rFonts w:cs="Times New Roman"/>
              </w:rPr>
              <w:t xml:space="preserve">Reduce lake acidity </w:t>
            </w:r>
            <w:r w:rsidR="00217F77">
              <w:rPr>
                <w:rFonts w:cs="Times New Roman"/>
              </w:rPr>
              <w:t>to beneficial levels for fauna</w:t>
            </w:r>
          </w:p>
        </w:tc>
        <w:tc>
          <w:tcPr>
            <w:tcW w:w="0" w:type="auto"/>
          </w:tcPr>
          <w:p w14:paraId="469A7F26" w14:textId="502FCC14" w:rsidR="00977C8E" w:rsidRPr="003B09F5" w:rsidRDefault="005E3B13">
            <w:pPr>
              <w:pStyle w:val="Compact"/>
              <w:rPr>
                <w:rFonts w:cs="Times New Roman"/>
              </w:rPr>
            </w:pPr>
            <w:r>
              <w:rPr>
                <w:rFonts w:cs="Times New Roman"/>
              </w:rPr>
              <w:t xml:space="preserve">Acidification events will be at a much lower risk given the projected increases in water levels. </w:t>
            </w:r>
            <w:r w:rsidR="0037361B">
              <w:rPr>
                <w:rFonts w:cs="Times New Roman"/>
              </w:rPr>
              <w:t xml:space="preserve">Higher waters are also likely to facilitate </w:t>
            </w:r>
            <w:r w:rsidR="008C7EA5">
              <w:rPr>
                <w:rFonts w:cs="Times New Roman"/>
              </w:rPr>
              <w:t>a return to higher pH levels</w:t>
            </w:r>
            <w:r w:rsidR="001C6746">
              <w:rPr>
                <w:rFonts w:cs="Times New Roman"/>
              </w:rPr>
              <w:t xml:space="preserve"> given that the lake has reasonable alkalinity.</w:t>
            </w:r>
          </w:p>
        </w:tc>
        <w:tc>
          <w:tcPr>
            <w:tcW w:w="0" w:type="auto"/>
          </w:tcPr>
          <w:p w14:paraId="300CB6BD" w14:textId="5FB263EB" w:rsidR="00977C8E" w:rsidRPr="003B09F5" w:rsidRDefault="001C6746">
            <w:pPr>
              <w:pStyle w:val="Compact"/>
              <w:jc w:val="center"/>
              <w:rPr>
                <w:rFonts w:cs="Times New Roman"/>
              </w:rPr>
            </w:pPr>
            <w:r>
              <w:rPr>
                <w:rFonts w:cs="Times New Roman"/>
              </w:rPr>
              <w:t>Likely</w:t>
            </w:r>
          </w:p>
        </w:tc>
      </w:tr>
    </w:tbl>
    <w:p w14:paraId="4703AE11" w14:textId="77777777" w:rsidR="00813612" w:rsidRDefault="00813612">
      <w:pPr>
        <w:pStyle w:val="Heading3"/>
        <w:rPr>
          <w:rFonts w:cs="Times New Roman"/>
        </w:rPr>
        <w:sectPr w:rsidR="00813612" w:rsidSect="00454C6E">
          <w:pgSz w:w="16838" w:h="11906" w:orient="landscape" w:code="9"/>
          <w:pgMar w:top="1440" w:right="1440" w:bottom="1440" w:left="1440" w:header="720" w:footer="720" w:gutter="0"/>
          <w:cols w:space="720"/>
          <w:docGrid w:linePitch="326"/>
        </w:sectPr>
      </w:pPr>
      <w:bookmarkStart w:id="339" w:name="water-quality-3"/>
    </w:p>
    <w:p w14:paraId="2627203D" w14:textId="71AFC47B" w:rsidR="001D584F" w:rsidRPr="003B09F5" w:rsidRDefault="005D6919">
      <w:pPr>
        <w:pStyle w:val="Heading2"/>
        <w:rPr>
          <w:rFonts w:cs="Times New Roman"/>
        </w:rPr>
      </w:pPr>
      <w:bookmarkStart w:id="340" w:name="lake-jandabup"/>
      <w:bookmarkStart w:id="341" w:name="_Toc33019574"/>
      <w:bookmarkEnd w:id="339"/>
      <w:commentRangeStart w:id="342"/>
      <w:r w:rsidRPr="003B09F5">
        <w:rPr>
          <w:rFonts w:cs="Times New Roman"/>
        </w:rPr>
        <w:lastRenderedPageBreak/>
        <w:t>Lake Jandabup</w:t>
      </w:r>
      <w:bookmarkEnd w:id="340"/>
      <w:commentRangeEnd w:id="342"/>
      <w:r w:rsidR="00F237B9">
        <w:rPr>
          <w:rStyle w:val="CommentReference"/>
          <w:rFonts w:asciiTheme="minorHAnsi" w:eastAsiaTheme="minorHAnsi" w:hAnsiTheme="minorHAnsi" w:cstheme="minorBidi"/>
          <w:b w:val="0"/>
          <w:bCs w:val="0"/>
        </w:rPr>
        <w:commentReference w:id="342"/>
      </w:r>
      <w:bookmarkEnd w:id="341"/>
    </w:p>
    <w:p w14:paraId="2627203E" w14:textId="21478303" w:rsidR="001D584F" w:rsidRPr="003B09F5" w:rsidRDefault="005D6919">
      <w:pPr>
        <w:pStyle w:val="FirstParagraph"/>
        <w:rPr>
          <w:rFonts w:cs="Times New Roman"/>
        </w:rPr>
      </w:pPr>
      <w:r w:rsidRPr="003B09F5">
        <w:rPr>
          <w:rFonts w:cs="Times New Roman"/>
        </w:rPr>
        <w:t xml:space="preserve">Lake Jandabup is a wetland </w:t>
      </w:r>
      <w:r w:rsidR="00A97807">
        <w:rPr>
          <w:rFonts w:cs="Times New Roman"/>
        </w:rPr>
        <w:t>that is supplemented with groundwater pumped into it from the Superficial aquifer. The lake</w:t>
      </w:r>
      <w:r w:rsidRPr="003B09F5">
        <w:rPr>
          <w:rFonts w:cs="Times New Roman"/>
        </w:rPr>
        <w:t xml:space="preserve"> supports the most diverse sedge and macrophyte vegetation communities in the Bassendean Dune wetlands (Judd and Horwitz, </w:t>
      </w:r>
      <w:hyperlink w:anchor="ref-Judd2019">
        <w:r w:rsidRPr="003B09F5">
          <w:rPr>
            <w:rStyle w:val="Hyperlink"/>
            <w:rFonts w:cs="Times New Roman"/>
            <w:color w:val="auto"/>
          </w:rPr>
          <w:t>2019</w:t>
        </w:r>
      </w:hyperlink>
      <w:r w:rsidRPr="003B09F5">
        <w:rPr>
          <w:rFonts w:cs="Times New Roman"/>
        </w:rPr>
        <w:t xml:space="preserve">). Lake Jandabup has a high conservation value as it is one of the few ‘eastern circular wetlands’ to </w:t>
      </w:r>
      <w:r w:rsidR="000077A6" w:rsidRPr="003B09F5">
        <w:rPr>
          <w:rFonts w:cs="Times New Roman"/>
        </w:rPr>
        <w:t>not</w:t>
      </w:r>
      <w:r w:rsidR="00F47E62">
        <w:rPr>
          <w:rFonts w:cs="Times New Roman"/>
        </w:rPr>
        <w:t xml:space="preserve"> be</w:t>
      </w:r>
      <w:r w:rsidR="000077A6" w:rsidRPr="003B09F5">
        <w:rPr>
          <w:rFonts w:cs="Times New Roman"/>
        </w:rPr>
        <w:t xml:space="preserve"> </w:t>
      </w:r>
      <w:r w:rsidRPr="003B09F5">
        <w:rPr>
          <w:rFonts w:cs="Times New Roman"/>
        </w:rPr>
        <w:t>permanently acidic. Low rainfall and groundwater abstraction impacts are thought to have caused an acidification event in 1998 and 1999</w:t>
      </w:r>
      <w:r w:rsidR="000077A6">
        <w:rPr>
          <w:rFonts w:cs="Times New Roman"/>
        </w:rPr>
        <w:t xml:space="preserve">; </w:t>
      </w:r>
      <w:r w:rsidRPr="003B09F5">
        <w:rPr>
          <w:rFonts w:cs="Times New Roman"/>
        </w:rPr>
        <w:t xml:space="preserve">restoration of water levels by </w:t>
      </w:r>
      <w:r w:rsidR="00A97807">
        <w:rPr>
          <w:rFonts w:cs="Times New Roman"/>
        </w:rPr>
        <w:t>supplementation</w:t>
      </w:r>
      <w:r w:rsidRPr="003B09F5">
        <w:rPr>
          <w:rFonts w:cs="Times New Roman"/>
        </w:rPr>
        <w:t xml:space="preserve"> has returned the pH to normal levels (</w:t>
      </w:r>
      <w:r w:rsidR="000077A6">
        <w:rPr>
          <w:rFonts w:cs="Times New Roman"/>
        </w:rPr>
        <w:t xml:space="preserve">Sommer and Horwitz 2009; </w:t>
      </w:r>
      <w:r w:rsidRPr="003B09F5">
        <w:rPr>
          <w:rFonts w:cs="Times New Roman"/>
        </w:rPr>
        <w:t xml:space="preserve">Judd and Horwitz, </w:t>
      </w:r>
      <w:hyperlink w:anchor="ref-Judd2019">
        <w:r w:rsidRPr="003B09F5">
          <w:rPr>
            <w:rStyle w:val="Hyperlink"/>
            <w:rFonts w:cs="Times New Roman"/>
            <w:color w:val="auto"/>
          </w:rPr>
          <w:t>2019</w:t>
        </w:r>
      </w:hyperlink>
      <w:r w:rsidRPr="003B09F5">
        <w:rPr>
          <w:rFonts w:cs="Times New Roman"/>
        </w:rPr>
        <w:t xml:space="preserve">). The </w:t>
      </w:r>
      <w:r w:rsidR="00624317">
        <w:rPr>
          <w:rFonts w:cs="Times New Roman"/>
        </w:rPr>
        <w:t>lake</w:t>
      </w:r>
      <w:r w:rsidR="00624317" w:rsidRPr="003B09F5">
        <w:rPr>
          <w:rFonts w:cs="Times New Roman"/>
        </w:rPr>
        <w:t xml:space="preserve"> </w:t>
      </w:r>
      <w:r w:rsidRPr="003B09F5">
        <w:rPr>
          <w:rFonts w:cs="Times New Roman"/>
        </w:rPr>
        <w:t>usually ha</w:t>
      </w:r>
      <w:r w:rsidR="00624317">
        <w:rPr>
          <w:rFonts w:cs="Times New Roman"/>
        </w:rPr>
        <w:t>s</w:t>
      </w:r>
      <w:r w:rsidRPr="003B09F5">
        <w:rPr>
          <w:rFonts w:cs="Times New Roman"/>
        </w:rPr>
        <w:t xml:space="preserve"> low levels of nutrients and clear </w:t>
      </w:r>
      <w:r w:rsidR="000077A6">
        <w:rPr>
          <w:rFonts w:cs="Times New Roman"/>
        </w:rPr>
        <w:t xml:space="preserve">stained </w:t>
      </w:r>
      <w:r w:rsidRPr="003B09F5">
        <w:rPr>
          <w:rFonts w:cs="Times New Roman"/>
        </w:rPr>
        <w:t xml:space="preserve">waters that support a diverse aquatic invertebrate community. The current trajectory of the macroinvertebrate community suggests the assemblage is transitioning towards a state that will be </w:t>
      </w:r>
      <w:commentRangeStart w:id="343"/>
      <w:r w:rsidR="00ED2E14" w:rsidRPr="003B09F5">
        <w:rPr>
          <w:rFonts w:cs="Times New Roman"/>
        </w:rPr>
        <w:t>like</w:t>
      </w:r>
      <w:r w:rsidRPr="003B09F5">
        <w:rPr>
          <w:rFonts w:cs="Times New Roman"/>
        </w:rPr>
        <w:t xml:space="preserve"> the communities of Lake Mariginiup and Melaleuca Park 173</w:t>
      </w:r>
      <w:commentRangeEnd w:id="343"/>
      <w:r w:rsidR="00624317">
        <w:rPr>
          <w:rStyle w:val="CommentReference"/>
          <w:rFonts w:asciiTheme="minorHAnsi" w:hAnsiTheme="minorHAnsi"/>
        </w:rPr>
        <w:commentReference w:id="343"/>
      </w:r>
      <w:r w:rsidR="000077A6">
        <w:rPr>
          <w:rFonts w:cs="Times New Roman"/>
        </w:rPr>
        <w:t xml:space="preserve">, </w:t>
      </w:r>
      <w:r w:rsidR="00961A07">
        <w:rPr>
          <w:rFonts w:cs="Times New Roman"/>
        </w:rPr>
        <w:t xml:space="preserve">although </w:t>
      </w:r>
      <w:r w:rsidR="000077A6">
        <w:rPr>
          <w:rFonts w:cs="Times New Roman"/>
        </w:rPr>
        <w:t>both</w:t>
      </w:r>
      <w:r w:rsidR="00961A07">
        <w:rPr>
          <w:rFonts w:cs="Times New Roman"/>
        </w:rPr>
        <w:t xml:space="preserve"> wetlands are </w:t>
      </w:r>
      <w:r w:rsidR="000077A6">
        <w:rPr>
          <w:rFonts w:cs="Times New Roman"/>
        </w:rPr>
        <w:t xml:space="preserve"> acidic </w:t>
      </w:r>
      <w:r w:rsidR="00961A07">
        <w:rPr>
          <w:rFonts w:cs="Times New Roman"/>
        </w:rPr>
        <w:t>(</w:t>
      </w:r>
      <w:r w:rsidR="000077A6">
        <w:rPr>
          <w:rFonts w:cs="Times New Roman"/>
        </w:rPr>
        <w:t>the latter has an acidity driven by dissolved organics which is different to the mineral processes at Mariginiup</w:t>
      </w:r>
      <w:r w:rsidR="00961A07">
        <w:rPr>
          <w:rFonts w:cs="Times New Roman"/>
        </w:rPr>
        <w:t>)</w:t>
      </w:r>
      <w:r w:rsidRPr="003B09F5">
        <w:rPr>
          <w:rFonts w:cs="Times New Roman"/>
        </w:rPr>
        <w:t xml:space="preserve">. The abundance of invertebrates and fringing vegetation habitats also allow the wetland to support high numbers of resident and visiting water birds (Bamford and Bamford, </w:t>
      </w:r>
      <w:hyperlink w:anchor="ref-Bamford2003">
        <w:r w:rsidRPr="003B09F5">
          <w:rPr>
            <w:rStyle w:val="Hyperlink"/>
            <w:rFonts w:cs="Times New Roman"/>
            <w:color w:val="auto"/>
          </w:rPr>
          <w:t>2003</w:t>
        </w:r>
      </w:hyperlink>
      <w:r w:rsidRPr="003B09F5">
        <w:rPr>
          <w:rFonts w:cs="Times New Roman"/>
        </w:rPr>
        <w:t>).</w:t>
      </w:r>
    </w:p>
    <w:p w14:paraId="2627203F" w14:textId="77777777" w:rsidR="001D584F" w:rsidRPr="003B09F5" w:rsidRDefault="005D6919">
      <w:pPr>
        <w:pStyle w:val="Heading3"/>
        <w:rPr>
          <w:rFonts w:cs="Times New Roman"/>
        </w:rPr>
      </w:pPr>
      <w:bookmarkStart w:id="344" w:name="hydrology-5"/>
      <w:bookmarkStart w:id="345" w:name="_Toc33019575"/>
      <w:r w:rsidRPr="003B09F5">
        <w:rPr>
          <w:rFonts w:cs="Times New Roman"/>
        </w:rPr>
        <w:t>Hydrology</w:t>
      </w:r>
      <w:bookmarkEnd w:id="344"/>
      <w:bookmarkEnd w:id="345"/>
    </w:p>
    <w:p w14:paraId="26272040" w14:textId="326185F5" w:rsidR="001D584F" w:rsidRDefault="005D6919">
      <w:pPr>
        <w:pStyle w:val="FirstParagraph"/>
        <w:rPr>
          <w:rFonts w:cs="Times New Roman"/>
        </w:rPr>
      </w:pPr>
      <w:r w:rsidRPr="003B09F5">
        <w:rPr>
          <w:rFonts w:cs="Times New Roman"/>
        </w:rPr>
        <w:t>Surface water levels of Lake Jandabup have only declined slightly since 1980 (</w:t>
      </w:r>
      <w:r w:rsidR="00021B1C">
        <w:rPr>
          <w:rFonts w:cs="Times New Roman"/>
        </w:rPr>
        <w:fldChar w:fldCharType="begin"/>
      </w:r>
      <w:r w:rsidR="00021B1C">
        <w:rPr>
          <w:rFonts w:cs="Times New Roman"/>
        </w:rPr>
        <w:instrText xml:space="preserve"> REF _Ref25919660 \h </w:instrText>
      </w:r>
      <w:r w:rsidR="00021B1C">
        <w:rPr>
          <w:rFonts w:cs="Times New Roman"/>
        </w:rPr>
      </w:r>
      <w:r w:rsidR="00021B1C">
        <w:rPr>
          <w:rFonts w:cs="Times New Roman"/>
        </w:rPr>
        <w:fldChar w:fldCharType="separate"/>
      </w:r>
      <w:r w:rsidR="00344A1B" w:rsidRPr="003B09F5">
        <w:rPr>
          <w:rFonts w:cs="Times New Roman"/>
        </w:rPr>
        <w:t xml:space="preserve">Figure </w:t>
      </w:r>
      <w:r w:rsidR="00344A1B">
        <w:rPr>
          <w:rFonts w:cs="Times New Roman"/>
          <w:noProof/>
        </w:rPr>
        <w:t>9</w:t>
      </w:r>
      <w:r w:rsidR="00021B1C">
        <w:rPr>
          <w:rFonts w:cs="Times New Roman"/>
        </w:rPr>
        <w:fldChar w:fldCharType="end"/>
      </w:r>
      <w:r w:rsidRPr="003B09F5">
        <w:rPr>
          <w:rFonts w:cs="Times New Roman"/>
        </w:rPr>
        <w:t>). Mean maximum seasonal water levels are now 0.2 m lower than in 1994-1999 but mean minimum seasonal water levels are 0.1 m higher than 1994-1999 levels and since 2009, the period of annual maximum to minimum water levels has increased (</w:t>
      </w:r>
      <w:r w:rsidR="00813612">
        <w:rPr>
          <w:rFonts w:cs="Times New Roman"/>
        </w:rPr>
        <w:fldChar w:fldCharType="begin"/>
      </w:r>
      <w:r w:rsidR="00813612">
        <w:rPr>
          <w:rFonts w:cs="Times New Roman"/>
        </w:rPr>
        <w:instrText xml:space="preserve"> REF _Ref25921800 \h </w:instrText>
      </w:r>
      <w:r w:rsidR="00813612">
        <w:rPr>
          <w:rFonts w:cs="Times New Roman"/>
        </w:rPr>
      </w:r>
      <w:r w:rsidR="00813612">
        <w:rPr>
          <w:rFonts w:cs="Times New Roman"/>
        </w:rPr>
        <w:fldChar w:fldCharType="separate"/>
      </w:r>
      <w:r w:rsidR="00344A1B">
        <w:t xml:space="preserve">Table </w:t>
      </w:r>
      <w:r w:rsidR="00344A1B">
        <w:rPr>
          <w:noProof/>
        </w:rPr>
        <w:t>13</w:t>
      </w:r>
      <w:r w:rsidR="00813612">
        <w:rPr>
          <w:rFonts w:cs="Times New Roman"/>
        </w:rPr>
        <w:fldChar w:fldCharType="end"/>
      </w:r>
      <w:r w:rsidRPr="003B09F5">
        <w:rPr>
          <w:rFonts w:cs="Times New Roman"/>
        </w:rPr>
        <w:t>). Projected groundwater levels in the vicinity of this wetland are predicted to increase by 3.4 m in 2030 due to proposed changes in abstraction and proposed changes to the ministerial criteria suggest adopting the current absolute minimum peak of 44.3 mAHD. It is unlikely surface waters will need to be sustained artificially and that an increased threshold level can be proposed.</w:t>
      </w:r>
    </w:p>
    <w:p w14:paraId="7D760131" w14:textId="014FF7E4" w:rsidR="007A2B91" w:rsidRDefault="007A2B91" w:rsidP="007A2B91">
      <w:pPr>
        <w:pStyle w:val="Caption"/>
        <w:keepNext/>
      </w:pPr>
      <w:bookmarkStart w:id="346" w:name="_Ref25921800"/>
      <w:r>
        <w:t xml:space="preserve">Table </w:t>
      </w:r>
      <w:r>
        <w:fldChar w:fldCharType="begin"/>
      </w:r>
      <w:r>
        <w:instrText>SEQ Table \* ARABIC</w:instrText>
      </w:r>
      <w:r>
        <w:fldChar w:fldCharType="separate"/>
      </w:r>
      <w:r w:rsidR="00344A1B">
        <w:rPr>
          <w:noProof/>
        </w:rPr>
        <w:t>13</w:t>
      </w:r>
      <w:r>
        <w:fldChar w:fldCharType="end"/>
      </w:r>
      <w:bookmarkEnd w:id="346"/>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 xml:space="preserve">Lake </w:t>
      </w:r>
      <w:r w:rsidR="006C6981">
        <w:rPr>
          <w:lang w:val="en-AU"/>
        </w:rPr>
        <w:t>Jandabup</w:t>
      </w:r>
    </w:p>
    <w:tbl>
      <w:tblPr>
        <w:tblStyle w:val="Table"/>
        <w:tblW w:w="9351" w:type="dxa"/>
        <w:tblLook w:val="04A0" w:firstRow="1" w:lastRow="0" w:firstColumn="1" w:lastColumn="0" w:noHBand="0" w:noVBand="1"/>
      </w:tblPr>
      <w:tblGrid>
        <w:gridCol w:w="1989"/>
        <w:gridCol w:w="2051"/>
        <w:gridCol w:w="1909"/>
        <w:gridCol w:w="1701"/>
        <w:gridCol w:w="1701"/>
      </w:tblGrid>
      <w:tr w:rsidR="007A2B91" w14:paraId="1040C5DA" w14:textId="77777777" w:rsidTr="007C2274">
        <w:tc>
          <w:tcPr>
            <w:tcW w:w="1989" w:type="dxa"/>
          </w:tcPr>
          <w:p w14:paraId="3318C0B1" w14:textId="77777777" w:rsidR="007A2B91" w:rsidRDefault="007A2B91" w:rsidP="00376A55">
            <w:pPr>
              <w:pStyle w:val="BodyText"/>
            </w:pPr>
            <w:r>
              <w:t>Period</w:t>
            </w:r>
          </w:p>
        </w:tc>
        <w:tc>
          <w:tcPr>
            <w:tcW w:w="2051" w:type="dxa"/>
          </w:tcPr>
          <w:p w14:paraId="57A524EF" w14:textId="77777777" w:rsidR="007A2B91" w:rsidRPr="00016946" w:rsidRDefault="007A2B91" w:rsidP="0074296D">
            <w:pPr>
              <w:pStyle w:val="BodyText"/>
              <w:spacing w:before="120" w:after="120"/>
              <w:rPr>
                <w:lang w:val="en-AU"/>
              </w:rPr>
            </w:pPr>
            <w:r w:rsidRPr="00016946">
              <w:rPr>
                <w:lang w:val="en-AU"/>
              </w:rPr>
              <w:t>Mean</w:t>
            </w:r>
            <w:r>
              <w:rPr>
                <w:lang w:val="en-AU"/>
              </w:rPr>
              <w:t xml:space="preserve"> </w:t>
            </w:r>
            <w:r w:rsidRPr="00016946">
              <w:rPr>
                <w:lang w:val="en-AU"/>
              </w:rPr>
              <w:t>max seasonal</w:t>
            </w:r>
          </w:p>
          <w:p w14:paraId="7586CE78" w14:textId="77777777" w:rsidR="007A2B91" w:rsidRDefault="007A2B91" w:rsidP="0074296D">
            <w:pPr>
              <w:pStyle w:val="BodyText"/>
              <w:spacing w:before="120" w:after="120"/>
            </w:pPr>
            <w:r w:rsidRPr="00016946">
              <w:rPr>
                <w:lang w:val="en-AU"/>
              </w:rPr>
              <w:t>level (mAHD)</w:t>
            </w:r>
          </w:p>
        </w:tc>
        <w:tc>
          <w:tcPr>
            <w:tcW w:w="1909" w:type="dxa"/>
          </w:tcPr>
          <w:p w14:paraId="4FABD624" w14:textId="77777777" w:rsidR="007A2B91" w:rsidRPr="00016946" w:rsidRDefault="007A2B91" w:rsidP="0074296D">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0E43095C" w14:textId="77777777" w:rsidR="007A2B91" w:rsidRDefault="007A2B91" w:rsidP="0074296D">
            <w:pPr>
              <w:pStyle w:val="BodyText"/>
              <w:spacing w:before="120" w:after="120"/>
            </w:pPr>
            <w:r w:rsidRPr="00016946">
              <w:rPr>
                <w:lang w:val="en-AU"/>
              </w:rPr>
              <w:t>level (mAHD)</w:t>
            </w:r>
          </w:p>
        </w:tc>
        <w:tc>
          <w:tcPr>
            <w:tcW w:w="1701" w:type="dxa"/>
          </w:tcPr>
          <w:p w14:paraId="3CCABF93" w14:textId="77777777" w:rsidR="007A2B91" w:rsidRDefault="007A2B91" w:rsidP="00376A55">
            <w:pPr>
              <w:pStyle w:val="BodyText"/>
            </w:pPr>
            <w:r>
              <w:t>Mean seasonal change (m)</w:t>
            </w:r>
          </w:p>
        </w:tc>
        <w:tc>
          <w:tcPr>
            <w:tcW w:w="1701" w:type="dxa"/>
          </w:tcPr>
          <w:p w14:paraId="49244A3C" w14:textId="77777777" w:rsidR="007A2B91" w:rsidRDefault="007A2B91" w:rsidP="00376A55">
            <w:pPr>
              <w:pStyle w:val="BodyText"/>
            </w:pPr>
            <w:r>
              <w:t>Mean max to min (days)</w:t>
            </w:r>
          </w:p>
        </w:tc>
      </w:tr>
      <w:tr w:rsidR="007A2B91" w14:paraId="0CE4B229" w14:textId="77777777" w:rsidTr="007C2274">
        <w:tc>
          <w:tcPr>
            <w:tcW w:w="1989" w:type="dxa"/>
          </w:tcPr>
          <w:p w14:paraId="1FF2FECF" w14:textId="77777777" w:rsidR="007A2B91" w:rsidRDefault="007A2B91" w:rsidP="00376A55">
            <w:pPr>
              <w:pStyle w:val="BodyText"/>
            </w:pPr>
            <w:r>
              <w:t>08/1994 – 07/1999</w:t>
            </w:r>
          </w:p>
        </w:tc>
        <w:tc>
          <w:tcPr>
            <w:tcW w:w="2051" w:type="dxa"/>
          </w:tcPr>
          <w:p w14:paraId="48261108" w14:textId="6D19F116" w:rsidR="007A2B91" w:rsidRDefault="00E8455C" w:rsidP="00376A55">
            <w:pPr>
              <w:pStyle w:val="BodyText"/>
            </w:pPr>
            <w:r>
              <w:t>44.9</w:t>
            </w:r>
            <w:r w:rsidR="007A2B91">
              <w:t xml:space="preserve"> (</w:t>
            </w:r>
            <w:r>
              <w:t>Oct</w:t>
            </w:r>
            <w:r w:rsidR="007A2B91">
              <w:t>)</w:t>
            </w:r>
          </w:p>
        </w:tc>
        <w:tc>
          <w:tcPr>
            <w:tcW w:w="1909" w:type="dxa"/>
          </w:tcPr>
          <w:p w14:paraId="776844D5" w14:textId="334FB2FF" w:rsidR="007A2B91" w:rsidRDefault="00E8455C" w:rsidP="00376A55">
            <w:pPr>
              <w:pStyle w:val="BodyText"/>
            </w:pPr>
            <w:r>
              <w:t>44.1</w:t>
            </w:r>
            <w:r w:rsidR="007A2B91">
              <w:t xml:space="preserve"> (</w:t>
            </w:r>
            <w:r w:rsidR="006C6981">
              <w:t>Feb</w:t>
            </w:r>
            <w:r w:rsidR="007A2B91">
              <w:t>)</w:t>
            </w:r>
          </w:p>
        </w:tc>
        <w:tc>
          <w:tcPr>
            <w:tcW w:w="1701" w:type="dxa"/>
          </w:tcPr>
          <w:p w14:paraId="762592EA" w14:textId="63235484" w:rsidR="007A2B91" w:rsidRDefault="007A2B91" w:rsidP="00376A55">
            <w:pPr>
              <w:pStyle w:val="BodyText"/>
            </w:pPr>
            <w:r>
              <w:t>0.</w:t>
            </w:r>
            <w:r w:rsidR="006C6981">
              <w:t>81</w:t>
            </w:r>
          </w:p>
        </w:tc>
        <w:tc>
          <w:tcPr>
            <w:tcW w:w="1701" w:type="dxa"/>
          </w:tcPr>
          <w:p w14:paraId="1A821ECF" w14:textId="285D5D98" w:rsidR="007A2B91" w:rsidRDefault="006C6981" w:rsidP="00376A55">
            <w:pPr>
              <w:pStyle w:val="BodyText"/>
            </w:pPr>
            <w:r>
              <w:t>156</w:t>
            </w:r>
          </w:p>
        </w:tc>
      </w:tr>
      <w:tr w:rsidR="007A2B91" w14:paraId="7F79B798" w14:textId="77777777" w:rsidTr="007C2274">
        <w:tc>
          <w:tcPr>
            <w:tcW w:w="1989" w:type="dxa"/>
          </w:tcPr>
          <w:p w14:paraId="3C9382E5" w14:textId="77777777" w:rsidR="007A2B91" w:rsidRDefault="007A2B91" w:rsidP="00376A55">
            <w:pPr>
              <w:pStyle w:val="BodyText"/>
            </w:pPr>
            <w:r>
              <w:t>08/1999 – 07/2004</w:t>
            </w:r>
          </w:p>
        </w:tc>
        <w:tc>
          <w:tcPr>
            <w:tcW w:w="2051" w:type="dxa"/>
          </w:tcPr>
          <w:p w14:paraId="02116748" w14:textId="4422923E" w:rsidR="007A2B91" w:rsidRDefault="00E8455C" w:rsidP="00376A55">
            <w:pPr>
              <w:pStyle w:val="BodyText"/>
            </w:pPr>
            <w:r>
              <w:t>44.9</w:t>
            </w:r>
            <w:r w:rsidR="007A2B91">
              <w:t xml:space="preserve"> (Sep)</w:t>
            </w:r>
          </w:p>
        </w:tc>
        <w:tc>
          <w:tcPr>
            <w:tcW w:w="1909" w:type="dxa"/>
          </w:tcPr>
          <w:p w14:paraId="70B3F1B2" w14:textId="08EA8C69" w:rsidR="007A2B91" w:rsidRDefault="00E8455C" w:rsidP="00376A55">
            <w:pPr>
              <w:pStyle w:val="BodyText"/>
            </w:pPr>
            <w:r>
              <w:t>44.2</w:t>
            </w:r>
            <w:r w:rsidR="007A2B91">
              <w:t xml:space="preserve"> (</w:t>
            </w:r>
            <w:r w:rsidR="006C6981">
              <w:t>Mar</w:t>
            </w:r>
            <w:r w:rsidR="007A2B91">
              <w:t>)</w:t>
            </w:r>
          </w:p>
        </w:tc>
        <w:tc>
          <w:tcPr>
            <w:tcW w:w="1701" w:type="dxa"/>
          </w:tcPr>
          <w:p w14:paraId="424C30E1" w14:textId="7E7F54A6" w:rsidR="007A2B91" w:rsidRDefault="007A2B91" w:rsidP="00376A55">
            <w:pPr>
              <w:pStyle w:val="BodyText"/>
            </w:pPr>
            <w:r>
              <w:t>0.</w:t>
            </w:r>
            <w:r w:rsidR="006C6981">
              <w:t>64</w:t>
            </w:r>
          </w:p>
        </w:tc>
        <w:tc>
          <w:tcPr>
            <w:tcW w:w="1701" w:type="dxa"/>
          </w:tcPr>
          <w:p w14:paraId="7FFBF1D7" w14:textId="26F7946C" w:rsidR="007A2B91" w:rsidRDefault="006C6981" w:rsidP="00376A55">
            <w:pPr>
              <w:pStyle w:val="BodyText"/>
            </w:pPr>
            <w:r>
              <w:t>151</w:t>
            </w:r>
          </w:p>
        </w:tc>
      </w:tr>
      <w:tr w:rsidR="007A2B91" w14:paraId="13300803" w14:textId="77777777" w:rsidTr="007C2274">
        <w:tc>
          <w:tcPr>
            <w:tcW w:w="1989" w:type="dxa"/>
          </w:tcPr>
          <w:p w14:paraId="7B853109" w14:textId="77777777" w:rsidR="007A2B91" w:rsidRDefault="007A2B91" w:rsidP="00376A55">
            <w:pPr>
              <w:pStyle w:val="BodyText"/>
            </w:pPr>
            <w:r>
              <w:t>08/2004 – 07/2009</w:t>
            </w:r>
          </w:p>
        </w:tc>
        <w:tc>
          <w:tcPr>
            <w:tcW w:w="2051" w:type="dxa"/>
          </w:tcPr>
          <w:p w14:paraId="3FB718FC" w14:textId="4C2613FC" w:rsidR="007A2B91" w:rsidRDefault="00E8455C" w:rsidP="00376A55">
            <w:pPr>
              <w:pStyle w:val="BodyText"/>
            </w:pPr>
            <w:r>
              <w:t>44.8</w:t>
            </w:r>
            <w:r w:rsidR="007A2B91">
              <w:t xml:space="preserve"> (</w:t>
            </w:r>
            <w:r>
              <w:t>Jul</w:t>
            </w:r>
            <w:r w:rsidR="007A2B91">
              <w:t>)</w:t>
            </w:r>
          </w:p>
        </w:tc>
        <w:tc>
          <w:tcPr>
            <w:tcW w:w="1909" w:type="dxa"/>
          </w:tcPr>
          <w:p w14:paraId="6E4658FB" w14:textId="430BCE2B" w:rsidR="007A2B91" w:rsidRDefault="00E8455C" w:rsidP="00376A55">
            <w:pPr>
              <w:pStyle w:val="BodyText"/>
            </w:pPr>
            <w:r>
              <w:t>44.2</w:t>
            </w:r>
            <w:r w:rsidR="007A2B91">
              <w:t xml:space="preserve"> (</w:t>
            </w:r>
            <w:r w:rsidR="006C6981">
              <w:t>Mar</w:t>
            </w:r>
            <w:r w:rsidR="007A2B91">
              <w:t>)</w:t>
            </w:r>
          </w:p>
        </w:tc>
        <w:tc>
          <w:tcPr>
            <w:tcW w:w="1701" w:type="dxa"/>
          </w:tcPr>
          <w:p w14:paraId="1BD0826E" w14:textId="65E4AB9D" w:rsidR="007A2B91" w:rsidRDefault="007A2B91" w:rsidP="00376A55">
            <w:pPr>
              <w:pStyle w:val="BodyText"/>
            </w:pPr>
            <w:r>
              <w:t>0.</w:t>
            </w:r>
            <w:r w:rsidR="006C6981">
              <w:t>59</w:t>
            </w:r>
          </w:p>
        </w:tc>
        <w:tc>
          <w:tcPr>
            <w:tcW w:w="1701" w:type="dxa"/>
          </w:tcPr>
          <w:p w14:paraId="29288982" w14:textId="744EC764" w:rsidR="007A2B91" w:rsidRDefault="006C6981" w:rsidP="00376A55">
            <w:pPr>
              <w:pStyle w:val="BodyText"/>
            </w:pPr>
            <w:r>
              <w:t>108</w:t>
            </w:r>
          </w:p>
        </w:tc>
      </w:tr>
      <w:tr w:rsidR="007A2B91" w14:paraId="59053E6C" w14:textId="77777777" w:rsidTr="007C2274">
        <w:tc>
          <w:tcPr>
            <w:tcW w:w="1989" w:type="dxa"/>
          </w:tcPr>
          <w:p w14:paraId="34B00F04" w14:textId="77777777" w:rsidR="007A2B91" w:rsidRDefault="007A2B91" w:rsidP="00376A55">
            <w:pPr>
              <w:pStyle w:val="BodyText"/>
            </w:pPr>
            <w:r>
              <w:t>08/2009 – 07/2014</w:t>
            </w:r>
          </w:p>
        </w:tc>
        <w:tc>
          <w:tcPr>
            <w:tcW w:w="2051" w:type="dxa"/>
          </w:tcPr>
          <w:p w14:paraId="613CE192" w14:textId="493E5B44" w:rsidR="007A2B91" w:rsidRDefault="00E8455C" w:rsidP="00376A55">
            <w:pPr>
              <w:pStyle w:val="BodyText"/>
            </w:pPr>
            <w:r>
              <w:t>44.7</w:t>
            </w:r>
            <w:r w:rsidR="007A2B91">
              <w:t xml:space="preserve"> (</w:t>
            </w:r>
            <w:r>
              <w:t>Oct</w:t>
            </w:r>
            <w:r w:rsidR="007A2B91">
              <w:t>)</w:t>
            </w:r>
          </w:p>
        </w:tc>
        <w:tc>
          <w:tcPr>
            <w:tcW w:w="1909" w:type="dxa"/>
          </w:tcPr>
          <w:p w14:paraId="77A68510" w14:textId="617BE312" w:rsidR="007A2B91" w:rsidRDefault="00E8455C" w:rsidP="00376A55">
            <w:pPr>
              <w:pStyle w:val="BodyText"/>
            </w:pPr>
            <w:r>
              <w:t>44.2</w:t>
            </w:r>
            <w:r w:rsidR="007A2B91">
              <w:t xml:space="preserve"> (</w:t>
            </w:r>
            <w:r w:rsidR="006C6981">
              <w:t>Jan</w:t>
            </w:r>
            <w:r w:rsidR="007A2B91">
              <w:t>)</w:t>
            </w:r>
          </w:p>
        </w:tc>
        <w:tc>
          <w:tcPr>
            <w:tcW w:w="1701" w:type="dxa"/>
          </w:tcPr>
          <w:p w14:paraId="4A4BADA6" w14:textId="1661EC26" w:rsidR="007A2B91" w:rsidRDefault="007A2B91" w:rsidP="00376A55">
            <w:pPr>
              <w:pStyle w:val="BodyText"/>
            </w:pPr>
            <w:r>
              <w:t>0.</w:t>
            </w:r>
            <w:r w:rsidR="006C6981">
              <w:t>52</w:t>
            </w:r>
          </w:p>
        </w:tc>
        <w:tc>
          <w:tcPr>
            <w:tcW w:w="1701" w:type="dxa"/>
          </w:tcPr>
          <w:p w14:paraId="54519671" w14:textId="0732342D" w:rsidR="007A2B91" w:rsidRDefault="006C6981" w:rsidP="00376A55">
            <w:pPr>
              <w:pStyle w:val="BodyText"/>
            </w:pPr>
            <w:r>
              <w:t>164</w:t>
            </w:r>
          </w:p>
        </w:tc>
      </w:tr>
      <w:tr w:rsidR="007A2B91" w14:paraId="573B630E" w14:textId="77777777" w:rsidTr="007C2274">
        <w:tc>
          <w:tcPr>
            <w:tcW w:w="1989" w:type="dxa"/>
          </w:tcPr>
          <w:p w14:paraId="3938991D" w14:textId="77777777" w:rsidR="007A2B91" w:rsidRDefault="007A2B91" w:rsidP="00376A55">
            <w:pPr>
              <w:pStyle w:val="BodyText"/>
            </w:pPr>
            <w:r>
              <w:t>08/2014 – 07/2019</w:t>
            </w:r>
          </w:p>
        </w:tc>
        <w:tc>
          <w:tcPr>
            <w:tcW w:w="2051" w:type="dxa"/>
          </w:tcPr>
          <w:p w14:paraId="4B56CC3F" w14:textId="4FF0693D" w:rsidR="007A2B91" w:rsidRDefault="00E8455C" w:rsidP="00376A55">
            <w:pPr>
              <w:pStyle w:val="BodyText"/>
            </w:pPr>
            <w:r>
              <w:t>44.7</w:t>
            </w:r>
            <w:r w:rsidR="007A2B91">
              <w:t xml:space="preserve"> (Sep)</w:t>
            </w:r>
          </w:p>
        </w:tc>
        <w:tc>
          <w:tcPr>
            <w:tcW w:w="1909" w:type="dxa"/>
          </w:tcPr>
          <w:p w14:paraId="5BE65724" w14:textId="28B28F85" w:rsidR="007A2B91" w:rsidRDefault="00E8455C" w:rsidP="00376A55">
            <w:pPr>
              <w:pStyle w:val="BodyText"/>
            </w:pPr>
            <w:r>
              <w:t>44.2</w:t>
            </w:r>
            <w:r w:rsidR="007A2B91">
              <w:t xml:space="preserve"> (Mar)</w:t>
            </w:r>
          </w:p>
        </w:tc>
        <w:tc>
          <w:tcPr>
            <w:tcW w:w="1701" w:type="dxa"/>
          </w:tcPr>
          <w:p w14:paraId="2EA9DA25" w14:textId="0B02EB52" w:rsidR="007A2B91" w:rsidRDefault="007A2B91" w:rsidP="00376A55">
            <w:pPr>
              <w:pStyle w:val="BodyText"/>
            </w:pPr>
            <w:r>
              <w:t>0.</w:t>
            </w:r>
            <w:r w:rsidR="006C6981">
              <w:t>51</w:t>
            </w:r>
          </w:p>
        </w:tc>
        <w:tc>
          <w:tcPr>
            <w:tcW w:w="1701" w:type="dxa"/>
          </w:tcPr>
          <w:p w14:paraId="45227DA8" w14:textId="5B04B967" w:rsidR="007A2B91" w:rsidRDefault="006C6981" w:rsidP="00376A55">
            <w:pPr>
              <w:pStyle w:val="BodyText"/>
            </w:pPr>
            <w:r>
              <w:t>182</w:t>
            </w:r>
          </w:p>
        </w:tc>
      </w:tr>
    </w:tbl>
    <w:p w14:paraId="53797209" w14:textId="77777777" w:rsidR="00657E45" w:rsidRPr="003B09F5" w:rsidRDefault="00657E45">
      <w:pPr>
        <w:pStyle w:val="CaptionedFigure"/>
        <w:jc w:val="center"/>
        <w:rPr>
          <w:rFonts w:ascii="Times New Roman" w:hAnsi="Times New Roman" w:cs="Times New Roman"/>
        </w:rPr>
        <w:pPrChange w:id="347" w:author="Christopher Kavazos" w:date="2020-02-13T14:48:00Z">
          <w:pPr>
            <w:pStyle w:val="CaptionedFigure"/>
          </w:pPr>
        </w:pPrChange>
      </w:pPr>
      <w:r w:rsidRPr="003B09F5">
        <w:rPr>
          <w:rFonts w:ascii="Times New Roman" w:hAnsi="Times New Roman" w:cs="Times New Roman"/>
          <w:noProof/>
          <w:lang w:val="en-AU" w:eastAsia="en-AU"/>
        </w:rPr>
        <w:lastRenderedPageBreak/>
        <w:drawing>
          <wp:inline distT="0" distB="0" distL="0" distR="0" wp14:anchorId="4F8907BA" wp14:editId="272C7CA5">
            <wp:extent cx="5760000" cy="39852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Figs/JandabupWaterPlot-1.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7518B29C" w14:textId="2AFA20CC" w:rsidR="00657E45" w:rsidRPr="003B09F5" w:rsidRDefault="00657E45" w:rsidP="00657E45">
      <w:pPr>
        <w:pStyle w:val="Caption"/>
        <w:rPr>
          <w:rFonts w:ascii="Times New Roman" w:hAnsi="Times New Roman" w:cs="Times New Roman"/>
        </w:rPr>
      </w:pPr>
      <w:bookmarkStart w:id="348" w:name="_Ref2591966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9</w:t>
      </w:r>
      <w:r w:rsidRPr="003B09F5">
        <w:rPr>
          <w:rFonts w:ascii="Times New Roman" w:hAnsi="Times New Roman" w:cs="Times New Roman"/>
        </w:rPr>
        <w:fldChar w:fldCharType="end"/>
      </w:r>
      <w:bookmarkEnd w:id="348"/>
      <w:r w:rsidRPr="003B09F5">
        <w:rPr>
          <w:rFonts w:ascii="Times New Roman" w:hAnsi="Times New Roman" w:cs="Times New Roman"/>
        </w:rPr>
        <w:t xml:space="preserve"> Surface water levels for Lake Jandabup recorded at staff 6162578. </w:t>
      </w:r>
      <w:commentRangeStart w:id="349"/>
      <w:commentRangeStart w:id="350"/>
      <w:r w:rsidRPr="003B09F5">
        <w:rPr>
          <w:rFonts w:ascii="Times New Roman" w:hAnsi="Times New Roman" w:cs="Times New Roman"/>
        </w:rPr>
        <w:t xml:space="preserve">Red segments on fitted line </w:t>
      </w:r>
      <w:commentRangeEnd w:id="349"/>
      <w:r>
        <w:rPr>
          <w:rStyle w:val="CommentReference"/>
        </w:rPr>
        <w:commentReference w:id="349"/>
      </w:r>
      <w:commentRangeEnd w:id="350"/>
      <w:r w:rsidR="003074DA">
        <w:rPr>
          <w:rStyle w:val="CommentReference"/>
        </w:rPr>
        <w:commentReference w:id="350"/>
      </w:r>
      <w:commentRangeStart w:id="351"/>
      <w:commentRangeStart w:id="352"/>
      <w:r w:rsidRPr="003B09F5">
        <w:rPr>
          <w:rFonts w:ascii="Times New Roman" w:hAnsi="Times New Roman" w:cs="Times New Roman"/>
        </w:rPr>
        <w:t xml:space="preserve">represent statistically significant periods of declining water levels and </w:t>
      </w:r>
      <w:r w:rsidR="005724CA">
        <w:rPr>
          <w:rFonts w:ascii="Times New Roman" w:hAnsi="Times New Roman" w:cs="Times New Roman"/>
        </w:rPr>
        <w:t>green segments</w:t>
      </w:r>
      <w:r w:rsidRPr="003B09F5">
        <w:rPr>
          <w:rFonts w:ascii="Times New Roman" w:hAnsi="Times New Roman" w:cs="Times New Roman"/>
        </w:rPr>
        <w:t xml:space="preserve"> represent periods of increasing water levels</w:t>
      </w:r>
      <w:commentRangeEnd w:id="351"/>
      <w:r>
        <w:rPr>
          <w:rStyle w:val="CommentReference"/>
        </w:rPr>
        <w:commentReference w:id="351"/>
      </w:r>
      <w:commentRangeEnd w:id="352"/>
      <w:r w:rsidR="00114EAD">
        <w:rPr>
          <w:rStyle w:val="CommentReference"/>
        </w:rPr>
        <w:commentReference w:id="352"/>
      </w:r>
      <w:r w:rsidRPr="003B09F5">
        <w:rPr>
          <w:rFonts w:ascii="Times New Roman" w:hAnsi="Times New Roman" w:cs="Times New Roman"/>
        </w:rPr>
        <w:t xml:space="preserve">. </w:t>
      </w:r>
      <w:r w:rsidR="001255AA">
        <w:rPr>
          <w:rFonts w:ascii="Times New Roman" w:hAnsi="Times New Roman" w:cs="Times New Roman"/>
        </w:rPr>
        <w:t>The s</w:t>
      </w:r>
      <w:r w:rsidR="00634780">
        <w:rPr>
          <w:rFonts w:ascii="Times New Roman" w:hAnsi="Times New Roman" w:cs="Times New Roman"/>
        </w:rPr>
        <w:t>haded area around trend line represent</w:t>
      </w:r>
      <w:r w:rsidR="001255AA">
        <w:rPr>
          <w:rFonts w:ascii="Times New Roman" w:hAnsi="Times New Roman" w:cs="Times New Roman"/>
        </w:rPr>
        <w:t>s the</w:t>
      </w:r>
      <w:r w:rsidR="00634780">
        <w:rPr>
          <w:rFonts w:ascii="Times New Roman" w:hAnsi="Times New Roman" w:cs="Times New Roman"/>
        </w:rPr>
        <w:t xml:space="preserve"> 95% confidence interval</w:t>
      </w:r>
      <w:r w:rsidR="001255AA">
        <w:rPr>
          <w:rFonts w:ascii="Times New Roman" w:hAnsi="Times New Roman" w:cs="Times New Roman"/>
        </w:rPr>
        <w:t xml:space="preserve">. </w:t>
      </w:r>
      <w:r w:rsidRPr="003B09F5">
        <w:rPr>
          <w:rFonts w:ascii="Times New Roman" w:hAnsi="Times New Roman" w:cs="Times New Roman"/>
        </w:rPr>
        <w:t>Dotted line represent current ministerial threshold and dashed line represents the proposed threshold for 2030.</w:t>
      </w:r>
    </w:p>
    <w:p w14:paraId="011B9288" w14:textId="090C180E" w:rsidR="00B7038B" w:rsidRDefault="00A200FB" w:rsidP="00B7038B">
      <w:pPr>
        <w:pStyle w:val="Heading3"/>
      </w:pPr>
      <w:bookmarkStart w:id="353" w:name="_Toc33019576"/>
      <w:r>
        <w:t>Implications of revised threshold</w:t>
      </w:r>
      <w:bookmarkEnd w:id="353"/>
    </w:p>
    <w:p w14:paraId="3822C288" w14:textId="6830A807" w:rsidR="00A5314A" w:rsidRPr="00A5314A" w:rsidRDefault="00B7038B" w:rsidP="00A5314A">
      <w:pPr>
        <w:pStyle w:val="FirstParagraph"/>
        <w:rPr>
          <w:rFonts w:cs="Times New Roman"/>
        </w:rPr>
      </w:pPr>
      <w:r>
        <w:rPr>
          <w:rFonts w:cs="Times New Roman"/>
        </w:rPr>
        <w:t xml:space="preserve">Many of the site values of Lake Jandabup are likely to be maintained </w:t>
      </w:r>
      <w:r w:rsidR="0090510E">
        <w:rPr>
          <w:rFonts w:cs="Times New Roman"/>
        </w:rPr>
        <w:t xml:space="preserve">if </w:t>
      </w:r>
      <w:r w:rsidR="001B7F32">
        <w:rPr>
          <w:rFonts w:cs="Times New Roman"/>
        </w:rPr>
        <w:t xml:space="preserve">water </w:t>
      </w:r>
      <w:r w:rsidR="0090510E">
        <w:rPr>
          <w:rFonts w:cs="Times New Roman"/>
        </w:rPr>
        <w:t xml:space="preserve">levels are managed above the proposed </w:t>
      </w:r>
      <w:r w:rsidR="00990BDD">
        <w:rPr>
          <w:rFonts w:cs="Times New Roman"/>
        </w:rPr>
        <w:t xml:space="preserve">2030 </w:t>
      </w:r>
      <w:r w:rsidR="0090510E">
        <w:rPr>
          <w:rFonts w:cs="Times New Roman"/>
        </w:rPr>
        <w:t>threshold level</w:t>
      </w:r>
      <w:r>
        <w:rPr>
          <w:rFonts w:cs="Times New Roman"/>
        </w:rPr>
        <w:t xml:space="preserve"> (</w:t>
      </w:r>
      <w:r w:rsidR="00BF0D01">
        <w:rPr>
          <w:rFonts w:cs="Times New Roman"/>
        </w:rPr>
        <w:fldChar w:fldCharType="begin"/>
      </w:r>
      <w:r w:rsidR="00BF0D01">
        <w:rPr>
          <w:rFonts w:cs="Times New Roman"/>
        </w:rPr>
        <w:instrText xml:space="preserve"> REF _Ref26190475 \h </w:instrText>
      </w:r>
      <w:r w:rsidR="00BF0D01">
        <w:rPr>
          <w:rFonts w:cs="Times New Roman"/>
        </w:rPr>
      </w:r>
      <w:r w:rsidR="00BF0D01">
        <w:rPr>
          <w:rFonts w:cs="Times New Roman"/>
        </w:rPr>
        <w:fldChar w:fldCharType="separate"/>
      </w:r>
      <w:r w:rsidR="00344A1B" w:rsidRPr="003B09F5">
        <w:rPr>
          <w:rFonts w:cs="Times New Roman"/>
        </w:rPr>
        <w:t xml:space="preserve">Table </w:t>
      </w:r>
      <w:r w:rsidR="00344A1B">
        <w:rPr>
          <w:rFonts w:cs="Times New Roman"/>
          <w:noProof/>
        </w:rPr>
        <w:t>14</w:t>
      </w:r>
      <w:r w:rsidR="00BF0D01">
        <w:rPr>
          <w:rFonts w:cs="Times New Roman"/>
        </w:rPr>
        <w:fldChar w:fldCharType="end"/>
      </w:r>
      <w:r>
        <w:rPr>
          <w:rFonts w:cs="Times New Roman"/>
        </w:rPr>
        <w:t>).</w:t>
      </w:r>
      <w:r w:rsidR="005D6919" w:rsidRPr="003B09F5">
        <w:rPr>
          <w:rFonts w:cs="Times New Roman"/>
        </w:rPr>
        <w:t xml:space="preserve"> </w:t>
      </w:r>
      <w:r w:rsidR="00175DEE">
        <w:rPr>
          <w:rFonts w:cs="Times New Roman"/>
        </w:rPr>
        <w:t>The lake is currently susceptible to acidification due to the deterioration of the chloride:sulphate ratio and very low alkalinity.</w:t>
      </w:r>
      <w:r w:rsidR="00175DEE" w:rsidRPr="003B09F5">
        <w:rPr>
          <w:rFonts w:cs="Times New Roman"/>
        </w:rPr>
        <w:t xml:space="preserve"> </w:t>
      </w:r>
      <w:r w:rsidR="005D6919" w:rsidRPr="003B09F5">
        <w:rPr>
          <w:rFonts w:cs="Times New Roman"/>
        </w:rPr>
        <w:t xml:space="preserve">Maintaining surface water levels at the </w:t>
      </w:r>
      <w:r w:rsidR="00175DEE">
        <w:rPr>
          <w:rFonts w:cs="Times New Roman"/>
        </w:rPr>
        <w:t>proposed threshold</w:t>
      </w:r>
      <w:r w:rsidR="005D6919" w:rsidRPr="003B09F5">
        <w:rPr>
          <w:rFonts w:cs="Times New Roman"/>
        </w:rPr>
        <w:t xml:space="preserve"> will minimise the risk of further acidification by ensuring sediments remain wet</w:t>
      </w:r>
      <w:r w:rsidR="00175DEE">
        <w:rPr>
          <w:rFonts w:cs="Times New Roman"/>
        </w:rPr>
        <w:t xml:space="preserve">, </w:t>
      </w:r>
      <w:r w:rsidR="006A53B2">
        <w:rPr>
          <w:rFonts w:cs="Times New Roman"/>
        </w:rPr>
        <w:t xml:space="preserve">although acidification events have </w:t>
      </w:r>
      <w:r w:rsidR="007A1260">
        <w:rPr>
          <w:rFonts w:cs="Times New Roman"/>
        </w:rPr>
        <w:t xml:space="preserve">previously </w:t>
      </w:r>
      <w:r w:rsidR="006A53B2">
        <w:rPr>
          <w:rFonts w:cs="Times New Roman"/>
        </w:rPr>
        <w:t xml:space="preserve">occurred in this wetland at water levels </w:t>
      </w:r>
      <w:r w:rsidR="009F7CF1">
        <w:rPr>
          <w:rFonts w:cs="Times New Roman"/>
        </w:rPr>
        <w:t>not much lower than the proposed 2030 threshold</w:t>
      </w:r>
      <w:r w:rsidR="005D6919" w:rsidRPr="003B09F5">
        <w:rPr>
          <w:rFonts w:cs="Times New Roman"/>
        </w:rPr>
        <w:t>.</w:t>
      </w:r>
      <w:r w:rsidR="009F7CF1">
        <w:rPr>
          <w:rFonts w:cs="Times New Roman"/>
        </w:rPr>
        <w:t xml:space="preserve"> </w:t>
      </w:r>
      <w:r w:rsidR="00D27047">
        <w:rPr>
          <w:rFonts w:cs="Times New Roman"/>
        </w:rPr>
        <w:t xml:space="preserve">Higher water levels in 2030 should also alleviate </w:t>
      </w:r>
      <w:r w:rsidR="00EB00DE">
        <w:rPr>
          <w:rFonts w:cs="Times New Roman"/>
        </w:rPr>
        <w:t>concern of increased nutrient concentrations</w:t>
      </w:r>
      <w:r w:rsidR="00A578F8">
        <w:rPr>
          <w:rFonts w:cs="Times New Roman"/>
        </w:rPr>
        <w:t xml:space="preserve"> although it</w:t>
      </w:r>
      <w:r w:rsidR="009F0F69">
        <w:rPr>
          <w:rFonts w:cs="Times New Roman"/>
        </w:rPr>
        <w:t xml:space="preserve"> difficult to predict whether the wetland will</w:t>
      </w:r>
      <w:r w:rsidR="00A5314A">
        <w:rPr>
          <w:rFonts w:cs="Times New Roman"/>
        </w:rPr>
        <w:t xml:space="preserve"> return to a more typical low nutrient state.</w:t>
      </w:r>
    </w:p>
    <w:p w14:paraId="361A6BB4" w14:textId="44A27BE9" w:rsidR="002D3A49" w:rsidRPr="0094211B" w:rsidRDefault="005D6919" w:rsidP="00B7038B">
      <w:pPr>
        <w:pStyle w:val="FirstParagraph"/>
        <w:rPr>
          <w:rFonts w:cs="Times New Roman"/>
        </w:rPr>
      </w:pPr>
      <w:r w:rsidRPr="003B09F5">
        <w:rPr>
          <w:rFonts w:cs="Times New Roman"/>
        </w:rPr>
        <w:t xml:space="preserve">It is predicted here that many </w:t>
      </w:r>
      <w:r w:rsidR="00285288" w:rsidRPr="003B09F5">
        <w:rPr>
          <w:rFonts w:cs="Times New Roman"/>
        </w:rPr>
        <w:t>species</w:t>
      </w:r>
      <w:r w:rsidR="00285288">
        <w:rPr>
          <w:rFonts w:cs="Times New Roman"/>
        </w:rPr>
        <w:t xml:space="preserve"> of </w:t>
      </w:r>
      <w:r w:rsidRPr="003B09F5">
        <w:rPr>
          <w:rFonts w:cs="Times New Roman"/>
        </w:rPr>
        <w:t xml:space="preserve">native vegetation are likely to increase in cover abundance given higher water levels. If water levels rise to the point </w:t>
      </w:r>
      <w:r w:rsidR="00027B7F" w:rsidRPr="003B09F5">
        <w:rPr>
          <w:rFonts w:cs="Times New Roman"/>
        </w:rPr>
        <w:t>where</w:t>
      </w:r>
      <w:r w:rsidRPr="003B09F5">
        <w:rPr>
          <w:rFonts w:cs="Times New Roman"/>
        </w:rPr>
        <w:t xml:space="preserve"> artificial augmentation is no longer required, restoration of the hydrological regime may facilitate the expansion of wader habitat as seasonal variation in surface water levels increases towards 0.8 m. </w:t>
      </w:r>
      <w:r w:rsidR="00103A69">
        <w:rPr>
          <w:rFonts w:cs="Times New Roman"/>
        </w:rPr>
        <w:t xml:space="preserve">Under the projected 2030 scenario, </w:t>
      </w:r>
      <w:r w:rsidR="0094211B">
        <w:rPr>
          <w:rFonts w:cs="Times New Roman"/>
        </w:rPr>
        <w:t xml:space="preserve">the diverse </w:t>
      </w:r>
      <w:r w:rsidR="0094211B">
        <w:rPr>
          <w:rFonts w:cs="Times New Roman"/>
          <w:i/>
          <w:iCs/>
        </w:rPr>
        <w:t xml:space="preserve">Banksia </w:t>
      </w:r>
      <w:r w:rsidR="0094211B">
        <w:rPr>
          <w:rFonts w:cs="Times New Roman"/>
        </w:rPr>
        <w:t xml:space="preserve">and </w:t>
      </w:r>
      <w:r w:rsidR="0094211B" w:rsidRPr="0094211B">
        <w:rPr>
          <w:rFonts w:cs="Times New Roman"/>
          <w:i/>
          <w:iCs/>
        </w:rPr>
        <w:t>Eucalyptus rudis</w:t>
      </w:r>
      <w:r w:rsidR="0094211B">
        <w:rPr>
          <w:rFonts w:cs="Times New Roman"/>
        </w:rPr>
        <w:t xml:space="preserve"> overstorey </w:t>
      </w:r>
      <w:r w:rsidR="00DC1C88">
        <w:rPr>
          <w:rFonts w:cs="Times New Roman"/>
        </w:rPr>
        <w:t xml:space="preserve">is likely to be maintained </w:t>
      </w:r>
      <w:r w:rsidR="00E05952">
        <w:rPr>
          <w:rFonts w:cs="Times New Roman"/>
        </w:rPr>
        <w:t>at a healthier state than current.</w:t>
      </w:r>
      <w:r w:rsidR="00B971CD">
        <w:rPr>
          <w:rFonts w:cs="Times New Roman"/>
        </w:rPr>
        <w:t xml:space="preserve"> </w:t>
      </w:r>
      <w:r w:rsidR="005E118D">
        <w:rPr>
          <w:rFonts w:cs="Times New Roman"/>
        </w:rPr>
        <w:t xml:space="preserve">The dense and diverse </w:t>
      </w:r>
      <w:r w:rsidR="002077BB">
        <w:rPr>
          <w:rFonts w:cs="Times New Roman"/>
        </w:rPr>
        <w:t xml:space="preserve">native </w:t>
      </w:r>
      <w:r w:rsidR="005E118D">
        <w:rPr>
          <w:rFonts w:cs="Times New Roman"/>
        </w:rPr>
        <w:t>understory typical of this wetland is also likely to b</w:t>
      </w:r>
      <w:r w:rsidR="005370AC">
        <w:rPr>
          <w:rFonts w:cs="Times New Roman"/>
        </w:rPr>
        <w:t>e maintained</w:t>
      </w:r>
      <w:r w:rsidR="002077BB">
        <w:rPr>
          <w:rFonts w:cs="Times New Roman"/>
        </w:rPr>
        <w:t xml:space="preserve">, and possibly increase in extent, </w:t>
      </w:r>
      <w:r w:rsidR="005370AC">
        <w:rPr>
          <w:rFonts w:cs="Times New Roman"/>
        </w:rPr>
        <w:t>under the projected</w:t>
      </w:r>
      <w:r w:rsidR="00D36741">
        <w:rPr>
          <w:rFonts w:cs="Times New Roman"/>
        </w:rPr>
        <w:t xml:space="preserve"> changes in water levels.</w:t>
      </w:r>
    </w:p>
    <w:p w14:paraId="446D312E" w14:textId="5E73F808" w:rsidR="00B7038B" w:rsidRDefault="005D6919" w:rsidP="00B7038B">
      <w:pPr>
        <w:pStyle w:val="FirstParagraph"/>
        <w:rPr>
          <w:rFonts w:cs="Times New Roman"/>
        </w:rPr>
        <w:sectPr w:rsidR="00B7038B" w:rsidSect="00454C6E">
          <w:pgSz w:w="11906" w:h="16838" w:code="9"/>
          <w:pgMar w:top="1440" w:right="1440" w:bottom="1440" w:left="1440" w:header="720" w:footer="720" w:gutter="0"/>
          <w:cols w:space="720"/>
          <w:docGrid w:linePitch="326"/>
        </w:sectPr>
      </w:pPr>
      <w:r w:rsidRPr="003B09F5">
        <w:rPr>
          <w:rFonts w:cs="Times New Roman"/>
        </w:rPr>
        <w:t xml:space="preserve">The current low pH of the wetland is driving the aquatic macroinvertebrate community away from pre-2000 compositions and towards </w:t>
      </w:r>
      <w:r w:rsidR="00285288">
        <w:rPr>
          <w:rFonts w:cs="Times New Roman"/>
        </w:rPr>
        <w:t>one</w:t>
      </w:r>
      <w:r w:rsidRPr="003B09F5">
        <w:rPr>
          <w:rFonts w:cs="Times New Roman"/>
        </w:rPr>
        <w:t xml:space="preserve"> composed of a less diverse, </w:t>
      </w:r>
      <w:r w:rsidR="00ED2E14" w:rsidRPr="003B09F5">
        <w:rPr>
          <w:rFonts w:cs="Times New Roman"/>
        </w:rPr>
        <w:t>acidophil</w:t>
      </w:r>
      <w:r w:rsidR="00285288">
        <w:rPr>
          <w:rFonts w:cs="Times New Roman"/>
        </w:rPr>
        <w:t>ic</w:t>
      </w:r>
      <w:r w:rsidRPr="003B09F5">
        <w:rPr>
          <w:rFonts w:cs="Times New Roman"/>
        </w:rPr>
        <w:t xml:space="preserve"> community that is likely to also occur at Lake Mariginiup and Melaleuca Park 173. Careful monitoring of nutrient levels is required also as increased nitrogen levels may also be driving the shift in this aquatic community.</w:t>
      </w:r>
      <w:bookmarkStart w:id="354" w:name="_Ref25921810"/>
      <w:r w:rsidR="00B92CC6">
        <w:rPr>
          <w:rFonts w:cs="Times New Roman"/>
        </w:rPr>
        <w:t xml:space="preserve"> The projected changes in water level by 2030</w:t>
      </w:r>
      <w:r w:rsidR="001C402F">
        <w:rPr>
          <w:rFonts w:cs="Times New Roman"/>
        </w:rPr>
        <w:t xml:space="preserve"> are likely to affect the richness and diversity of this assemblage, although </w:t>
      </w:r>
      <w:r w:rsidR="001C402F">
        <w:rPr>
          <w:rFonts w:cs="Times New Roman"/>
        </w:rPr>
        <w:lastRenderedPageBreak/>
        <w:t xml:space="preserve">these changes will be difficult to predict. The future </w:t>
      </w:r>
      <w:r w:rsidR="0089356A">
        <w:rPr>
          <w:rFonts w:cs="Times New Roman"/>
        </w:rPr>
        <w:t>composition</w:t>
      </w:r>
      <w:r w:rsidR="001C402F">
        <w:rPr>
          <w:rFonts w:cs="Times New Roman"/>
        </w:rPr>
        <w:t xml:space="preserve"> of aquatic macro</w:t>
      </w:r>
      <w:r w:rsidR="0089356A">
        <w:rPr>
          <w:rFonts w:cs="Times New Roman"/>
        </w:rPr>
        <w:t>invertebrates will be largely determined by the changes in habitat availability driven by sustained higher water levels, whether nutrient levels decrease and if acidification events occur</w:t>
      </w:r>
      <w:r w:rsidR="00E9141B">
        <w:rPr>
          <w:rFonts w:cs="Times New Roman"/>
        </w:rPr>
        <w:t xml:space="preserve"> again.</w:t>
      </w:r>
    </w:p>
    <w:p w14:paraId="742585F9" w14:textId="0E5CE4C9" w:rsidR="00042ECD" w:rsidRPr="003B09F5" w:rsidRDefault="00042ECD" w:rsidP="00B7038B">
      <w:pPr>
        <w:pStyle w:val="FirstParagraph"/>
        <w:rPr>
          <w:rFonts w:cs="Times New Roman"/>
        </w:rPr>
      </w:pPr>
      <w:bookmarkStart w:id="355" w:name="_Ref26190475"/>
      <w:r w:rsidRPr="003B09F5">
        <w:rPr>
          <w:rFonts w:cs="Times New Roman"/>
        </w:rPr>
        <w:lastRenderedPageBreak/>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344A1B">
        <w:rPr>
          <w:rFonts w:cs="Times New Roman"/>
          <w:noProof/>
        </w:rPr>
        <w:t>14</w:t>
      </w:r>
      <w:r w:rsidRPr="003B09F5">
        <w:rPr>
          <w:rFonts w:cs="Times New Roman"/>
        </w:rPr>
        <w:fldChar w:fldCharType="end"/>
      </w:r>
      <w:bookmarkEnd w:id="354"/>
      <w:bookmarkEnd w:id="355"/>
      <w:r w:rsidRPr="003B09F5">
        <w:rPr>
          <w:rFonts w:cs="Times New Roman"/>
        </w:rPr>
        <w:t xml:space="preserve"> </w:t>
      </w:r>
      <w:r w:rsidR="008F5DDA" w:rsidRPr="005F0B68">
        <w:rPr>
          <w:rFonts w:cs="Times New Roman"/>
        </w:rPr>
        <w:t>Ecological consequences of proposed 2030 minimum threshold (</w:t>
      </w:r>
      <w:r w:rsidR="000F4B4F">
        <w:rPr>
          <w:rFonts w:cs="Times New Roman"/>
        </w:rPr>
        <w:t>44.3</w:t>
      </w:r>
      <w:r w:rsidR="008F5DDA" w:rsidRPr="005F0B68">
        <w:rPr>
          <w:rFonts w:cs="Times New Roman"/>
        </w:rPr>
        <w:t xml:space="preserve"> mAHD) in terms of compliance of stated site values and site management objectives at Lake </w:t>
      </w:r>
      <w:r w:rsidR="00D9420D">
        <w:rPr>
          <w:rFonts w:cs="Times New Roman"/>
        </w:rPr>
        <w:t>Jandabu</w:t>
      </w:r>
      <w:r w:rsidR="000F4B4F">
        <w:rPr>
          <w:rFonts w:cs="Times New Roman"/>
        </w:rPr>
        <w:t>p</w:t>
      </w:r>
      <w:r w:rsidRPr="003B09F5">
        <w:rPr>
          <w:rFonts w:cs="Times New Roman"/>
        </w:rPr>
        <w:t>.</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443"/>
        <w:gridCol w:w="7534"/>
        <w:gridCol w:w="2981"/>
      </w:tblGrid>
      <w:tr w:rsidR="00F6213E" w:rsidRPr="003B09F5" w14:paraId="26272047" w14:textId="77777777">
        <w:tc>
          <w:tcPr>
            <w:tcW w:w="0" w:type="auto"/>
            <w:tcBorders>
              <w:bottom w:val="single" w:sz="0" w:space="0" w:color="auto"/>
            </w:tcBorders>
            <w:vAlign w:val="bottom"/>
          </w:tcPr>
          <w:p w14:paraId="26272044"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45" w14:textId="7220DDEC" w:rsidR="00F6213E" w:rsidRPr="003B09F5" w:rsidRDefault="00F6213E" w:rsidP="00F6213E">
            <w:pPr>
              <w:pStyle w:val="Compact"/>
              <w:rPr>
                <w:rFonts w:cs="Times New Roman"/>
              </w:rPr>
            </w:pPr>
            <w:r w:rsidRPr="003B09F5">
              <w:rPr>
                <w:rFonts w:cs="Times New Roman"/>
              </w:rPr>
              <w:t xml:space="preserve">Likely effect of 2030 </w:t>
            </w:r>
            <w:r w:rsidR="000F4B4F">
              <w:rPr>
                <w:rFonts w:cs="Times New Roman"/>
              </w:rPr>
              <w:t xml:space="preserve">minimum </w:t>
            </w:r>
            <w:r w:rsidRPr="003B09F5">
              <w:rPr>
                <w:rFonts w:cs="Times New Roman"/>
              </w:rPr>
              <w:t>threshold</w:t>
            </w:r>
            <w:r w:rsidR="00880D08">
              <w:rPr>
                <w:rFonts w:cs="Times New Roman"/>
              </w:rPr>
              <w:t xml:space="preserve"> (44.3 mAHD)</w:t>
            </w:r>
          </w:p>
        </w:tc>
        <w:tc>
          <w:tcPr>
            <w:tcW w:w="0" w:type="auto"/>
            <w:tcBorders>
              <w:bottom w:val="single" w:sz="0" w:space="0" w:color="auto"/>
            </w:tcBorders>
            <w:vAlign w:val="bottom"/>
          </w:tcPr>
          <w:p w14:paraId="26272046" w14:textId="5AE88F1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04B" w14:textId="77777777">
        <w:tc>
          <w:tcPr>
            <w:tcW w:w="0" w:type="auto"/>
          </w:tcPr>
          <w:p w14:paraId="26272048" w14:textId="4C8C3680" w:rsidR="001D584F" w:rsidRPr="003B09F5" w:rsidRDefault="00305B18">
            <w:pPr>
              <w:pStyle w:val="Compact"/>
              <w:rPr>
                <w:rFonts w:cs="Times New Roman"/>
              </w:rPr>
            </w:pPr>
            <w:r>
              <w:rPr>
                <w:rFonts w:cs="Times New Roman"/>
                <w:b/>
              </w:rPr>
              <w:t>Site values (WAWA, 1995)</w:t>
            </w:r>
          </w:p>
        </w:tc>
        <w:tc>
          <w:tcPr>
            <w:tcW w:w="0" w:type="auto"/>
          </w:tcPr>
          <w:p w14:paraId="26272049" w14:textId="77777777" w:rsidR="001D584F" w:rsidRPr="003B09F5" w:rsidRDefault="001D584F">
            <w:pPr>
              <w:pStyle w:val="Compact"/>
              <w:rPr>
                <w:rFonts w:cs="Times New Roman"/>
              </w:rPr>
            </w:pPr>
          </w:p>
        </w:tc>
        <w:tc>
          <w:tcPr>
            <w:tcW w:w="0" w:type="auto"/>
          </w:tcPr>
          <w:p w14:paraId="2627204A" w14:textId="77777777" w:rsidR="001D584F" w:rsidRPr="003B09F5" w:rsidRDefault="001D584F">
            <w:pPr>
              <w:pStyle w:val="Compact"/>
              <w:rPr>
                <w:rFonts w:cs="Times New Roman"/>
              </w:rPr>
            </w:pPr>
          </w:p>
        </w:tc>
      </w:tr>
      <w:tr w:rsidR="003B09F5" w:rsidRPr="003B09F5" w14:paraId="2627204F" w14:textId="77777777">
        <w:tc>
          <w:tcPr>
            <w:tcW w:w="0" w:type="auto"/>
          </w:tcPr>
          <w:p w14:paraId="2627204C" w14:textId="77777777" w:rsidR="001D584F" w:rsidRPr="003B09F5" w:rsidRDefault="005D6919">
            <w:pPr>
              <w:pStyle w:val="Compact"/>
              <w:rPr>
                <w:rFonts w:cs="Times New Roman"/>
              </w:rPr>
            </w:pPr>
            <w:r w:rsidRPr="003B09F5">
              <w:rPr>
                <w:rFonts w:cs="Times New Roman"/>
              </w:rPr>
              <w:t>* Most diverse sedge and macrophyte vegetation of all Bassendean dune wetlands, including unusual species</w:t>
            </w:r>
          </w:p>
        </w:tc>
        <w:tc>
          <w:tcPr>
            <w:tcW w:w="0" w:type="auto"/>
          </w:tcPr>
          <w:p w14:paraId="2627204D" w14:textId="3602F05B" w:rsidR="001D584F" w:rsidRPr="003B09F5" w:rsidRDefault="005D6919">
            <w:pPr>
              <w:pStyle w:val="Compact"/>
              <w:rPr>
                <w:rFonts w:cs="Times New Roman"/>
              </w:rPr>
            </w:pPr>
            <w:r w:rsidRPr="003B09F5">
              <w:rPr>
                <w:rFonts w:cs="Times New Roman"/>
              </w:rPr>
              <w:t>The diverse sedge communities are likely to persist as higher water levels provide additional habitat.</w:t>
            </w:r>
          </w:p>
        </w:tc>
        <w:tc>
          <w:tcPr>
            <w:tcW w:w="0" w:type="auto"/>
          </w:tcPr>
          <w:p w14:paraId="2627204E"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53" w14:textId="77777777">
        <w:tc>
          <w:tcPr>
            <w:tcW w:w="0" w:type="auto"/>
          </w:tcPr>
          <w:p w14:paraId="26272050" w14:textId="77777777" w:rsidR="001D584F" w:rsidRPr="003B09F5" w:rsidRDefault="005D6919">
            <w:pPr>
              <w:pStyle w:val="Compact"/>
              <w:rPr>
                <w:rFonts w:cs="Times New Roman"/>
              </w:rPr>
            </w:pPr>
            <w:r w:rsidRPr="003B09F5">
              <w:rPr>
                <w:rFonts w:cs="Times New Roman"/>
              </w:rPr>
              <w:t>* Supports wide range of waterbirds, especially waders</w:t>
            </w:r>
          </w:p>
        </w:tc>
        <w:tc>
          <w:tcPr>
            <w:tcW w:w="0" w:type="auto"/>
          </w:tcPr>
          <w:p w14:paraId="26272051" w14:textId="77777777" w:rsidR="001D584F" w:rsidRPr="003B09F5" w:rsidRDefault="005D6919">
            <w:pPr>
              <w:pStyle w:val="Compact"/>
              <w:rPr>
                <w:rFonts w:cs="Times New Roman"/>
              </w:rPr>
            </w:pPr>
            <w:r w:rsidRPr="003B09F5">
              <w:rPr>
                <w:rFonts w:cs="Times New Roman"/>
              </w:rPr>
              <w:t>Provided that seasonal variation in water levels is restored, extensive habitat for waders will continue being a feature of this wetland as seasonal high waters prevent macrophyte encroachment of wader habitat during periods of minimum water levels. Seasonal variation in water levels has decreased from about 0.8 m to 0.5 m. Restoration of hydrological regime is likely to restore seasonal variation to pre-2000 levels and extend feeding habitat for waders.</w:t>
            </w:r>
          </w:p>
        </w:tc>
        <w:tc>
          <w:tcPr>
            <w:tcW w:w="0" w:type="auto"/>
          </w:tcPr>
          <w:p w14:paraId="26272052"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57" w14:textId="77777777">
        <w:tc>
          <w:tcPr>
            <w:tcW w:w="0" w:type="auto"/>
          </w:tcPr>
          <w:p w14:paraId="26272054" w14:textId="77777777" w:rsidR="001D584F" w:rsidRPr="003B09F5" w:rsidRDefault="005D6919">
            <w:pPr>
              <w:pStyle w:val="Compact"/>
              <w:rPr>
                <w:rFonts w:cs="Times New Roman"/>
              </w:rPr>
            </w:pPr>
            <w:r w:rsidRPr="003B09F5">
              <w:rPr>
                <w:rFonts w:cs="Times New Roman"/>
              </w:rPr>
              <w:t>* Extremely good water quality with low nutrients</w:t>
            </w:r>
          </w:p>
        </w:tc>
        <w:tc>
          <w:tcPr>
            <w:tcW w:w="0" w:type="auto"/>
          </w:tcPr>
          <w:p w14:paraId="26272055" w14:textId="4A4C0A03" w:rsidR="001D584F" w:rsidRPr="003B09F5" w:rsidRDefault="005D6919">
            <w:pPr>
              <w:pStyle w:val="Compact"/>
              <w:rPr>
                <w:rFonts w:cs="Times New Roman"/>
              </w:rPr>
            </w:pPr>
            <w:r w:rsidRPr="003B09F5">
              <w:rPr>
                <w:rFonts w:cs="Times New Roman"/>
              </w:rPr>
              <w:t>Water quality has been compromised by reduced buffering capacity that makes the wetland susceptible to acidification. Sediments need to be prevented from drying to prevent further acidification. Nutrient levels are also rising and may be causing shifts in the aquatic invertebrate assemblages.</w:t>
            </w:r>
            <w:r w:rsidR="00ED2E14" w:rsidRPr="003B09F5">
              <w:rPr>
                <w:rFonts w:cs="Times New Roman"/>
              </w:rPr>
              <w:t xml:space="preserve"> </w:t>
            </w:r>
            <w:r w:rsidRPr="003B09F5">
              <w:rPr>
                <w:rFonts w:cs="Times New Roman"/>
              </w:rPr>
              <w:t xml:space="preserve">The </w:t>
            </w:r>
            <w:r w:rsidR="008D0980">
              <w:rPr>
                <w:rFonts w:cs="Times New Roman"/>
              </w:rPr>
              <w:t xml:space="preserve">projected increases </w:t>
            </w:r>
            <w:r w:rsidR="006006B1">
              <w:rPr>
                <w:rFonts w:cs="Times New Roman"/>
              </w:rPr>
              <w:t>of water</w:t>
            </w:r>
            <w:r w:rsidRPr="003B09F5">
              <w:rPr>
                <w:rFonts w:cs="Times New Roman"/>
              </w:rPr>
              <w:t xml:space="preserve"> levels will minimise the risk of further acidification but elevated nutrient levels will remain a concern.</w:t>
            </w:r>
          </w:p>
        </w:tc>
        <w:tc>
          <w:tcPr>
            <w:tcW w:w="0" w:type="auto"/>
          </w:tcPr>
          <w:p w14:paraId="26272056" w14:textId="1F236D3E" w:rsidR="001D584F" w:rsidRPr="003B09F5" w:rsidRDefault="00285288">
            <w:pPr>
              <w:pStyle w:val="Compact"/>
              <w:jc w:val="center"/>
              <w:rPr>
                <w:rFonts w:cs="Times New Roman"/>
              </w:rPr>
            </w:pPr>
            <w:r>
              <w:rPr>
                <w:rFonts w:cs="Times New Roman"/>
              </w:rPr>
              <w:t>Possible</w:t>
            </w:r>
          </w:p>
        </w:tc>
      </w:tr>
      <w:tr w:rsidR="003B09F5" w:rsidRPr="003B09F5" w14:paraId="2627205B" w14:textId="77777777">
        <w:tc>
          <w:tcPr>
            <w:tcW w:w="0" w:type="auto"/>
          </w:tcPr>
          <w:p w14:paraId="26272058" w14:textId="0484BA68" w:rsidR="001D584F" w:rsidRPr="003B09F5" w:rsidRDefault="00305B18">
            <w:pPr>
              <w:pStyle w:val="Compact"/>
              <w:rPr>
                <w:rFonts w:cs="Times New Roman"/>
              </w:rPr>
            </w:pPr>
            <w:r>
              <w:rPr>
                <w:rFonts w:cs="Times New Roman"/>
                <w:b/>
              </w:rPr>
              <w:t>Site management objectives (WAWA, 1995)</w:t>
            </w:r>
          </w:p>
        </w:tc>
        <w:tc>
          <w:tcPr>
            <w:tcW w:w="0" w:type="auto"/>
          </w:tcPr>
          <w:p w14:paraId="26272059" w14:textId="77777777" w:rsidR="001D584F" w:rsidRPr="003B09F5" w:rsidRDefault="001D584F">
            <w:pPr>
              <w:pStyle w:val="Compact"/>
              <w:rPr>
                <w:rFonts w:cs="Times New Roman"/>
              </w:rPr>
            </w:pPr>
          </w:p>
        </w:tc>
        <w:tc>
          <w:tcPr>
            <w:tcW w:w="0" w:type="auto"/>
          </w:tcPr>
          <w:p w14:paraId="2627205A" w14:textId="77777777" w:rsidR="001D584F" w:rsidRPr="003B09F5" w:rsidRDefault="001D584F">
            <w:pPr>
              <w:pStyle w:val="Compact"/>
              <w:rPr>
                <w:rFonts w:cs="Times New Roman"/>
              </w:rPr>
            </w:pPr>
          </w:p>
        </w:tc>
      </w:tr>
      <w:tr w:rsidR="003B09F5" w:rsidRPr="003B09F5" w14:paraId="2627205F" w14:textId="77777777">
        <w:tc>
          <w:tcPr>
            <w:tcW w:w="0" w:type="auto"/>
          </w:tcPr>
          <w:p w14:paraId="2627205C" w14:textId="77777777" w:rsidR="001D584F" w:rsidRPr="003B09F5" w:rsidRDefault="005D6919">
            <w:pPr>
              <w:pStyle w:val="Compact"/>
              <w:rPr>
                <w:rFonts w:cs="Times New Roman"/>
              </w:rPr>
            </w:pPr>
            <w:r w:rsidRPr="003B09F5">
              <w:rPr>
                <w:rFonts w:cs="Times New Roman"/>
              </w:rPr>
              <w:t>* Conservation of flora and fauna</w:t>
            </w:r>
          </w:p>
        </w:tc>
        <w:tc>
          <w:tcPr>
            <w:tcW w:w="0" w:type="auto"/>
          </w:tcPr>
          <w:p w14:paraId="2627205D" w14:textId="5513B016" w:rsidR="001D584F" w:rsidRPr="003B09F5" w:rsidRDefault="005D6919">
            <w:pPr>
              <w:pStyle w:val="Compact"/>
              <w:rPr>
                <w:rFonts w:cs="Times New Roman"/>
              </w:rPr>
            </w:pPr>
            <w:r w:rsidRPr="003B09F5">
              <w:rPr>
                <w:rFonts w:cs="Times New Roman"/>
              </w:rPr>
              <w:t xml:space="preserve">Native plant species are predicted to increase in abundance if water levels continue to increase. This will have a beneficial effect for other terrestrial fauna that inhabit the wetland. Wader bird habitat is also likely to remain a feature of this wetland. Elevated nutrient levels and low pH are a concern as the aquatic macroinvertebrate community transitions towards a less diverse, </w:t>
            </w:r>
            <w:r w:rsidR="00ED2E14" w:rsidRPr="003B09F5">
              <w:rPr>
                <w:rFonts w:cs="Times New Roman"/>
              </w:rPr>
              <w:t>acidophilic</w:t>
            </w:r>
            <w:r w:rsidRPr="003B09F5">
              <w:rPr>
                <w:rFonts w:cs="Times New Roman"/>
              </w:rPr>
              <w:t xml:space="preserve"> composition.</w:t>
            </w:r>
          </w:p>
        </w:tc>
        <w:tc>
          <w:tcPr>
            <w:tcW w:w="0" w:type="auto"/>
          </w:tcPr>
          <w:p w14:paraId="2627205E" w14:textId="77777777" w:rsidR="001D584F" w:rsidRPr="003B09F5" w:rsidRDefault="005D6919">
            <w:pPr>
              <w:pStyle w:val="Compact"/>
              <w:jc w:val="center"/>
              <w:rPr>
                <w:rFonts w:cs="Times New Roman"/>
              </w:rPr>
            </w:pPr>
            <w:r w:rsidRPr="003B09F5">
              <w:rPr>
                <w:rFonts w:cs="Times New Roman"/>
              </w:rPr>
              <w:t>Likely for waders and vegetation. Unlikely for aquatic inverts unless pH is restored.</w:t>
            </w:r>
          </w:p>
        </w:tc>
      </w:tr>
      <w:tr w:rsidR="003B09F5" w:rsidRPr="003B09F5" w14:paraId="26272063" w14:textId="77777777">
        <w:tc>
          <w:tcPr>
            <w:tcW w:w="0" w:type="auto"/>
          </w:tcPr>
          <w:p w14:paraId="26272060" w14:textId="77777777" w:rsidR="001D584F" w:rsidRPr="003B09F5" w:rsidRDefault="005D6919">
            <w:pPr>
              <w:pStyle w:val="Compact"/>
              <w:rPr>
                <w:rFonts w:cs="Times New Roman"/>
              </w:rPr>
            </w:pPr>
            <w:r w:rsidRPr="003B09F5">
              <w:rPr>
                <w:rFonts w:cs="Times New Roman"/>
              </w:rPr>
              <w:t>* Maintenance of the current extent of wading bird habitat</w:t>
            </w:r>
          </w:p>
        </w:tc>
        <w:tc>
          <w:tcPr>
            <w:tcW w:w="0" w:type="auto"/>
          </w:tcPr>
          <w:p w14:paraId="26272061" w14:textId="77777777" w:rsidR="001D584F" w:rsidRPr="003B09F5" w:rsidRDefault="005D6919">
            <w:pPr>
              <w:pStyle w:val="Compact"/>
              <w:rPr>
                <w:rFonts w:cs="Times New Roman"/>
              </w:rPr>
            </w:pPr>
            <w:r w:rsidRPr="003B09F5">
              <w:rPr>
                <w:rFonts w:cs="Times New Roman"/>
              </w:rPr>
              <w:t>Greater seasonal variation and higher surface water levels are likely to maintain or expand current feeding habitat for waders.</w:t>
            </w:r>
          </w:p>
        </w:tc>
        <w:tc>
          <w:tcPr>
            <w:tcW w:w="0" w:type="auto"/>
          </w:tcPr>
          <w:p w14:paraId="26272062" w14:textId="77777777" w:rsidR="001D584F" w:rsidRPr="003B09F5" w:rsidRDefault="005D6919">
            <w:pPr>
              <w:pStyle w:val="Compact"/>
              <w:jc w:val="center"/>
              <w:rPr>
                <w:rFonts w:cs="Times New Roman"/>
              </w:rPr>
            </w:pPr>
            <w:r w:rsidRPr="003B09F5">
              <w:rPr>
                <w:rFonts w:cs="Times New Roman"/>
              </w:rPr>
              <w:t>Very likely</w:t>
            </w:r>
          </w:p>
        </w:tc>
      </w:tr>
      <w:tr w:rsidR="003B09F5" w:rsidRPr="003B09F5" w14:paraId="26272067" w14:textId="77777777">
        <w:tc>
          <w:tcPr>
            <w:tcW w:w="0" w:type="auto"/>
          </w:tcPr>
          <w:p w14:paraId="26272064" w14:textId="77777777" w:rsidR="001D584F" w:rsidRPr="003B09F5" w:rsidRDefault="005D6919">
            <w:pPr>
              <w:pStyle w:val="Compact"/>
              <w:rPr>
                <w:rFonts w:cs="Times New Roman"/>
              </w:rPr>
            </w:pPr>
            <w:r w:rsidRPr="003B09F5">
              <w:rPr>
                <w:rFonts w:cs="Times New Roman"/>
              </w:rPr>
              <w:lastRenderedPageBreak/>
              <w:t>* No expansion in the areas of sedge vegetation, but maintenance of existing areas</w:t>
            </w:r>
          </w:p>
        </w:tc>
        <w:tc>
          <w:tcPr>
            <w:tcW w:w="0" w:type="auto"/>
          </w:tcPr>
          <w:p w14:paraId="26272065" w14:textId="77777777" w:rsidR="001D584F" w:rsidRPr="003B09F5" w:rsidRDefault="005D6919">
            <w:pPr>
              <w:pStyle w:val="Compact"/>
              <w:rPr>
                <w:rFonts w:cs="Times New Roman"/>
              </w:rPr>
            </w:pPr>
            <w:r w:rsidRPr="003B09F5">
              <w:rPr>
                <w:rFonts w:cs="Times New Roman"/>
              </w:rPr>
              <w:t>Modeling does not suggest sedge vegetation is likely to increase although higher water levels are likely to provide additional habitat for fringing vegetation.</w:t>
            </w:r>
          </w:p>
        </w:tc>
        <w:tc>
          <w:tcPr>
            <w:tcW w:w="0" w:type="auto"/>
          </w:tcPr>
          <w:p w14:paraId="26272066" w14:textId="77777777" w:rsidR="001D584F" w:rsidRPr="003B09F5" w:rsidRDefault="005D6919">
            <w:pPr>
              <w:pStyle w:val="Compact"/>
              <w:jc w:val="center"/>
              <w:rPr>
                <w:rFonts w:cs="Times New Roman"/>
              </w:rPr>
            </w:pPr>
            <w:r w:rsidRPr="003B09F5">
              <w:rPr>
                <w:rFonts w:cs="Times New Roman"/>
              </w:rPr>
              <w:t>Likely</w:t>
            </w:r>
          </w:p>
        </w:tc>
      </w:tr>
      <w:tr w:rsidR="003B09F5" w:rsidRPr="003B09F5" w14:paraId="2627206B" w14:textId="77777777">
        <w:tc>
          <w:tcPr>
            <w:tcW w:w="0" w:type="auto"/>
          </w:tcPr>
          <w:p w14:paraId="26272068" w14:textId="77777777" w:rsidR="001D584F" w:rsidRPr="003B09F5" w:rsidRDefault="005D6919">
            <w:pPr>
              <w:pStyle w:val="Compact"/>
              <w:rPr>
                <w:rFonts w:cs="Times New Roman"/>
              </w:rPr>
            </w:pPr>
            <w:r w:rsidRPr="003B09F5">
              <w:rPr>
                <w:rFonts w:cs="Times New Roman"/>
              </w:rPr>
              <w:t>* Removal of mosquito fish from the lake</w:t>
            </w:r>
          </w:p>
        </w:tc>
        <w:tc>
          <w:tcPr>
            <w:tcW w:w="0" w:type="auto"/>
          </w:tcPr>
          <w:p w14:paraId="26272069" w14:textId="2D22AE9A" w:rsidR="001D584F" w:rsidRPr="003B09F5" w:rsidRDefault="00285288" w:rsidP="00285288">
            <w:pPr>
              <w:pStyle w:val="Compact"/>
              <w:rPr>
                <w:rFonts w:cs="Times New Roman"/>
              </w:rPr>
            </w:pPr>
            <w:r>
              <w:rPr>
                <w:rFonts w:cs="Times New Roman"/>
              </w:rPr>
              <w:t xml:space="preserve">This management objective needs to be reworded. </w:t>
            </w:r>
            <w:r w:rsidRPr="005542F6">
              <w:rPr>
                <w:rFonts w:cs="Times New Roman"/>
                <w:i/>
                <w:iCs/>
              </w:rPr>
              <w:t>Gambusia holbrooki</w:t>
            </w:r>
            <w:r>
              <w:rPr>
                <w:rFonts w:cs="Times New Roman"/>
              </w:rPr>
              <w:t xml:space="preserve"> should not be referred to in this way because it does not control mosquitoes. The drying that occurred in the wetland in the late 1990s eradicated this species of non-native fish and to our knowledge it has not returned. Vigilance is required </w:t>
            </w:r>
            <w:r w:rsidR="006124C4">
              <w:rPr>
                <w:rFonts w:cs="Times New Roman"/>
              </w:rPr>
              <w:t>to ensure that it does not become established again.</w:t>
            </w:r>
          </w:p>
        </w:tc>
        <w:tc>
          <w:tcPr>
            <w:tcW w:w="0" w:type="auto"/>
          </w:tcPr>
          <w:p w14:paraId="2627206A" w14:textId="269123F0" w:rsidR="001D584F" w:rsidRPr="003B09F5" w:rsidRDefault="00285288">
            <w:pPr>
              <w:pStyle w:val="Compact"/>
              <w:jc w:val="center"/>
              <w:rPr>
                <w:rFonts w:cs="Times New Roman"/>
              </w:rPr>
            </w:pPr>
            <w:r>
              <w:rPr>
                <w:rFonts w:cs="Times New Roman"/>
              </w:rPr>
              <w:t>No change</w:t>
            </w:r>
          </w:p>
        </w:tc>
      </w:tr>
      <w:tr w:rsidR="003B09F5" w:rsidRPr="003B09F5" w14:paraId="2627206F" w14:textId="77777777">
        <w:tc>
          <w:tcPr>
            <w:tcW w:w="0" w:type="auto"/>
          </w:tcPr>
          <w:p w14:paraId="2627206C" w14:textId="77777777" w:rsidR="001D584F" w:rsidRPr="003B09F5" w:rsidRDefault="005D6919">
            <w:pPr>
              <w:pStyle w:val="Compact"/>
              <w:rPr>
                <w:rFonts w:cs="Times New Roman"/>
              </w:rPr>
            </w:pPr>
            <w:r w:rsidRPr="003B09F5">
              <w:rPr>
                <w:rFonts w:cs="Times New Roman"/>
              </w:rPr>
              <w:t>* Maintenance of high species richness of aquatic macroinvertebrates, macrophytes and sedge vegetation</w:t>
            </w:r>
          </w:p>
        </w:tc>
        <w:tc>
          <w:tcPr>
            <w:tcW w:w="0" w:type="auto"/>
          </w:tcPr>
          <w:p w14:paraId="2627206D" w14:textId="67C8E7A1" w:rsidR="001D584F" w:rsidRPr="003B09F5" w:rsidRDefault="005D6919" w:rsidP="006124C4">
            <w:pPr>
              <w:pStyle w:val="Compact"/>
              <w:rPr>
                <w:rFonts w:cs="Times New Roman"/>
              </w:rPr>
            </w:pPr>
            <w:r w:rsidRPr="003B09F5">
              <w:rPr>
                <w:rFonts w:cs="Times New Roman"/>
              </w:rPr>
              <w:t xml:space="preserve">The proposed changes will maintain the rich macrophytic and sedge vegetation. </w:t>
            </w:r>
            <w:r w:rsidR="006124C4">
              <w:rPr>
                <w:rFonts w:cs="Times New Roman"/>
              </w:rPr>
              <w:t>The</w:t>
            </w:r>
            <w:r w:rsidRPr="003B09F5">
              <w:rPr>
                <w:rFonts w:cs="Times New Roman"/>
              </w:rPr>
              <w:t xml:space="preserve"> richness of the aquatic macroinvertebrate community</w:t>
            </w:r>
            <w:r w:rsidR="006124C4">
              <w:rPr>
                <w:rFonts w:cs="Times New Roman"/>
              </w:rPr>
              <w:t xml:space="preserve"> has changed, at least partly due to acidification but other factors may be involved. </w:t>
            </w:r>
          </w:p>
        </w:tc>
        <w:tc>
          <w:tcPr>
            <w:tcW w:w="0" w:type="auto"/>
          </w:tcPr>
          <w:p w14:paraId="2627206E" w14:textId="77777777" w:rsidR="001D584F" w:rsidRPr="003B09F5" w:rsidRDefault="005D6919">
            <w:pPr>
              <w:pStyle w:val="Compact"/>
              <w:jc w:val="center"/>
              <w:rPr>
                <w:rFonts w:cs="Times New Roman"/>
              </w:rPr>
            </w:pPr>
            <w:r w:rsidRPr="003B09F5">
              <w:rPr>
                <w:rFonts w:cs="Times New Roman"/>
              </w:rPr>
              <w:t>Likely for macrophytes and sedges. Unlikely for aquatic macroinvertebrates</w:t>
            </w:r>
          </w:p>
        </w:tc>
      </w:tr>
      <w:tr w:rsidR="00FE7921" w:rsidRPr="003B09F5" w14:paraId="09569189" w14:textId="77777777" w:rsidTr="00B77DAC">
        <w:tc>
          <w:tcPr>
            <w:tcW w:w="0" w:type="auto"/>
          </w:tcPr>
          <w:p w14:paraId="506C29A9" w14:textId="68C01D91" w:rsidR="00FE7921" w:rsidRPr="003B09F5" w:rsidRDefault="00FE7921" w:rsidP="00D80CA2">
            <w:pPr>
              <w:pStyle w:val="Compact"/>
              <w:jc w:val="left"/>
              <w:rPr>
                <w:rFonts w:cs="Times New Roman"/>
              </w:rPr>
            </w:pPr>
            <w:r w:rsidRPr="00347721">
              <w:rPr>
                <w:rFonts w:cs="Times New Roman"/>
                <w:b/>
                <w:bCs/>
              </w:rPr>
              <w:t>Proposed site management objectives</w:t>
            </w:r>
          </w:p>
        </w:tc>
        <w:tc>
          <w:tcPr>
            <w:tcW w:w="0" w:type="auto"/>
          </w:tcPr>
          <w:p w14:paraId="608716A7" w14:textId="77777777" w:rsidR="00FE7921" w:rsidRPr="003B09F5" w:rsidRDefault="00FE7921" w:rsidP="00B77DAC">
            <w:pPr>
              <w:pStyle w:val="Compact"/>
              <w:rPr>
                <w:rFonts w:cs="Times New Roman"/>
              </w:rPr>
            </w:pPr>
          </w:p>
        </w:tc>
        <w:tc>
          <w:tcPr>
            <w:tcW w:w="0" w:type="auto"/>
          </w:tcPr>
          <w:p w14:paraId="397CF1D7" w14:textId="77777777" w:rsidR="00FE7921" w:rsidRPr="003B09F5" w:rsidRDefault="00FE7921" w:rsidP="00B77DAC">
            <w:pPr>
              <w:pStyle w:val="Compact"/>
              <w:jc w:val="center"/>
              <w:rPr>
                <w:rFonts w:cs="Times New Roman"/>
              </w:rPr>
            </w:pPr>
          </w:p>
        </w:tc>
      </w:tr>
      <w:tr w:rsidR="00FE7921" w:rsidRPr="003B09F5" w14:paraId="7EC8D937" w14:textId="77777777" w:rsidTr="00B77DAC">
        <w:tc>
          <w:tcPr>
            <w:tcW w:w="0" w:type="auto"/>
          </w:tcPr>
          <w:p w14:paraId="5919F2BC" w14:textId="380ED8B4" w:rsidR="00FE7921" w:rsidRPr="003B09F5" w:rsidRDefault="00721D51" w:rsidP="00B77DAC">
            <w:pPr>
              <w:pStyle w:val="Compact"/>
              <w:rPr>
                <w:rFonts w:cs="Times New Roman"/>
              </w:rPr>
            </w:pPr>
            <w:r>
              <w:rPr>
                <w:rFonts w:cs="Times New Roman"/>
              </w:rPr>
              <w:t>Increase wading bird habitat</w:t>
            </w:r>
          </w:p>
        </w:tc>
        <w:tc>
          <w:tcPr>
            <w:tcW w:w="0" w:type="auto"/>
          </w:tcPr>
          <w:p w14:paraId="5381F874" w14:textId="0AA103D3" w:rsidR="00FE7921" w:rsidRPr="003B09F5" w:rsidRDefault="0009766B" w:rsidP="00B77DAC">
            <w:pPr>
              <w:pStyle w:val="Compact"/>
              <w:rPr>
                <w:rFonts w:cs="Times New Roman"/>
              </w:rPr>
            </w:pPr>
            <w:r>
              <w:rPr>
                <w:rFonts w:cs="Times New Roman"/>
              </w:rPr>
              <w:t>Wading bird habitat is likely to be maintained under the projected increases to lake water levels</w:t>
            </w:r>
            <w:r w:rsidR="00910705">
              <w:rPr>
                <w:rFonts w:cs="Times New Roman"/>
              </w:rPr>
              <w:t xml:space="preserve">. Probably unlikely to increase from current extent. </w:t>
            </w:r>
          </w:p>
        </w:tc>
        <w:tc>
          <w:tcPr>
            <w:tcW w:w="0" w:type="auto"/>
          </w:tcPr>
          <w:p w14:paraId="3C255208" w14:textId="4FC0BB8D" w:rsidR="00FE7921" w:rsidRPr="003B09F5" w:rsidRDefault="00132FF2" w:rsidP="00B77DAC">
            <w:pPr>
              <w:pStyle w:val="Compact"/>
              <w:jc w:val="center"/>
              <w:rPr>
                <w:rFonts w:cs="Times New Roman"/>
              </w:rPr>
            </w:pPr>
            <w:r>
              <w:rPr>
                <w:rFonts w:cs="Times New Roman"/>
              </w:rPr>
              <w:t>Unlikely</w:t>
            </w:r>
          </w:p>
        </w:tc>
      </w:tr>
      <w:tr w:rsidR="00FE7921" w:rsidRPr="003B09F5" w14:paraId="59178692" w14:textId="77777777" w:rsidTr="00B77DAC">
        <w:tc>
          <w:tcPr>
            <w:tcW w:w="0" w:type="auto"/>
          </w:tcPr>
          <w:p w14:paraId="7A420ACA" w14:textId="5FDA44CE" w:rsidR="00FE7921" w:rsidRPr="003B09F5" w:rsidRDefault="00721D51" w:rsidP="00D80CA2">
            <w:pPr>
              <w:pStyle w:val="Compact"/>
              <w:jc w:val="left"/>
              <w:rPr>
                <w:rFonts w:cs="Times New Roman"/>
              </w:rPr>
            </w:pPr>
            <w:r>
              <w:rPr>
                <w:rFonts w:cs="Times New Roman"/>
              </w:rPr>
              <w:t>Maintain rich aquatic macroinvertebrate community</w:t>
            </w:r>
          </w:p>
        </w:tc>
        <w:tc>
          <w:tcPr>
            <w:tcW w:w="0" w:type="auto"/>
          </w:tcPr>
          <w:p w14:paraId="52A4D24E" w14:textId="322ADC50" w:rsidR="00FE7921" w:rsidRPr="003B09F5" w:rsidRDefault="009E242A" w:rsidP="00B77DAC">
            <w:pPr>
              <w:pStyle w:val="Compact"/>
              <w:rPr>
                <w:rFonts w:cs="Times New Roman"/>
              </w:rPr>
            </w:pPr>
            <w:r>
              <w:rPr>
                <w:rFonts w:cs="Times New Roman"/>
              </w:rPr>
              <w:t xml:space="preserve">There have been marked shifts in the composition of aquatic macroinvertebrates since an acidification event. The projected water levels are unlikely to restore the community to pre-acidification composition. Nonetheless, </w:t>
            </w:r>
            <w:r w:rsidR="00791244">
              <w:rPr>
                <w:rFonts w:cs="Times New Roman"/>
              </w:rPr>
              <w:t xml:space="preserve">maintain water levels </w:t>
            </w:r>
            <w:r w:rsidR="003011ED">
              <w:rPr>
                <w:rFonts w:cs="Times New Roman"/>
              </w:rPr>
              <w:t>similar to those currently found at the lake will ensure that further risk of acidification is minimised.</w:t>
            </w:r>
          </w:p>
        </w:tc>
        <w:tc>
          <w:tcPr>
            <w:tcW w:w="0" w:type="auto"/>
          </w:tcPr>
          <w:p w14:paraId="1824DBF8" w14:textId="53575C3C" w:rsidR="00FE7921" w:rsidRPr="003B09F5" w:rsidRDefault="003011ED" w:rsidP="00B77DAC">
            <w:pPr>
              <w:pStyle w:val="Compact"/>
              <w:jc w:val="center"/>
              <w:rPr>
                <w:rFonts w:cs="Times New Roman"/>
              </w:rPr>
            </w:pPr>
            <w:r>
              <w:rPr>
                <w:rFonts w:cs="Times New Roman"/>
              </w:rPr>
              <w:t>Unlikely</w:t>
            </w:r>
          </w:p>
        </w:tc>
      </w:tr>
      <w:tr w:rsidR="00FE7921" w:rsidRPr="003B09F5" w14:paraId="2E634AB8" w14:textId="77777777">
        <w:tc>
          <w:tcPr>
            <w:tcW w:w="0" w:type="auto"/>
          </w:tcPr>
          <w:p w14:paraId="139BF56D" w14:textId="572FE821" w:rsidR="00FE7921" w:rsidRPr="003B09F5" w:rsidRDefault="00AA0324">
            <w:pPr>
              <w:pStyle w:val="Compact"/>
              <w:rPr>
                <w:rFonts w:cs="Times New Roman"/>
              </w:rPr>
            </w:pPr>
            <w:r>
              <w:rPr>
                <w:rFonts w:cs="Times New Roman"/>
              </w:rPr>
              <w:t>Minimise risk of acidification</w:t>
            </w:r>
          </w:p>
        </w:tc>
        <w:tc>
          <w:tcPr>
            <w:tcW w:w="0" w:type="auto"/>
          </w:tcPr>
          <w:p w14:paraId="61231516" w14:textId="5C10D9D5" w:rsidR="00FE7921" w:rsidRPr="003B09F5" w:rsidRDefault="002411F4" w:rsidP="006124C4">
            <w:pPr>
              <w:pStyle w:val="Compact"/>
              <w:rPr>
                <w:rFonts w:cs="Times New Roman"/>
              </w:rPr>
            </w:pPr>
            <w:r>
              <w:rPr>
                <w:rFonts w:cs="Times New Roman"/>
              </w:rPr>
              <w:t xml:space="preserve">The projected increases in water level will </w:t>
            </w:r>
            <w:r w:rsidR="00746074">
              <w:rPr>
                <w:rFonts w:cs="Times New Roman"/>
              </w:rPr>
              <w:t xml:space="preserve">minimise the risk of further acidification. However, the lake may have reduced buffering capacity </w:t>
            </w:r>
            <w:r w:rsidR="005266B7">
              <w:rPr>
                <w:rFonts w:cs="Times New Roman"/>
              </w:rPr>
              <w:t>due to previous low water levels and acidification events. Low alkalinity levels</w:t>
            </w:r>
            <w:r w:rsidR="00746074">
              <w:rPr>
                <w:rFonts w:cs="Times New Roman"/>
              </w:rPr>
              <w:t xml:space="preserve"> </w:t>
            </w:r>
            <w:r w:rsidR="00D93F51">
              <w:rPr>
                <w:rFonts w:cs="Times New Roman"/>
              </w:rPr>
              <w:t>mean</w:t>
            </w:r>
            <w:r w:rsidR="005266B7">
              <w:rPr>
                <w:rFonts w:cs="Times New Roman"/>
              </w:rPr>
              <w:t xml:space="preserve"> that the lake</w:t>
            </w:r>
            <w:r w:rsidR="00D93F51">
              <w:rPr>
                <w:rFonts w:cs="Times New Roman"/>
              </w:rPr>
              <w:t xml:space="preserve"> will</w:t>
            </w:r>
            <w:r w:rsidR="00746074">
              <w:rPr>
                <w:rFonts w:cs="Times New Roman"/>
              </w:rPr>
              <w:t xml:space="preserve"> remain at risk of </w:t>
            </w:r>
            <w:r w:rsidR="00D93F51">
              <w:rPr>
                <w:rFonts w:cs="Times New Roman"/>
              </w:rPr>
              <w:t xml:space="preserve">future </w:t>
            </w:r>
            <w:r w:rsidR="00746074">
              <w:rPr>
                <w:rFonts w:cs="Times New Roman"/>
              </w:rPr>
              <w:t>acidification events</w:t>
            </w:r>
            <w:r w:rsidR="00D93F51">
              <w:rPr>
                <w:rFonts w:cs="Times New Roman"/>
              </w:rPr>
              <w:t xml:space="preserve"> despite higher water levels</w:t>
            </w:r>
            <w:r w:rsidR="00746074">
              <w:rPr>
                <w:rFonts w:cs="Times New Roman"/>
              </w:rPr>
              <w:t>.</w:t>
            </w:r>
          </w:p>
        </w:tc>
        <w:tc>
          <w:tcPr>
            <w:tcW w:w="0" w:type="auto"/>
          </w:tcPr>
          <w:p w14:paraId="19ECD991" w14:textId="03A6845E" w:rsidR="00FE7921" w:rsidRPr="003B09F5" w:rsidRDefault="00057D54">
            <w:pPr>
              <w:pStyle w:val="Compact"/>
              <w:jc w:val="center"/>
              <w:rPr>
                <w:rFonts w:cs="Times New Roman"/>
              </w:rPr>
            </w:pPr>
            <w:r>
              <w:rPr>
                <w:rFonts w:cs="Times New Roman"/>
              </w:rPr>
              <w:t>Possible</w:t>
            </w:r>
          </w:p>
        </w:tc>
      </w:tr>
    </w:tbl>
    <w:p w14:paraId="0FBA5075" w14:textId="77777777" w:rsidR="00A11ACC" w:rsidRDefault="00A11ACC">
      <w:pPr>
        <w:pStyle w:val="Heading3"/>
        <w:rPr>
          <w:rFonts w:cs="Times New Roman"/>
        </w:rPr>
        <w:sectPr w:rsidR="00A11ACC" w:rsidSect="00454C6E">
          <w:pgSz w:w="16838" w:h="11906" w:orient="landscape" w:code="9"/>
          <w:pgMar w:top="1440" w:right="1440" w:bottom="1440" w:left="1440" w:header="720" w:footer="720" w:gutter="0"/>
          <w:cols w:space="720"/>
          <w:docGrid w:linePitch="326"/>
        </w:sectPr>
      </w:pPr>
      <w:bookmarkStart w:id="356" w:name="water-quality-4"/>
    </w:p>
    <w:p w14:paraId="26272082" w14:textId="4D115199" w:rsidR="001D584F" w:rsidRPr="003B09F5" w:rsidRDefault="005D6919" w:rsidP="00AB74BD">
      <w:pPr>
        <w:pStyle w:val="Heading2"/>
      </w:pPr>
      <w:bookmarkStart w:id="357" w:name="lake-nowergup"/>
      <w:bookmarkStart w:id="358" w:name="_Toc33019577"/>
      <w:bookmarkEnd w:id="356"/>
      <w:commentRangeStart w:id="359"/>
      <w:r w:rsidRPr="003B09F5">
        <w:lastRenderedPageBreak/>
        <w:t>Lake Nowergup</w:t>
      </w:r>
      <w:bookmarkEnd w:id="357"/>
      <w:commentRangeEnd w:id="359"/>
      <w:r w:rsidR="005B7F24">
        <w:rPr>
          <w:rStyle w:val="CommentReference"/>
          <w:rFonts w:asciiTheme="minorHAnsi" w:eastAsiaTheme="minorHAnsi" w:hAnsiTheme="minorHAnsi" w:cstheme="minorBidi"/>
          <w:b w:val="0"/>
          <w:bCs w:val="0"/>
        </w:rPr>
        <w:commentReference w:id="359"/>
      </w:r>
      <w:bookmarkEnd w:id="358"/>
    </w:p>
    <w:p w14:paraId="26272083" w14:textId="2DAB0576" w:rsidR="001D584F" w:rsidRPr="003B09F5" w:rsidRDefault="005D6919">
      <w:pPr>
        <w:pStyle w:val="FirstParagraph"/>
        <w:rPr>
          <w:rFonts w:cs="Times New Roman"/>
        </w:rPr>
      </w:pPr>
      <w:r w:rsidRPr="003B09F5">
        <w:rPr>
          <w:rFonts w:cs="Times New Roman"/>
        </w:rPr>
        <w:t xml:space="preserve">Lake Nowergup </w:t>
      </w:r>
      <w:r w:rsidR="007A36F2">
        <w:rPr>
          <w:rFonts w:cs="Times New Roman"/>
        </w:rPr>
        <w:t>wa</w:t>
      </w:r>
      <w:r w:rsidRPr="003B09F5">
        <w:rPr>
          <w:rFonts w:cs="Times New Roman"/>
        </w:rPr>
        <w:t xml:space="preserve">s one of the deepest permanent lakes on the Swan Coastal Plain and </w:t>
      </w:r>
      <w:r w:rsidR="007A36F2">
        <w:rPr>
          <w:rFonts w:cs="Times New Roman"/>
        </w:rPr>
        <w:t xml:space="preserve">has </w:t>
      </w:r>
      <w:r w:rsidRPr="003B09F5">
        <w:rPr>
          <w:rFonts w:cs="Times New Roman"/>
        </w:rPr>
        <w:t>provide</w:t>
      </w:r>
      <w:r w:rsidR="007A36F2">
        <w:rPr>
          <w:rFonts w:cs="Times New Roman"/>
        </w:rPr>
        <w:t>d</w:t>
      </w:r>
      <w:r w:rsidRPr="003B09F5">
        <w:rPr>
          <w:rFonts w:cs="Times New Roman"/>
        </w:rPr>
        <w:t xml:space="preserve"> a permanent habitat for aquatic invertebrates and fish, as well as an important drought refuge for water birds (Froend, et al., </w:t>
      </w:r>
      <w:hyperlink w:anchor="ref-Froend2004">
        <w:r w:rsidRPr="003B09F5">
          <w:rPr>
            <w:rStyle w:val="Hyperlink"/>
            <w:rFonts w:cs="Times New Roman"/>
            <w:color w:val="auto"/>
          </w:rPr>
          <w:t>2004</w:t>
        </w:r>
      </w:hyperlink>
      <w:r w:rsidR="00624513">
        <w:rPr>
          <w:rStyle w:val="Hyperlink"/>
          <w:rFonts w:cs="Times New Roman"/>
          <w:color w:val="auto"/>
        </w:rPr>
        <w:t>a</w:t>
      </w:r>
      <w:r w:rsidRPr="003B09F5">
        <w:rPr>
          <w:rFonts w:cs="Times New Roman"/>
        </w:rPr>
        <w:t>). Despite the wetland being artificially maintained since 1989, water levels have continued to decline. This decline has altered the fringing vegetation of the lake and reduced the area of permanent water.</w:t>
      </w:r>
    </w:p>
    <w:p w14:paraId="26272084" w14:textId="77777777" w:rsidR="001D584F" w:rsidRPr="003B09F5" w:rsidRDefault="005D6919">
      <w:pPr>
        <w:pStyle w:val="Heading3"/>
        <w:rPr>
          <w:rFonts w:cs="Times New Roman"/>
        </w:rPr>
      </w:pPr>
      <w:bookmarkStart w:id="360" w:name="hydrology-6"/>
      <w:bookmarkStart w:id="361" w:name="_Toc33019578"/>
      <w:r w:rsidRPr="003B09F5">
        <w:rPr>
          <w:rFonts w:cs="Times New Roman"/>
        </w:rPr>
        <w:t>Hydrology</w:t>
      </w:r>
      <w:bookmarkEnd w:id="360"/>
      <w:bookmarkEnd w:id="361"/>
    </w:p>
    <w:p w14:paraId="26272085" w14:textId="22CFA332" w:rsidR="001D584F" w:rsidRDefault="005D6919">
      <w:pPr>
        <w:pStyle w:val="FirstParagraph"/>
        <w:rPr>
          <w:rFonts w:cs="Times New Roman"/>
        </w:rPr>
      </w:pPr>
      <w:r w:rsidRPr="003B09F5">
        <w:rPr>
          <w:rFonts w:cs="Times New Roman"/>
        </w:rPr>
        <w:t>Since 2010, surface water levels in the lake have decline</w:t>
      </w:r>
      <w:r w:rsidR="007A36F2">
        <w:rPr>
          <w:rFonts w:cs="Times New Roman"/>
        </w:rPr>
        <w:t>d</w:t>
      </w:r>
      <w:r w:rsidRPr="003B09F5">
        <w:rPr>
          <w:rFonts w:cs="Times New Roman"/>
        </w:rPr>
        <w:t xml:space="preserve"> significantly to levels that are currently below the minimum reading on the staff gauge 6162567 (</w:t>
      </w:r>
      <w:r w:rsidR="006F3E30">
        <w:rPr>
          <w:rFonts w:cs="Times New Roman"/>
        </w:rPr>
        <w:fldChar w:fldCharType="begin"/>
      </w:r>
      <w:r w:rsidR="006F3E30">
        <w:rPr>
          <w:rFonts w:cs="Times New Roman"/>
        </w:rPr>
        <w:instrText xml:space="preserve"> REF _Ref25920303 \h </w:instrText>
      </w:r>
      <w:r w:rsidR="006F3E30">
        <w:rPr>
          <w:rFonts w:cs="Times New Roman"/>
        </w:rPr>
      </w:r>
      <w:r w:rsidR="006F3E30">
        <w:rPr>
          <w:rFonts w:cs="Times New Roman"/>
        </w:rPr>
        <w:fldChar w:fldCharType="separate"/>
      </w:r>
      <w:r w:rsidR="00344A1B" w:rsidRPr="003B09F5">
        <w:rPr>
          <w:rFonts w:cs="Times New Roman"/>
        </w:rPr>
        <w:t xml:space="preserve">Figure </w:t>
      </w:r>
      <w:r w:rsidR="00344A1B">
        <w:rPr>
          <w:rFonts w:cs="Times New Roman"/>
          <w:noProof/>
        </w:rPr>
        <w:t>10</w:t>
      </w:r>
      <w:r w:rsidR="006F3E30">
        <w:rPr>
          <w:rFonts w:cs="Times New Roman"/>
        </w:rPr>
        <w:fldChar w:fldCharType="end"/>
      </w:r>
      <w:r w:rsidRPr="003B09F5">
        <w:rPr>
          <w:rFonts w:cs="Times New Roman"/>
        </w:rPr>
        <w:t xml:space="preserve">). Groundwater levels at the nearby bore 61611247 have shown similar trends as surface water levels. Between 2008 and 2014, groundwater levels at the bore have declined by more than 1.0 m. A similar decline in surface waters is likely and measurements from this bore have been used in the vegetation analysis. Currently, groundwater levels have increased to </w:t>
      </w:r>
      <w:commentRangeStart w:id="362"/>
      <w:r w:rsidRPr="003B09F5">
        <w:rPr>
          <w:rFonts w:cs="Times New Roman"/>
        </w:rPr>
        <w:t>above 15 mAHD due to recent rainfall</w:t>
      </w:r>
      <w:r w:rsidR="007D4B6A">
        <w:rPr>
          <w:rFonts w:cs="Times New Roman"/>
        </w:rPr>
        <w:t xml:space="preserve"> and nearby su</w:t>
      </w:r>
      <w:r w:rsidR="00415139">
        <w:rPr>
          <w:rFonts w:cs="Times New Roman"/>
        </w:rPr>
        <w:t>pplementation influencing local superficial levels</w:t>
      </w:r>
      <w:r w:rsidRPr="003B09F5">
        <w:rPr>
          <w:rFonts w:cs="Times New Roman"/>
        </w:rPr>
        <w:t xml:space="preserve">. </w:t>
      </w:r>
      <w:commentRangeEnd w:id="362"/>
      <w:r w:rsidR="00137450">
        <w:rPr>
          <w:rStyle w:val="CommentReference"/>
          <w:rFonts w:asciiTheme="minorHAnsi" w:hAnsiTheme="minorHAnsi"/>
        </w:rPr>
        <w:commentReference w:id="362"/>
      </w:r>
      <w:r w:rsidRPr="003B09F5">
        <w:rPr>
          <w:rFonts w:cs="Times New Roman"/>
        </w:rPr>
        <w:t>Mean seasonal maximum groundwater levels from the 1994-1999 period to the 2014-2019 period declined by 1.7 m, while for the mean minimum water levels the decline was 1.5 m (</w:t>
      </w:r>
      <w:r w:rsidR="00A11ACC">
        <w:rPr>
          <w:rFonts w:cs="Times New Roman"/>
        </w:rPr>
        <w:fldChar w:fldCharType="begin"/>
      </w:r>
      <w:r w:rsidR="00A11ACC">
        <w:rPr>
          <w:rFonts w:cs="Times New Roman"/>
        </w:rPr>
        <w:instrText xml:space="preserve"> REF _Ref25921864 \h </w:instrText>
      </w:r>
      <w:r w:rsidR="00A11ACC">
        <w:rPr>
          <w:rFonts w:cs="Times New Roman"/>
        </w:rPr>
      </w:r>
      <w:r w:rsidR="00A11ACC">
        <w:rPr>
          <w:rFonts w:cs="Times New Roman"/>
        </w:rPr>
        <w:fldChar w:fldCharType="separate"/>
      </w:r>
      <w:r w:rsidR="00344A1B">
        <w:t xml:space="preserve">Table </w:t>
      </w:r>
      <w:r w:rsidR="00344A1B">
        <w:rPr>
          <w:noProof/>
        </w:rPr>
        <w:t>15</w:t>
      </w:r>
      <w:r w:rsidR="00A11ACC">
        <w:rPr>
          <w:rFonts w:cs="Times New Roman"/>
        </w:rPr>
        <w:fldChar w:fldCharType="end"/>
      </w:r>
      <w:r w:rsidRPr="003B09F5">
        <w:rPr>
          <w:rFonts w:cs="Times New Roman"/>
        </w:rPr>
        <w:t xml:space="preserve">). Maximum and minimum water levels now tend to occur earlier in the year than previously. Proposed threshold levels will apply to bore 61610601, where under proposed reduction in abstraction a threshold at 18.0 mAHD should be achievable. This is likely to correspond to threshold level </w:t>
      </w:r>
      <w:commentRangeStart w:id="363"/>
      <w:r w:rsidRPr="003B09F5">
        <w:rPr>
          <w:rFonts w:cs="Times New Roman"/>
        </w:rPr>
        <w:t xml:space="preserve">of 16.0 mAHD </w:t>
      </w:r>
      <w:commentRangeEnd w:id="363"/>
      <w:r w:rsidR="005B7F24">
        <w:rPr>
          <w:rStyle w:val="CommentReference"/>
          <w:rFonts w:asciiTheme="minorHAnsi" w:hAnsiTheme="minorHAnsi"/>
        </w:rPr>
        <w:commentReference w:id="363"/>
      </w:r>
      <w:r w:rsidRPr="003B09F5">
        <w:rPr>
          <w:rFonts w:cs="Times New Roman"/>
        </w:rPr>
        <w:t>at the staff gauge, 0.8 m lower than the current threshold</w:t>
      </w:r>
      <w:r w:rsidR="001230EE">
        <w:rPr>
          <w:rFonts w:cs="Times New Roman"/>
        </w:rPr>
        <w:t xml:space="preserve"> but an increase from current minimum levels by about 1 m</w:t>
      </w:r>
      <w:r w:rsidRPr="003B09F5">
        <w:rPr>
          <w:rFonts w:cs="Times New Roman"/>
        </w:rPr>
        <w:t>.</w:t>
      </w:r>
    </w:p>
    <w:p w14:paraId="32493DB0" w14:textId="11F28ECB" w:rsidR="00B913B5" w:rsidRDefault="00B913B5" w:rsidP="00B913B5">
      <w:pPr>
        <w:pStyle w:val="Caption"/>
        <w:keepNext/>
      </w:pPr>
      <w:bookmarkStart w:id="364" w:name="_Ref25921864"/>
      <w:r>
        <w:t xml:space="preserve">Table </w:t>
      </w:r>
      <w:r>
        <w:fldChar w:fldCharType="begin"/>
      </w:r>
      <w:r>
        <w:instrText>SEQ Table \* ARABIC</w:instrText>
      </w:r>
      <w:r>
        <w:fldChar w:fldCharType="separate"/>
      </w:r>
      <w:r w:rsidR="00344A1B">
        <w:rPr>
          <w:noProof/>
        </w:rPr>
        <w:t>15</w:t>
      </w:r>
      <w:r>
        <w:fldChar w:fldCharType="end"/>
      </w:r>
      <w:bookmarkEnd w:id="364"/>
      <w:r w:rsidRPr="00326731">
        <w:rPr>
          <w:rFonts w:ascii="LMRoman10-Regular" w:hAnsi="LMRoman10-Regular" w:cs="LMRoman10-Regular"/>
          <w:sz w:val="20"/>
          <w:szCs w:val="20"/>
          <w:lang w:val="en-AU"/>
        </w:rPr>
        <w:t xml:space="preserve"> </w:t>
      </w:r>
      <w:r w:rsidRPr="00326731">
        <w:rPr>
          <w:lang w:val="en-AU"/>
        </w:rPr>
        <w:t xml:space="preserve">Five year summaries </w:t>
      </w:r>
      <w:commentRangeStart w:id="365"/>
      <w:commentRangeStart w:id="366"/>
      <w:commentRangeStart w:id="367"/>
      <w:r w:rsidRPr="00326731">
        <w:rPr>
          <w:lang w:val="en-AU"/>
        </w:rPr>
        <w:t xml:space="preserve">of surface water level data at </w:t>
      </w:r>
      <w:r>
        <w:rPr>
          <w:lang w:val="en-AU"/>
        </w:rPr>
        <w:t>Lake Nowergup</w:t>
      </w:r>
      <w:commentRangeEnd w:id="365"/>
      <w:r w:rsidR="005B7F24">
        <w:rPr>
          <w:rStyle w:val="CommentReference"/>
        </w:rPr>
        <w:commentReference w:id="365"/>
      </w:r>
      <w:commentRangeEnd w:id="366"/>
      <w:commentRangeEnd w:id="367"/>
      <w:ins w:id="368" w:author="Christopher Kavazos" w:date="2020-02-13T13:10:00Z">
        <w:r w:rsidR="00FA32F0">
          <w:rPr>
            <w:lang w:val="en-AU"/>
          </w:rPr>
          <w:t>.</w:t>
        </w:r>
      </w:ins>
      <w:r w:rsidR="00E26E6E">
        <w:rPr>
          <w:rStyle w:val="CommentReference"/>
        </w:rPr>
        <w:commentReference w:id="366"/>
      </w:r>
      <w:r w:rsidR="00B009DF">
        <w:rPr>
          <w:rStyle w:val="CommentReference"/>
        </w:rPr>
        <w:commentReference w:id="367"/>
      </w:r>
    </w:p>
    <w:tbl>
      <w:tblPr>
        <w:tblStyle w:val="Table"/>
        <w:tblW w:w="8926" w:type="dxa"/>
        <w:tblLook w:val="04A0" w:firstRow="1" w:lastRow="0" w:firstColumn="1" w:lastColumn="0" w:noHBand="0" w:noVBand="1"/>
      </w:tblPr>
      <w:tblGrid>
        <w:gridCol w:w="1989"/>
        <w:gridCol w:w="2051"/>
        <w:gridCol w:w="1909"/>
        <w:gridCol w:w="1559"/>
        <w:gridCol w:w="1418"/>
      </w:tblGrid>
      <w:tr w:rsidR="00B913B5" w14:paraId="6F66581B" w14:textId="77777777" w:rsidTr="007C2274">
        <w:tc>
          <w:tcPr>
            <w:tcW w:w="1989" w:type="dxa"/>
          </w:tcPr>
          <w:p w14:paraId="3ED04C00" w14:textId="77777777" w:rsidR="00B913B5" w:rsidRDefault="00B913B5" w:rsidP="00376A55">
            <w:pPr>
              <w:pStyle w:val="BodyText"/>
            </w:pPr>
            <w:r>
              <w:t>Period</w:t>
            </w:r>
          </w:p>
        </w:tc>
        <w:tc>
          <w:tcPr>
            <w:tcW w:w="2051" w:type="dxa"/>
          </w:tcPr>
          <w:p w14:paraId="58006547" w14:textId="77777777" w:rsidR="00B913B5" w:rsidRPr="00016946" w:rsidRDefault="00B913B5" w:rsidP="008A7ECB">
            <w:pPr>
              <w:pStyle w:val="BodyText"/>
              <w:spacing w:before="120" w:after="120"/>
              <w:rPr>
                <w:lang w:val="en-AU"/>
              </w:rPr>
            </w:pPr>
            <w:r w:rsidRPr="00016946">
              <w:rPr>
                <w:lang w:val="en-AU"/>
              </w:rPr>
              <w:t>Mean</w:t>
            </w:r>
            <w:r>
              <w:rPr>
                <w:lang w:val="en-AU"/>
              </w:rPr>
              <w:t xml:space="preserve"> </w:t>
            </w:r>
            <w:r w:rsidRPr="00016946">
              <w:rPr>
                <w:lang w:val="en-AU"/>
              </w:rPr>
              <w:t>max seasonal</w:t>
            </w:r>
          </w:p>
          <w:p w14:paraId="223A475C" w14:textId="77777777" w:rsidR="00B913B5" w:rsidRDefault="00B913B5" w:rsidP="008A7ECB">
            <w:pPr>
              <w:pStyle w:val="BodyText"/>
              <w:spacing w:before="120" w:after="120"/>
            </w:pPr>
            <w:r w:rsidRPr="00016946">
              <w:rPr>
                <w:lang w:val="en-AU"/>
              </w:rPr>
              <w:t>level (mAHD)</w:t>
            </w:r>
          </w:p>
        </w:tc>
        <w:tc>
          <w:tcPr>
            <w:tcW w:w="1909" w:type="dxa"/>
          </w:tcPr>
          <w:p w14:paraId="30D063D9" w14:textId="77777777" w:rsidR="00B913B5" w:rsidRPr="00016946" w:rsidRDefault="00B913B5" w:rsidP="008A7ECB">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459343FD" w14:textId="77777777" w:rsidR="00B913B5" w:rsidRDefault="00B913B5" w:rsidP="008A7ECB">
            <w:pPr>
              <w:pStyle w:val="BodyText"/>
              <w:spacing w:before="120" w:after="120"/>
            </w:pPr>
            <w:r w:rsidRPr="00016946">
              <w:rPr>
                <w:lang w:val="en-AU"/>
              </w:rPr>
              <w:t>level (mAHD)</w:t>
            </w:r>
          </w:p>
        </w:tc>
        <w:tc>
          <w:tcPr>
            <w:tcW w:w="1559" w:type="dxa"/>
          </w:tcPr>
          <w:p w14:paraId="3DA417AD" w14:textId="77777777" w:rsidR="00B913B5" w:rsidRDefault="00B913B5" w:rsidP="00376A55">
            <w:pPr>
              <w:pStyle w:val="BodyText"/>
            </w:pPr>
            <w:r>
              <w:t>Mean seasonal change (m)</w:t>
            </w:r>
          </w:p>
        </w:tc>
        <w:tc>
          <w:tcPr>
            <w:tcW w:w="1418" w:type="dxa"/>
          </w:tcPr>
          <w:p w14:paraId="5B2D2EB9" w14:textId="77777777" w:rsidR="00B913B5" w:rsidRDefault="00B913B5" w:rsidP="00376A55">
            <w:pPr>
              <w:pStyle w:val="BodyText"/>
            </w:pPr>
            <w:r>
              <w:t>Mean max to min (days)</w:t>
            </w:r>
          </w:p>
        </w:tc>
      </w:tr>
      <w:tr w:rsidR="00B913B5" w14:paraId="5551A0D5" w14:textId="77777777" w:rsidTr="007C2274">
        <w:tc>
          <w:tcPr>
            <w:tcW w:w="1989" w:type="dxa"/>
          </w:tcPr>
          <w:p w14:paraId="444EE909" w14:textId="77777777" w:rsidR="00B913B5" w:rsidRDefault="00B913B5" w:rsidP="008A7ECB">
            <w:pPr>
              <w:pStyle w:val="BodyText"/>
              <w:jc w:val="center"/>
            </w:pPr>
            <w:r>
              <w:t>08/1994 – 07/1999</w:t>
            </w:r>
          </w:p>
        </w:tc>
        <w:tc>
          <w:tcPr>
            <w:tcW w:w="2051" w:type="dxa"/>
          </w:tcPr>
          <w:p w14:paraId="224EE765" w14:textId="71EEA9A2" w:rsidR="00B913B5" w:rsidRDefault="00DA5717" w:rsidP="008A7ECB">
            <w:pPr>
              <w:pStyle w:val="BodyText"/>
              <w:jc w:val="center"/>
            </w:pPr>
            <w:r>
              <w:t>17.0</w:t>
            </w:r>
            <w:r w:rsidR="00B913B5">
              <w:t xml:space="preserve"> (</w:t>
            </w:r>
            <w:r w:rsidR="00DD753B">
              <w:t>Oct</w:t>
            </w:r>
            <w:r w:rsidR="00B913B5">
              <w:t>)</w:t>
            </w:r>
          </w:p>
        </w:tc>
        <w:tc>
          <w:tcPr>
            <w:tcW w:w="1909" w:type="dxa"/>
          </w:tcPr>
          <w:p w14:paraId="480FE176" w14:textId="6BEE9247" w:rsidR="00B913B5" w:rsidRDefault="006312ED" w:rsidP="008A7ECB">
            <w:pPr>
              <w:pStyle w:val="BodyText"/>
              <w:jc w:val="center"/>
            </w:pPr>
            <w:r>
              <w:t>16.2</w:t>
            </w:r>
            <w:r w:rsidR="00B913B5">
              <w:t xml:space="preserve"> (</w:t>
            </w:r>
            <w:r w:rsidR="00DD753B">
              <w:t>May</w:t>
            </w:r>
            <w:r w:rsidR="00B913B5">
              <w:t>)</w:t>
            </w:r>
          </w:p>
        </w:tc>
        <w:tc>
          <w:tcPr>
            <w:tcW w:w="1559" w:type="dxa"/>
          </w:tcPr>
          <w:p w14:paraId="2449488E" w14:textId="3A6E9352" w:rsidR="00B913B5" w:rsidRDefault="00D104E5" w:rsidP="008A7ECB">
            <w:pPr>
              <w:pStyle w:val="BodyText"/>
              <w:jc w:val="center"/>
            </w:pPr>
            <w:r>
              <w:t>0.84</w:t>
            </w:r>
          </w:p>
        </w:tc>
        <w:tc>
          <w:tcPr>
            <w:tcW w:w="1418" w:type="dxa"/>
          </w:tcPr>
          <w:p w14:paraId="2A713D83" w14:textId="3F168F6D" w:rsidR="00B913B5" w:rsidRDefault="00F272EA" w:rsidP="008A7ECB">
            <w:pPr>
              <w:pStyle w:val="BodyText"/>
              <w:jc w:val="center"/>
            </w:pPr>
            <w:r>
              <w:t>115</w:t>
            </w:r>
          </w:p>
        </w:tc>
      </w:tr>
      <w:tr w:rsidR="00B913B5" w14:paraId="57A76FB9" w14:textId="77777777" w:rsidTr="007C2274">
        <w:tc>
          <w:tcPr>
            <w:tcW w:w="1989" w:type="dxa"/>
          </w:tcPr>
          <w:p w14:paraId="3793E7D7" w14:textId="77777777" w:rsidR="00B913B5" w:rsidRDefault="00B913B5" w:rsidP="008A7ECB">
            <w:pPr>
              <w:pStyle w:val="BodyText"/>
              <w:jc w:val="center"/>
            </w:pPr>
            <w:r>
              <w:t>08/1999 – 07/2004</w:t>
            </w:r>
          </w:p>
        </w:tc>
        <w:tc>
          <w:tcPr>
            <w:tcW w:w="2051" w:type="dxa"/>
          </w:tcPr>
          <w:p w14:paraId="4032027D" w14:textId="5F890BE2" w:rsidR="00B913B5" w:rsidRDefault="00B913B5" w:rsidP="008A7ECB">
            <w:pPr>
              <w:pStyle w:val="BodyText"/>
              <w:jc w:val="center"/>
            </w:pPr>
            <w:r>
              <w:t>16.</w:t>
            </w:r>
            <w:r w:rsidR="00DA5717">
              <w:t xml:space="preserve">7 </w:t>
            </w:r>
            <w:r>
              <w:t>(</w:t>
            </w:r>
            <w:r w:rsidR="00DD753B">
              <w:t>Oct</w:t>
            </w:r>
            <w:r>
              <w:t>)</w:t>
            </w:r>
          </w:p>
        </w:tc>
        <w:tc>
          <w:tcPr>
            <w:tcW w:w="1909" w:type="dxa"/>
          </w:tcPr>
          <w:p w14:paraId="59965804" w14:textId="2799BB4A" w:rsidR="00B913B5" w:rsidRDefault="009D3537" w:rsidP="008A7ECB">
            <w:pPr>
              <w:pStyle w:val="BodyText"/>
              <w:jc w:val="center"/>
            </w:pPr>
            <w:r>
              <w:t>16.0</w:t>
            </w:r>
            <w:r w:rsidR="00B913B5">
              <w:t xml:space="preserve"> (</w:t>
            </w:r>
            <w:r w:rsidR="00DD753B">
              <w:t>May</w:t>
            </w:r>
            <w:r w:rsidR="00B913B5">
              <w:t>)</w:t>
            </w:r>
          </w:p>
        </w:tc>
        <w:tc>
          <w:tcPr>
            <w:tcW w:w="1559" w:type="dxa"/>
          </w:tcPr>
          <w:p w14:paraId="77BB6CCA" w14:textId="4FB2C5B9" w:rsidR="00B913B5" w:rsidRDefault="007A0C27" w:rsidP="008A7ECB">
            <w:pPr>
              <w:pStyle w:val="BodyText"/>
              <w:jc w:val="center"/>
            </w:pPr>
            <w:r>
              <w:t>0.72</w:t>
            </w:r>
          </w:p>
        </w:tc>
        <w:tc>
          <w:tcPr>
            <w:tcW w:w="1418" w:type="dxa"/>
          </w:tcPr>
          <w:p w14:paraId="6C496B54" w14:textId="18581AC2" w:rsidR="00B913B5" w:rsidRDefault="00F272EA" w:rsidP="008A7ECB">
            <w:pPr>
              <w:pStyle w:val="BodyText"/>
              <w:jc w:val="center"/>
            </w:pPr>
            <w:r>
              <w:t>20.4</w:t>
            </w:r>
          </w:p>
        </w:tc>
      </w:tr>
      <w:tr w:rsidR="00B913B5" w14:paraId="65553DC3" w14:textId="77777777" w:rsidTr="007C2274">
        <w:tc>
          <w:tcPr>
            <w:tcW w:w="1989" w:type="dxa"/>
          </w:tcPr>
          <w:p w14:paraId="4D75EFF0" w14:textId="77777777" w:rsidR="00B913B5" w:rsidRDefault="00B913B5" w:rsidP="008A7ECB">
            <w:pPr>
              <w:pStyle w:val="BodyText"/>
              <w:jc w:val="center"/>
            </w:pPr>
            <w:r>
              <w:t>08/2004 – 07/2009</w:t>
            </w:r>
          </w:p>
        </w:tc>
        <w:tc>
          <w:tcPr>
            <w:tcW w:w="2051" w:type="dxa"/>
          </w:tcPr>
          <w:p w14:paraId="40829AF6" w14:textId="3C7E6BDB" w:rsidR="00B913B5" w:rsidRDefault="00DD753B" w:rsidP="008A7ECB">
            <w:pPr>
              <w:pStyle w:val="BodyText"/>
              <w:jc w:val="center"/>
            </w:pPr>
            <w:r>
              <w:t>16.</w:t>
            </w:r>
            <w:r w:rsidR="00DA5717">
              <w:t xml:space="preserve">8 </w:t>
            </w:r>
            <w:r w:rsidR="00B913B5">
              <w:t>(</w:t>
            </w:r>
            <w:r>
              <w:t>Oct</w:t>
            </w:r>
            <w:r w:rsidR="00B913B5">
              <w:t>)</w:t>
            </w:r>
          </w:p>
        </w:tc>
        <w:tc>
          <w:tcPr>
            <w:tcW w:w="1909" w:type="dxa"/>
          </w:tcPr>
          <w:p w14:paraId="6D7FA1DC" w14:textId="68623EBD" w:rsidR="00B913B5" w:rsidRDefault="00FA32F0" w:rsidP="008A7ECB">
            <w:pPr>
              <w:pStyle w:val="BodyText"/>
              <w:jc w:val="center"/>
            </w:pPr>
            <w:r>
              <w:t>16.2</w:t>
            </w:r>
            <w:r w:rsidR="00B913B5">
              <w:t xml:space="preserve"> (</w:t>
            </w:r>
            <w:r w:rsidR="006312ED">
              <w:t>Sep</w:t>
            </w:r>
            <w:r w:rsidR="00B913B5">
              <w:t>)</w:t>
            </w:r>
          </w:p>
        </w:tc>
        <w:tc>
          <w:tcPr>
            <w:tcW w:w="1559" w:type="dxa"/>
          </w:tcPr>
          <w:p w14:paraId="54717499" w14:textId="1C0DBBB8" w:rsidR="00B913B5" w:rsidRDefault="007A0C27" w:rsidP="008A7ECB">
            <w:pPr>
              <w:pStyle w:val="BodyText"/>
              <w:jc w:val="center"/>
            </w:pPr>
            <w:r>
              <w:t>0.56</w:t>
            </w:r>
          </w:p>
        </w:tc>
        <w:tc>
          <w:tcPr>
            <w:tcW w:w="1418" w:type="dxa"/>
          </w:tcPr>
          <w:p w14:paraId="1F92FF34" w14:textId="55E73A44" w:rsidR="00B913B5" w:rsidRDefault="00B009DF" w:rsidP="008A7ECB">
            <w:pPr>
              <w:pStyle w:val="BodyText"/>
              <w:jc w:val="center"/>
            </w:pPr>
            <w:r>
              <w:t>0</w:t>
            </w:r>
          </w:p>
        </w:tc>
      </w:tr>
      <w:tr w:rsidR="00B913B5" w14:paraId="31CE24F7" w14:textId="77777777" w:rsidTr="007C2274">
        <w:tc>
          <w:tcPr>
            <w:tcW w:w="1989" w:type="dxa"/>
          </w:tcPr>
          <w:p w14:paraId="122F53CF" w14:textId="77777777" w:rsidR="00B913B5" w:rsidRDefault="00B913B5" w:rsidP="008A7ECB">
            <w:pPr>
              <w:pStyle w:val="BodyText"/>
              <w:jc w:val="center"/>
            </w:pPr>
            <w:r>
              <w:t>08/2009 – 07/2014</w:t>
            </w:r>
          </w:p>
        </w:tc>
        <w:tc>
          <w:tcPr>
            <w:tcW w:w="2051" w:type="dxa"/>
          </w:tcPr>
          <w:p w14:paraId="3CAEEA3E" w14:textId="4B10410A" w:rsidR="00B913B5" w:rsidRDefault="00265748" w:rsidP="008A7ECB">
            <w:pPr>
              <w:pStyle w:val="BodyText"/>
              <w:jc w:val="center"/>
            </w:pPr>
            <w:r>
              <w:t>NA</w:t>
            </w:r>
          </w:p>
        </w:tc>
        <w:tc>
          <w:tcPr>
            <w:tcW w:w="1909" w:type="dxa"/>
          </w:tcPr>
          <w:p w14:paraId="1D5D0F49" w14:textId="31AD6773" w:rsidR="00B913B5" w:rsidRDefault="00265748" w:rsidP="008A7ECB">
            <w:pPr>
              <w:pStyle w:val="BodyText"/>
              <w:jc w:val="center"/>
            </w:pPr>
            <w:r>
              <w:t>NA</w:t>
            </w:r>
          </w:p>
        </w:tc>
        <w:tc>
          <w:tcPr>
            <w:tcW w:w="1559" w:type="dxa"/>
          </w:tcPr>
          <w:p w14:paraId="1620374B" w14:textId="64667B85" w:rsidR="00B913B5" w:rsidRDefault="00265748" w:rsidP="008A7ECB">
            <w:pPr>
              <w:pStyle w:val="BodyText"/>
              <w:jc w:val="center"/>
            </w:pPr>
            <w:r>
              <w:t>NA</w:t>
            </w:r>
          </w:p>
        </w:tc>
        <w:tc>
          <w:tcPr>
            <w:tcW w:w="1418" w:type="dxa"/>
          </w:tcPr>
          <w:p w14:paraId="6CF5EE91" w14:textId="6A9DE0E5" w:rsidR="00B913B5" w:rsidRDefault="00265748" w:rsidP="008A7ECB">
            <w:pPr>
              <w:pStyle w:val="BodyText"/>
              <w:jc w:val="center"/>
            </w:pPr>
            <w:r>
              <w:t>NA</w:t>
            </w:r>
          </w:p>
        </w:tc>
      </w:tr>
      <w:tr w:rsidR="00B913B5" w14:paraId="4FAE45A9" w14:textId="77777777" w:rsidTr="007C2274">
        <w:tc>
          <w:tcPr>
            <w:tcW w:w="1989" w:type="dxa"/>
          </w:tcPr>
          <w:p w14:paraId="4C6CEDF9" w14:textId="77777777" w:rsidR="00B913B5" w:rsidRDefault="00B913B5" w:rsidP="00FF4442">
            <w:pPr>
              <w:pStyle w:val="BodyText"/>
              <w:jc w:val="center"/>
            </w:pPr>
            <w:r>
              <w:t>08/2014 – 07/2019</w:t>
            </w:r>
          </w:p>
        </w:tc>
        <w:tc>
          <w:tcPr>
            <w:tcW w:w="2051" w:type="dxa"/>
          </w:tcPr>
          <w:p w14:paraId="09F245EC" w14:textId="64DF8D98" w:rsidR="00B913B5" w:rsidRDefault="00265748" w:rsidP="00FF4442">
            <w:pPr>
              <w:pStyle w:val="BodyText"/>
              <w:jc w:val="center"/>
            </w:pPr>
            <w:r>
              <w:t>NA</w:t>
            </w:r>
          </w:p>
        </w:tc>
        <w:tc>
          <w:tcPr>
            <w:tcW w:w="1909" w:type="dxa"/>
          </w:tcPr>
          <w:p w14:paraId="2E7127C2" w14:textId="6CD46A5A" w:rsidR="00B913B5" w:rsidRDefault="00265748" w:rsidP="00FF4442">
            <w:pPr>
              <w:pStyle w:val="BodyText"/>
              <w:jc w:val="center"/>
            </w:pPr>
            <w:r>
              <w:t>NA</w:t>
            </w:r>
          </w:p>
        </w:tc>
        <w:tc>
          <w:tcPr>
            <w:tcW w:w="1559" w:type="dxa"/>
          </w:tcPr>
          <w:p w14:paraId="460EF9B8" w14:textId="2C00EDAA" w:rsidR="00B913B5" w:rsidRDefault="00265748" w:rsidP="00FF4442">
            <w:pPr>
              <w:pStyle w:val="BodyText"/>
              <w:jc w:val="center"/>
            </w:pPr>
            <w:r>
              <w:t>NA</w:t>
            </w:r>
          </w:p>
        </w:tc>
        <w:tc>
          <w:tcPr>
            <w:tcW w:w="1418" w:type="dxa"/>
          </w:tcPr>
          <w:p w14:paraId="478EE32E" w14:textId="3AAA6D0C" w:rsidR="00B913B5" w:rsidRDefault="00265748" w:rsidP="00FF4442">
            <w:pPr>
              <w:pStyle w:val="BodyText"/>
              <w:jc w:val="center"/>
            </w:pPr>
            <w:r>
              <w:t>NA</w:t>
            </w:r>
          </w:p>
        </w:tc>
      </w:tr>
    </w:tbl>
    <w:p w14:paraId="3D3B6AD1" w14:textId="77777777" w:rsidR="00194B3C" w:rsidRPr="003B09F5" w:rsidRDefault="00194B3C" w:rsidP="00AB74BD">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0F5D8B6E" wp14:editId="27ECC93B">
            <wp:extent cx="5760000" cy="39852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Figs/NowergupWaterPlot-1.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B7DACDE" w14:textId="558D785B" w:rsidR="00194B3C" w:rsidRPr="003B09F5" w:rsidRDefault="00194B3C" w:rsidP="00194B3C">
      <w:pPr>
        <w:pStyle w:val="Caption"/>
        <w:rPr>
          <w:rFonts w:ascii="Times New Roman" w:hAnsi="Times New Roman" w:cs="Times New Roman"/>
        </w:rPr>
      </w:pPr>
      <w:bookmarkStart w:id="369" w:name="_Ref2592030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10</w:t>
      </w:r>
      <w:r w:rsidRPr="003B09F5">
        <w:rPr>
          <w:rFonts w:ascii="Times New Roman" w:hAnsi="Times New Roman" w:cs="Times New Roman"/>
        </w:rPr>
        <w:fldChar w:fldCharType="end"/>
      </w:r>
      <w:bookmarkEnd w:id="369"/>
      <w:r w:rsidRPr="003B09F5">
        <w:rPr>
          <w:rFonts w:ascii="Times New Roman" w:hAnsi="Times New Roman" w:cs="Times New Roman"/>
        </w:rPr>
        <w:t xml:space="preserve"> Ground and surface water levels for Lake Nowergup recorded at bore 61610601 (red) and staff gauge 61</w:t>
      </w:r>
      <w:commentRangeStart w:id="370"/>
      <w:r w:rsidRPr="003B09F5">
        <w:rPr>
          <w:rFonts w:ascii="Times New Roman" w:hAnsi="Times New Roman" w:cs="Times New Roman"/>
        </w:rPr>
        <w:t xml:space="preserve">62567 (blue). The minimum recordable water level for the staff gauge is 16.0 mAHD. </w:t>
      </w:r>
      <w:ins w:id="371" w:author="Christopher Kavazos" w:date="2020-02-13T13:12:00Z">
        <w:r w:rsidR="00DD6C76">
          <w:rPr>
            <w:rFonts w:ascii="Times New Roman" w:hAnsi="Times New Roman" w:cs="Times New Roman"/>
          </w:rPr>
          <w:t>Measurements</w:t>
        </w:r>
      </w:ins>
      <w:commentRangeStart w:id="372"/>
      <w:r w:rsidRPr="003B09F5">
        <w:rPr>
          <w:rFonts w:ascii="Times New Roman" w:hAnsi="Times New Roman" w:cs="Times New Roman"/>
        </w:rPr>
        <w:t xml:space="preserve"> </w:t>
      </w:r>
      <w:commentRangeEnd w:id="372"/>
      <w:r>
        <w:rPr>
          <w:rStyle w:val="CommentReference"/>
        </w:rPr>
        <w:commentReference w:id="372"/>
      </w:r>
      <w:r w:rsidRPr="003B09F5">
        <w:rPr>
          <w:rFonts w:ascii="Times New Roman" w:hAnsi="Times New Roman" w:cs="Times New Roman"/>
        </w:rPr>
        <w:t>at 16.0 mAHD represent water levels below the minimum level measurable at the staff gauge</w:t>
      </w:r>
      <w:ins w:id="373" w:author="Christopher Kavazos" w:date="2020-02-13T13:13:00Z">
        <w:r w:rsidR="001274C9">
          <w:rPr>
            <w:rFonts w:ascii="Times New Roman" w:hAnsi="Times New Roman" w:cs="Times New Roman"/>
          </w:rPr>
          <w:t xml:space="preserve"> which has recently been shifted to a lower elevation</w:t>
        </w:r>
      </w:ins>
      <w:r w:rsidRPr="003B09F5">
        <w:rPr>
          <w:rFonts w:ascii="Times New Roman" w:hAnsi="Times New Roman" w:cs="Times New Roman"/>
        </w:rPr>
        <w:t xml:space="preserve">. Red segments on fitted line represent statistically significant periods of declining water levels and </w:t>
      </w:r>
      <w:r w:rsidR="005724CA">
        <w:rPr>
          <w:rFonts w:ascii="Times New Roman" w:hAnsi="Times New Roman" w:cs="Times New Roman"/>
        </w:rPr>
        <w:t>green segments</w:t>
      </w:r>
      <w:r w:rsidRPr="003B09F5">
        <w:rPr>
          <w:rFonts w:ascii="Times New Roman" w:hAnsi="Times New Roman" w:cs="Times New Roman"/>
        </w:rPr>
        <w:t xml:space="preserve"> represent periods of increasing water levels.</w:t>
      </w:r>
      <w:commentRangeEnd w:id="370"/>
      <w:r>
        <w:rPr>
          <w:rStyle w:val="CommentReference"/>
        </w:rPr>
        <w:commentReference w:id="370"/>
      </w:r>
    </w:p>
    <w:p w14:paraId="26272086" w14:textId="102FAEF0" w:rsidR="001D584F" w:rsidRPr="003B09F5" w:rsidDel="00E37B27" w:rsidRDefault="00A200FB">
      <w:pPr>
        <w:pStyle w:val="Heading3"/>
        <w:rPr>
          <w:rFonts w:cs="Times New Roman"/>
        </w:rPr>
      </w:pPr>
      <w:bookmarkStart w:id="374" w:name="_Toc33019579"/>
      <w:r>
        <w:rPr>
          <w:rFonts w:cs="Times New Roman"/>
        </w:rPr>
        <w:t>Implications of revised threshold</w:t>
      </w:r>
      <w:bookmarkEnd w:id="374"/>
    </w:p>
    <w:p w14:paraId="7E258F5F" w14:textId="5A2B06A1" w:rsidR="001A59BA" w:rsidRDefault="00487D2C" w:rsidP="00212C2D">
      <w:pPr>
        <w:pStyle w:val="FirstParagraph"/>
      </w:pPr>
      <w:r>
        <w:t xml:space="preserve">The projected changes in ground water levels by 2030 </w:t>
      </w:r>
      <w:r w:rsidR="00B17D48">
        <w:t xml:space="preserve">mean water levels will be higher than current and similar to 2010 levels. </w:t>
      </w:r>
      <w:r w:rsidR="005D6919" w:rsidRPr="003B09F5" w:rsidDel="00E37B27">
        <w:t>Many of the site values of Lake Nowergup are unlikely to be maintained under the proposed changes to groundwater abstraction</w:t>
      </w:r>
      <w:r w:rsidR="00212C2D">
        <w:t xml:space="preserve"> </w:t>
      </w:r>
      <w:r w:rsidR="00C80545">
        <w:t xml:space="preserve">and a lowering of the minimum threshold to </w:t>
      </w:r>
      <w:r w:rsidR="00FE645D">
        <w:t xml:space="preserve">16.0 mAHD </w:t>
      </w:r>
      <w:r w:rsidR="00212C2D">
        <w:t>(</w:t>
      </w:r>
      <w:r w:rsidR="00212C2D">
        <w:fldChar w:fldCharType="begin"/>
      </w:r>
      <w:r w:rsidR="00212C2D">
        <w:instrText xml:space="preserve"> REF _Ref26191341 \h </w:instrText>
      </w:r>
      <w:r w:rsidR="00212C2D">
        <w:fldChar w:fldCharType="separate"/>
      </w:r>
      <w:r w:rsidR="00344A1B" w:rsidRPr="003B09F5">
        <w:rPr>
          <w:rFonts w:cs="Times New Roman"/>
        </w:rPr>
        <w:t xml:space="preserve">Table </w:t>
      </w:r>
      <w:r w:rsidR="00344A1B">
        <w:rPr>
          <w:rFonts w:cs="Times New Roman"/>
          <w:noProof/>
        </w:rPr>
        <w:t>16</w:t>
      </w:r>
      <w:r w:rsidR="00212C2D">
        <w:fldChar w:fldCharType="end"/>
      </w:r>
      <w:r w:rsidR="005D6919" w:rsidRPr="003B09F5">
        <w:t xml:space="preserve">). </w:t>
      </w:r>
      <w:r w:rsidR="00B17D48">
        <w:t>The low</w:t>
      </w:r>
      <w:r w:rsidR="005D6919" w:rsidRPr="003B09F5">
        <w:t xml:space="preserve"> water levels have</w:t>
      </w:r>
      <w:r w:rsidR="005D04FE" w:rsidRPr="005D04FE">
        <w:t xml:space="preserve"> </w:t>
      </w:r>
      <w:r w:rsidR="005D04FE" w:rsidRPr="003B09F5">
        <w:t>cause</w:t>
      </w:r>
      <w:r w:rsidR="005D04FE">
        <w:t>d</w:t>
      </w:r>
      <w:r w:rsidR="005D04FE" w:rsidRPr="003B09F5">
        <w:t xml:space="preserve"> a significant decline in macroinvertebrate richness and</w:t>
      </w:r>
      <w:r w:rsidR="00FB22FA">
        <w:t xml:space="preserve"> a</w:t>
      </w:r>
      <w:r w:rsidR="005D04FE" w:rsidRPr="003B09F5">
        <w:t xml:space="preserve"> shift in assemblage composition away from what was once typical of this wetland</w:t>
      </w:r>
      <w:r w:rsidR="00026E5C">
        <w:t>.</w:t>
      </w:r>
      <w:r w:rsidR="005D6919" w:rsidRPr="003B09F5">
        <w:t xml:space="preserve"> </w:t>
      </w:r>
      <w:r w:rsidR="00026E5C" w:rsidRPr="003B09F5">
        <w:t xml:space="preserve">This deterioration of the macroinvertebrate community </w:t>
      </w:r>
      <w:r w:rsidR="002307D4">
        <w:t>co</w:t>
      </w:r>
      <w:r w:rsidR="005D3DFC">
        <w:t>incides with increased drying of the wetland and supplementation</w:t>
      </w:r>
      <w:r w:rsidR="000514BC">
        <w:t xml:space="preserve"> of surface waters by artificial watering</w:t>
      </w:r>
      <w:r w:rsidR="004847B1">
        <w:t xml:space="preserve">. The changes in assemblages </w:t>
      </w:r>
      <w:r w:rsidR="00026E5C" w:rsidRPr="003B09F5">
        <w:t>is probably driven by a decline in habitat availability for these organisms, although increased nutrient levels may also be facilitating this process.</w:t>
      </w:r>
      <w:r w:rsidR="00C70C00">
        <w:t xml:space="preserve"> The projected changes in groundwater le</w:t>
      </w:r>
      <w:r w:rsidR="003044BD">
        <w:t xml:space="preserve">vel </w:t>
      </w:r>
      <w:r w:rsidR="00A74D95">
        <w:t>for 20</w:t>
      </w:r>
      <w:r w:rsidR="001A59BA">
        <w:t xml:space="preserve">30 </w:t>
      </w:r>
      <w:r w:rsidR="00F30885">
        <w:t xml:space="preserve">will return the lake to </w:t>
      </w:r>
      <w:r w:rsidR="003044BD">
        <w:t xml:space="preserve">a similar condition observed in </w:t>
      </w:r>
      <w:r w:rsidR="005B3521">
        <w:t>2010</w:t>
      </w:r>
      <w:r w:rsidR="005B3701">
        <w:t xml:space="preserve"> which may reverse the trend of declining macroinvertebrate family richness. It is unlikely </w:t>
      </w:r>
      <w:r w:rsidR="00CD6B02">
        <w:t>some species will return, such as th</w:t>
      </w:r>
      <w:r w:rsidR="00C1596D">
        <w:t>e Sphaeridae bivalve</w:t>
      </w:r>
      <w:r w:rsidR="00E74722">
        <w:t xml:space="preserve"> will</w:t>
      </w:r>
      <w:r w:rsidR="008D4839">
        <w:t xml:space="preserve"> re-establish unless the natural hydrological regime and water quality are </w:t>
      </w:r>
      <w:r w:rsidR="00EC0E6F">
        <w:t>restored.</w:t>
      </w:r>
      <w:commentRangeStart w:id="375"/>
      <w:commentRangeEnd w:id="375"/>
      <w:r w:rsidR="005B7F24">
        <w:rPr>
          <w:rStyle w:val="CommentReference"/>
          <w:rFonts w:asciiTheme="minorHAnsi" w:hAnsiTheme="minorHAnsi"/>
        </w:rPr>
        <w:commentReference w:id="375"/>
      </w:r>
      <w:r w:rsidR="005D6919" w:rsidRPr="003B09F5">
        <w:t xml:space="preserve"> </w:t>
      </w:r>
    </w:p>
    <w:p w14:paraId="72AA6D96" w14:textId="7A732602" w:rsidR="00212C2D" w:rsidRPr="00D2607E" w:rsidRDefault="005D6919" w:rsidP="00212C2D">
      <w:pPr>
        <w:pStyle w:val="FirstParagraph"/>
        <w:sectPr w:rsidR="00212C2D" w:rsidRPr="00D2607E" w:rsidSect="00AB74BD">
          <w:pgSz w:w="11906" w:h="16838" w:code="9"/>
          <w:pgMar w:top="1440" w:right="1440" w:bottom="1440" w:left="1440" w:header="720" w:footer="720" w:gutter="0"/>
          <w:cols w:space="720"/>
          <w:docGrid w:linePitch="326"/>
        </w:sectPr>
      </w:pPr>
      <w:r w:rsidRPr="003B09F5">
        <w:t>Although many native vegetation species are predicted to increase in cover abundance with declining water levels, there is a substantial decline in fringing wetland vegetation an</w:t>
      </w:r>
      <w:r w:rsidR="00FF4442">
        <w:t>d</w:t>
      </w:r>
      <w:r w:rsidRPr="003B09F5">
        <w:t xml:space="preserve"> sedges. </w:t>
      </w:r>
      <w:r w:rsidR="005E499B">
        <w:t>The projected water levels for 2030 are</w:t>
      </w:r>
      <w:r w:rsidR="00FE5D1C">
        <w:t xml:space="preserve"> likely to facilitate the</w:t>
      </w:r>
      <w:r w:rsidRPr="003B09F5">
        <w:t xml:space="preserve"> continued terrestrialisation of the vegetation community</w:t>
      </w:r>
      <w:r w:rsidR="00305F47">
        <w:t>, which in turn,</w:t>
      </w:r>
      <w:r w:rsidRPr="003B09F5">
        <w:t xml:space="preserve"> will further impact the macroinvertebrate communities as many of these</w:t>
      </w:r>
      <w:r w:rsidR="00185904">
        <w:t xml:space="preserve"> plant</w:t>
      </w:r>
      <w:r w:rsidRPr="003B09F5">
        <w:t xml:space="preserve"> species (</w:t>
      </w:r>
      <w:r w:rsidR="00ED2E14" w:rsidRPr="003B09F5">
        <w:t>e.g.</w:t>
      </w:r>
      <w:r w:rsidRPr="003B09F5">
        <w:t xml:space="preserve"> </w:t>
      </w:r>
      <w:r w:rsidRPr="003B09F5">
        <w:rPr>
          <w:i/>
        </w:rPr>
        <w:t>B</w:t>
      </w:r>
      <w:r w:rsidR="004A501A">
        <w:rPr>
          <w:i/>
        </w:rPr>
        <w:t>aumea</w:t>
      </w:r>
      <w:r w:rsidRPr="003B09F5">
        <w:rPr>
          <w:i/>
        </w:rPr>
        <w:t xml:space="preserve"> articulata</w:t>
      </w:r>
      <w:r w:rsidRPr="003B09F5">
        <w:t>) provide important habitat for many macroinvertebrate species and reduce the effect of nutrient enrichment.</w:t>
      </w:r>
      <w:bookmarkStart w:id="376" w:name="_Ref25921871"/>
      <w:r w:rsidR="005C1609">
        <w:t xml:space="preserve"> </w:t>
      </w:r>
      <w:r w:rsidR="005234D0">
        <w:t xml:space="preserve">At some regions of the lake, it is possible that </w:t>
      </w:r>
      <w:r w:rsidR="004A501A">
        <w:rPr>
          <w:i/>
          <w:iCs/>
        </w:rPr>
        <w:t>Baumea juncea</w:t>
      </w:r>
      <w:r w:rsidR="00656FDF">
        <w:t xml:space="preserve"> will become the dominant sedge species</w:t>
      </w:r>
      <w:r w:rsidR="00BB666C">
        <w:t xml:space="preserve"> and perhaps </w:t>
      </w:r>
      <w:r w:rsidR="00AA5FC7">
        <w:t>prevent further nutrient enrichment of the waters</w:t>
      </w:r>
      <w:r w:rsidR="004344CA">
        <w:t>,</w:t>
      </w:r>
      <w:r w:rsidR="00D2607E">
        <w:t xml:space="preserve"> while </w:t>
      </w:r>
      <w:r w:rsidR="00D2607E">
        <w:rPr>
          <w:i/>
          <w:iCs/>
        </w:rPr>
        <w:t>Eucalyptus rudis</w:t>
      </w:r>
      <w:r w:rsidR="00D2607E">
        <w:t xml:space="preserve"> will dominate the overstorey. </w:t>
      </w:r>
      <w:r w:rsidR="00F028A3">
        <w:t xml:space="preserve"> </w:t>
      </w:r>
    </w:p>
    <w:p w14:paraId="0E21B8C6" w14:textId="75F6B638" w:rsidR="00042ECD" w:rsidRPr="003B09F5" w:rsidRDefault="00042ECD" w:rsidP="007F7C6C">
      <w:pPr>
        <w:pStyle w:val="FirstParagraph"/>
        <w:rPr>
          <w:rFonts w:cs="Times New Roman"/>
        </w:rPr>
      </w:pPr>
      <w:bookmarkStart w:id="377" w:name="_Ref26191341"/>
      <w:r w:rsidRPr="003B09F5">
        <w:rPr>
          <w:rFonts w:cs="Times New Roman"/>
        </w:rPr>
        <w:lastRenderedPageBreak/>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344A1B">
        <w:rPr>
          <w:rFonts w:cs="Times New Roman"/>
          <w:noProof/>
        </w:rPr>
        <w:t>16</w:t>
      </w:r>
      <w:r w:rsidRPr="003B09F5">
        <w:rPr>
          <w:rFonts w:cs="Times New Roman"/>
        </w:rPr>
        <w:fldChar w:fldCharType="end"/>
      </w:r>
      <w:bookmarkEnd w:id="376"/>
      <w:bookmarkEnd w:id="377"/>
      <w:r w:rsidRPr="003B09F5">
        <w:rPr>
          <w:rFonts w:cs="Times New Roman"/>
        </w:rPr>
        <w:t xml:space="preserve"> </w:t>
      </w:r>
      <w:r w:rsidR="00640EC0" w:rsidRPr="005F0B68">
        <w:rPr>
          <w:rFonts w:cs="Times New Roman"/>
        </w:rPr>
        <w:t>Ecological consequences of proposed 2030 minimum threshold (</w:t>
      </w:r>
      <w:r w:rsidR="00FE7B10">
        <w:rPr>
          <w:rFonts w:cs="Times New Roman"/>
        </w:rPr>
        <w:t>16.0</w:t>
      </w:r>
      <w:r w:rsidR="00640EC0" w:rsidRPr="005F0B68">
        <w:rPr>
          <w:rFonts w:cs="Times New Roman"/>
        </w:rPr>
        <w:t xml:space="preserve"> mAHD) in terms of compliance of stated site values and site management objectives at Lake </w:t>
      </w:r>
      <w:r w:rsidR="00F25C19">
        <w:rPr>
          <w:rFonts w:cs="Times New Roman"/>
        </w:rPr>
        <w:t>Nowergup</w:t>
      </w:r>
      <w:r w:rsidR="00640EC0" w:rsidRPr="005F0B68">
        <w:rPr>
          <w:rFonts w:cs="Times New Roman"/>
        </w:rPr>
        <w:t xml:space="preserve"> set for the current absolute minimum Ministerial criteria (</w:t>
      </w:r>
      <w:r w:rsidR="00FB4438">
        <w:rPr>
          <w:rFonts w:cs="Times New Roman"/>
        </w:rPr>
        <w:t>16.8</w:t>
      </w:r>
      <w:r w:rsidR="00640EC0" w:rsidRPr="005F0B68">
        <w:rPr>
          <w:rFonts w:cs="Times New Roman"/>
        </w:rPr>
        <w:t xml:space="preserve"> mAHD)</w:t>
      </w:r>
      <w:r w:rsidRPr="003B09F5">
        <w:rPr>
          <w:rFonts w:cs="Times New Roman"/>
        </w:rPr>
        <w:t>.</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4314"/>
        <w:gridCol w:w="7837"/>
        <w:gridCol w:w="1807"/>
      </w:tblGrid>
      <w:tr w:rsidR="00CE6904" w:rsidRPr="003B09F5" w14:paraId="2627208C" w14:textId="77777777">
        <w:tc>
          <w:tcPr>
            <w:tcW w:w="0" w:type="auto"/>
            <w:tcBorders>
              <w:bottom w:val="single" w:sz="0" w:space="0" w:color="auto"/>
            </w:tcBorders>
            <w:vAlign w:val="bottom"/>
          </w:tcPr>
          <w:p w14:paraId="26272089"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8A" w14:textId="23228C3E" w:rsidR="00F6213E" w:rsidRPr="003B09F5" w:rsidRDefault="00FB4438" w:rsidP="00F6213E">
            <w:pPr>
              <w:pStyle w:val="Compact"/>
              <w:rPr>
                <w:rFonts w:cs="Times New Roman"/>
              </w:rPr>
            </w:pPr>
            <w:r w:rsidRPr="003B09F5">
              <w:rPr>
                <w:rFonts w:cs="Times New Roman"/>
              </w:rPr>
              <w:t>Likely effect of 2030</w:t>
            </w:r>
            <w:r w:rsidR="00F25C19">
              <w:rPr>
                <w:rFonts w:cs="Times New Roman"/>
              </w:rPr>
              <w:t xml:space="preserve"> revised minimum</w:t>
            </w:r>
            <w:r w:rsidRPr="003B09F5">
              <w:rPr>
                <w:rFonts w:cs="Times New Roman"/>
              </w:rPr>
              <w:t xml:space="preserve"> threshold</w:t>
            </w:r>
            <w:r>
              <w:rPr>
                <w:rFonts w:cs="Times New Roman"/>
              </w:rPr>
              <w:t xml:space="preserve"> (16.0 mAHD)</w:t>
            </w:r>
          </w:p>
        </w:tc>
        <w:tc>
          <w:tcPr>
            <w:tcW w:w="0" w:type="auto"/>
            <w:tcBorders>
              <w:bottom w:val="single" w:sz="0" w:space="0" w:color="auto"/>
            </w:tcBorders>
            <w:vAlign w:val="bottom"/>
          </w:tcPr>
          <w:p w14:paraId="2627208B" w14:textId="3C29E36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CE6904" w:rsidRPr="003B09F5" w14:paraId="26272090" w14:textId="77777777">
        <w:tc>
          <w:tcPr>
            <w:tcW w:w="0" w:type="auto"/>
          </w:tcPr>
          <w:p w14:paraId="2627208D" w14:textId="204D7FE1" w:rsidR="001D584F" w:rsidRPr="003B09F5" w:rsidRDefault="00305B18">
            <w:pPr>
              <w:pStyle w:val="Compact"/>
              <w:rPr>
                <w:rFonts w:cs="Times New Roman"/>
              </w:rPr>
            </w:pPr>
            <w:r>
              <w:rPr>
                <w:rFonts w:cs="Times New Roman"/>
                <w:b/>
              </w:rPr>
              <w:t>Site values (WAWA,</w:t>
            </w:r>
            <w:r w:rsidR="00212B80">
              <w:rPr>
                <w:rFonts w:cs="Times New Roman"/>
                <w:b/>
              </w:rPr>
              <w:t xml:space="preserve"> 1995</w:t>
            </w:r>
            <w:r>
              <w:rPr>
                <w:rFonts w:cs="Times New Roman"/>
                <w:b/>
              </w:rPr>
              <w:t>)</w:t>
            </w:r>
          </w:p>
        </w:tc>
        <w:tc>
          <w:tcPr>
            <w:tcW w:w="0" w:type="auto"/>
          </w:tcPr>
          <w:p w14:paraId="2627208E" w14:textId="77777777" w:rsidR="001D584F" w:rsidRPr="003B09F5" w:rsidRDefault="001D584F">
            <w:pPr>
              <w:pStyle w:val="Compact"/>
              <w:rPr>
                <w:rFonts w:cs="Times New Roman"/>
              </w:rPr>
            </w:pPr>
          </w:p>
        </w:tc>
        <w:tc>
          <w:tcPr>
            <w:tcW w:w="0" w:type="auto"/>
          </w:tcPr>
          <w:p w14:paraId="2627208F" w14:textId="77777777" w:rsidR="001D584F" w:rsidRPr="003B09F5" w:rsidRDefault="001D584F">
            <w:pPr>
              <w:pStyle w:val="Compact"/>
              <w:rPr>
                <w:rFonts w:cs="Times New Roman"/>
              </w:rPr>
            </w:pPr>
          </w:p>
        </w:tc>
      </w:tr>
      <w:tr w:rsidR="00CE6904" w:rsidRPr="003B09F5" w14:paraId="26272094" w14:textId="77777777">
        <w:tc>
          <w:tcPr>
            <w:tcW w:w="0" w:type="auto"/>
          </w:tcPr>
          <w:p w14:paraId="26272091" w14:textId="0D3D8E5B" w:rsidR="001D584F" w:rsidRPr="003B09F5" w:rsidRDefault="005D6919">
            <w:pPr>
              <w:pStyle w:val="Compact"/>
              <w:rPr>
                <w:rFonts w:cs="Times New Roman"/>
              </w:rPr>
            </w:pPr>
            <w:r w:rsidRPr="003B09F5">
              <w:rPr>
                <w:rFonts w:cs="Times New Roman"/>
              </w:rPr>
              <w:t>As a permanent deep-water wetland acts as a major drought refuge for waterbirds</w:t>
            </w:r>
          </w:p>
        </w:tc>
        <w:tc>
          <w:tcPr>
            <w:tcW w:w="0" w:type="auto"/>
          </w:tcPr>
          <w:p w14:paraId="26272092" w14:textId="4D77F647" w:rsidR="001D584F" w:rsidRPr="003B09F5" w:rsidRDefault="00E52289">
            <w:pPr>
              <w:pStyle w:val="Compact"/>
              <w:rPr>
                <w:rFonts w:cs="Times New Roman"/>
              </w:rPr>
            </w:pPr>
            <w:r>
              <w:rPr>
                <w:rFonts w:cs="Times New Roman"/>
              </w:rPr>
              <w:t>Loss of 0.8m water depth is significant on the Swan Coastal Plain – no longer retain the title of ‘deep-water’. Some water birds may benefit from shallower waters, diving water birds need deeper waters.</w:t>
            </w:r>
          </w:p>
        </w:tc>
        <w:tc>
          <w:tcPr>
            <w:tcW w:w="0" w:type="auto"/>
          </w:tcPr>
          <w:p w14:paraId="26272093" w14:textId="64DDBE8D" w:rsidR="001D584F" w:rsidRPr="003B09F5" w:rsidRDefault="00645B0D">
            <w:pPr>
              <w:pStyle w:val="Compact"/>
              <w:jc w:val="center"/>
              <w:rPr>
                <w:rFonts w:cs="Times New Roman"/>
              </w:rPr>
            </w:pPr>
            <w:r>
              <w:rPr>
                <w:rFonts w:cs="Times New Roman"/>
              </w:rPr>
              <w:t>Likely</w:t>
            </w:r>
          </w:p>
        </w:tc>
      </w:tr>
      <w:tr w:rsidR="00CE6904" w:rsidRPr="003B09F5" w14:paraId="26272098" w14:textId="77777777">
        <w:tc>
          <w:tcPr>
            <w:tcW w:w="0" w:type="auto"/>
          </w:tcPr>
          <w:p w14:paraId="26272095" w14:textId="261CAFE2" w:rsidR="001D584F" w:rsidRPr="003B09F5" w:rsidRDefault="005D6919">
            <w:pPr>
              <w:pStyle w:val="Compact"/>
              <w:rPr>
                <w:rFonts w:cs="Times New Roman"/>
              </w:rPr>
            </w:pPr>
            <w:r w:rsidRPr="003B09F5">
              <w:rPr>
                <w:rFonts w:cs="Times New Roman"/>
              </w:rPr>
              <w:t>Supports dependent invertebrates and fish species (one native, Swan River Goby (</w:t>
            </w:r>
            <w:r w:rsidRPr="003B09F5">
              <w:rPr>
                <w:rFonts w:cs="Times New Roman"/>
                <w:i/>
              </w:rPr>
              <w:t>Pseudogobius olorum</w:t>
            </w:r>
            <w:r w:rsidRPr="003B09F5">
              <w:rPr>
                <w:rFonts w:cs="Times New Roman"/>
              </w:rPr>
              <w:t>); and one exotic, Mosquito fish (</w:t>
            </w:r>
            <w:r w:rsidRPr="003B09F5">
              <w:rPr>
                <w:rFonts w:cs="Times New Roman"/>
                <w:i/>
              </w:rPr>
              <w:t>Gambusia holbrooki</w:t>
            </w:r>
            <w:r w:rsidRPr="003B09F5">
              <w:rPr>
                <w:rFonts w:cs="Times New Roman"/>
              </w:rPr>
              <w:t>)</w:t>
            </w:r>
          </w:p>
        </w:tc>
        <w:tc>
          <w:tcPr>
            <w:tcW w:w="0" w:type="auto"/>
          </w:tcPr>
          <w:p w14:paraId="49160C39" w14:textId="5A78D400" w:rsidR="00835827" w:rsidRPr="00B336DD" w:rsidRDefault="00E37B27" w:rsidP="00B336DD">
            <w:pPr>
              <w:pStyle w:val="Compact"/>
              <w:rPr>
                <w:ins w:id="378" w:author="Christopher Kavazos" w:date="2020-02-13T13:27:00Z"/>
              </w:rPr>
            </w:pPr>
            <w:r>
              <w:t xml:space="preserve">Habitat dependent. Invertebrate species have been apparently lost from this wetland, and new thresholds are unlikely to bring them back. </w:t>
            </w:r>
            <w:r w:rsidR="00E52289" w:rsidRPr="005544E8">
              <w:rPr>
                <w:i/>
                <w:iCs/>
              </w:rPr>
              <w:t>Gambusia</w:t>
            </w:r>
            <w:r w:rsidR="00E52289">
              <w:t xml:space="preserve"> should not be </w:t>
            </w:r>
            <w:r w:rsidR="00E52289" w:rsidRPr="00B336DD">
              <w:t>regarded as a value and the question is how to remove them, not how to keep them.</w:t>
            </w:r>
            <w:ins w:id="379" w:author="Christopher Kavazos" w:date="2020-02-13T13:26:00Z">
              <w:r w:rsidR="00835827" w:rsidRPr="00B336DD">
                <w:t xml:space="preserve"> </w:t>
              </w:r>
            </w:ins>
            <w:ins w:id="380" w:author="Christopher Kavazos" w:date="2020-02-13T13:30:00Z">
              <w:r w:rsidR="00AB3034" w:rsidRPr="00781CAB">
                <w:rPr>
                  <w:i/>
                  <w:iCs/>
                </w:rPr>
                <w:t>P</w:t>
              </w:r>
              <w:r w:rsidR="00264ED9" w:rsidRPr="00781CAB">
                <w:rPr>
                  <w:i/>
                  <w:iCs/>
                </w:rPr>
                <w:t>seudogobius olorum</w:t>
              </w:r>
              <w:r w:rsidR="00264ED9" w:rsidRPr="00B336DD">
                <w:t xml:space="preserve"> will benefit from the proposed higher water levels that will ensure </w:t>
              </w:r>
            </w:ins>
            <w:ins w:id="381" w:author="Christopher Kavazos" w:date="2020-02-13T13:31:00Z">
              <w:r w:rsidR="002B7D88" w:rsidRPr="00B336DD">
                <w:t>habitat availability. However</w:t>
              </w:r>
              <w:r w:rsidR="004664E4" w:rsidRPr="00B336DD">
                <w:t xml:space="preserve"> reestablishment is unlikely if the species is already locally extinc</w:t>
              </w:r>
            </w:ins>
            <w:ins w:id="382" w:author="Christopher Kavazos" w:date="2020-02-13T13:32:00Z">
              <w:r w:rsidR="004664E4" w:rsidRPr="00B336DD">
                <w:t xml:space="preserve">t or </w:t>
              </w:r>
              <w:r w:rsidR="00B336DD" w:rsidRPr="00B336DD">
                <w:t>goes extinct before 2030.</w:t>
              </w:r>
            </w:ins>
          </w:p>
          <w:p w14:paraId="26272096" w14:textId="5C126769" w:rsidR="001D584F" w:rsidRPr="003B09F5" w:rsidRDefault="00835827" w:rsidP="00B336DD">
            <w:pPr>
              <w:pStyle w:val="Compact"/>
            </w:pPr>
            <w:ins w:id="383" w:author="Christopher Kavazos" w:date="2020-02-13T13:26:00Z">
              <w:r w:rsidRPr="00B336DD">
                <w:t xml:space="preserve">Acidification of the wetland is </w:t>
              </w:r>
              <w:commentRangeStart w:id="384"/>
              <w:commentRangeStart w:id="385"/>
              <w:r w:rsidRPr="00B336DD">
                <w:t>highly likely if organic sediments dry, crack and peri</w:t>
              </w:r>
            </w:ins>
            <w:commentRangeEnd w:id="384"/>
            <w:r w:rsidRPr="00B336DD">
              <w:commentReference w:id="384"/>
            </w:r>
            <w:commentRangeEnd w:id="385"/>
            <w:r w:rsidRPr="00B336DD">
              <w:rPr>
                <w:rStyle w:val="CommentReference"/>
                <w:sz w:val="22"/>
                <w:szCs w:val="24"/>
              </w:rPr>
              <w:commentReference w:id="385"/>
            </w:r>
            <w:ins w:id="386" w:author="Christopher Kavazos" w:date="2020-02-13T13:26:00Z">
              <w:r w:rsidRPr="00B336DD">
                <w:t xml:space="preserve">odically rewet, which will likely result in further losses of fauna. Maintaining water levels above the proposed threshold should reduce the </w:t>
              </w:r>
              <w:r w:rsidRPr="00645B0D">
                <w:t>risk of drying and minimise the risk of further acidification.</w:t>
              </w:r>
            </w:ins>
          </w:p>
        </w:tc>
        <w:tc>
          <w:tcPr>
            <w:tcW w:w="0" w:type="auto"/>
          </w:tcPr>
          <w:p w14:paraId="26272097" w14:textId="0986C693" w:rsidR="001D584F" w:rsidRPr="003E5A30" w:rsidRDefault="00FB43D7">
            <w:pPr>
              <w:pStyle w:val="Compact"/>
              <w:jc w:val="center"/>
              <w:rPr>
                <w:rFonts w:cs="Times New Roman"/>
              </w:rPr>
            </w:pPr>
            <w:ins w:id="387" w:author="Christopher Kavazos" w:date="2020-02-13T13:29:00Z">
              <w:r>
                <w:rPr>
                  <w:rFonts w:cs="Times New Roman"/>
                </w:rPr>
                <w:t>Likely</w:t>
              </w:r>
              <w:r w:rsidR="003E5A30">
                <w:rPr>
                  <w:rFonts w:cs="Times New Roman"/>
                </w:rPr>
                <w:t xml:space="preserve"> (dependent upon </w:t>
              </w:r>
              <w:r w:rsidR="003E5A30">
                <w:rPr>
                  <w:rFonts w:cs="Times New Roman"/>
                  <w:i/>
                  <w:iCs/>
                </w:rPr>
                <w:t>P. olorum</w:t>
              </w:r>
              <w:r w:rsidR="003E5A30">
                <w:rPr>
                  <w:rFonts w:cs="Times New Roman"/>
                </w:rPr>
                <w:t xml:space="preserve"> persisting</w:t>
              </w:r>
              <w:r w:rsidR="00AB3034">
                <w:rPr>
                  <w:rFonts w:cs="Times New Roman"/>
                </w:rPr>
                <w:t>)</w:t>
              </w:r>
            </w:ins>
          </w:p>
        </w:tc>
      </w:tr>
      <w:tr w:rsidR="00CE6904" w:rsidRPr="003B09F5" w14:paraId="2627209C" w14:textId="77777777">
        <w:tc>
          <w:tcPr>
            <w:tcW w:w="0" w:type="auto"/>
          </w:tcPr>
          <w:p w14:paraId="26272099" w14:textId="116B5AFF" w:rsidR="001D584F" w:rsidRPr="003B09F5" w:rsidRDefault="005D6919">
            <w:pPr>
              <w:pStyle w:val="Compact"/>
              <w:rPr>
                <w:rFonts w:cs="Times New Roman"/>
              </w:rPr>
            </w:pPr>
            <w:r w:rsidRPr="003B09F5">
              <w:rPr>
                <w:rFonts w:cs="Times New Roman"/>
              </w:rPr>
              <w:t>Large areas of sedges minimize impact of nutrient enrichment on aquatic fauna</w:t>
            </w:r>
          </w:p>
        </w:tc>
        <w:tc>
          <w:tcPr>
            <w:tcW w:w="0" w:type="auto"/>
          </w:tcPr>
          <w:p w14:paraId="2627209A" w14:textId="0BC9A57A" w:rsidR="001D584F" w:rsidRPr="007F49A7" w:rsidRDefault="005D6919">
            <w:pPr>
              <w:pStyle w:val="Compact"/>
              <w:rPr>
                <w:rFonts w:cs="Times New Roman"/>
              </w:rPr>
            </w:pPr>
            <w:r w:rsidRPr="003B09F5">
              <w:rPr>
                <w:rFonts w:cs="Times New Roman"/>
              </w:rPr>
              <w:t xml:space="preserve">Likely to be jeopardised with declining water levels. Modelling predicts a decline in </w:t>
            </w:r>
            <w:r w:rsidRPr="003B09F5">
              <w:rPr>
                <w:rFonts w:cs="Times New Roman"/>
                <w:i/>
              </w:rPr>
              <w:t>B. articulata</w:t>
            </w:r>
            <w:r w:rsidRPr="003B09F5">
              <w:rPr>
                <w:rFonts w:cs="Times New Roman"/>
              </w:rPr>
              <w:t xml:space="preserve"> and </w:t>
            </w:r>
            <w:r w:rsidRPr="003B09F5">
              <w:rPr>
                <w:rFonts w:cs="Times New Roman"/>
                <w:i/>
              </w:rPr>
              <w:t>T. orientalis</w:t>
            </w:r>
            <w:r w:rsidRPr="003B09F5">
              <w:rPr>
                <w:rFonts w:cs="Times New Roman"/>
              </w:rPr>
              <w:t xml:space="preserve"> as water levels recede further.</w:t>
            </w:r>
            <w:r w:rsidR="004F5C78">
              <w:rPr>
                <w:rFonts w:cs="Times New Roman"/>
              </w:rPr>
              <w:t xml:space="preserve"> </w:t>
            </w:r>
            <w:r w:rsidR="004F5C78">
              <w:rPr>
                <w:rFonts w:cs="Times New Roman"/>
                <w:i/>
                <w:iCs/>
              </w:rPr>
              <w:t>B. juncea</w:t>
            </w:r>
            <w:r w:rsidR="004F5C78">
              <w:rPr>
                <w:rFonts w:cs="Times New Roman"/>
                <w:i/>
                <w:iCs/>
                <w:u w:val="single"/>
              </w:rPr>
              <w:t xml:space="preserve"> </w:t>
            </w:r>
            <w:r w:rsidR="007F49A7">
              <w:rPr>
                <w:rFonts w:cs="Times New Roman"/>
              </w:rPr>
              <w:t>may establish in some regions of the lake an</w:t>
            </w:r>
            <w:r w:rsidR="008E5E04">
              <w:rPr>
                <w:rFonts w:cs="Times New Roman"/>
              </w:rPr>
              <w:t>d minimise the impact of nutrient enrichment.</w:t>
            </w:r>
          </w:p>
        </w:tc>
        <w:tc>
          <w:tcPr>
            <w:tcW w:w="0" w:type="auto"/>
          </w:tcPr>
          <w:p w14:paraId="2627209B" w14:textId="77777777" w:rsidR="001D584F" w:rsidRPr="003B09F5" w:rsidRDefault="005D6919">
            <w:pPr>
              <w:pStyle w:val="Compact"/>
              <w:jc w:val="center"/>
              <w:rPr>
                <w:rFonts w:cs="Times New Roman"/>
              </w:rPr>
            </w:pPr>
            <w:r w:rsidRPr="003B09F5">
              <w:rPr>
                <w:rFonts w:cs="Times New Roman"/>
              </w:rPr>
              <w:t>Very unlikely</w:t>
            </w:r>
          </w:p>
        </w:tc>
      </w:tr>
      <w:tr w:rsidR="00CE6904" w:rsidRPr="003B09F5" w14:paraId="262720A0" w14:textId="77777777">
        <w:tc>
          <w:tcPr>
            <w:tcW w:w="0" w:type="auto"/>
          </w:tcPr>
          <w:p w14:paraId="2627209D" w14:textId="582FA837" w:rsidR="001D584F" w:rsidRPr="003B09F5" w:rsidRDefault="00305B18">
            <w:pPr>
              <w:pStyle w:val="Compact"/>
              <w:rPr>
                <w:rFonts w:cs="Times New Roman"/>
              </w:rPr>
            </w:pPr>
            <w:r>
              <w:rPr>
                <w:rFonts w:cs="Times New Roman"/>
                <w:b/>
              </w:rPr>
              <w:t>Site management objectives (WAWA, 1995)</w:t>
            </w:r>
          </w:p>
        </w:tc>
        <w:tc>
          <w:tcPr>
            <w:tcW w:w="0" w:type="auto"/>
          </w:tcPr>
          <w:p w14:paraId="2627209E" w14:textId="77777777" w:rsidR="001D584F" w:rsidRPr="003B09F5" w:rsidRDefault="001D584F">
            <w:pPr>
              <w:pStyle w:val="Compact"/>
              <w:rPr>
                <w:rFonts w:cs="Times New Roman"/>
              </w:rPr>
            </w:pPr>
          </w:p>
        </w:tc>
        <w:tc>
          <w:tcPr>
            <w:tcW w:w="0" w:type="auto"/>
          </w:tcPr>
          <w:p w14:paraId="2627209F" w14:textId="77777777" w:rsidR="001D584F" w:rsidRPr="003B09F5" w:rsidRDefault="001D584F">
            <w:pPr>
              <w:pStyle w:val="Compact"/>
              <w:rPr>
                <w:rFonts w:cs="Times New Roman"/>
              </w:rPr>
            </w:pPr>
          </w:p>
        </w:tc>
      </w:tr>
      <w:tr w:rsidR="00CE6904" w:rsidRPr="003B09F5" w14:paraId="262720A4" w14:textId="77777777">
        <w:tc>
          <w:tcPr>
            <w:tcW w:w="0" w:type="auto"/>
          </w:tcPr>
          <w:p w14:paraId="262720A1" w14:textId="23F8C8D1" w:rsidR="001D584F" w:rsidRPr="003B09F5" w:rsidRDefault="005D6919">
            <w:pPr>
              <w:pStyle w:val="Compact"/>
              <w:rPr>
                <w:rFonts w:cs="Times New Roman"/>
              </w:rPr>
            </w:pPr>
            <w:r w:rsidRPr="003B09F5">
              <w:rPr>
                <w:rFonts w:cs="Times New Roman"/>
              </w:rPr>
              <w:t>Wildlife and conservation, scientific study and preservation of features of archaeological, historic or scientific interest</w:t>
            </w:r>
          </w:p>
        </w:tc>
        <w:tc>
          <w:tcPr>
            <w:tcW w:w="0" w:type="auto"/>
          </w:tcPr>
          <w:p w14:paraId="262720A2" w14:textId="092F3774" w:rsidR="001D584F" w:rsidRPr="003B09F5" w:rsidRDefault="000C5760">
            <w:pPr>
              <w:pStyle w:val="Compact"/>
              <w:rPr>
                <w:rFonts w:cs="Times New Roman"/>
              </w:rPr>
            </w:pPr>
            <w:r>
              <w:rPr>
                <w:rFonts w:cs="Times New Roman"/>
              </w:rPr>
              <w:t>No data to reach conclusion</w:t>
            </w:r>
          </w:p>
        </w:tc>
        <w:tc>
          <w:tcPr>
            <w:tcW w:w="0" w:type="auto"/>
          </w:tcPr>
          <w:p w14:paraId="262720A3" w14:textId="0E0DC01A" w:rsidR="001D584F" w:rsidRPr="003B09F5" w:rsidRDefault="00E52289">
            <w:pPr>
              <w:pStyle w:val="Compact"/>
              <w:jc w:val="center"/>
              <w:rPr>
                <w:rFonts w:cs="Times New Roman"/>
              </w:rPr>
            </w:pPr>
            <w:r>
              <w:rPr>
                <w:rFonts w:cs="Times New Roman"/>
              </w:rPr>
              <w:t>Unknown</w:t>
            </w:r>
            <w:del w:id="388" w:author="Christopher Kavazos" w:date="2020-02-13T13:34:00Z">
              <w:r w:rsidR="005D6919" w:rsidRPr="003B09F5" w:rsidDel="00882069">
                <w:rPr>
                  <w:rFonts w:cs="Times New Roman"/>
                </w:rPr>
                <w:delText>?</w:delText>
              </w:r>
            </w:del>
          </w:p>
        </w:tc>
      </w:tr>
      <w:tr w:rsidR="00CE6904" w:rsidRPr="003B09F5" w14:paraId="262720A8" w14:textId="77777777">
        <w:tc>
          <w:tcPr>
            <w:tcW w:w="0" w:type="auto"/>
          </w:tcPr>
          <w:p w14:paraId="262720A5" w14:textId="59DF8C4D" w:rsidR="001D584F" w:rsidRPr="003B09F5" w:rsidRDefault="005D6919">
            <w:pPr>
              <w:pStyle w:val="Compact"/>
              <w:rPr>
                <w:rFonts w:cs="Times New Roman"/>
              </w:rPr>
            </w:pPr>
            <w:r w:rsidRPr="003B09F5">
              <w:rPr>
                <w:rFonts w:cs="Times New Roman"/>
              </w:rPr>
              <w:lastRenderedPageBreak/>
              <w:t>Maintain the existing areas of fringing sedge vegetation</w:t>
            </w:r>
          </w:p>
        </w:tc>
        <w:tc>
          <w:tcPr>
            <w:tcW w:w="0" w:type="auto"/>
          </w:tcPr>
          <w:p w14:paraId="262720A6" w14:textId="77777777" w:rsidR="001D584F" w:rsidRPr="003B09F5" w:rsidRDefault="005D6919">
            <w:pPr>
              <w:pStyle w:val="Compact"/>
              <w:rPr>
                <w:rFonts w:cs="Times New Roman"/>
              </w:rPr>
            </w:pPr>
            <w:r w:rsidRPr="003B09F5">
              <w:rPr>
                <w:rFonts w:cs="Times New Roman"/>
              </w:rPr>
              <w:t>Existing areas of sedge vegetation are likely to become terrestrialised. Sedges will be required to migrate down-slope with receding surface water levels and are likely to be reduced in extent.</w:t>
            </w:r>
          </w:p>
        </w:tc>
        <w:tc>
          <w:tcPr>
            <w:tcW w:w="0" w:type="auto"/>
          </w:tcPr>
          <w:p w14:paraId="262720A7" w14:textId="77777777" w:rsidR="001D584F" w:rsidRPr="003B09F5" w:rsidRDefault="005D6919">
            <w:pPr>
              <w:pStyle w:val="Compact"/>
              <w:jc w:val="center"/>
              <w:rPr>
                <w:rFonts w:cs="Times New Roman"/>
              </w:rPr>
            </w:pPr>
            <w:r w:rsidRPr="003B09F5">
              <w:rPr>
                <w:rFonts w:cs="Times New Roman"/>
              </w:rPr>
              <w:t>Very unlikely</w:t>
            </w:r>
          </w:p>
        </w:tc>
      </w:tr>
      <w:tr w:rsidR="00CE6904" w:rsidRPr="003B09F5" w14:paraId="262720AC" w14:textId="77777777">
        <w:tc>
          <w:tcPr>
            <w:tcW w:w="0" w:type="auto"/>
          </w:tcPr>
          <w:p w14:paraId="262720A9" w14:textId="20A396DA" w:rsidR="001D584F" w:rsidRPr="003B09F5" w:rsidRDefault="005D6919">
            <w:pPr>
              <w:pStyle w:val="Compact"/>
              <w:rPr>
                <w:rFonts w:cs="Times New Roman"/>
              </w:rPr>
            </w:pPr>
            <w:r w:rsidRPr="003B09F5">
              <w:rPr>
                <w:rFonts w:cs="Times New Roman"/>
              </w:rPr>
              <w:t>Maintain deep, permanent water as a bird habitat and drought refuge and to protect aquatic invertebrates and fish dependent on permanent water</w:t>
            </w:r>
          </w:p>
        </w:tc>
        <w:tc>
          <w:tcPr>
            <w:tcW w:w="0" w:type="auto"/>
          </w:tcPr>
          <w:p w14:paraId="262720AA" w14:textId="343DF05D" w:rsidR="001D584F" w:rsidRPr="003B09F5" w:rsidRDefault="005D6919">
            <w:pPr>
              <w:pStyle w:val="Compact"/>
              <w:rPr>
                <w:rFonts w:cs="Times New Roman"/>
              </w:rPr>
            </w:pPr>
            <w:r w:rsidRPr="003B09F5">
              <w:rPr>
                <w:rFonts w:cs="Times New Roman"/>
              </w:rPr>
              <w:t xml:space="preserve">The decline of surface water levels will reduce the areas of deep water and jeopardise the habitat available to birds and fish. The function of the lake as a drought refuge for </w:t>
            </w:r>
            <w:r w:rsidR="00F953FF">
              <w:rPr>
                <w:rFonts w:cs="Times New Roman"/>
              </w:rPr>
              <w:t xml:space="preserve">particular </w:t>
            </w:r>
            <w:r w:rsidRPr="003B09F5">
              <w:rPr>
                <w:rFonts w:cs="Times New Roman"/>
              </w:rPr>
              <w:t>birds</w:t>
            </w:r>
            <w:r w:rsidR="00F953FF">
              <w:rPr>
                <w:rFonts w:cs="Times New Roman"/>
              </w:rPr>
              <w:t xml:space="preserve"> (diving birds)</w:t>
            </w:r>
            <w:r w:rsidRPr="003B09F5">
              <w:rPr>
                <w:rFonts w:cs="Times New Roman"/>
              </w:rPr>
              <w:t xml:space="preserve"> will diminish.</w:t>
            </w:r>
          </w:p>
        </w:tc>
        <w:tc>
          <w:tcPr>
            <w:tcW w:w="0" w:type="auto"/>
          </w:tcPr>
          <w:p w14:paraId="262720AB" w14:textId="77777777" w:rsidR="001D584F" w:rsidRPr="003B09F5" w:rsidRDefault="005D6919">
            <w:pPr>
              <w:pStyle w:val="Compact"/>
              <w:jc w:val="center"/>
              <w:rPr>
                <w:rFonts w:cs="Times New Roman"/>
              </w:rPr>
            </w:pPr>
            <w:r w:rsidRPr="003B09F5">
              <w:rPr>
                <w:rFonts w:cs="Times New Roman"/>
              </w:rPr>
              <w:t>At a reduced capacity</w:t>
            </w:r>
          </w:p>
        </w:tc>
      </w:tr>
      <w:tr w:rsidR="00CE6904" w:rsidRPr="003B09F5" w14:paraId="262720B0" w14:textId="77777777">
        <w:tc>
          <w:tcPr>
            <w:tcW w:w="0" w:type="auto"/>
          </w:tcPr>
          <w:p w14:paraId="262720AD" w14:textId="093CE7B5" w:rsidR="001D584F" w:rsidRPr="003B09F5" w:rsidRDefault="005D6919">
            <w:pPr>
              <w:pStyle w:val="Compact"/>
              <w:rPr>
                <w:rFonts w:cs="Times New Roman"/>
              </w:rPr>
            </w:pPr>
            <w:r w:rsidRPr="003B09F5">
              <w:rPr>
                <w:rFonts w:cs="Times New Roman"/>
              </w:rPr>
              <w:t xml:space="preserve">Maintain the existing extent of </w:t>
            </w:r>
            <w:r w:rsidRPr="003B09F5">
              <w:rPr>
                <w:rFonts w:cs="Times New Roman"/>
                <w:i/>
              </w:rPr>
              <w:t>Baumea</w:t>
            </w:r>
            <w:r w:rsidRPr="003B09F5">
              <w:rPr>
                <w:rFonts w:cs="Times New Roman"/>
              </w:rPr>
              <w:t xml:space="preserve"> fringe between </w:t>
            </w:r>
            <w:r w:rsidRPr="003B09F5">
              <w:rPr>
                <w:rFonts w:cs="Times New Roman"/>
                <w:i/>
              </w:rPr>
              <w:t>Typha</w:t>
            </w:r>
            <w:r w:rsidRPr="003B09F5">
              <w:rPr>
                <w:rFonts w:cs="Times New Roman"/>
              </w:rPr>
              <w:t xml:space="preserve"> stands and the fringing woodland</w:t>
            </w:r>
          </w:p>
        </w:tc>
        <w:tc>
          <w:tcPr>
            <w:tcW w:w="0" w:type="auto"/>
          </w:tcPr>
          <w:p w14:paraId="262720AE" w14:textId="77777777" w:rsidR="001D584F" w:rsidRPr="003B09F5" w:rsidRDefault="005D6919">
            <w:pPr>
              <w:pStyle w:val="Compact"/>
              <w:rPr>
                <w:rFonts w:cs="Times New Roman"/>
              </w:rPr>
            </w:pPr>
            <w:r w:rsidRPr="003B09F5">
              <w:rPr>
                <w:rFonts w:cs="Times New Roman"/>
              </w:rPr>
              <w:t xml:space="preserve">Modelling predicts </w:t>
            </w:r>
            <w:r w:rsidRPr="003B09F5">
              <w:rPr>
                <w:rFonts w:cs="Times New Roman"/>
                <w:i/>
              </w:rPr>
              <w:t>B. articulata</w:t>
            </w:r>
            <w:r w:rsidRPr="003B09F5">
              <w:rPr>
                <w:rFonts w:cs="Times New Roman"/>
              </w:rPr>
              <w:t xml:space="preserve"> and </w:t>
            </w:r>
            <w:r w:rsidRPr="003B09F5">
              <w:rPr>
                <w:rFonts w:cs="Times New Roman"/>
                <w:i/>
              </w:rPr>
              <w:t>T. orientalis</w:t>
            </w:r>
            <w:r w:rsidRPr="003B09F5">
              <w:rPr>
                <w:rFonts w:cs="Times New Roman"/>
              </w:rPr>
              <w:t xml:space="preserve"> to decline further. Existing stands are likely to disappear and will need to establish down-slope. The extent of these stands will decrease.</w:t>
            </w:r>
          </w:p>
        </w:tc>
        <w:tc>
          <w:tcPr>
            <w:tcW w:w="0" w:type="auto"/>
          </w:tcPr>
          <w:p w14:paraId="262720AF" w14:textId="77777777" w:rsidR="001D584F" w:rsidRPr="003B09F5" w:rsidRDefault="005D6919">
            <w:pPr>
              <w:pStyle w:val="Compact"/>
              <w:jc w:val="center"/>
              <w:rPr>
                <w:rFonts w:cs="Times New Roman"/>
              </w:rPr>
            </w:pPr>
            <w:r w:rsidRPr="003B09F5">
              <w:rPr>
                <w:rFonts w:cs="Times New Roman"/>
              </w:rPr>
              <w:t>Very unlikely</w:t>
            </w:r>
          </w:p>
        </w:tc>
      </w:tr>
      <w:tr w:rsidR="00CE6904" w:rsidRPr="003B09F5" w14:paraId="262720B4" w14:textId="77777777">
        <w:tc>
          <w:tcPr>
            <w:tcW w:w="0" w:type="auto"/>
          </w:tcPr>
          <w:p w14:paraId="262720B1" w14:textId="7446D791" w:rsidR="001D584F" w:rsidRPr="003B09F5" w:rsidRDefault="005D6919">
            <w:pPr>
              <w:pStyle w:val="Compact"/>
              <w:rPr>
                <w:rFonts w:cs="Times New Roman"/>
              </w:rPr>
            </w:pPr>
            <w:r w:rsidRPr="003B09F5">
              <w:rPr>
                <w:rFonts w:cs="Times New Roman"/>
              </w:rPr>
              <w:t>Provide some area of wading bird habitat at the end of summer, although it is recognized that this is limited by the shape of the wetland.</w:t>
            </w:r>
          </w:p>
        </w:tc>
        <w:tc>
          <w:tcPr>
            <w:tcW w:w="0" w:type="auto"/>
          </w:tcPr>
          <w:p w14:paraId="262720B2" w14:textId="7F25666F" w:rsidR="001D584F" w:rsidRPr="003B09F5" w:rsidRDefault="005D6919" w:rsidP="00F953FF">
            <w:pPr>
              <w:pStyle w:val="Compact"/>
              <w:rPr>
                <w:rFonts w:cs="Times New Roman"/>
              </w:rPr>
            </w:pPr>
            <w:r w:rsidRPr="003B09F5">
              <w:rPr>
                <w:rFonts w:cs="Times New Roman"/>
              </w:rPr>
              <w:t xml:space="preserve">Depends on seasonal variation allowing areas of mudflats suitable for waders to establish. </w:t>
            </w:r>
            <w:r w:rsidR="00F953FF">
              <w:rPr>
                <w:rFonts w:cs="Times New Roman"/>
              </w:rPr>
              <w:t>Some shallow areas will be affected by drying</w:t>
            </w:r>
            <w:r w:rsidR="008954A1">
              <w:rPr>
                <w:rFonts w:cs="Times New Roman"/>
              </w:rPr>
              <w:t xml:space="preserve"> at the</w:t>
            </w:r>
            <w:r w:rsidR="00F953FF">
              <w:rPr>
                <w:rFonts w:cs="Times New Roman"/>
              </w:rPr>
              <w:t xml:space="preserve"> end of summer, particularly </w:t>
            </w:r>
            <w:r w:rsidR="008954A1">
              <w:rPr>
                <w:rFonts w:cs="Times New Roman"/>
              </w:rPr>
              <w:t xml:space="preserve">areas of </w:t>
            </w:r>
            <w:r w:rsidR="00F953FF">
              <w:rPr>
                <w:rFonts w:cs="Times New Roman"/>
              </w:rPr>
              <w:t xml:space="preserve">cracked organic sediments, </w:t>
            </w:r>
            <w:r w:rsidR="008954A1">
              <w:rPr>
                <w:rFonts w:cs="Times New Roman"/>
              </w:rPr>
              <w:t xml:space="preserve">which are </w:t>
            </w:r>
            <w:r w:rsidR="00F953FF">
              <w:rPr>
                <w:rFonts w:cs="Times New Roman"/>
              </w:rPr>
              <w:t>unlikely to be quality feeding habitat for wading birds.</w:t>
            </w:r>
          </w:p>
        </w:tc>
        <w:tc>
          <w:tcPr>
            <w:tcW w:w="0" w:type="auto"/>
          </w:tcPr>
          <w:p w14:paraId="262720B3" w14:textId="1F9F0009" w:rsidR="001D584F" w:rsidRPr="003B09F5" w:rsidRDefault="00F953FF">
            <w:pPr>
              <w:pStyle w:val="Compact"/>
              <w:jc w:val="center"/>
              <w:rPr>
                <w:rFonts w:cs="Times New Roman"/>
              </w:rPr>
            </w:pPr>
            <w:r>
              <w:rPr>
                <w:rFonts w:cs="Times New Roman"/>
              </w:rPr>
              <w:t>Unlikely</w:t>
            </w:r>
          </w:p>
        </w:tc>
      </w:tr>
      <w:tr w:rsidR="00640EC0" w:rsidRPr="003B09F5" w14:paraId="31B3D10D" w14:textId="77777777">
        <w:tc>
          <w:tcPr>
            <w:tcW w:w="0" w:type="auto"/>
          </w:tcPr>
          <w:p w14:paraId="706C13A6" w14:textId="27C3E4B9" w:rsidR="00640EC0" w:rsidRPr="003B09F5" w:rsidRDefault="00FB4438">
            <w:pPr>
              <w:pStyle w:val="Compact"/>
              <w:rPr>
                <w:rFonts w:cs="Times New Roman"/>
              </w:rPr>
            </w:pPr>
            <w:r w:rsidRPr="00347721">
              <w:rPr>
                <w:rFonts w:cs="Times New Roman"/>
                <w:b/>
                <w:bCs/>
              </w:rPr>
              <w:t>Proposed site management objectives</w:t>
            </w:r>
          </w:p>
        </w:tc>
        <w:tc>
          <w:tcPr>
            <w:tcW w:w="0" w:type="auto"/>
          </w:tcPr>
          <w:p w14:paraId="7D3AB78B" w14:textId="77777777" w:rsidR="00640EC0" w:rsidRPr="003B09F5" w:rsidRDefault="00640EC0" w:rsidP="00F953FF">
            <w:pPr>
              <w:pStyle w:val="Compact"/>
              <w:rPr>
                <w:rFonts w:cs="Times New Roman"/>
              </w:rPr>
            </w:pPr>
          </w:p>
        </w:tc>
        <w:tc>
          <w:tcPr>
            <w:tcW w:w="0" w:type="auto"/>
          </w:tcPr>
          <w:p w14:paraId="50A05398" w14:textId="77777777" w:rsidR="00640EC0" w:rsidRDefault="00640EC0">
            <w:pPr>
              <w:pStyle w:val="Compact"/>
              <w:jc w:val="center"/>
              <w:rPr>
                <w:rFonts w:cs="Times New Roman"/>
              </w:rPr>
            </w:pPr>
          </w:p>
        </w:tc>
      </w:tr>
      <w:tr w:rsidR="00FB4438" w:rsidRPr="003B09F5" w14:paraId="076D45D8" w14:textId="77777777" w:rsidTr="006655E1">
        <w:tc>
          <w:tcPr>
            <w:tcW w:w="0" w:type="auto"/>
          </w:tcPr>
          <w:p w14:paraId="4A9ED766" w14:textId="37713EB4" w:rsidR="00FB4438" w:rsidRPr="003B09F5" w:rsidRDefault="00B7744E" w:rsidP="006655E1">
            <w:pPr>
              <w:pStyle w:val="Compact"/>
              <w:rPr>
                <w:rFonts w:cs="Times New Roman"/>
              </w:rPr>
            </w:pPr>
            <w:r>
              <w:rPr>
                <w:rFonts w:cs="Times New Roman"/>
              </w:rPr>
              <w:t xml:space="preserve">Increase area of permanent </w:t>
            </w:r>
            <w:r w:rsidR="00BF2B5B">
              <w:rPr>
                <w:rFonts w:cs="Times New Roman"/>
              </w:rPr>
              <w:t>deep-water</w:t>
            </w:r>
            <w:r>
              <w:rPr>
                <w:rFonts w:cs="Times New Roman"/>
              </w:rPr>
              <w:t xml:space="preserve"> habitat for fauna</w:t>
            </w:r>
          </w:p>
        </w:tc>
        <w:tc>
          <w:tcPr>
            <w:tcW w:w="0" w:type="auto"/>
          </w:tcPr>
          <w:p w14:paraId="4ABA3221" w14:textId="479D31F3" w:rsidR="00FB4438" w:rsidRPr="005A4C28" w:rsidRDefault="00050F55" w:rsidP="006655E1">
            <w:pPr>
              <w:pStyle w:val="Compact"/>
              <w:rPr>
                <w:rFonts w:cs="Times New Roman"/>
              </w:rPr>
            </w:pPr>
            <w:r>
              <w:rPr>
                <w:rFonts w:cs="Times New Roman"/>
              </w:rPr>
              <w:t xml:space="preserve">The projected changes do represent an increase in </w:t>
            </w:r>
            <w:r w:rsidR="00CA46E2">
              <w:rPr>
                <w:rFonts w:cs="Times New Roman"/>
              </w:rPr>
              <w:t xml:space="preserve">the extent of </w:t>
            </w:r>
            <w:r>
              <w:rPr>
                <w:rFonts w:cs="Times New Roman"/>
              </w:rPr>
              <w:t>permanent water</w:t>
            </w:r>
            <w:r w:rsidR="00446C2D">
              <w:rPr>
                <w:rFonts w:cs="Times New Roman"/>
              </w:rPr>
              <w:t xml:space="preserve"> (deeper than 1.5 m)</w:t>
            </w:r>
            <w:r>
              <w:rPr>
                <w:rFonts w:cs="Times New Roman"/>
              </w:rPr>
              <w:t xml:space="preserve"> </w:t>
            </w:r>
            <w:r w:rsidR="00CA46E2">
              <w:rPr>
                <w:rFonts w:cs="Times New Roman"/>
              </w:rPr>
              <w:t xml:space="preserve">throughout the basin. However, these levels are </w:t>
            </w:r>
            <w:r w:rsidR="00C07A5D">
              <w:rPr>
                <w:rFonts w:cs="Times New Roman"/>
              </w:rPr>
              <w:t xml:space="preserve">insufficient to </w:t>
            </w:r>
            <w:r w:rsidR="00901479">
              <w:rPr>
                <w:rFonts w:cs="Times New Roman"/>
              </w:rPr>
              <w:t xml:space="preserve">return to the normal permanent </w:t>
            </w:r>
            <w:r w:rsidR="00BF2B5B">
              <w:rPr>
                <w:rFonts w:cs="Times New Roman"/>
              </w:rPr>
              <w:t>deep-water</w:t>
            </w:r>
            <w:r w:rsidR="00901479">
              <w:rPr>
                <w:rFonts w:cs="Times New Roman"/>
              </w:rPr>
              <w:t xml:space="preserve"> habitat that the lake once provided. Nonetheless, </w:t>
            </w:r>
            <w:r w:rsidR="00AA2C95">
              <w:rPr>
                <w:rFonts w:cs="Times New Roman"/>
              </w:rPr>
              <w:t xml:space="preserve">managing water levels above the proposed 2030 minimum threshold will ensure </w:t>
            </w:r>
            <w:r w:rsidR="00BB1C6D">
              <w:rPr>
                <w:rFonts w:cs="Times New Roman"/>
              </w:rPr>
              <w:t xml:space="preserve">permanent deep water remains a feature of this wetland and help reverse the declining trend in aquatic macroinvertebrate richness and </w:t>
            </w:r>
            <w:r w:rsidR="005A4C28">
              <w:rPr>
                <w:rFonts w:cs="Times New Roman"/>
              </w:rPr>
              <w:t>reduce phosphate levels. Much of the lake</w:t>
            </w:r>
            <w:r w:rsidR="00446C2D">
              <w:rPr>
                <w:rFonts w:cs="Times New Roman"/>
              </w:rPr>
              <w:t xml:space="preserve"> margin</w:t>
            </w:r>
            <w:r w:rsidR="005A4C28">
              <w:rPr>
                <w:rFonts w:cs="Times New Roman"/>
              </w:rPr>
              <w:t xml:space="preserve"> will remain dominated by </w:t>
            </w:r>
            <w:r w:rsidR="005A4C28">
              <w:rPr>
                <w:rFonts w:cs="Times New Roman"/>
                <w:i/>
                <w:iCs/>
              </w:rPr>
              <w:t>T. orientalis</w:t>
            </w:r>
            <w:r w:rsidR="005A4C28">
              <w:rPr>
                <w:rFonts w:cs="Times New Roman"/>
              </w:rPr>
              <w:t xml:space="preserve"> </w:t>
            </w:r>
            <w:r w:rsidR="0003305E">
              <w:rPr>
                <w:rFonts w:cs="Times New Roman"/>
              </w:rPr>
              <w:t>sedge.</w:t>
            </w:r>
          </w:p>
        </w:tc>
        <w:tc>
          <w:tcPr>
            <w:tcW w:w="0" w:type="auto"/>
          </w:tcPr>
          <w:p w14:paraId="6422002A" w14:textId="17F049CC" w:rsidR="00FB4438" w:rsidRDefault="005A4C28" w:rsidP="006655E1">
            <w:pPr>
              <w:pStyle w:val="Compact"/>
              <w:jc w:val="center"/>
              <w:rPr>
                <w:rFonts w:cs="Times New Roman"/>
              </w:rPr>
            </w:pPr>
            <w:r>
              <w:rPr>
                <w:rFonts w:cs="Times New Roman"/>
              </w:rPr>
              <w:t>Likely</w:t>
            </w:r>
          </w:p>
        </w:tc>
      </w:tr>
      <w:tr w:rsidR="00FB4438" w:rsidRPr="003B09F5" w14:paraId="353D6D1A" w14:textId="77777777">
        <w:tc>
          <w:tcPr>
            <w:tcW w:w="0" w:type="auto"/>
          </w:tcPr>
          <w:p w14:paraId="40C311D0" w14:textId="3B0DABF9" w:rsidR="00FB4438" w:rsidRPr="003B09F5" w:rsidRDefault="00B7744E">
            <w:pPr>
              <w:pStyle w:val="Compact"/>
              <w:rPr>
                <w:rFonts w:cs="Times New Roman"/>
              </w:rPr>
            </w:pPr>
            <w:r>
              <w:rPr>
                <w:rFonts w:cs="Times New Roman"/>
              </w:rPr>
              <w:t>Maintain fringing vegetation to support macroinvertebrate diversity and nutrient retention</w:t>
            </w:r>
          </w:p>
        </w:tc>
        <w:tc>
          <w:tcPr>
            <w:tcW w:w="0" w:type="auto"/>
          </w:tcPr>
          <w:p w14:paraId="168F29F0" w14:textId="14A3EC95" w:rsidR="00FB4438" w:rsidRPr="002F2D79" w:rsidRDefault="008F1C4E" w:rsidP="00F953FF">
            <w:pPr>
              <w:pStyle w:val="Compact"/>
              <w:rPr>
                <w:rFonts w:cs="Times New Roman"/>
              </w:rPr>
            </w:pPr>
            <w:r>
              <w:rPr>
                <w:rFonts w:cs="Times New Roman"/>
              </w:rPr>
              <w:t xml:space="preserve">The projected changes in water levels will maintain </w:t>
            </w:r>
            <w:r w:rsidR="008E071F">
              <w:rPr>
                <w:rFonts w:cs="Times New Roman"/>
              </w:rPr>
              <w:t xml:space="preserve">fringing vegetation habitats. However, it is likely to remain dominated by </w:t>
            </w:r>
            <w:r w:rsidR="008E071F">
              <w:rPr>
                <w:rFonts w:cs="Times New Roman"/>
                <w:i/>
                <w:iCs/>
              </w:rPr>
              <w:t>T. orientalis</w:t>
            </w:r>
            <w:r w:rsidR="008E071F">
              <w:rPr>
                <w:rFonts w:cs="Times New Roman"/>
              </w:rPr>
              <w:t xml:space="preserve">. A remnant patch of </w:t>
            </w:r>
            <w:r w:rsidR="008E071F">
              <w:rPr>
                <w:rFonts w:cs="Times New Roman"/>
                <w:i/>
                <w:iCs/>
              </w:rPr>
              <w:t>B. articulata</w:t>
            </w:r>
            <w:r w:rsidR="008E195A">
              <w:rPr>
                <w:rFonts w:cs="Times New Roman"/>
                <w:i/>
                <w:iCs/>
              </w:rPr>
              <w:t xml:space="preserve"> </w:t>
            </w:r>
            <w:r w:rsidR="008E195A">
              <w:rPr>
                <w:rFonts w:cs="Times New Roman"/>
              </w:rPr>
              <w:t>is also found along the margin of the lake</w:t>
            </w:r>
            <w:r w:rsidR="00BF2B5B">
              <w:rPr>
                <w:rFonts w:cs="Times New Roman"/>
              </w:rPr>
              <w:t xml:space="preserve"> but may disappear despite the higher projected water levels. </w:t>
            </w:r>
            <w:r w:rsidR="002F2D79">
              <w:rPr>
                <w:rFonts w:cs="Times New Roman"/>
              </w:rPr>
              <w:t xml:space="preserve">Loss of </w:t>
            </w:r>
            <w:r w:rsidR="002F2D79">
              <w:rPr>
                <w:rFonts w:cs="Times New Roman"/>
                <w:i/>
                <w:iCs/>
              </w:rPr>
              <w:t>B. articulata</w:t>
            </w:r>
            <w:r w:rsidR="002F2D79">
              <w:rPr>
                <w:rFonts w:cs="Times New Roman"/>
              </w:rPr>
              <w:t xml:space="preserve"> will reduce habitat diversity and </w:t>
            </w:r>
            <w:r w:rsidR="00F405F5">
              <w:rPr>
                <w:rFonts w:cs="Times New Roman"/>
              </w:rPr>
              <w:t>further contribute towards declining macroinvertebrate richness.</w:t>
            </w:r>
          </w:p>
        </w:tc>
        <w:tc>
          <w:tcPr>
            <w:tcW w:w="0" w:type="auto"/>
          </w:tcPr>
          <w:p w14:paraId="0D4899B5" w14:textId="70F9BF39" w:rsidR="00FB4438" w:rsidRDefault="0099483D">
            <w:pPr>
              <w:pStyle w:val="Compact"/>
              <w:jc w:val="center"/>
              <w:rPr>
                <w:rFonts w:cs="Times New Roman"/>
              </w:rPr>
            </w:pPr>
            <w:r>
              <w:rPr>
                <w:rFonts w:cs="Times New Roman"/>
              </w:rPr>
              <w:t>Possible</w:t>
            </w:r>
          </w:p>
        </w:tc>
      </w:tr>
    </w:tbl>
    <w:p w14:paraId="6C0A1372" w14:textId="77777777" w:rsidR="00A11ACC" w:rsidRDefault="00A11ACC">
      <w:pPr>
        <w:pStyle w:val="Heading3"/>
        <w:rPr>
          <w:rFonts w:cs="Times New Roman"/>
        </w:rPr>
        <w:sectPr w:rsidR="00A11ACC" w:rsidSect="00AB74BD">
          <w:pgSz w:w="16838" w:h="11906" w:orient="landscape" w:code="9"/>
          <w:pgMar w:top="1440" w:right="1440" w:bottom="1440" w:left="1440" w:header="720" w:footer="720" w:gutter="0"/>
          <w:cols w:space="720"/>
          <w:docGrid w:linePitch="326"/>
        </w:sectPr>
      </w:pPr>
      <w:bookmarkStart w:id="389" w:name="water-quality-5"/>
    </w:p>
    <w:p w14:paraId="262720C9" w14:textId="5CA22404" w:rsidR="001D584F" w:rsidRPr="003B09F5" w:rsidRDefault="005D6919">
      <w:pPr>
        <w:pStyle w:val="Heading2"/>
        <w:rPr>
          <w:rFonts w:cs="Times New Roman"/>
        </w:rPr>
      </w:pPr>
      <w:bookmarkStart w:id="390" w:name="lake-wilgarup"/>
      <w:bookmarkStart w:id="391" w:name="_Toc33019580"/>
      <w:bookmarkEnd w:id="389"/>
      <w:r w:rsidRPr="003B09F5">
        <w:rPr>
          <w:rFonts w:cs="Times New Roman"/>
        </w:rPr>
        <w:lastRenderedPageBreak/>
        <w:t>Lake Wilgarup</w:t>
      </w:r>
      <w:bookmarkEnd w:id="390"/>
      <w:bookmarkEnd w:id="391"/>
    </w:p>
    <w:p w14:paraId="262720CA" w14:textId="1C814D5E" w:rsidR="001D584F" w:rsidRPr="003B09F5" w:rsidRDefault="005D6919">
      <w:pPr>
        <w:pStyle w:val="FirstParagraph"/>
        <w:rPr>
          <w:rFonts w:cs="Times New Roman"/>
        </w:rPr>
      </w:pPr>
      <w:r w:rsidRPr="003B09F5">
        <w:rPr>
          <w:rFonts w:cs="Times New Roman"/>
        </w:rPr>
        <w:t xml:space="preserve">Lake Wilgarup is a high conservation, </w:t>
      </w:r>
      <w:r w:rsidR="00AB2ACC">
        <w:rPr>
          <w:rFonts w:cs="Times New Roman"/>
        </w:rPr>
        <w:t xml:space="preserve">once </w:t>
      </w:r>
      <w:r w:rsidRPr="003B09F5">
        <w:rPr>
          <w:rFonts w:cs="Times New Roman"/>
        </w:rPr>
        <w:t xml:space="preserve">seasonally inundated </w:t>
      </w:r>
      <w:r w:rsidR="003B3322" w:rsidRPr="003B09F5">
        <w:rPr>
          <w:rFonts w:cs="Times New Roman"/>
        </w:rPr>
        <w:t>Dampland</w:t>
      </w:r>
      <w:r w:rsidRPr="003B09F5">
        <w:rPr>
          <w:rFonts w:cs="Times New Roman"/>
        </w:rPr>
        <w:t xml:space="preserve"> located in the southern area of Yanchep National Park. The basin covers an area of 16 ha in a limestone depression that </w:t>
      </w:r>
      <w:r w:rsidR="005B7F24">
        <w:rPr>
          <w:rFonts w:cs="Times New Roman"/>
        </w:rPr>
        <w:t xml:space="preserve">used to </w:t>
      </w:r>
      <w:r w:rsidRPr="003B09F5">
        <w:rPr>
          <w:rFonts w:cs="Times New Roman"/>
        </w:rPr>
        <w:t xml:space="preserve">experience discharge from groundwater. There are extensive peat deposits in the </w:t>
      </w:r>
      <w:r w:rsidR="003B3322" w:rsidRPr="003B09F5">
        <w:rPr>
          <w:rFonts w:cs="Times New Roman"/>
        </w:rPr>
        <w:t>lakebed</w:t>
      </w:r>
      <w:r w:rsidRPr="003B09F5">
        <w:rPr>
          <w:rFonts w:cs="Times New Roman"/>
        </w:rPr>
        <w:t xml:space="preserve"> that suggest the sediments saturated for a long period. Surface waters have not been recorded in the basin since 1998 and peats</w:t>
      </w:r>
      <w:r w:rsidR="00824964">
        <w:rPr>
          <w:rFonts w:cs="Times New Roman"/>
        </w:rPr>
        <w:t xml:space="preserve"> have been burnt significantly in the 2004/5 fire, and remaining peats</w:t>
      </w:r>
      <w:r w:rsidRPr="003B09F5">
        <w:rPr>
          <w:rFonts w:cs="Times New Roman"/>
        </w:rPr>
        <w:t xml:space="preserve"> are dry and vulnerable to combustion.</w:t>
      </w:r>
    </w:p>
    <w:p w14:paraId="262720CB" w14:textId="77777777" w:rsidR="001D584F" w:rsidRPr="003B09F5" w:rsidRDefault="005D6919">
      <w:pPr>
        <w:pStyle w:val="Heading3"/>
        <w:rPr>
          <w:rFonts w:cs="Times New Roman"/>
        </w:rPr>
      </w:pPr>
      <w:bookmarkStart w:id="392" w:name="hydrology-7"/>
      <w:bookmarkStart w:id="393" w:name="_Toc33019581"/>
      <w:r w:rsidRPr="003B09F5">
        <w:rPr>
          <w:rFonts w:cs="Times New Roman"/>
        </w:rPr>
        <w:t>Hydrology</w:t>
      </w:r>
      <w:bookmarkEnd w:id="392"/>
      <w:bookmarkEnd w:id="393"/>
    </w:p>
    <w:p w14:paraId="716DDA27" w14:textId="418D3AD0" w:rsidR="00331515" w:rsidRDefault="005D6919" w:rsidP="00331515">
      <w:pPr>
        <w:pStyle w:val="FirstParagraph"/>
        <w:rPr>
          <w:rFonts w:cs="Times New Roman"/>
        </w:rPr>
      </w:pPr>
      <w:r w:rsidRPr="003B09F5">
        <w:rPr>
          <w:rFonts w:cs="Times New Roman"/>
        </w:rPr>
        <w:t>Groundwater levels have been recorded at the nearby bore 61618500 since 1997 (</w:t>
      </w:r>
      <w:r w:rsidR="00F8141B">
        <w:rPr>
          <w:rFonts w:cs="Times New Roman"/>
        </w:rPr>
        <w:fldChar w:fldCharType="begin"/>
      </w:r>
      <w:r w:rsidR="00F8141B">
        <w:rPr>
          <w:rFonts w:cs="Times New Roman"/>
        </w:rPr>
        <w:instrText xml:space="preserve"> REF _Ref25920413 \h </w:instrText>
      </w:r>
      <w:r w:rsidR="00F8141B">
        <w:rPr>
          <w:rFonts w:cs="Times New Roman"/>
        </w:rPr>
      </w:r>
      <w:r w:rsidR="00F8141B">
        <w:rPr>
          <w:rFonts w:cs="Times New Roman"/>
        </w:rPr>
        <w:fldChar w:fldCharType="separate"/>
      </w:r>
      <w:r w:rsidR="00344A1B" w:rsidRPr="003B09F5">
        <w:rPr>
          <w:rFonts w:cs="Times New Roman"/>
        </w:rPr>
        <w:t xml:space="preserve">Figure </w:t>
      </w:r>
      <w:r w:rsidR="00344A1B">
        <w:rPr>
          <w:rFonts w:cs="Times New Roman"/>
          <w:noProof/>
        </w:rPr>
        <w:t>11</w:t>
      </w:r>
      <w:r w:rsidR="00F8141B">
        <w:rPr>
          <w:rFonts w:cs="Times New Roman"/>
        </w:rPr>
        <w:fldChar w:fldCharType="end"/>
      </w:r>
      <w:r w:rsidRPr="003B09F5">
        <w:rPr>
          <w:rFonts w:cs="Times New Roman"/>
        </w:rPr>
        <w:t>). There has been a significant decline in groundwater levels throughout this monitoring period from 4.75 to 3.25 mAHD despite recent increased annual rainfall. Maximum and minimum seasonal groundwater levels have decreased by 1.6 and 1.2 m, respectively (</w:t>
      </w:r>
      <w:r w:rsidR="00A11ACC">
        <w:rPr>
          <w:rFonts w:cs="Times New Roman"/>
        </w:rPr>
        <w:fldChar w:fldCharType="begin"/>
      </w:r>
      <w:r w:rsidR="00A11ACC">
        <w:rPr>
          <w:rFonts w:cs="Times New Roman"/>
        </w:rPr>
        <w:instrText xml:space="preserve"> REF _Ref25921927 \h </w:instrText>
      </w:r>
      <w:r w:rsidR="00A11ACC">
        <w:rPr>
          <w:rFonts w:cs="Times New Roman"/>
        </w:rPr>
      </w:r>
      <w:r w:rsidR="00A11ACC">
        <w:rPr>
          <w:rFonts w:cs="Times New Roman"/>
        </w:rPr>
        <w:fldChar w:fldCharType="separate"/>
      </w:r>
      <w:r w:rsidR="00344A1B">
        <w:t xml:space="preserve">Table </w:t>
      </w:r>
      <w:r w:rsidR="00344A1B">
        <w:rPr>
          <w:noProof/>
        </w:rPr>
        <w:t>17</w:t>
      </w:r>
      <w:r w:rsidR="00A11ACC">
        <w:rPr>
          <w:rFonts w:cs="Times New Roman"/>
        </w:rPr>
        <w:fldChar w:fldCharType="end"/>
      </w:r>
      <w:r w:rsidRPr="003B09F5">
        <w:rPr>
          <w:rFonts w:cs="Times New Roman"/>
        </w:rPr>
        <w:t xml:space="preserve">). Maximum water levels have consistently occurred during September-October, but minimum water levels are now occurring later in the year with the site experiencing a longer period of drying. The wetland has been non-compliant with ministerial thresholds for most of the monitoring period. A proposed threshold at 0.5 m lower than the current threshold is likely to be achievable under proposed reductions in abstraction by 2030. These changes in abstraction </w:t>
      </w:r>
      <w:r w:rsidR="002B26A4">
        <w:rPr>
          <w:rFonts w:cs="Times New Roman"/>
        </w:rPr>
        <w:t>are projected to cause</w:t>
      </w:r>
      <w:r w:rsidRPr="003B09F5">
        <w:rPr>
          <w:rFonts w:cs="Times New Roman"/>
        </w:rPr>
        <w:t xml:space="preserve"> </w:t>
      </w:r>
      <w:r w:rsidR="00741FF1">
        <w:rPr>
          <w:rFonts w:cs="Times New Roman"/>
        </w:rPr>
        <w:t>an</w:t>
      </w:r>
      <w:r w:rsidRPr="003B09F5">
        <w:rPr>
          <w:rFonts w:cs="Times New Roman"/>
        </w:rPr>
        <w:t xml:space="preserve"> increase in groundwater </w:t>
      </w:r>
      <w:r w:rsidR="003B3322" w:rsidRPr="003B09F5">
        <w:rPr>
          <w:rFonts w:cs="Times New Roman"/>
        </w:rPr>
        <w:t>leve</w:t>
      </w:r>
      <w:r w:rsidR="002B26A4">
        <w:rPr>
          <w:rFonts w:cs="Times New Roman"/>
        </w:rPr>
        <w:t>ls</w:t>
      </w:r>
      <w:r w:rsidR="0013379B">
        <w:rPr>
          <w:rFonts w:cs="Times New Roman"/>
        </w:rPr>
        <w:t>, but it is unlikely to be sufficient to restore the natural</w:t>
      </w:r>
      <w:r w:rsidRPr="003B09F5">
        <w:rPr>
          <w:rFonts w:cs="Times New Roman"/>
        </w:rPr>
        <w:t>.</w:t>
      </w:r>
      <w:bookmarkStart w:id="394" w:name="site-summary-7"/>
    </w:p>
    <w:p w14:paraId="1E56F04C" w14:textId="284DF96C" w:rsidR="00331515" w:rsidRDefault="00331515" w:rsidP="00331515">
      <w:pPr>
        <w:pStyle w:val="Caption"/>
        <w:keepNext/>
      </w:pPr>
      <w:bookmarkStart w:id="395" w:name="_Ref25921927"/>
      <w:r>
        <w:t xml:space="preserve">Table </w:t>
      </w:r>
      <w:r>
        <w:fldChar w:fldCharType="begin"/>
      </w:r>
      <w:r>
        <w:instrText>SEQ Table \* ARABIC</w:instrText>
      </w:r>
      <w:r>
        <w:fldChar w:fldCharType="separate"/>
      </w:r>
      <w:r w:rsidR="00344A1B">
        <w:rPr>
          <w:noProof/>
        </w:rPr>
        <w:t>17</w:t>
      </w:r>
      <w:r>
        <w:fldChar w:fldCharType="end"/>
      </w:r>
      <w:bookmarkEnd w:id="395"/>
      <w:r w:rsidRPr="00326731">
        <w:rPr>
          <w:rFonts w:ascii="LMRoman10-Regular" w:hAnsi="LMRoman10-Regular" w:cs="LMRoman10-Regular"/>
          <w:sz w:val="20"/>
          <w:szCs w:val="20"/>
          <w:lang w:val="en-AU"/>
        </w:rPr>
        <w:t xml:space="preserve"> </w:t>
      </w:r>
      <w:r w:rsidRPr="00326731">
        <w:rPr>
          <w:lang w:val="en-AU"/>
        </w:rPr>
        <w:t xml:space="preserve">Five year summaries of </w:t>
      </w:r>
      <w:r w:rsidR="00BB5F36">
        <w:rPr>
          <w:lang w:val="en-AU"/>
        </w:rPr>
        <w:t>ground</w:t>
      </w:r>
      <w:r w:rsidRPr="00326731">
        <w:rPr>
          <w:lang w:val="en-AU"/>
        </w:rPr>
        <w:t xml:space="preserve"> water level data at </w:t>
      </w:r>
      <w:r>
        <w:rPr>
          <w:lang w:val="en-AU"/>
        </w:rPr>
        <w:t>Lake Wilgarup</w:t>
      </w:r>
    </w:p>
    <w:tbl>
      <w:tblPr>
        <w:tblStyle w:val="Table"/>
        <w:tblW w:w="9351" w:type="dxa"/>
        <w:tblLook w:val="04A0" w:firstRow="1" w:lastRow="0" w:firstColumn="1" w:lastColumn="0" w:noHBand="0" w:noVBand="1"/>
      </w:tblPr>
      <w:tblGrid>
        <w:gridCol w:w="1989"/>
        <w:gridCol w:w="2051"/>
        <w:gridCol w:w="2192"/>
        <w:gridCol w:w="1560"/>
        <w:gridCol w:w="1559"/>
      </w:tblGrid>
      <w:tr w:rsidR="00331515" w14:paraId="3C56BD73" w14:textId="77777777" w:rsidTr="007C2274">
        <w:tc>
          <w:tcPr>
            <w:tcW w:w="1989" w:type="dxa"/>
          </w:tcPr>
          <w:p w14:paraId="084D5D45" w14:textId="77777777" w:rsidR="00331515" w:rsidRDefault="00331515" w:rsidP="00376A55">
            <w:pPr>
              <w:pStyle w:val="BodyText"/>
            </w:pPr>
            <w:r>
              <w:t>Period</w:t>
            </w:r>
          </w:p>
        </w:tc>
        <w:tc>
          <w:tcPr>
            <w:tcW w:w="2051" w:type="dxa"/>
          </w:tcPr>
          <w:p w14:paraId="1AFFC263" w14:textId="77777777" w:rsidR="00331515" w:rsidRPr="00016946" w:rsidRDefault="00331515" w:rsidP="00376A55">
            <w:pPr>
              <w:pStyle w:val="BodyText"/>
              <w:rPr>
                <w:lang w:val="en-AU"/>
              </w:rPr>
            </w:pPr>
            <w:r w:rsidRPr="00016946">
              <w:rPr>
                <w:lang w:val="en-AU"/>
              </w:rPr>
              <w:t>Mean</w:t>
            </w:r>
            <w:r>
              <w:rPr>
                <w:lang w:val="en-AU"/>
              </w:rPr>
              <w:t xml:space="preserve"> </w:t>
            </w:r>
            <w:r w:rsidRPr="00016946">
              <w:rPr>
                <w:lang w:val="en-AU"/>
              </w:rPr>
              <w:t>max seasonal</w:t>
            </w:r>
          </w:p>
          <w:p w14:paraId="60D10AC8" w14:textId="77777777" w:rsidR="00331515" w:rsidRDefault="00331515" w:rsidP="00376A55">
            <w:pPr>
              <w:pStyle w:val="BodyText"/>
            </w:pPr>
            <w:r w:rsidRPr="00016946">
              <w:rPr>
                <w:lang w:val="en-AU"/>
              </w:rPr>
              <w:t>level (mAHD)</w:t>
            </w:r>
          </w:p>
        </w:tc>
        <w:tc>
          <w:tcPr>
            <w:tcW w:w="2192" w:type="dxa"/>
          </w:tcPr>
          <w:p w14:paraId="4E978B0C" w14:textId="77777777" w:rsidR="00331515" w:rsidRPr="00016946" w:rsidRDefault="00331515"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26BE36E2" w14:textId="77777777" w:rsidR="00331515" w:rsidRDefault="00331515" w:rsidP="00376A55">
            <w:pPr>
              <w:pStyle w:val="BodyText"/>
            </w:pPr>
            <w:r w:rsidRPr="00016946">
              <w:rPr>
                <w:lang w:val="en-AU"/>
              </w:rPr>
              <w:t>level (mAHD)</w:t>
            </w:r>
          </w:p>
        </w:tc>
        <w:tc>
          <w:tcPr>
            <w:tcW w:w="1560" w:type="dxa"/>
          </w:tcPr>
          <w:p w14:paraId="6A4C48AD" w14:textId="77777777" w:rsidR="00331515" w:rsidRDefault="00331515" w:rsidP="00376A55">
            <w:pPr>
              <w:pStyle w:val="BodyText"/>
            </w:pPr>
            <w:r>
              <w:t>Mean seasonal change (m)</w:t>
            </w:r>
          </w:p>
        </w:tc>
        <w:tc>
          <w:tcPr>
            <w:tcW w:w="1559" w:type="dxa"/>
          </w:tcPr>
          <w:p w14:paraId="0B8D071E" w14:textId="77777777" w:rsidR="00331515" w:rsidRDefault="00331515" w:rsidP="00376A55">
            <w:pPr>
              <w:pStyle w:val="BodyText"/>
            </w:pPr>
            <w:r>
              <w:t>Mean max to min (days)</w:t>
            </w:r>
          </w:p>
        </w:tc>
      </w:tr>
      <w:tr w:rsidR="00331515" w14:paraId="681E46C6" w14:textId="77777777" w:rsidTr="007C2274">
        <w:tc>
          <w:tcPr>
            <w:tcW w:w="1989" w:type="dxa"/>
          </w:tcPr>
          <w:p w14:paraId="66AEBD6A" w14:textId="77777777" w:rsidR="00331515" w:rsidRDefault="00331515" w:rsidP="00BD0360">
            <w:pPr>
              <w:pStyle w:val="BodyText"/>
              <w:jc w:val="center"/>
            </w:pPr>
            <w:r>
              <w:t>08/1994 – 07/1999</w:t>
            </w:r>
          </w:p>
        </w:tc>
        <w:tc>
          <w:tcPr>
            <w:tcW w:w="2051" w:type="dxa"/>
          </w:tcPr>
          <w:p w14:paraId="58A58723" w14:textId="6B295097" w:rsidR="00331515" w:rsidRDefault="00BB5F36" w:rsidP="00BD0360">
            <w:pPr>
              <w:pStyle w:val="BodyText"/>
              <w:jc w:val="center"/>
            </w:pPr>
            <w:r>
              <w:t>5.2</w:t>
            </w:r>
            <w:r w:rsidR="00331515">
              <w:t xml:space="preserve"> (</w:t>
            </w:r>
            <w:r>
              <w:t>Oct</w:t>
            </w:r>
            <w:r w:rsidR="00331515">
              <w:t>)</w:t>
            </w:r>
          </w:p>
        </w:tc>
        <w:tc>
          <w:tcPr>
            <w:tcW w:w="2192" w:type="dxa"/>
          </w:tcPr>
          <w:p w14:paraId="613E3EAD" w14:textId="34A40286" w:rsidR="00331515" w:rsidRDefault="00BB5F36" w:rsidP="00BD0360">
            <w:pPr>
              <w:pStyle w:val="BodyText"/>
              <w:jc w:val="center"/>
            </w:pPr>
            <w:r>
              <w:t>4.3</w:t>
            </w:r>
            <w:r w:rsidR="00331515">
              <w:t xml:space="preserve"> (Sep)</w:t>
            </w:r>
          </w:p>
        </w:tc>
        <w:tc>
          <w:tcPr>
            <w:tcW w:w="1560" w:type="dxa"/>
          </w:tcPr>
          <w:p w14:paraId="2BF76172" w14:textId="6FE9CFD1" w:rsidR="00331515" w:rsidRDefault="00BB5F36" w:rsidP="00BD0360">
            <w:pPr>
              <w:pStyle w:val="BodyText"/>
              <w:jc w:val="center"/>
            </w:pPr>
            <w:r>
              <w:t>0.91</w:t>
            </w:r>
          </w:p>
        </w:tc>
        <w:tc>
          <w:tcPr>
            <w:tcW w:w="1559" w:type="dxa"/>
          </w:tcPr>
          <w:p w14:paraId="4C6209C9" w14:textId="71D5ED81" w:rsidR="00331515" w:rsidRDefault="00BB5F36" w:rsidP="00BD0360">
            <w:pPr>
              <w:pStyle w:val="BodyText"/>
              <w:jc w:val="center"/>
            </w:pPr>
            <w:r>
              <w:t>184</w:t>
            </w:r>
          </w:p>
        </w:tc>
      </w:tr>
      <w:tr w:rsidR="00331515" w14:paraId="12FB251D" w14:textId="77777777" w:rsidTr="007C2274">
        <w:tc>
          <w:tcPr>
            <w:tcW w:w="1989" w:type="dxa"/>
          </w:tcPr>
          <w:p w14:paraId="6C8E0334" w14:textId="77777777" w:rsidR="00331515" w:rsidRDefault="00331515" w:rsidP="00BD0360">
            <w:pPr>
              <w:pStyle w:val="BodyText"/>
              <w:jc w:val="center"/>
            </w:pPr>
            <w:r>
              <w:t>08/1999 – 07/2004</w:t>
            </w:r>
          </w:p>
        </w:tc>
        <w:tc>
          <w:tcPr>
            <w:tcW w:w="2051" w:type="dxa"/>
          </w:tcPr>
          <w:p w14:paraId="1F1DC399" w14:textId="4F8B71CC" w:rsidR="00331515" w:rsidRDefault="00BB5F36" w:rsidP="00BD0360">
            <w:pPr>
              <w:pStyle w:val="BodyText"/>
              <w:jc w:val="center"/>
            </w:pPr>
            <w:r>
              <w:t>4.7</w:t>
            </w:r>
            <w:r w:rsidR="00331515">
              <w:t xml:space="preserve"> (</w:t>
            </w:r>
            <w:r>
              <w:t>Oct</w:t>
            </w:r>
            <w:r w:rsidR="00331515">
              <w:t>)</w:t>
            </w:r>
          </w:p>
        </w:tc>
        <w:tc>
          <w:tcPr>
            <w:tcW w:w="2192" w:type="dxa"/>
          </w:tcPr>
          <w:p w14:paraId="53E59906" w14:textId="024CBCBF" w:rsidR="00331515" w:rsidRDefault="00BB5F36" w:rsidP="00BD0360">
            <w:pPr>
              <w:pStyle w:val="BodyText"/>
              <w:jc w:val="center"/>
            </w:pPr>
            <w:r>
              <w:t>4.0</w:t>
            </w:r>
            <w:r w:rsidR="00331515">
              <w:t xml:space="preserve"> (Feb)</w:t>
            </w:r>
          </w:p>
        </w:tc>
        <w:tc>
          <w:tcPr>
            <w:tcW w:w="1560" w:type="dxa"/>
          </w:tcPr>
          <w:p w14:paraId="2A2C7038" w14:textId="717B476A" w:rsidR="00331515" w:rsidRDefault="00331515" w:rsidP="00BD0360">
            <w:pPr>
              <w:pStyle w:val="BodyText"/>
              <w:jc w:val="center"/>
            </w:pPr>
            <w:r>
              <w:t>0.</w:t>
            </w:r>
            <w:r w:rsidR="00BB5F36">
              <w:t>73</w:t>
            </w:r>
          </w:p>
        </w:tc>
        <w:tc>
          <w:tcPr>
            <w:tcW w:w="1559" w:type="dxa"/>
          </w:tcPr>
          <w:p w14:paraId="05D9E38C" w14:textId="67A16189" w:rsidR="00331515" w:rsidRDefault="00BB5F36" w:rsidP="00BD0360">
            <w:pPr>
              <w:pStyle w:val="BodyText"/>
              <w:jc w:val="center"/>
            </w:pPr>
            <w:r>
              <w:t>193</w:t>
            </w:r>
          </w:p>
        </w:tc>
      </w:tr>
      <w:tr w:rsidR="00331515" w14:paraId="111F4D42" w14:textId="77777777" w:rsidTr="007C2274">
        <w:tc>
          <w:tcPr>
            <w:tcW w:w="1989" w:type="dxa"/>
          </w:tcPr>
          <w:p w14:paraId="47CB864D" w14:textId="77777777" w:rsidR="00331515" w:rsidRDefault="00331515" w:rsidP="00BD0360">
            <w:pPr>
              <w:pStyle w:val="BodyText"/>
              <w:jc w:val="center"/>
            </w:pPr>
            <w:r>
              <w:t>08/2004 – 07/2009</w:t>
            </w:r>
          </w:p>
        </w:tc>
        <w:tc>
          <w:tcPr>
            <w:tcW w:w="2051" w:type="dxa"/>
          </w:tcPr>
          <w:p w14:paraId="65EC1DB9" w14:textId="4E66B054" w:rsidR="00331515" w:rsidRDefault="00BB5F36" w:rsidP="00BD0360">
            <w:pPr>
              <w:pStyle w:val="BodyText"/>
              <w:jc w:val="center"/>
            </w:pPr>
            <w:r>
              <w:t>4.3</w:t>
            </w:r>
            <w:r w:rsidR="00331515">
              <w:t xml:space="preserve"> (</w:t>
            </w:r>
            <w:r>
              <w:t>Sep</w:t>
            </w:r>
            <w:r w:rsidR="00331515">
              <w:t>)</w:t>
            </w:r>
          </w:p>
        </w:tc>
        <w:tc>
          <w:tcPr>
            <w:tcW w:w="2192" w:type="dxa"/>
          </w:tcPr>
          <w:p w14:paraId="2E3D35AC" w14:textId="1DEC0F4E" w:rsidR="00331515" w:rsidRDefault="00BB5F36" w:rsidP="00BD0360">
            <w:pPr>
              <w:pStyle w:val="BodyText"/>
              <w:jc w:val="center"/>
            </w:pPr>
            <w:r>
              <w:t>3.7</w:t>
            </w:r>
            <w:r w:rsidR="00331515">
              <w:t xml:space="preserve"> (Apr)</w:t>
            </w:r>
          </w:p>
        </w:tc>
        <w:tc>
          <w:tcPr>
            <w:tcW w:w="1560" w:type="dxa"/>
          </w:tcPr>
          <w:p w14:paraId="7D40DDCC" w14:textId="132904C5" w:rsidR="00331515" w:rsidRDefault="00331515" w:rsidP="00BD0360">
            <w:pPr>
              <w:pStyle w:val="BodyText"/>
              <w:jc w:val="center"/>
            </w:pPr>
            <w:r>
              <w:t>0.</w:t>
            </w:r>
            <w:r w:rsidR="00BB5F36">
              <w:t>62</w:t>
            </w:r>
          </w:p>
        </w:tc>
        <w:tc>
          <w:tcPr>
            <w:tcW w:w="1559" w:type="dxa"/>
          </w:tcPr>
          <w:p w14:paraId="3C89E4E7" w14:textId="0FBEAF07" w:rsidR="00331515" w:rsidRDefault="00BB5F36" w:rsidP="00BD0360">
            <w:pPr>
              <w:pStyle w:val="BodyText"/>
              <w:jc w:val="center"/>
            </w:pPr>
            <w:r>
              <w:t>150</w:t>
            </w:r>
          </w:p>
        </w:tc>
      </w:tr>
      <w:tr w:rsidR="00331515" w14:paraId="5A24617B" w14:textId="77777777" w:rsidTr="007C2274">
        <w:tc>
          <w:tcPr>
            <w:tcW w:w="1989" w:type="dxa"/>
          </w:tcPr>
          <w:p w14:paraId="78E3A08F" w14:textId="77777777" w:rsidR="00331515" w:rsidRDefault="00331515" w:rsidP="00BD0360">
            <w:pPr>
              <w:pStyle w:val="BodyText"/>
              <w:jc w:val="center"/>
            </w:pPr>
            <w:r>
              <w:t>08/2009 – 07/2014</w:t>
            </w:r>
          </w:p>
        </w:tc>
        <w:tc>
          <w:tcPr>
            <w:tcW w:w="2051" w:type="dxa"/>
          </w:tcPr>
          <w:p w14:paraId="4F938802" w14:textId="2C83B96A" w:rsidR="00331515" w:rsidRDefault="00BB5F36" w:rsidP="00BD0360">
            <w:pPr>
              <w:pStyle w:val="BodyText"/>
              <w:jc w:val="center"/>
            </w:pPr>
            <w:r>
              <w:t>3.8</w:t>
            </w:r>
            <w:r w:rsidR="00331515">
              <w:t xml:space="preserve"> (</w:t>
            </w:r>
            <w:r>
              <w:t>Oct</w:t>
            </w:r>
            <w:r w:rsidR="00331515">
              <w:t>)</w:t>
            </w:r>
          </w:p>
        </w:tc>
        <w:tc>
          <w:tcPr>
            <w:tcW w:w="2192" w:type="dxa"/>
          </w:tcPr>
          <w:p w14:paraId="69D58A84" w14:textId="65FF5080" w:rsidR="00331515" w:rsidRDefault="00BB5F36" w:rsidP="00BD0360">
            <w:pPr>
              <w:pStyle w:val="BodyText"/>
              <w:jc w:val="center"/>
            </w:pPr>
            <w:r>
              <w:t>3.2</w:t>
            </w:r>
            <w:r w:rsidR="00331515">
              <w:t xml:space="preserve"> (Apr)</w:t>
            </w:r>
          </w:p>
        </w:tc>
        <w:tc>
          <w:tcPr>
            <w:tcW w:w="1560" w:type="dxa"/>
          </w:tcPr>
          <w:p w14:paraId="402FE955" w14:textId="4D47A31B" w:rsidR="00331515" w:rsidRDefault="00331515" w:rsidP="00BD0360">
            <w:pPr>
              <w:pStyle w:val="BodyText"/>
              <w:jc w:val="center"/>
            </w:pPr>
            <w:r>
              <w:t>0.</w:t>
            </w:r>
            <w:r w:rsidR="00BB5F36">
              <w:t>59</w:t>
            </w:r>
          </w:p>
        </w:tc>
        <w:tc>
          <w:tcPr>
            <w:tcW w:w="1559" w:type="dxa"/>
          </w:tcPr>
          <w:p w14:paraId="091733A1" w14:textId="01EE8123" w:rsidR="00331515" w:rsidRDefault="00BB5F36" w:rsidP="00BD0360">
            <w:pPr>
              <w:pStyle w:val="BodyText"/>
              <w:jc w:val="center"/>
            </w:pPr>
            <w:r>
              <w:t>190</w:t>
            </w:r>
          </w:p>
        </w:tc>
      </w:tr>
      <w:tr w:rsidR="00331515" w14:paraId="6DA8E7CD" w14:textId="77777777" w:rsidTr="007C2274">
        <w:tc>
          <w:tcPr>
            <w:tcW w:w="1989" w:type="dxa"/>
          </w:tcPr>
          <w:p w14:paraId="40BC9C27" w14:textId="77777777" w:rsidR="00331515" w:rsidRDefault="00331515" w:rsidP="00BD0360">
            <w:pPr>
              <w:pStyle w:val="BodyText"/>
              <w:jc w:val="center"/>
            </w:pPr>
            <w:r>
              <w:t>08/2014 – 07/2019</w:t>
            </w:r>
          </w:p>
        </w:tc>
        <w:tc>
          <w:tcPr>
            <w:tcW w:w="2051" w:type="dxa"/>
          </w:tcPr>
          <w:p w14:paraId="1EBF504C" w14:textId="03AA4F90" w:rsidR="00331515" w:rsidRDefault="00BB5F36" w:rsidP="00BD0360">
            <w:pPr>
              <w:pStyle w:val="BodyText"/>
              <w:jc w:val="center"/>
            </w:pPr>
            <w:r>
              <w:t>3.6</w:t>
            </w:r>
            <w:r w:rsidR="00331515">
              <w:t xml:space="preserve"> (</w:t>
            </w:r>
            <w:r>
              <w:t>Oct</w:t>
            </w:r>
            <w:r w:rsidR="00331515">
              <w:t>)</w:t>
            </w:r>
          </w:p>
        </w:tc>
        <w:tc>
          <w:tcPr>
            <w:tcW w:w="2192" w:type="dxa"/>
          </w:tcPr>
          <w:p w14:paraId="2C783C11" w14:textId="21B67178" w:rsidR="00331515" w:rsidRDefault="00BB5F36" w:rsidP="00BD0360">
            <w:pPr>
              <w:pStyle w:val="BodyText"/>
              <w:jc w:val="center"/>
            </w:pPr>
            <w:r>
              <w:t>3.1</w:t>
            </w:r>
            <w:r w:rsidR="00331515">
              <w:t xml:space="preserve"> (Mar)</w:t>
            </w:r>
          </w:p>
        </w:tc>
        <w:tc>
          <w:tcPr>
            <w:tcW w:w="1560" w:type="dxa"/>
          </w:tcPr>
          <w:p w14:paraId="1BA52475" w14:textId="14DBFC22" w:rsidR="00331515" w:rsidRDefault="00331515" w:rsidP="00BD0360">
            <w:pPr>
              <w:pStyle w:val="BodyText"/>
              <w:jc w:val="center"/>
            </w:pPr>
            <w:r>
              <w:t>0.</w:t>
            </w:r>
            <w:r w:rsidR="00BB5F36">
              <w:t>55</w:t>
            </w:r>
          </w:p>
        </w:tc>
        <w:tc>
          <w:tcPr>
            <w:tcW w:w="1559" w:type="dxa"/>
          </w:tcPr>
          <w:p w14:paraId="29744C89" w14:textId="69DEAF94" w:rsidR="00331515" w:rsidRDefault="00BB5F36" w:rsidP="00BD0360">
            <w:pPr>
              <w:pStyle w:val="BodyText"/>
              <w:jc w:val="center"/>
            </w:pPr>
            <w:r>
              <w:t>212</w:t>
            </w:r>
          </w:p>
        </w:tc>
      </w:tr>
    </w:tbl>
    <w:p w14:paraId="1E4F0C92" w14:textId="77777777" w:rsidR="0081558C" w:rsidRPr="003B09F5" w:rsidRDefault="0081558C" w:rsidP="005D2675">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35A5DD57" wp14:editId="3A98094C">
            <wp:extent cx="5760000" cy="39852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Figs/WilgarupWaterPlot-1.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9A1F7A2" w14:textId="25219B96" w:rsidR="0081558C" w:rsidRPr="003B09F5" w:rsidRDefault="0081558C" w:rsidP="0081558C">
      <w:pPr>
        <w:pStyle w:val="Caption"/>
        <w:rPr>
          <w:rFonts w:ascii="Times New Roman" w:hAnsi="Times New Roman" w:cs="Times New Roman"/>
        </w:rPr>
      </w:pPr>
      <w:bookmarkStart w:id="396" w:name="_Ref2592041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11</w:t>
      </w:r>
      <w:r w:rsidRPr="003B09F5">
        <w:rPr>
          <w:rFonts w:ascii="Times New Roman" w:hAnsi="Times New Roman" w:cs="Times New Roman"/>
        </w:rPr>
        <w:fldChar w:fldCharType="end"/>
      </w:r>
      <w:bookmarkEnd w:id="396"/>
      <w:r w:rsidRPr="003B09F5">
        <w:rPr>
          <w:rFonts w:ascii="Times New Roman" w:hAnsi="Times New Roman" w:cs="Times New Roman"/>
        </w:rPr>
        <w:t xml:space="preserve"> Groundwater levels recorded at bore 61618500 in the vicinity of Lake Wilgarup. Red segments along trendline indicate periods of significant decline in groundwater levels.</w:t>
      </w:r>
    </w:p>
    <w:p w14:paraId="262720CD" w14:textId="72349190" w:rsidR="001D584F" w:rsidRPr="00BB5F36" w:rsidRDefault="00A200FB" w:rsidP="00BB5F36">
      <w:pPr>
        <w:pStyle w:val="Heading3"/>
      </w:pPr>
      <w:bookmarkStart w:id="397" w:name="_Toc33019582"/>
      <w:r>
        <w:t>Implications of revised threshold</w:t>
      </w:r>
      <w:bookmarkEnd w:id="394"/>
      <w:bookmarkEnd w:id="397"/>
    </w:p>
    <w:p w14:paraId="1CC469F2" w14:textId="25C6A46E" w:rsidR="000B5A1B" w:rsidRDefault="005D6919" w:rsidP="00BF22C7">
      <w:pPr>
        <w:pStyle w:val="FirstParagraph"/>
        <w:sectPr w:rsidR="000B5A1B" w:rsidSect="00AB74BD">
          <w:pgSz w:w="11906" w:h="16838" w:code="9"/>
          <w:pgMar w:top="1440" w:right="1440" w:bottom="1440" w:left="1440" w:header="720" w:footer="720" w:gutter="0"/>
          <w:cols w:space="720"/>
          <w:docGrid w:linePitch="326"/>
        </w:sectPr>
      </w:pPr>
      <w:r w:rsidRPr="003B09F5">
        <w:t xml:space="preserve">The site values of Lake Wilgarup are unlikely to be maintained </w:t>
      </w:r>
      <w:r w:rsidR="00AB2ACC">
        <w:t>if levels are managed to meet the proposed threshold level</w:t>
      </w:r>
      <w:r w:rsidRPr="003B09F5">
        <w:t xml:space="preserve"> (</w:t>
      </w:r>
      <w:r w:rsidR="00BF22C7">
        <w:fldChar w:fldCharType="begin"/>
      </w:r>
      <w:r w:rsidR="00BF22C7">
        <w:instrText xml:space="preserve"> REF _Ref26195525 \h </w:instrText>
      </w:r>
      <w:r w:rsidR="00BF22C7">
        <w:fldChar w:fldCharType="separate"/>
      </w:r>
      <w:r w:rsidR="00344A1B" w:rsidRPr="003B09F5">
        <w:rPr>
          <w:rFonts w:cs="Times New Roman"/>
        </w:rPr>
        <w:t xml:space="preserve">Table </w:t>
      </w:r>
      <w:r w:rsidR="00344A1B">
        <w:rPr>
          <w:rFonts w:cs="Times New Roman"/>
          <w:noProof/>
        </w:rPr>
        <w:t>18</w:t>
      </w:r>
      <w:r w:rsidR="00BF22C7">
        <w:fldChar w:fldCharType="end"/>
      </w:r>
      <w:r w:rsidR="00EF7576">
        <w:t>)</w:t>
      </w:r>
      <w:r w:rsidR="00024E96">
        <w:t xml:space="preserve"> despite water levels returning to pre-2005 levels</w:t>
      </w:r>
      <w:r w:rsidR="00EF7576">
        <w:t xml:space="preserve">. </w:t>
      </w:r>
      <w:r w:rsidR="00EF7576" w:rsidRPr="003B09F5">
        <w:t xml:space="preserve">Vegetation composition has shifted from one dominated by wetland species, such as </w:t>
      </w:r>
      <w:r w:rsidR="00EF7576" w:rsidRPr="00CC7D25">
        <w:rPr>
          <w:i/>
          <w:iCs/>
        </w:rPr>
        <w:t>B. articulata</w:t>
      </w:r>
      <w:r w:rsidR="00EF7576" w:rsidRPr="003B09F5">
        <w:t xml:space="preserve">, to a terrestrial community dominated by </w:t>
      </w:r>
      <w:r w:rsidR="00EF7576" w:rsidRPr="00CC7D25">
        <w:rPr>
          <w:i/>
          <w:iCs/>
        </w:rPr>
        <w:t>E</w:t>
      </w:r>
      <w:r w:rsidR="00EA0241">
        <w:rPr>
          <w:i/>
          <w:iCs/>
        </w:rPr>
        <w:t>ucalyptus</w:t>
      </w:r>
      <w:r w:rsidR="00EF7576" w:rsidRPr="00CC7D25">
        <w:rPr>
          <w:i/>
          <w:iCs/>
        </w:rPr>
        <w:t xml:space="preserve"> gomphocephala</w:t>
      </w:r>
      <w:r w:rsidR="00EF7576" w:rsidRPr="003B09F5">
        <w:t xml:space="preserve">. Increases in groundwater are unlikely to have an impact on the vegetation unless </w:t>
      </w:r>
      <w:r w:rsidR="000944F1">
        <w:t>seasonal inundation of the basin</w:t>
      </w:r>
      <w:r w:rsidR="00EF7576" w:rsidRPr="003B09F5">
        <w:t xml:space="preserve"> can be restored.</w:t>
      </w:r>
      <w:bookmarkStart w:id="398" w:name="_Ref25921934"/>
      <w:r w:rsidR="00C326E8">
        <w:t xml:space="preserve"> Even </w:t>
      </w:r>
      <w:r w:rsidR="00DA3785">
        <w:t xml:space="preserve">if the hydrological regime </w:t>
      </w:r>
      <w:r w:rsidR="0031459F">
        <w:t xml:space="preserve">begins to resemble </w:t>
      </w:r>
      <w:r w:rsidR="001E3BAE">
        <w:t>that of a dampland</w:t>
      </w:r>
      <w:r w:rsidR="00C326E8">
        <w:t xml:space="preserve">, </w:t>
      </w:r>
      <w:r w:rsidR="000D657C">
        <w:t>the</w:t>
      </w:r>
      <w:r w:rsidR="00C326E8">
        <w:t xml:space="preserve"> significant </w:t>
      </w:r>
      <w:r w:rsidR="00621010">
        <w:t>losses of peat sediments due to bushfire events</w:t>
      </w:r>
      <w:r w:rsidR="000D657C">
        <w:t xml:space="preserve"> mean that any re-establishment of wetland vegetation</w:t>
      </w:r>
      <w:r w:rsidR="0000421F">
        <w:t xml:space="preserve">, particularly </w:t>
      </w:r>
      <w:r w:rsidR="0000421F">
        <w:rPr>
          <w:i/>
          <w:iCs/>
        </w:rPr>
        <w:t>Baumea</w:t>
      </w:r>
      <w:r w:rsidR="0000421F">
        <w:t xml:space="preserve"> species,</w:t>
      </w:r>
      <w:r w:rsidR="000D657C">
        <w:t xml:space="preserve"> is unlikely to </w:t>
      </w:r>
      <w:r w:rsidR="00F4479D">
        <w:t xml:space="preserve">resemble the site’s natural state. </w:t>
      </w:r>
      <w:r w:rsidR="00092FD6">
        <w:t xml:space="preserve"> Furthermore, </w:t>
      </w:r>
      <w:r w:rsidR="009B6C2B">
        <w:t xml:space="preserve">the re-establishment of wetland vegetation will need to compete with the </w:t>
      </w:r>
      <w:r w:rsidR="00E35CB2">
        <w:t>woodland vegetation that now inhabits the basin.</w:t>
      </w:r>
    </w:p>
    <w:p w14:paraId="38557EA0" w14:textId="26ECC9C7" w:rsidR="00023E16" w:rsidRPr="003B09F5" w:rsidRDefault="00023E16" w:rsidP="00023E16">
      <w:pPr>
        <w:pStyle w:val="TableCaption"/>
        <w:rPr>
          <w:rFonts w:ascii="Times New Roman" w:hAnsi="Times New Roman" w:cs="Times New Roman"/>
        </w:rPr>
      </w:pPr>
      <w:bookmarkStart w:id="399" w:name="_Ref26195525"/>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344A1B">
        <w:rPr>
          <w:rFonts w:ascii="Times New Roman" w:hAnsi="Times New Roman" w:cs="Times New Roman"/>
          <w:noProof/>
        </w:rPr>
        <w:t>18</w:t>
      </w:r>
      <w:r w:rsidRPr="003B09F5">
        <w:rPr>
          <w:rFonts w:ascii="Times New Roman" w:hAnsi="Times New Roman" w:cs="Times New Roman"/>
        </w:rPr>
        <w:fldChar w:fldCharType="end"/>
      </w:r>
      <w:bookmarkEnd w:id="398"/>
      <w:bookmarkEnd w:id="399"/>
      <w:r w:rsidRPr="003B09F5">
        <w:rPr>
          <w:rFonts w:ascii="Times New Roman" w:hAnsi="Times New Roman" w:cs="Times New Roman"/>
        </w:rPr>
        <w:t xml:space="preserve"> </w:t>
      </w:r>
      <w:r w:rsidR="00783F9C" w:rsidRPr="005F0B68">
        <w:rPr>
          <w:rFonts w:ascii="Times New Roman" w:hAnsi="Times New Roman" w:cs="Times New Roman"/>
        </w:rPr>
        <w:t>Ecological consequences of proposed 2030 minimum threshold (</w:t>
      </w:r>
      <w:r w:rsidR="00783F9C">
        <w:rPr>
          <w:rFonts w:cs="Times New Roman"/>
        </w:rPr>
        <w:t>3.9</w:t>
      </w:r>
      <w:r w:rsidR="00783F9C" w:rsidRPr="005F0B68">
        <w:rPr>
          <w:rFonts w:ascii="Times New Roman" w:hAnsi="Times New Roman" w:cs="Times New Roman"/>
        </w:rPr>
        <w:t xml:space="preserve"> mAHD) in terms of compliance of stated site values and site management objectives at Lake </w:t>
      </w:r>
      <w:r w:rsidR="00224C80">
        <w:rPr>
          <w:rFonts w:ascii="Times New Roman" w:hAnsi="Times New Roman" w:cs="Times New Roman"/>
        </w:rPr>
        <w:t>Wilgarup</w:t>
      </w:r>
      <w:r w:rsidR="00783F9C" w:rsidRPr="005F0B68">
        <w:rPr>
          <w:rFonts w:ascii="Times New Roman" w:hAnsi="Times New Roman" w:cs="Times New Roman"/>
        </w:rPr>
        <w:t xml:space="preserve"> set for the current absolute minimum Ministerial criteria (</w:t>
      </w:r>
      <w:r w:rsidR="00783F9C">
        <w:rPr>
          <w:rFonts w:cs="Times New Roman"/>
        </w:rPr>
        <w:t>4.5</w:t>
      </w:r>
      <w:r w:rsidR="00783F9C" w:rsidRPr="005F0B68">
        <w:rPr>
          <w:rFonts w:ascii="Times New Roman" w:hAnsi="Times New Roman" w:cs="Times New Roman"/>
        </w:rPr>
        <w:t xml:space="preserve"> mAHD)</w:t>
      </w:r>
      <w:r w:rsidRPr="003B09F5">
        <w:rPr>
          <w:rFonts w:ascii="Times New Roman" w:hAnsi="Times New Roman" w:cs="Times New Roman"/>
        </w:rPr>
        <w:t>.</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680"/>
        <w:gridCol w:w="9368"/>
        <w:gridCol w:w="1910"/>
      </w:tblGrid>
      <w:tr w:rsidR="00166695" w:rsidRPr="003B09F5" w14:paraId="262720D3" w14:textId="77777777">
        <w:tc>
          <w:tcPr>
            <w:tcW w:w="0" w:type="auto"/>
            <w:tcBorders>
              <w:bottom w:val="single" w:sz="0" w:space="0" w:color="auto"/>
            </w:tcBorders>
            <w:vAlign w:val="bottom"/>
          </w:tcPr>
          <w:p w14:paraId="262720D0"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0D1" w14:textId="428C0B82" w:rsidR="00F6213E" w:rsidRPr="003B09F5" w:rsidRDefault="00F6213E" w:rsidP="00F6213E">
            <w:pPr>
              <w:pStyle w:val="Compact"/>
              <w:rPr>
                <w:rFonts w:cs="Times New Roman"/>
              </w:rPr>
            </w:pPr>
            <w:r w:rsidRPr="003B09F5">
              <w:rPr>
                <w:rFonts w:cs="Times New Roman"/>
              </w:rPr>
              <w:t>Likely effect of 2030 revised</w:t>
            </w:r>
            <w:r w:rsidR="00F25C19">
              <w:rPr>
                <w:rFonts w:cs="Times New Roman"/>
              </w:rPr>
              <w:t xml:space="preserve"> minimum</w:t>
            </w:r>
            <w:r w:rsidRPr="003B09F5">
              <w:rPr>
                <w:rFonts w:cs="Times New Roman"/>
              </w:rPr>
              <w:t xml:space="preserve"> threshold</w:t>
            </w:r>
            <w:r w:rsidR="00783F9C">
              <w:rPr>
                <w:rFonts w:cs="Times New Roman"/>
              </w:rPr>
              <w:t xml:space="preserve"> (</w:t>
            </w:r>
            <w:r w:rsidR="005C24C3">
              <w:rPr>
                <w:rFonts w:cs="Times New Roman"/>
              </w:rPr>
              <w:t>3.9 mAHD)</w:t>
            </w:r>
          </w:p>
        </w:tc>
        <w:tc>
          <w:tcPr>
            <w:tcW w:w="0" w:type="auto"/>
            <w:tcBorders>
              <w:bottom w:val="single" w:sz="0" w:space="0" w:color="auto"/>
            </w:tcBorders>
            <w:vAlign w:val="bottom"/>
          </w:tcPr>
          <w:p w14:paraId="262720D2" w14:textId="5DF75348"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166695" w:rsidRPr="003B09F5" w14:paraId="262720D7" w14:textId="77777777">
        <w:tc>
          <w:tcPr>
            <w:tcW w:w="0" w:type="auto"/>
          </w:tcPr>
          <w:p w14:paraId="262720D4" w14:textId="375518C7" w:rsidR="001D584F" w:rsidRPr="003B09F5" w:rsidRDefault="00305B18" w:rsidP="003E15F7">
            <w:pPr>
              <w:pStyle w:val="Compact"/>
              <w:jc w:val="left"/>
              <w:rPr>
                <w:rFonts w:cs="Times New Roman"/>
              </w:rPr>
            </w:pPr>
            <w:r>
              <w:rPr>
                <w:rFonts w:cs="Times New Roman"/>
                <w:b/>
              </w:rPr>
              <w:t>Site values (WAWA, 1995)</w:t>
            </w:r>
          </w:p>
        </w:tc>
        <w:tc>
          <w:tcPr>
            <w:tcW w:w="0" w:type="auto"/>
          </w:tcPr>
          <w:p w14:paraId="262720D5" w14:textId="77777777" w:rsidR="001D584F" w:rsidRPr="003B09F5" w:rsidRDefault="001D584F">
            <w:pPr>
              <w:pStyle w:val="Compact"/>
              <w:rPr>
                <w:rFonts w:cs="Times New Roman"/>
              </w:rPr>
            </w:pPr>
          </w:p>
        </w:tc>
        <w:tc>
          <w:tcPr>
            <w:tcW w:w="0" w:type="auto"/>
          </w:tcPr>
          <w:p w14:paraId="262720D6" w14:textId="77777777" w:rsidR="001D584F" w:rsidRPr="003B09F5" w:rsidRDefault="001D584F">
            <w:pPr>
              <w:pStyle w:val="Compact"/>
              <w:rPr>
                <w:rFonts w:cs="Times New Roman"/>
              </w:rPr>
            </w:pPr>
          </w:p>
        </w:tc>
      </w:tr>
      <w:tr w:rsidR="00166695" w:rsidRPr="003B09F5" w14:paraId="262720DB" w14:textId="77777777">
        <w:tc>
          <w:tcPr>
            <w:tcW w:w="0" w:type="auto"/>
          </w:tcPr>
          <w:p w14:paraId="262720D8" w14:textId="792A313F" w:rsidR="001D584F" w:rsidRPr="003B09F5" w:rsidRDefault="005D6919" w:rsidP="003E15F7">
            <w:pPr>
              <w:pStyle w:val="Compact"/>
              <w:jc w:val="left"/>
              <w:rPr>
                <w:rFonts w:cs="Times New Roman"/>
              </w:rPr>
            </w:pPr>
            <w:r w:rsidRPr="003B09F5">
              <w:rPr>
                <w:rFonts w:cs="Times New Roman"/>
              </w:rPr>
              <w:t>One of few remaining undisturbed wetlands within the region</w:t>
            </w:r>
          </w:p>
        </w:tc>
        <w:tc>
          <w:tcPr>
            <w:tcW w:w="0" w:type="auto"/>
          </w:tcPr>
          <w:p w14:paraId="262720D9" w14:textId="77777777" w:rsidR="001D584F" w:rsidRPr="003B09F5" w:rsidRDefault="005D6919">
            <w:pPr>
              <w:pStyle w:val="Compact"/>
              <w:rPr>
                <w:rFonts w:cs="Times New Roman"/>
              </w:rPr>
            </w:pPr>
            <w:r w:rsidRPr="003B09F5">
              <w:rPr>
                <w:rFonts w:cs="Times New Roman"/>
              </w:rPr>
              <w:t>Declining groundwater and fire render this wetland highly disturbed. The vegetation composition no longer reflects that of a wetland as the site has become highly terrestrialised.</w:t>
            </w:r>
          </w:p>
        </w:tc>
        <w:tc>
          <w:tcPr>
            <w:tcW w:w="0" w:type="auto"/>
          </w:tcPr>
          <w:p w14:paraId="262720DA" w14:textId="77777777" w:rsidR="001D584F" w:rsidRPr="003B09F5" w:rsidRDefault="005D6919">
            <w:pPr>
              <w:pStyle w:val="Compact"/>
              <w:jc w:val="center"/>
              <w:rPr>
                <w:rFonts w:cs="Times New Roman"/>
              </w:rPr>
            </w:pPr>
            <w:r w:rsidRPr="003B09F5">
              <w:rPr>
                <w:rFonts w:cs="Times New Roman"/>
              </w:rPr>
              <w:t>Extremely unlikely</w:t>
            </w:r>
          </w:p>
        </w:tc>
      </w:tr>
      <w:tr w:rsidR="00166695" w:rsidRPr="003B09F5" w14:paraId="262720DF" w14:textId="77777777">
        <w:tc>
          <w:tcPr>
            <w:tcW w:w="0" w:type="auto"/>
          </w:tcPr>
          <w:p w14:paraId="262720DC" w14:textId="73B5D531" w:rsidR="001D584F" w:rsidRPr="003B09F5" w:rsidRDefault="005D6919" w:rsidP="003E15F7">
            <w:pPr>
              <w:pStyle w:val="Compact"/>
              <w:jc w:val="left"/>
              <w:rPr>
                <w:rFonts w:cs="Times New Roman"/>
              </w:rPr>
            </w:pPr>
            <w:r w:rsidRPr="003B09F5">
              <w:rPr>
                <w:rFonts w:cs="Times New Roman"/>
              </w:rPr>
              <w:t>Rich and unusual vegetation (dense monospecific stands of sedges)</w:t>
            </w:r>
          </w:p>
        </w:tc>
        <w:tc>
          <w:tcPr>
            <w:tcW w:w="0" w:type="auto"/>
          </w:tcPr>
          <w:p w14:paraId="262720DD" w14:textId="77777777" w:rsidR="001D584F" w:rsidRPr="003B09F5" w:rsidRDefault="005D6919">
            <w:pPr>
              <w:pStyle w:val="Compact"/>
              <w:rPr>
                <w:rFonts w:cs="Times New Roman"/>
              </w:rPr>
            </w:pPr>
            <w:r w:rsidRPr="003B09F5">
              <w:rPr>
                <w:rFonts w:cs="Times New Roman"/>
              </w:rPr>
              <w:t>These sedges are locally extinct.</w:t>
            </w:r>
          </w:p>
        </w:tc>
        <w:tc>
          <w:tcPr>
            <w:tcW w:w="0" w:type="auto"/>
          </w:tcPr>
          <w:p w14:paraId="262720DE" w14:textId="77777777" w:rsidR="001D584F" w:rsidRPr="003B09F5" w:rsidRDefault="005D6919">
            <w:pPr>
              <w:pStyle w:val="Compact"/>
              <w:jc w:val="center"/>
              <w:rPr>
                <w:rFonts w:cs="Times New Roman"/>
              </w:rPr>
            </w:pPr>
            <w:r w:rsidRPr="003B09F5">
              <w:rPr>
                <w:rFonts w:cs="Times New Roman"/>
              </w:rPr>
              <w:t>Extremely unlikely</w:t>
            </w:r>
          </w:p>
        </w:tc>
      </w:tr>
      <w:tr w:rsidR="00166695" w:rsidRPr="003B09F5" w14:paraId="262720E3" w14:textId="77777777">
        <w:tc>
          <w:tcPr>
            <w:tcW w:w="0" w:type="auto"/>
          </w:tcPr>
          <w:p w14:paraId="262720E0" w14:textId="1C4FBE91" w:rsidR="001D584F" w:rsidRPr="003B09F5" w:rsidRDefault="005D6919" w:rsidP="003E15F7">
            <w:pPr>
              <w:pStyle w:val="Compact"/>
              <w:jc w:val="left"/>
              <w:rPr>
                <w:rFonts w:cs="Times New Roman"/>
              </w:rPr>
            </w:pPr>
            <w:r w:rsidRPr="003B09F5">
              <w:rPr>
                <w:rFonts w:cs="Times New Roman"/>
              </w:rPr>
              <w:t>Likely to support diverse fauna</w:t>
            </w:r>
          </w:p>
        </w:tc>
        <w:tc>
          <w:tcPr>
            <w:tcW w:w="0" w:type="auto"/>
          </w:tcPr>
          <w:p w14:paraId="262720E1" w14:textId="5BC8CA5C" w:rsidR="001D584F" w:rsidRPr="003B09F5" w:rsidRDefault="005D6919">
            <w:pPr>
              <w:pStyle w:val="Compact"/>
              <w:rPr>
                <w:rFonts w:cs="Times New Roman"/>
              </w:rPr>
            </w:pPr>
            <w:r w:rsidRPr="003B09F5">
              <w:rPr>
                <w:rFonts w:cs="Times New Roman"/>
              </w:rPr>
              <w:t xml:space="preserve">A rich woodland fauna likely exists at the </w:t>
            </w:r>
            <w:r w:rsidR="003B3322" w:rsidRPr="003B09F5">
              <w:rPr>
                <w:rFonts w:cs="Times New Roman"/>
              </w:rPr>
              <w:t>site;</w:t>
            </w:r>
            <w:r w:rsidRPr="003B09F5">
              <w:rPr>
                <w:rFonts w:cs="Times New Roman"/>
              </w:rPr>
              <w:t xml:space="preserve"> however, this assemblage would not reflect the rich wetland fauna that would have once occupied the site.</w:t>
            </w:r>
          </w:p>
        </w:tc>
        <w:tc>
          <w:tcPr>
            <w:tcW w:w="0" w:type="auto"/>
          </w:tcPr>
          <w:p w14:paraId="262720E2" w14:textId="77777777" w:rsidR="001D584F" w:rsidRPr="003B09F5" w:rsidRDefault="005D6919">
            <w:pPr>
              <w:pStyle w:val="Compact"/>
              <w:jc w:val="center"/>
              <w:rPr>
                <w:rFonts w:cs="Times New Roman"/>
              </w:rPr>
            </w:pPr>
            <w:r w:rsidRPr="003B09F5">
              <w:rPr>
                <w:rFonts w:cs="Times New Roman"/>
              </w:rPr>
              <w:t>Extremely unlikely</w:t>
            </w:r>
          </w:p>
        </w:tc>
      </w:tr>
      <w:tr w:rsidR="00166695" w:rsidRPr="003B09F5" w14:paraId="262720E7" w14:textId="77777777">
        <w:tc>
          <w:tcPr>
            <w:tcW w:w="0" w:type="auto"/>
          </w:tcPr>
          <w:p w14:paraId="262720E4" w14:textId="56A4591E" w:rsidR="001D584F" w:rsidRPr="003B09F5" w:rsidRDefault="00305B18" w:rsidP="003E15F7">
            <w:pPr>
              <w:pStyle w:val="Compact"/>
              <w:jc w:val="left"/>
              <w:rPr>
                <w:rFonts w:cs="Times New Roman"/>
              </w:rPr>
            </w:pPr>
            <w:r>
              <w:rPr>
                <w:rFonts w:cs="Times New Roman"/>
                <w:b/>
              </w:rPr>
              <w:t>Site management objectives (WAWA, 1995)</w:t>
            </w:r>
          </w:p>
        </w:tc>
        <w:tc>
          <w:tcPr>
            <w:tcW w:w="0" w:type="auto"/>
          </w:tcPr>
          <w:p w14:paraId="262720E5" w14:textId="77777777" w:rsidR="001D584F" w:rsidRPr="003B09F5" w:rsidRDefault="001D584F">
            <w:pPr>
              <w:pStyle w:val="Compact"/>
              <w:rPr>
                <w:rFonts w:cs="Times New Roman"/>
              </w:rPr>
            </w:pPr>
          </w:p>
        </w:tc>
        <w:tc>
          <w:tcPr>
            <w:tcW w:w="0" w:type="auto"/>
          </w:tcPr>
          <w:p w14:paraId="262720E6" w14:textId="77777777" w:rsidR="001D584F" w:rsidRPr="003B09F5" w:rsidRDefault="001D584F">
            <w:pPr>
              <w:pStyle w:val="Compact"/>
              <w:rPr>
                <w:rFonts w:cs="Times New Roman"/>
              </w:rPr>
            </w:pPr>
          </w:p>
        </w:tc>
      </w:tr>
      <w:tr w:rsidR="00166695" w:rsidRPr="003B09F5" w14:paraId="262720EB" w14:textId="77777777">
        <w:tc>
          <w:tcPr>
            <w:tcW w:w="0" w:type="auto"/>
          </w:tcPr>
          <w:p w14:paraId="262720E8" w14:textId="241FDD9C" w:rsidR="001D584F" w:rsidRPr="003B09F5" w:rsidRDefault="005D6919" w:rsidP="003E15F7">
            <w:pPr>
              <w:pStyle w:val="Compact"/>
              <w:jc w:val="left"/>
              <w:rPr>
                <w:rFonts w:cs="Times New Roman"/>
              </w:rPr>
            </w:pPr>
            <w:r w:rsidRPr="003B09F5">
              <w:rPr>
                <w:rFonts w:cs="Times New Roman"/>
              </w:rPr>
              <w:t>Maintain the environmental quality of Lake Wilgarup</w:t>
            </w:r>
          </w:p>
        </w:tc>
        <w:tc>
          <w:tcPr>
            <w:tcW w:w="0" w:type="auto"/>
          </w:tcPr>
          <w:p w14:paraId="262720E9" w14:textId="77777777" w:rsidR="001D584F" w:rsidRPr="003B09F5" w:rsidRDefault="005D6919">
            <w:pPr>
              <w:pStyle w:val="Compact"/>
              <w:rPr>
                <w:rFonts w:cs="Times New Roman"/>
              </w:rPr>
            </w:pPr>
            <w:r w:rsidRPr="003B09F5">
              <w:rPr>
                <w:rFonts w:cs="Times New Roman"/>
              </w:rPr>
              <w:t>The quality of Lake Wilgarup as a Swan Coastal Plain wetland has been permanently compromised. As it is extremely unlikely that permanent water will become a feature of Lake Wilgarup in the future, the site will not retain its environmental quality.</w:t>
            </w:r>
          </w:p>
        </w:tc>
        <w:tc>
          <w:tcPr>
            <w:tcW w:w="0" w:type="auto"/>
          </w:tcPr>
          <w:p w14:paraId="262720EA" w14:textId="77777777" w:rsidR="001D584F" w:rsidRPr="003B09F5" w:rsidRDefault="005D6919">
            <w:pPr>
              <w:pStyle w:val="Compact"/>
              <w:jc w:val="center"/>
              <w:rPr>
                <w:rFonts w:cs="Times New Roman"/>
              </w:rPr>
            </w:pPr>
            <w:r w:rsidRPr="003B09F5">
              <w:rPr>
                <w:rFonts w:cs="Times New Roman"/>
              </w:rPr>
              <w:t>Extremely unlikely</w:t>
            </w:r>
          </w:p>
        </w:tc>
      </w:tr>
      <w:tr w:rsidR="00166695" w:rsidRPr="003B09F5" w14:paraId="262720EF" w14:textId="77777777">
        <w:tc>
          <w:tcPr>
            <w:tcW w:w="0" w:type="auto"/>
          </w:tcPr>
          <w:p w14:paraId="262720EC" w14:textId="16575DF0" w:rsidR="001D584F" w:rsidRPr="003B09F5" w:rsidRDefault="005D6919" w:rsidP="003E15F7">
            <w:pPr>
              <w:pStyle w:val="Compact"/>
              <w:jc w:val="left"/>
              <w:rPr>
                <w:rFonts w:cs="Times New Roman"/>
              </w:rPr>
            </w:pPr>
            <w:r w:rsidRPr="003B09F5">
              <w:rPr>
                <w:rFonts w:cs="Times New Roman"/>
              </w:rPr>
              <w:t>Maintain the existing extent and variety of wetland vegetation</w:t>
            </w:r>
          </w:p>
        </w:tc>
        <w:tc>
          <w:tcPr>
            <w:tcW w:w="0" w:type="auto"/>
          </w:tcPr>
          <w:p w14:paraId="262720ED" w14:textId="77777777" w:rsidR="001D584F" w:rsidRPr="003B09F5" w:rsidRDefault="005D6919">
            <w:pPr>
              <w:pStyle w:val="Compact"/>
              <w:rPr>
                <w:rFonts w:cs="Times New Roman"/>
              </w:rPr>
            </w:pPr>
            <w:r w:rsidRPr="003B09F5">
              <w:rPr>
                <w:rFonts w:cs="Times New Roman"/>
              </w:rPr>
              <w:t>Wetland vegetation has probably been permanently destroyed by declining water levels and fire. The terrestrial woodlands that now inhabit the site are unlikely to facilitate the return of wetland vegetation unless permanent water is restored to the site.</w:t>
            </w:r>
          </w:p>
        </w:tc>
        <w:tc>
          <w:tcPr>
            <w:tcW w:w="0" w:type="auto"/>
          </w:tcPr>
          <w:p w14:paraId="262720EE" w14:textId="77777777" w:rsidR="001D584F" w:rsidRPr="003B09F5" w:rsidRDefault="005D6919">
            <w:pPr>
              <w:pStyle w:val="Compact"/>
              <w:jc w:val="center"/>
              <w:rPr>
                <w:rFonts w:cs="Times New Roman"/>
              </w:rPr>
            </w:pPr>
            <w:r w:rsidRPr="003B09F5">
              <w:rPr>
                <w:rFonts w:cs="Times New Roman"/>
              </w:rPr>
              <w:t>Extremely unlikely</w:t>
            </w:r>
          </w:p>
        </w:tc>
      </w:tr>
      <w:tr w:rsidR="00166695" w:rsidRPr="003B09F5" w14:paraId="590BE48D" w14:textId="77777777" w:rsidTr="006655E1">
        <w:tc>
          <w:tcPr>
            <w:tcW w:w="0" w:type="auto"/>
          </w:tcPr>
          <w:p w14:paraId="7B56207E" w14:textId="375794E0" w:rsidR="005C24C3" w:rsidRPr="003B09F5" w:rsidRDefault="005C24C3" w:rsidP="003E15F7">
            <w:pPr>
              <w:pStyle w:val="Compact"/>
              <w:jc w:val="left"/>
              <w:rPr>
                <w:rFonts w:cs="Times New Roman"/>
              </w:rPr>
            </w:pPr>
            <w:r w:rsidRPr="00347721">
              <w:rPr>
                <w:rFonts w:cs="Times New Roman"/>
                <w:b/>
                <w:bCs/>
              </w:rPr>
              <w:t>Proposed site management objectives</w:t>
            </w:r>
          </w:p>
        </w:tc>
        <w:tc>
          <w:tcPr>
            <w:tcW w:w="0" w:type="auto"/>
          </w:tcPr>
          <w:p w14:paraId="322968F3" w14:textId="77777777" w:rsidR="005C24C3" w:rsidRPr="003B09F5" w:rsidRDefault="005C24C3" w:rsidP="005C24C3">
            <w:pPr>
              <w:pStyle w:val="Compact"/>
              <w:rPr>
                <w:rFonts w:cs="Times New Roman"/>
              </w:rPr>
            </w:pPr>
          </w:p>
        </w:tc>
        <w:tc>
          <w:tcPr>
            <w:tcW w:w="0" w:type="auto"/>
          </w:tcPr>
          <w:p w14:paraId="79AC10C2" w14:textId="77777777" w:rsidR="005C24C3" w:rsidRPr="003B09F5" w:rsidRDefault="005C24C3" w:rsidP="005C24C3">
            <w:pPr>
              <w:pStyle w:val="Compact"/>
              <w:jc w:val="center"/>
              <w:rPr>
                <w:rFonts w:cs="Times New Roman"/>
              </w:rPr>
            </w:pPr>
          </w:p>
        </w:tc>
      </w:tr>
      <w:tr w:rsidR="00166695" w:rsidRPr="003B09F5" w14:paraId="22075DD2" w14:textId="77777777">
        <w:tc>
          <w:tcPr>
            <w:tcW w:w="0" w:type="auto"/>
          </w:tcPr>
          <w:p w14:paraId="7396DB2E" w14:textId="14619E25" w:rsidR="005C24C3" w:rsidRPr="003B09F5" w:rsidRDefault="005C24C3" w:rsidP="003E15F7">
            <w:pPr>
              <w:pStyle w:val="Compact"/>
              <w:jc w:val="left"/>
              <w:rPr>
                <w:rFonts w:cs="Times New Roman"/>
              </w:rPr>
            </w:pPr>
            <w:r>
              <w:rPr>
                <w:rFonts w:cs="Times New Roman"/>
              </w:rPr>
              <w:t>Maintain soil moisture</w:t>
            </w:r>
            <w:r w:rsidR="00787651">
              <w:rPr>
                <w:rFonts w:cs="Times New Roman"/>
              </w:rPr>
              <w:t xml:space="preserve"> and minimise risk of acidification</w:t>
            </w:r>
          </w:p>
        </w:tc>
        <w:tc>
          <w:tcPr>
            <w:tcW w:w="0" w:type="auto"/>
          </w:tcPr>
          <w:p w14:paraId="7D636347" w14:textId="38462690" w:rsidR="005C24C3" w:rsidRPr="00F72FB7" w:rsidRDefault="00433ED0" w:rsidP="005C24C3">
            <w:pPr>
              <w:pStyle w:val="Compact"/>
              <w:rPr>
                <w:rFonts w:cs="Times New Roman"/>
              </w:rPr>
            </w:pPr>
            <w:r>
              <w:rPr>
                <w:rFonts w:cs="Times New Roman"/>
              </w:rPr>
              <w:t xml:space="preserve">The projected changes in groundwater levels will not restore inundation of the site. However, </w:t>
            </w:r>
            <w:r w:rsidR="00D8766C">
              <w:rPr>
                <w:rFonts w:cs="Times New Roman"/>
              </w:rPr>
              <w:t xml:space="preserve">the soils will </w:t>
            </w:r>
            <w:r w:rsidR="000B3307">
              <w:rPr>
                <w:rFonts w:cs="Times New Roman"/>
              </w:rPr>
              <w:t xml:space="preserve">increase in moisture </w:t>
            </w:r>
            <w:r w:rsidR="00610C28">
              <w:rPr>
                <w:rFonts w:cs="Times New Roman"/>
              </w:rPr>
              <w:t xml:space="preserve">and be at a reduced likelihood of acidification. </w:t>
            </w:r>
            <w:r w:rsidR="00EA514F">
              <w:rPr>
                <w:rFonts w:cs="Times New Roman"/>
              </w:rPr>
              <w:t>Peats have probably been destroyed by fire</w:t>
            </w:r>
            <w:r w:rsidR="00424CD9">
              <w:rPr>
                <w:rFonts w:cs="Times New Roman"/>
              </w:rPr>
              <w:t xml:space="preserve"> events</w:t>
            </w:r>
            <w:r w:rsidR="0052229D">
              <w:rPr>
                <w:rFonts w:cs="Times New Roman"/>
              </w:rPr>
              <w:t>, so even under the proposed scenario which</w:t>
            </w:r>
            <w:r w:rsidR="00166695">
              <w:rPr>
                <w:rFonts w:cs="Times New Roman"/>
              </w:rPr>
              <w:t xml:space="preserve"> resemble conditions prior to 2005, </w:t>
            </w:r>
            <w:r w:rsidR="00166695">
              <w:rPr>
                <w:rFonts w:cs="Times New Roman"/>
              </w:rPr>
              <w:lastRenderedPageBreak/>
              <w:t xml:space="preserve">it is unlikely the diverse </w:t>
            </w:r>
            <w:r w:rsidR="00166695">
              <w:rPr>
                <w:rFonts w:cs="Times New Roman"/>
                <w:i/>
                <w:iCs/>
              </w:rPr>
              <w:t xml:space="preserve">Baumea </w:t>
            </w:r>
            <w:r w:rsidR="00166695">
              <w:rPr>
                <w:rFonts w:cs="Times New Roman"/>
              </w:rPr>
              <w:t xml:space="preserve">stands will return. Without further </w:t>
            </w:r>
            <w:r w:rsidR="0044242C">
              <w:rPr>
                <w:rFonts w:cs="Times New Roman"/>
              </w:rPr>
              <w:t>raises in groundwater</w:t>
            </w:r>
            <w:r w:rsidR="0089688D">
              <w:rPr>
                <w:rFonts w:cs="Times New Roman"/>
              </w:rPr>
              <w:t xml:space="preserve">, the basin is likely to remain dominated by </w:t>
            </w:r>
            <w:r w:rsidR="0089688D">
              <w:rPr>
                <w:rFonts w:cs="Times New Roman"/>
                <w:i/>
                <w:iCs/>
              </w:rPr>
              <w:t>E. gomphocephala</w:t>
            </w:r>
            <w:r w:rsidR="00F72FB7">
              <w:rPr>
                <w:rFonts w:cs="Times New Roman"/>
              </w:rPr>
              <w:t>.</w:t>
            </w:r>
          </w:p>
        </w:tc>
        <w:tc>
          <w:tcPr>
            <w:tcW w:w="0" w:type="auto"/>
          </w:tcPr>
          <w:p w14:paraId="68E48676" w14:textId="05EB94C7" w:rsidR="005C24C3" w:rsidRPr="003B09F5" w:rsidRDefault="0089688D" w:rsidP="005C24C3">
            <w:pPr>
              <w:pStyle w:val="Compact"/>
              <w:jc w:val="center"/>
              <w:rPr>
                <w:rFonts w:cs="Times New Roman"/>
              </w:rPr>
            </w:pPr>
            <w:r>
              <w:rPr>
                <w:rFonts w:cs="Times New Roman"/>
              </w:rPr>
              <w:lastRenderedPageBreak/>
              <w:t>Likely</w:t>
            </w:r>
          </w:p>
        </w:tc>
      </w:tr>
    </w:tbl>
    <w:p w14:paraId="6568B3F8" w14:textId="77777777" w:rsidR="00A11ACC" w:rsidRDefault="00A11ACC">
      <w:pPr>
        <w:pStyle w:val="Heading3"/>
        <w:rPr>
          <w:rFonts w:cs="Times New Roman"/>
        </w:rPr>
        <w:sectPr w:rsidR="00A11ACC" w:rsidSect="00AB74BD">
          <w:pgSz w:w="16838" w:h="11906" w:orient="landscape" w:code="9"/>
          <w:pgMar w:top="1440" w:right="1440" w:bottom="1440" w:left="1440" w:header="720" w:footer="720" w:gutter="0"/>
          <w:cols w:space="720"/>
          <w:docGrid w:linePitch="326"/>
        </w:sectPr>
      </w:pPr>
      <w:bookmarkStart w:id="400" w:name="vegetation-dynamics-7"/>
    </w:p>
    <w:p w14:paraId="262720FA" w14:textId="23AC5087" w:rsidR="001D584F" w:rsidRPr="003B09F5" w:rsidRDefault="005D6919">
      <w:pPr>
        <w:pStyle w:val="Heading2"/>
        <w:rPr>
          <w:rFonts w:cs="Times New Roman"/>
        </w:rPr>
      </w:pPr>
      <w:bookmarkStart w:id="401" w:name="pipidinny-swamp"/>
      <w:bookmarkStart w:id="402" w:name="_Toc33019583"/>
      <w:bookmarkEnd w:id="400"/>
      <w:r w:rsidRPr="003B09F5">
        <w:rPr>
          <w:rFonts w:cs="Times New Roman"/>
        </w:rPr>
        <w:lastRenderedPageBreak/>
        <w:t>Pipidinny Swamp</w:t>
      </w:r>
      <w:bookmarkEnd w:id="401"/>
      <w:bookmarkEnd w:id="402"/>
    </w:p>
    <w:p w14:paraId="262720FB" w14:textId="47E73A0D" w:rsidR="001D584F" w:rsidRPr="003B09F5" w:rsidRDefault="005D6919">
      <w:pPr>
        <w:pStyle w:val="FirstParagraph"/>
        <w:rPr>
          <w:rFonts w:cs="Times New Roman"/>
        </w:rPr>
      </w:pPr>
      <w:r w:rsidRPr="003B09F5">
        <w:rPr>
          <w:rFonts w:cs="Times New Roman"/>
        </w:rPr>
        <w:t xml:space="preserve">Vegetation </w:t>
      </w:r>
      <w:r w:rsidR="001C7C7C">
        <w:rPr>
          <w:rFonts w:cs="Times New Roman"/>
        </w:rPr>
        <w:t xml:space="preserve">at Pipidinny Swamp was </w:t>
      </w:r>
      <w:r w:rsidRPr="003B09F5">
        <w:rPr>
          <w:rFonts w:cs="Times New Roman"/>
        </w:rPr>
        <w:t xml:space="preserve">damaged by a fire in 2005. Macroinvertebrate and water quality monitoring occurred in the 2000s but ceased in 2011 as the wetland was atypical and had little water. A single vegetation survey has been conducted in September 2019 and the results </w:t>
      </w:r>
      <w:r w:rsidR="001C7C7C">
        <w:rPr>
          <w:rFonts w:cs="Times New Roman"/>
        </w:rPr>
        <w:t xml:space="preserve">are </w:t>
      </w:r>
      <w:r w:rsidRPr="003B09F5">
        <w:rPr>
          <w:rFonts w:cs="Times New Roman"/>
        </w:rPr>
        <w:t>presented here.</w:t>
      </w:r>
    </w:p>
    <w:p w14:paraId="262720FC" w14:textId="77777777" w:rsidR="001D584F" w:rsidRPr="003B09F5" w:rsidRDefault="005D6919">
      <w:pPr>
        <w:pStyle w:val="Heading3"/>
        <w:rPr>
          <w:rFonts w:cs="Times New Roman"/>
        </w:rPr>
      </w:pPr>
      <w:bookmarkStart w:id="403" w:name="hydrology-8"/>
      <w:bookmarkStart w:id="404" w:name="_Toc33019584"/>
      <w:r w:rsidRPr="003B09F5">
        <w:rPr>
          <w:rFonts w:cs="Times New Roman"/>
        </w:rPr>
        <w:t>Hydrology</w:t>
      </w:r>
      <w:bookmarkEnd w:id="403"/>
      <w:bookmarkEnd w:id="404"/>
    </w:p>
    <w:p w14:paraId="262720FD" w14:textId="63CE87FE" w:rsidR="001D584F" w:rsidRPr="003B09F5" w:rsidRDefault="005D6919">
      <w:pPr>
        <w:pStyle w:val="FirstParagraph"/>
        <w:rPr>
          <w:rFonts w:cs="Times New Roman"/>
        </w:rPr>
      </w:pPr>
      <w:r w:rsidRPr="003B09F5">
        <w:rPr>
          <w:rFonts w:cs="Times New Roman"/>
        </w:rPr>
        <w:t>There has been at least a 2 m decline in surface water levels at Pipidinny Swamp since the mid</w:t>
      </w:r>
      <w:r w:rsidR="006B3B96">
        <w:rPr>
          <w:rFonts w:cs="Times New Roman"/>
        </w:rPr>
        <w:t>-</w:t>
      </w:r>
      <w:r w:rsidRPr="003B09F5">
        <w:rPr>
          <w:rFonts w:cs="Times New Roman"/>
        </w:rPr>
        <w:t>1990s, although measurements at the staff gauge were frequently below the minimum recordable level in the mid-late 2000s to 2019 despite the gauge being moved in 2010 (</w:t>
      </w:r>
      <w:r w:rsidR="00B15874">
        <w:rPr>
          <w:rFonts w:cs="Times New Roman"/>
        </w:rPr>
        <w:fldChar w:fldCharType="begin"/>
      </w:r>
      <w:r w:rsidR="00B15874">
        <w:rPr>
          <w:rFonts w:cs="Times New Roman"/>
        </w:rPr>
        <w:instrText xml:space="preserve"> REF _Ref25920474 \h </w:instrText>
      </w:r>
      <w:r w:rsidR="00B15874">
        <w:rPr>
          <w:rFonts w:cs="Times New Roman"/>
        </w:rPr>
      </w:r>
      <w:r w:rsidR="00B15874">
        <w:rPr>
          <w:rFonts w:cs="Times New Roman"/>
        </w:rPr>
        <w:fldChar w:fldCharType="separate"/>
      </w:r>
      <w:r w:rsidR="00344A1B" w:rsidRPr="003B09F5">
        <w:rPr>
          <w:rFonts w:cs="Times New Roman"/>
        </w:rPr>
        <w:t xml:space="preserve">Figure </w:t>
      </w:r>
      <w:r w:rsidR="00344A1B">
        <w:rPr>
          <w:rFonts w:cs="Times New Roman"/>
          <w:noProof/>
        </w:rPr>
        <w:t>12</w:t>
      </w:r>
      <w:r w:rsidR="00B15874">
        <w:rPr>
          <w:rFonts w:cs="Times New Roman"/>
        </w:rPr>
        <w:fldChar w:fldCharType="end"/>
      </w:r>
      <w:r w:rsidRPr="003B09F5">
        <w:rPr>
          <w:rFonts w:cs="Times New Roman"/>
        </w:rPr>
        <w:t>). Mean maximum seasonal surface waters are at least 1.2 m lower now than in the 1994-1999 seasons</w:t>
      </w:r>
      <w:r w:rsidR="00176722">
        <w:rPr>
          <w:rFonts w:cs="Times New Roman"/>
        </w:rPr>
        <w:t>.</w:t>
      </w:r>
      <w:r w:rsidR="00AB74BD">
        <w:rPr>
          <w:rFonts w:cs="Times New Roman"/>
        </w:rPr>
        <w:t xml:space="preserve"> </w:t>
      </w:r>
      <w:r w:rsidRPr="003B09F5">
        <w:rPr>
          <w:rFonts w:cs="Times New Roman"/>
        </w:rPr>
        <w:t>Records of minimum levels are difficult to interpret due to the water levels frequently being below the staff gauge. Groundwater levels at the nearby bore 61611872 suggest that water levels at the swamp are no longer in decline, however this conclusion assumes groundwater levels at the bore and surface water levels at the staff gauge are related. It is not possible to verify this assumption as groundwater measurements have only been made while the surface water levels have been below detection limits for the staff gauge.</w:t>
      </w:r>
    </w:p>
    <w:p w14:paraId="262720FE" w14:textId="76BA24BB" w:rsidR="001D584F" w:rsidRDefault="005D6919">
      <w:pPr>
        <w:pStyle w:val="BodyText"/>
        <w:rPr>
          <w:rFonts w:cs="Times New Roman"/>
        </w:rPr>
      </w:pPr>
      <w:r w:rsidRPr="003B09F5">
        <w:rPr>
          <w:rFonts w:cs="Times New Roman"/>
        </w:rPr>
        <w:t>It is likely that water levels in Yanchep National Park will increase under the proposed 2030 changes in groundwater abstraction. The proposed threshold level of 1.1 m at bore 61611872 is likely to slightly increase or stabilise surface water levels in Pipidinny Swamp.</w:t>
      </w:r>
    </w:p>
    <w:p w14:paraId="33A6D4CB" w14:textId="77777777" w:rsidR="00337696" w:rsidRPr="003B09F5" w:rsidRDefault="00337696" w:rsidP="00AB74BD">
      <w:pPr>
        <w:pStyle w:val="CaptionedFigure"/>
        <w:jc w:val="center"/>
        <w:rPr>
          <w:rFonts w:ascii="Times New Roman" w:hAnsi="Times New Roman" w:cs="Times New Roman"/>
        </w:rPr>
      </w:pPr>
      <w:bookmarkStart w:id="405" w:name="site-summary-8"/>
      <w:r w:rsidRPr="003B09F5">
        <w:rPr>
          <w:rFonts w:ascii="Times New Roman" w:hAnsi="Times New Roman" w:cs="Times New Roman"/>
          <w:noProof/>
          <w:lang w:val="en-AU" w:eastAsia="en-AU"/>
        </w:rPr>
        <w:drawing>
          <wp:inline distT="0" distB="0" distL="0" distR="0" wp14:anchorId="47A0136F" wp14:editId="2942C50B">
            <wp:extent cx="5760000" cy="39852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Figs/PipidinnyWaterPlot-1.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23E35BB" w14:textId="13C1F970" w:rsidR="00337696" w:rsidRPr="003B09F5" w:rsidRDefault="00337696" w:rsidP="00337696">
      <w:pPr>
        <w:pStyle w:val="Caption"/>
        <w:rPr>
          <w:rFonts w:ascii="Times New Roman" w:hAnsi="Times New Roman" w:cs="Times New Roman"/>
        </w:rPr>
      </w:pPr>
      <w:bookmarkStart w:id="406" w:name="_Ref2592047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12</w:t>
      </w:r>
      <w:r w:rsidRPr="003B09F5">
        <w:rPr>
          <w:rFonts w:ascii="Times New Roman" w:hAnsi="Times New Roman" w:cs="Times New Roman"/>
        </w:rPr>
        <w:fldChar w:fldCharType="end"/>
      </w:r>
      <w:bookmarkEnd w:id="406"/>
      <w:r w:rsidRPr="003B09F5">
        <w:rPr>
          <w:rFonts w:ascii="Times New Roman" w:hAnsi="Times New Roman" w:cs="Times New Roman"/>
        </w:rPr>
        <w:t xml:space="preserve"> Ground and surface water levels recorded at bore 61611872 (red) and staff gauge 6162624 (blue) that represent fluctuations in water levels at Pipidinny Swamp. Surface water levels were initially only recordable above 2 mAHD and later above 1 mAHD. Red segments of trend line represent periods of significant decline in water levels while </w:t>
      </w:r>
      <w:r w:rsidR="005724CA">
        <w:rPr>
          <w:rFonts w:ascii="Times New Roman" w:hAnsi="Times New Roman" w:cs="Times New Roman"/>
        </w:rPr>
        <w:t>green segments</w:t>
      </w:r>
      <w:r w:rsidRPr="003B09F5">
        <w:rPr>
          <w:rFonts w:ascii="Times New Roman" w:hAnsi="Times New Roman" w:cs="Times New Roman"/>
        </w:rPr>
        <w:t xml:space="preserve"> represent periods of significant increases in water levels.</w:t>
      </w:r>
    </w:p>
    <w:p w14:paraId="262720FF" w14:textId="40D5C720" w:rsidR="001D584F" w:rsidRPr="003B09F5" w:rsidRDefault="00A200FB">
      <w:pPr>
        <w:pStyle w:val="Heading3"/>
        <w:rPr>
          <w:rFonts w:cs="Times New Roman"/>
        </w:rPr>
      </w:pPr>
      <w:bookmarkStart w:id="407" w:name="_Toc33019585"/>
      <w:r>
        <w:rPr>
          <w:rFonts w:cs="Times New Roman"/>
        </w:rPr>
        <w:lastRenderedPageBreak/>
        <w:t>Implications of revised threshold</w:t>
      </w:r>
      <w:bookmarkEnd w:id="405"/>
      <w:bookmarkEnd w:id="407"/>
    </w:p>
    <w:p w14:paraId="409273D6" w14:textId="0E067712" w:rsidR="004B0E9C" w:rsidRDefault="005D6919" w:rsidP="004B0E9C">
      <w:pPr>
        <w:pStyle w:val="FirstParagraph"/>
        <w:rPr>
          <w:ins w:id="408" w:author="Christopher Kavazos" w:date="2020-02-13T13:58:00Z"/>
        </w:rPr>
      </w:pPr>
      <w:r w:rsidRPr="003B09F5">
        <w:t xml:space="preserve">The proposed reductions to abstraction are not likely to restore surface water levels to pre-2000 levels at Pipidinny Swamp which will </w:t>
      </w:r>
      <w:r w:rsidR="003B3322" w:rsidRPr="003B09F5">
        <w:t>affect</w:t>
      </w:r>
      <w:r w:rsidRPr="003B09F5">
        <w:t xml:space="preserve"> the capacity </w:t>
      </w:r>
      <w:r w:rsidR="00B51F16">
        <w:t>to maintain</w:t>
      </w:r>
      <w:r w:rsidRPr="003B09F5">
        <w:t xml:space="preserve"> the site values (</w:t>
      </w:r>
      <w:r w:rsidR="00B87A46">
        <w:fldChar w:fldCharType="begin"/>
      </w:r>
      <w:r w:rsidR="00B87A46">
        <w:instrText xml:space="preserve"> REF _Ref26195679 \h </w:instrText>
      </w:r>
      <w:r w:rsidR="00B87A46">
        <w:fldChar w:fldCharType="separate"/>
      </w:r>
      <w:r w:rsidR="00344A1B" w:rsidRPr="003B09F5">
        <w:rPr>
          <w:rFonts w:cs="Times New Roman"/>
        </w:rPr>
        <w:t xml:space="preserve">Table </w:t>
      </w:r>
      <w:r w:rsidR="00344A1B">
        <w:rPr>
          <w:rFonts w:cs="Times New Roman"/>
          <w:noProof/>
        </w:rPr>
        <w:t>19</w:t>
      </w:r>
      <w:r w:rsidR="00B87A46">
        <w:fldChar w:fldCharType="end"/>
      </w:r>
      <w:r w:rsidR="00B51F16">
        <w:t xml:space="preserve">). </w:t>
      </w:r>
      <w:r w:rsidR="00B51F16" w:rsidRPr="00B51F16">
        <w:t>Features that characterised this wetland before the significant decline in water levels are unlikely to return given the predicted outcomes of reduce</w:t>
      </w:r>
      <w:r w:rsidR="006029F2">
        <w:t>d</w:t>
      </w:r>
      <w:r w:rsidR="00B51F16" w:rsidRPr="00B51F16">
        <w:t xml:space="preserve"> abstraction as water levels will be maintained at levels much lower than was once typical of the wetland. However, the water levels are predicted to be slightly higher than current levels, which will have a beneficial effect on fringing vegetation health. Given the location of this swamp in an increasingly urbanised region and the altered hydrological regime, it is likely that exotic vegetation species will remain a feature of this swamp.</w:t>
      </w:r>
      <w:bookmarkStart w:id="409" w:name="_Ref25922010"/>
      <w:r w:rsidR="00010FF7">
        <w:t xml:space="preserve"> </w:t>
      </w:r>
      <w:r w:rsidR="00114A62">
        <w:t>E</w:t>
      </w:r>
      <w:r w:rsidR="00010FF7">
        <w:t>xotic species</w:t>
      </w:r>
      <w:r w:rsidR="00114A62">
        <w:t xml:space="preserve"> that are likely to remain abundant at the site</w:t>
      </w:r>
      <w:r w:rsidR="00010FF7">
        <w:t xml:space="preserve"> include </w:t>
      </w:r>
      <w:r w:rsidR="00010FF7">
        <w:rPr>
          <w:i/>
          <w:iCs/>
        </w:rPr>
        <w:t>Bromus diamndr</w:t>
      </w:r>
      <w:r w:rsidR="00114A62">
        <w:rPr>
          <w:i/>
          <w:iCs/>
        </w:rPr>
        <w:t>us</w:t>
      </w:r>
      <w:r w:rsidR="00114A62">
        <w:t xml:space="preserve"> and </w:t>
      </w:r>
      <w:r w:rsidR="00114A62">
        <w:rPr>
          <w:i/>
          <w:iCs/>
        </w:rPr>
        <w:t>Ehrharta longiflora</w:t>
      </w:r>
      <w:r w:rsidR="00114A62">
        <w:t>.</w:t>
      </w:r>
    </w:p>
    <w:p w14:paraId="30E74E93" w14:textId="30D64C49" w:rsidR="000E6C54" w:rsidRPr="000D3158" w:rsidRDefault="00BF528D" w:rsidP="00AB74BD">
      <w:pPr>
        <w:pStyle w:val="BodyText"/>
        <w:sectPr w:rsidR="000E6C54" w:rsidRPr="000D3158" w:rsidSect="00AB74BD">
          <w:pgSz w:w="11906" w:h="16838" w:code="9"/>
          <w:pgMar w:top="1440" w:right="1440" w:bottom="1440" w:left="1440" w:header="720" w:footer="720" w:gutter="0"/>
          <w:cols w:space="720"/>
          <w:docGrid w:linePitch="326"/>
        </w:sectPr>
      </w:pPr>
      <w:ins w:id="410" w:author="Christopher Kavazos" w:date="2020-02-13T13:58:00Z">
        <w:r>
          <w:t>The swamp was once an important habitat for a variety of resident and non-resident waterbirds</w:t>
        </w:r>
      </w:ins>
      <w:ins w:id="411" w:author="Christopher Kavazos" w:date="2020-02-13T13:59:00Z">
        <w:r>
          <w:t xml:space="preserve"> such as</w:t>
        </w:r>
        <w:r w:rsidR="00A67C06">
          <w:t xml:space="preserve"> White-faced Heron, Pacific Black Duck</w:t>
        </w:r>
        <w:r w:rsidR="00E7771E">
          <w:t>, Dusky Moorhen, Purple S</w:t>
        </w:r>
      </w:ins>
      <w:ins w:id="412" w:author="Christopher Kavazos" w:date="2020-02-13T14:00:00Z">
        <w:r w:rsidR="00E7771E">
          <w:t>wamphen, Australian Reed Warbler</w:t>
        </w:r>
        <w:r w:rsidR="00D2471A">
          <w:t>, Maned Duck, Grey Teal and the Little Pied Cormorant (</w:t>
        </w:r>
      </w:ins>
      <w:ins w:id="413" w:author="Christopher Kavazos" w:date="2020-02-13T14:05:00Z">
        <w:r w:rsidR="00FA6A6E">
          <w:t>Bou</w:t>
        </w:r>
        <w:r w:rsidR="000D225E">
          <w:t>cher 2000</w:t>
        </w:r>
      </w:ins>
      <w:ins w:id="414" w:author="Christopher Kavazos" w:date="2020-02-13T14:00:00Z">
        <w:r w:rsidR="00D2471A">
          <w:t xml:space="preserve">). </w:t>
        </w:r>
      </w:ins>
      <w:ins w:id="415" w:author="Christopher Kavazos" w:date="2020-02-13T14:01:00Z">
        <w:r w:rsidR="00DA7A72">
          <w:t>Water</w:t>
        </w:r>
      </w:ins>
      <w:r w:rsidR="00167118">
        <w:t xml:space="preserve"> </w:t>
      </w:r>
      <w:ins w:id="416" w:author="Christopher Kavazos" w:date="2020-02-13T14:01:00Z">
        <w:r w:rsidR="00DA7A72">
          <w:t xml:space="preserve">bird richness was consistently </w:t>
        </w:r>
        <w:r w:rsidR="00EB436E">
          <w:t xml:space="preserve">between 16 and 29 </w:t>
        </w:r>
        <w:r w:rsidR="007A290F">
          <w:t xml:space="preserve">between 1984 and 1993 but very dramatically reduced to </w:t>
        </w:r>
      </w:ins>
      <w:ins w:id="417" w:author="Christopher Kavazos" w:date="2020-02-13T14:02:00Z">
        <w:r w:rsidR="009824AA">
          <w:t xml:space="preserve">less than 5 by 2000 </w:t>
        </w:r>
      </w:ins>
      <w:ins w:id="418" w:author="Christopher Kavazos" w:date="2020-02-13T14:05:00Z">
        <w:r w:rsidR="000D225E">
          <w:t>(Boucher 2000</w:t>
        </w:r>
      </w:ins>
      <w:ins w:id="419" w:author="Christopher Kavazos" w:date="2020-02-13T14:01:00Z">
        <w:r w:rsidR="007A290F">
          <w:t>)</w:t>
        </w:r>
      </w:ins>
      <w:ins w:id="420" w:author="Christopher Kavazos" w:date="2020-02-13T14:02:00Z">
        <w:r w:rsidR="009824AA">
          <w:t>.</w:t>
        </w:r>
        <w:r w:rsidR="00DC25B6">
          <w:t xml:space="preserve"> Similar declines of water</w:t>
        </w:r>
      </w:ins>
      <w:r w:rsidR="00167118">
        <w:t xml:space="preserve"> </w:t>
      </w:r>
      <w:ins w:id="421" w:author="Christopher Kavazos" w:date="2020-02-13T14:02:00Z">
        <w:r w:rsidR="00DC25B6">
          <w:t>bird abundance have been recorded</w:t>
        </w:r>
      </w:ins>
      <w:ins w:id="422" w:author="Christopher Kavazos" w:date="2020-02-13T14:03:00Z">
        <w:r w:rsidR="00A958B1">
          <w:t xml:space="preserve"> and</w:t>
        </w:r>
        <w:r w:rsidR="00736227">
          <w:t xml:space="preserve"> </w:t>
        </w:r>
      </w:ins>
      <w:ins w:id="423" w:author="Christopher Kavazos" w:date="2020-02-13T14:05:00Z">
        <w:r w:rsidR="000D225E">
          <w:t>are likely</w:t>
        </w:r>
      </w:ins>
      <w:ins w:id="424" w:author="Christopher Kavazos" w:date="2020-02-13T14:03:00Z">
        <w:r w:rsidR="00736227">
          <w:t xml:space="preserve"> caused by the declines in water levels that occurred during that period.</w:t>
        </w:r>
      </w:ins>
      <w:ins w:id="425" w:author="Christopher Kavazos" w:date="2020-02-13T14:06:00Z">
        <w:r w:rsidR="00943B53">
          <w:t xml:space="preserve"> </w:t>
        </w:r>
      </w:ins>
      <w:ins w:id="426" w:author="Christopher Kavazos" w:date="2020-02-13T14:05:00Z">
        <w:r w:rsidR="006D7A4D">
          <w:t xml:space="preserve">Given the further declines in water levels since 2000, </w:t>
        </w:r>
      </w:ins>
      <w:ins w:id="427" w:author="Christopher Kavazos" w:date="2020-02-13T14:06:00Z">
        <w:r w:rsidR="006D7A4D">
          <w:t xml:space="preserve">the value of the site for </w:t>
        </w:r>
      </w:ins>
      <w:r w:rsidR="00B95406">
        <w:t>water bird</w:t>
      </w:r>
      <w:r w:rsidR="00167118">
        <w:t xml:space="preserve"> </w:t>
      </w:r>
      <w:ins w:id="428" w:author="Christopher Kavazos" w:date="2020-02-13T14:06:00Z">
        <w:r w:rsidR="006D7A4D">
          <w:t xml:space="preserve"> habitat has been </w:t>
        </w:r>
        <w:r w:rsidR="00943B53">
          <w:t>seriously degraded.</w:t>
        </w:r>
      </w:ins>
    </w:p>
    <w:p w14:paraId="37031179" w14:textId="218C5823" w:rsidR="00023E16" w:rsidRPr="00AB74BD" w:rsidRDefault="00023E16" w:rsidP="00023E16">
      <w:pPr>
        <w:pStyle w:val="TableCaption"/>
        <w:rPr>
          <w:rFonts w:cs="Times New Roman"/>
        </w:rPr>
      </w:pPr>
      <w:bookmarkStart w:id="429" w:name="_Ref26195679"/>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344A1B">
        <w:rPr>
          <w:rFonts w:ascii="Times New Roman" w:hAnsi="Times New Roman" w:cs="Times New Roman"/>
          <w:noProof/>
        </w:rPr>
        <w:t>19</w:t>
      </w:r>
      <w:r w:rsidRPr="003B09F5">
        <w:rPr>
          <w:rFonts w:ascii="Times New Roman" w:hAnsi="Times New Roman" w:cs="Times New Roman"/>
        </w:rPr>
        <w:fldChar w:fldCharType="end"/>
      </w:r>
      <w:bookmarkEnd w:id="409"/>
      <w:bookmarkEnd w:id="429"/>
      <w:r w:rsidRPr="003B09F5">
        <w:rPr>
          <w:rFonts w:ascii="Times New Roman" w:hAnsi="Times New Roman" w:cs="Times New Roman"/>
        </w:rPr>
        <w:t xml:space="preserve"> </w:t>
      </w:r>
      <w:bookmarkStart w:id="430" w:name="_Hlk32671310"/>
      <w:r w:rsidR="00224C80" w:rsidRPr="005F0B68">
        <w:rPr>
          <w:rFonts w:ascii="Times New Roman" w:hAnsi="Times New Roman" w:cs="Times New Roman"/>
        </w:rPr>
        <w:t xml:space="preserve">Ecological consequences of proposed 2030 minimum threshold </w:t>
      </w:r>
      <w:r w:rsidR="000B2947">
        <w:rPr>
          <w:rFonts w:ascii="Times New Roman" w:hAnsi="Times New Roman" w:cs="Times New Roman"/>
        </w:rPr>
        <w:t>(1.1</w:t>
      </w:r>
      <w:r w:rsidR="00224C80" w:rsidRPr="005F0B68">
        <w:rPr>
          <w:rFonts w:ascii="Times New Roman" w:hAnsi="Times New Roman" w:cs="Times New Roman"/>
        </w:rPr>
        <w:t xml:space="preserve"> mAHD) in terms of compliance of stated site values and site management objectives at </w:t>
      </w:r>
      <w:r w:rsidR="00224C80">
        <w:rPr>
          <w:rFonts w:ascii="Times New Roman" w:hAnsi="Times New Roman" w:cs="Times New Roman"/>
        </w:rPr>
        <w:t>Pipidinny Swamp</w:t>
      </w:r>
      <w:r w:rsidR="00224C80" w:rsidRPr="005F0B68">
        <w:rPr>
          <w:rFonts w:ascii="Times New Roman" w:hAnsi="Times New Roman" w:cs="Times New Roman"/>
        </w:rPr>
        <w:t xml:space="preserve"> set for the current absolute minimum Ministerial criteria (</w:t>
      </w:r>
      <w:r w:rsidR="000B2947">
        <w:rPr>
          <w:rFonts w:cs="Times New Roman"/>
        </w:rPr>
        <w:t>1.6</w:t>
      </w:r>
      <w:r w:rsidR="00224C80" w:rsidRPr="005F0B68">
        <w:rPr>
          <w:rFonts w:ascii="Times New Roman" w:hAnsi="Times New Roman" w:cs="Times New Roman"/>
        </w:rPr>
        <w:t xml:space="preserve"> mAHD)</w:t>
      </w:r>
      <w:r w:rsidR="00224C80" w:rsidRPr="003B09F5">
        <w:rPr>
          <w:rFonts w:ascii="Times New Roman" w:hAnsi="Times New Roman" w:cs="Times New Roman"/>
        </w:rPr>
        <w:t>.</w:t>
      </w:r>
      <w:bookmarkEnd w:id="430"/>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279"/>
        <w:gridCol w:w="8839"/>
        <w:gridCol w:w="1840"/>
      </w:tblGrid>
      <w:tr w:rsidR="00F5605B" w:rsidRPr="003B09F5" w14:paraId="26272105" w14:textId="77777777">
        <w:tc>
          <w:tcPr>
            <w:tcW w:w="0" w:type="auto"/>
            <w:tcBorders>
              <w:bottom w:val="single" w:sz="0" w:space="0" w:color="auto"/>
            </w:tcBorders>
            <w:vAlign w:val="bottom"/>
          </w:tcPr>
          <w:p w14:paraId="26272102"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03" w14:textId="4108CD96" w:rsidR="00F6213E" w:rsidRPr="003B09F5" w:rsidRDefault="00F6213E" w:rsidP="00F6213E">
            <w:pPr>
              <w:pStyle w:val="Compact"/>
              <w:rPr>
                <w:rFonts w:cs="Times New Roman"/>
              </w:rPr>
            </w:pPr>
            <w:r w:rsidRPr="003B09F5">
              <w:rPr>
                <w:rFonts w:cs="Times New Roman"/>
              </w:rPr>
              <w:t xml:space="preserve">Likely effect of 2030 revised </w:t>
            </w:r>
            <w:r w:rsidR="000B2947">
              <w:rPr>
                <w:rFonts w:cs="Times New Roman"/>
              </w:rPr>
              <w:t>minim</w:t>
            </w:r>
            <w:r w:rsidR="00D85884">
              <w:rPr>
                <w:rFonts w:cs="Times New Roman"/>
              </w:rPr>
              <w:t xml:space="preserve">um </w:t>
            </w:r>
            <w:r w:rsidRPr="003B09F5">
              <w:rPr>
                <w:rFonts w:cs="Times New Roman"/>
              </w:rPr>
              <w:t>threshold</w:t>
            </w:r>
            <w:r w:rsidR="000B2947">
              <w:rPr>
                <w:rFonts w:cs="Times New Roman"/>
              </w:rPr>
              <w:t xml:space="preserve"> (1.1 mAHD)</w:t>
            </w:r>
          </w:p>
        </w:tc>
        <w:tc>
          <w:tcPr>
            <w:tcW w:w="0" w:type="auto"/>
            <w:tcBorders>
              <w:bottom w:val="single" w:sz="0" w:space="0" w:color="auto"/>
            </w:tcBorders>
            <w:vAlign w:val="bottom"/>
          </w:tcPr>
          <w:p w14:paraId="26272104" w14:textId="4DF1C190"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F5605B" w:rsidRPr="003B09F5" w14:paraId="26272109" w14:textId="77777777">
        <w:tc>
          <w:tcPr>
            <w:tcW w:w="0" w:type="auto"/>
          </w:tcPr>
          <w:p w14:paraId="26272106" w14:textId="4B6C55BF" w:rsidR="001D584F" w:rsidRPr="003B09F5" w:rsidRDefault="00305B18">
            <w:pPr>
              <w:pStyle w:val="Compact"/>
              <w:rPr>
                <w:rFonts w:cs="Times New Roman"/>
              </w:rPr>
            </w:pPr>
            <w:r>
              <w:rPr>
                <w:rFonts w:cs="Times New Roman"/>
                <w:b/>
              </w:rPr>
              <w:t xml:space="preserve">Site management objectives </w:t>
            </w:r>
            <w:r w:rsidRPr="00CA2B9F">
              <w:rPr>
                <w:rFonts w:cs="Times New Roman"/>
                <w:b/>
              </w:rPr>
              <w:t>(WAWA, 1995)</w:t>
            </w:r>
            <w:commentRangeStart w:id="431"/>
            <w:commentRangeEnd w:id="431"/>
            <w:r w:rsidR="006029F2" w:rsidRPr="00CA2B9F">
              <w:rPr>
                <w:rStyle w:val="CommentReference"/>
                <w:rFonts w:asciiTheme="minorHAnsi" w:hAnsiTheme="minorHAnsi"/>
              </w:rPr>
              <w:commentReference w:id="431"/>
            </w:r>
          </w:p>
        </w:tc>
        <w:tc>
          <w:tcPr>
            <w:tcW w:w="0" w:type="auto"/>
          </w:tcPr>
          <w:p w14:paraId="26272107" w14:textId="77777777" w:rsidR="001D584F" w:rsidRPr="003B09F5" w:rsidRDefault="001D584F">
            <w:pPr>
              <w:pStyle w:val="Compact"/>
              <w:rPr>
                <w:rFonts w:cs="Times New Roman"/>
              </w:rPr>
            </w:pPr>
          </w:p>
        </w:tc>
        <w:tc>
          <w:tcPr>
            <w:tcW w:w="0" w:type="auto"/>
          </w:tcPr>
          <w:p w14:paraId="26272108" w14:textId="77777777" w:rsidR="001D584F" w:rsidRPr="003B09F5" w:rsidRDefault="001D584F">
            <w:pPr>
              <w:pStyle w:val="Compact"/>
              <w:rPr>
                <w:rFonts w:cs="Times New Roman"/>
              </w:rPr>
            </w:pPr>
          </w:p>
        </w:tc>
      </w:tr>
      <w:tr w:rsidR="00F5605B" w:rsidRPr="003B09F5" w14:paraId="2627210D" w14:textId="77777777" w:rsidTr="00506DA5">
        <w:tc>
          <w:tcPr>
            <w:tcW w:w="0" w:type="auto"/>
          </w:tcPr>
          <w:p w14:paraId="2627210A" w14:textId="52473DE7" w:rsidR="001D584F" w:rsidRPr="003B09F5" w:rsidRDefault="004A76D8" w:rsidP="00506DA5">
            <w:pPr>
              <w:pStyle w:val="Compact"/>
              <w:jc w:val="left"/>
              <w:rPr>
                <w:rFonts w:cs="Times New Roman"/>
              </w:rPr>
            </w:pPr>
            <w:r>
              <w:rPr>
                <w:rFonts w:cs="Times New Roman"/>
              </w:rPr>
              <w:t>Maintain and enhance wetland vegetation</w:t>
            </w:r>
          </w:p>
        </w:tc>
        <w:tc>
          <w:tcPr>
            <w:tcW w:w="0" w:type="auto"/>
          </w:tcPr>
          <w:p w14:paraId="2627210B" w14:textId="6FD3EE18" w:rsidR="001D584F" w:rsidRPr="003B09F5" w:rsidRDefault="005D6919">
            <w:pPr>
              <w:pStyle w:val="Compact"/>
              <w:rPr>
                <w:rFonts w:cs="Times New Roman"/>
              </w:rPr>
            </w:pPr>
            <w:r w:rsidRPr="003B09F5">
              <w:rPr>
                <w:rFonts w:cs="Times New Roman"/>
              </w:rPr>
              <w:t>Water levels are currently more than 1 m lower than pre-2000 levels. Proposed changes to abstraction are unlikely to restore the swamp to pre-2000 levels but are likely to maintain slightly higher levels than currently exist. The slightly deeper waters will provide additional habitat for aquatic fauna than currently exists.</w:t>
            </w:r>
            <w:r w:rsidR="00D76339" w:rsidRPr="003B09F5">
              <w:rPr>
                <w:rFonts w:cs="Times New Roman"/>
              </w:rPr>
              <w:t xml:space="preserve"> Fringing vegetation is likely to persist with higher surface water levels, although this prediction is not based on empirical data. If fringing </w:t>
            </w:r>
            <w:r w:rsidR="00D76339" w:rsidRPr="003B09F5">
              <w:rPr>
                <w:rFonts w:cs="Times New Roman"/>
                <w:i/>
              </w:rPr>
              <w:t>B. articulata</w:t>
            </w:r>
            <w:r w:rsidR="00D76339" w:rsidRPr="003B09F5">
              <w:rPr>
                <w:rFonts w:cs="Times New Roman"/>
              </w:rPr>
              <w:t xml:space="preserve"> and </w:t>
            </w:r>
            <w:r w:rsidR="00D76339" w:rsidRPr="003B09F5">
              <w:rPr>
                <w:rFonts w:cs="Times New Roman"/>
                <w:i/>
              </w:rPr>
              <w:t>T. orientalis</w:t>
            </w:r>
            <w:r w:rsidR="00D76339" w:rsidRPr="003B09F5">
              <w:rPr>
                <w:rFonts w:cs="Times New Roman"/>
              </w:rPr>
              <w:t xml:space="preserve"> continue to occur, additional habitat for aquatic macroinvertebrates may become available.</w:t>
            </w:r>
            <w:r w:rsidR="00D76339">
              <w:rPr>
                <w:rFonts w:cs="Times New Roman"/>
              </w:rPr>
              <w:t xml:space="preserve"> Currently the only data for macroinvertebrates comes from the constructed wetlands, not the swamp itself.</w:t>
            </w:r>
          </w:p>
        </w:tc>
        <w:tc>
          <w:tcPr>
            <w:tcW w:w="0" w:type="auto"/>
          </w:tcPr>
          <w:p w14:paraId="2627210C" w14:textId="77777777" w:rsidR="001D584F" w:rsidRPr="003B09F5" w:rsidRDefault="005D6919">
            <w:pPr>
              <w:pStyle w:val="Compact"/>
              <w:jc w:val="center"/>
              <w:rPr>
                <w:rFonts w:cs="Times New Roman"/>
              </w:rPr>
            </w:pPr>
            <w:r w:rsidRPr="003B09F5">
              <w:rPr>
                <w:rFonts w:cs="Times New Roman"/>
              </w:rPr>
              <w:t>Possible</w:t>
            </w:r>
          </w:p>
        </w:tc>
      </w:tr>
      <w:tr w:rsidR="00F5605B" w:rsidRPr="003B09F5" w14:paraId="26272111" w14:textId="77777777" w:rsidTr="00506DA5">
        <w:tc>
          <w:tcPr>
            <w:tcW w:w="0" w:type="auto"/>
          </w:tcPr>
          <w:p w14:paraId="2627210E" w14:textId="2A0FD5EF" w:rsidR="001D584F" w:rsidRPr="003B09F5" w:rsidRDefault="00D206A3" w:rsidP="00506DA5">
            <w:pPr>
              <w:pStyle w:val="Compact"/>
              <w:jc w:val="left"/>
              <w:rPr>
                <w:rFonts w:cs="Times New Roman"/>
              </w:rPr>
            </w:pPr>
            <w:r>
              <w:rPr>
                <w:rFonts w:cs="Times New Roman"/>
              </w:rPr>
              <w:t>Protect and enhance waterbird habitats</w:t>
            </w:r>
          </w:p>
        </w:tc>
        <w:tc>
          <w:tcPr>
            <w:tcW w:w="0" w:type="auto"/>
          </w:tcPr>
          <w:p w14:paraId="2627210F" w14:textId="79C5EA3D" w:rsidR="001D584F" w:rsidRPr="003B09F5" w:rsidRDefault="004D213D" w:rsidP="00FC4C98">
            <w:pPr>
              <w:pStyle w:val="Compact"/>
              <w:rPr>
                <w:rFonts w:cs="Times New Roman"/>
              </w:rPr>
            </w:pPr>
            <w:ins w:id="432" w:author="Christopher Kavazos" w:date="2020-02-13T14:06:00Z">
              <w:r>
                <w:rPr>
                  <w:rFonts w:cs="Times New Roman"/>
                </w:rPr>
                <w:t>The value of t</w:t>
              </w:r>
            </w:ins>
            <w:ins w:id="433" w:author="Christopher Kavazos" w:date="2020-02-13T14:07:00Z">
              <w:r>
                <w:rPr>
                  <w:rFonts w:cs="Times New Roman"/>
                </w:rPr>
                <w:t xml:space="preserve">he wetland to waterbirds has been seriously compromised by </w:t>
              </w:r>
              <w:r w:rsidR="00253B3F">
                <w:rPr>
                  <w:rFonts w:cs="Times New Roman"/>
                </w:rPr>
                <w:t>low water levels. Th</w:t>
              </w:r>
              <w:r w:rsidR="009C2293">
                <w:rPr>
                  <w:rFonts w:cs="Times New Roman"/>
                </w:rPr>
                <w:t xml:space="preserve">e richness </w:t>
              </w:r>
            </w:ins>
            <w:ins w:id="434" w:author="Christopher Kavazos" w:date="2020-02-13T14:08:00Z">
              <w:r w:rsidR="009C2293">
                <w:rPr>
                  <w:rFonts w:cs="Times New Roman"/>
                </w:rPr>
                <w:t xml:space="preserve">and abundance of waterbirds found at the swamp in the 1980’s </w:t>
              </w:r>
              <w:r w:rsidR="00655519">
                <w:rPr>
                  <w:rFonts w:cs="Times New Roman"/>
                </w:rPr>
                <w:t xml:space="preserve">has been </w:t>
              </w:r>
              <w:r w:rsidR="009D6909">
                <w:rPr>
                  <w:rFonts w:cs="Times New Roman"/>
                </w:rPr>
                <w:t>reduced because of declining wat</w:t>
              </w:r>
            </w:ins>
            <w:ins w:id="435" w:author="Christopher Kavazos" w:date="2020-02-13T14:09:00Z">
              <w:r w:rsidR="009D6909">
                <w:rPr>
                  <w:rFonts w:cs="Times New Roman"/>
                </w:rPr>
                <w:t>er levels. Under the proposed changes, it is unlikely that this aspect of the wetland will return.</w:t>
              </w:r>
            </w:ins>
            <w:ins w:id="436" w:author="Christopher Kavazos" w:date="2020-02-13T14:07:00Z">
              <w:r w:rsidR="00253B3F">
                <w:rPr>
                  <w:rFonts w:cs="Times New Roman"/>
                </w:rPr>
                <w:t xml:space="preserve"> </w:t>
              </w:r>
            </w:ins>
            <w:ins w:id="437" w:author="Christopher Kavazos" w:date="2020-02-13T13:46:00Z">
              <w:r w:rsidR="00BA5BE6">
                <w:rPr>
                  <w:rFonts w:cs="Times New Roman"/>
                </w:rPr>
                <w:t xml:space="preserve"> </w:t>
              </w:r>
            </w:ins>
          </w:p>
        </w:tc>
        <w:tc>
          <w:tcPr>
            <w:tcW w:w="0" w:type="auto"/>
          </w:tcPr>
          <w:p w14:paraId="26272110" w14:textId="504A3A73" w:rsidR="001D584F" w:rsidRPr="003B09F5" w:rsidRDefault="00B9456B">
            <w:pPr>
              <w:pStyle w:val="Compact"/>
              <w:jc w:val="center"/>
              <w:rPr>
                <w:rFonts w:cs="Times New Roman"/>
              </w:rPr>
            </w:pPr>
            <w:ins w:id="438" w:author="Christopher Kavazos" w:date="2020-02-13T14:09:00Z">
              <w:r>
                <w:rPr>
                  <w:rFonts w:cs="Times New Roman"/>
                </w:rPr>
                <w:t>Very unlikely</w:t>
              </w:r>
            </w:ins>
          </w:p>
        </w:tc>
      </w:tr>
      <w:tr w:rsidR="00876EB9" w:rsidRPr="003B09F5" w14:paraId="457CA10C" w14:textId="77777777" w:rsidTr="00506DA5">
        <w:tc>
          <w:tcPr>
            <w:tcW w:w="0" w:type="auto"/>
          </w:tcPr>
          <w:p w14:paraId="67C555A6" w14:textId="7142BD6B" w:rsidR="00177182" w:rsidRPr="003B09F5" w:rsidRDefault="00506DA5" w:rsidP="00506DA5">
            <w:pPr>
              <w:pStyle w:val="Compact"/>
              <w:jc w:val="left"/>
              <w:rPr>
                <w:rFonts w:cs="Times New Roman"/>
              </w:rPr>
            </w:pPr>
            <w:r w:rsidRPr="00506DA5">
              <w:rPr>
                <w:rFonts w:cs="Times New Roman"/>
                <w:b/>
                <w:bCs/>
              </w:rPr>
              <w:t>Proposed site management objectives</w:t>
            </w:r>
          </w:p>
        </w:tc>
        <w:tc>
          <w:tcPr>
            <w:tcW w:w="0" w:type="auto"/>
          </w:tcPr>
          <w:p w14:paraId="1873B30C" w14:textId="77777777" w:rsidR="00177182" w:rsidRDefault="00177182" w:rsidP="00FC4C98">
            <w:pPr>
              <w:pStyle w:val="Compact"/>
              <w:rPr>
                <w:rFonts w:cs="Times New Roman"/>
              </w:rPr>
            </w:pPr>
          </w:p>
        </w:tc>
        <w:tc>
          <w:tcPr>
            <w:tcW w:w="0" w:type="auto"/>
          </w:tcPr>
          <w:p w14:paraId="29A8A2DC" w14:textId="77777777" w:rsidR="00177182" w:rsidRDefault="00177182">
            <w:pPr>
              <w:pStyle w:val="Compact"/>
              <w:jc w:val="center"/>
              <w:rPr>
                <w:rFonts w:cs="Times New Roman"/>
              </w:rPr>
            </w:pPr>
          </w:p>
        </w:tc>
      </w:tr>
      <w:tr w:rsidR="00876EB9" w:rsidRPr="003B09F5" w14:paraId="34ECB945" w14:textId="77777777" w:rsidTr="00506DA5">
        <w:tc>
          <w:tcPr>
            <w:tcW w:w="0" w:type="auto"/>
          </w:tcPr>
          <w:p w14:paraId="723FB021" w14:textId="183F4D9D" w:rsidR="00177182" w:rsidRPr="003B09F5" w:rsidRDefault="003C683F" w:rsidP="00506DA5">
            <w:pPr>
              <w:pStyle w:val="Compact"/>
              <w:jc w:val="left"/>
              <w:rPr>
                <w:rFonts w:cs="Times New Roman"/>
              </w:rPr>
            </w:pPr>
            <w:r>
              <w:rPr>
                <w:rFonts w:cs="Times New Roman"/>
              </w:rPr>
              <w:t xml:space="preserve">Increase area of permanent </w:t>
            </w:r>
            <w:r w:rsidR="00F5605B">
              <w:rPr>
                <w:rFonts w:cs="Times New Roman"/>
              </w:rPr>
              <w:t>deep-water</w:t>
            </w:r>
            <w:r>
              <w:rPr>
                <w:rFonts w:cs="Times New Roman"/>
              </w:rPr>
              <w:t xml:space="preserve"> habitat for fauna</w:t>
            </w:r>
          </w:p>
        </w:tc>
        <w:tc>
          <w:tcPr>
            <w:tcW w:w="0" w:type="auto"/>
          </w:tcPr>
          <w:p w14:paraId="1054CCEA" w14:textId="4C07D608" w:rsidR="00177182" w:rsidRDefault="00B36B50" w:rsidP="00FC4C98">
            <w:pPr>
              <w:pStyle w:val="Compact"/>
              <w:rPr>
                <w:rFonts w:cs="Times New Roman"/>
              </w:rPr>
            </w:pPr>
            <w:r>
              <w:rPr>
                <w:rFonts w:cs="Times New Roman"/>
              </w:rPr>
              <w:t xml:space="preserve">It is probable that </w:t>
            </w:r>
            <w:r w:rsidR="00A92020">
              <w:rPr>
                <w:rFonts w:cs="Times New Roman"/>
              </w:rPr>
              <w:t xml:space="preserve">the </w:t>
            </w:r>
            <w:r w:rsidR="00E17706">
              <w:rPr>
                <w:rFonts w:cs="Times New Roman"/>
              </w:rPr>
              <w:t>extent of permanent water will increase</w:t>
            </w:r>
            <w:r w:rsidR="00E02BA7">
              <w:rPr>
                <w:rFonts w:cs="Times New Roman"/>
              </w:rPr>
              <w:t xml:space="preserve"> given the projected increases in water levels. These levels will not be sufficient to </w:t>
            </w:r>
            <w:r w:rsidR="002B5AE4">
              <w:rPr>
                <w:rFonts w:cs="Times New Roman"/>
              </w:rPr>
              <w:t>reach pre-2000 coverage.</w:t>
            </w:r>
          </w:p>
        </w:tc>
        <w:tc>
          <w:tcPr>
            <w:tcW w:w="0" w:type="auto"/>
          </w:tcPr>
          <w:p w14:paraId="2045E847" w14:textId="6D28C94F" w:rsidR="00177182" w:rsidRDefault="002B5AE4">
            <w:pPr>
              <w:pStyle w:val="Compact"/>
              <w:jc w:val="center"/>
              <w:rPr>
                <w:rFonts w:cs="Times New Roman"/>
              </w:rPr>
            </w:pPr>
            <w:r>
              <w:rPr>
                <w:rFonts w:cs="Times New Roman"/>
              </w:rPr>
              <w:t>Likely</w:t>
            </w:r>
          </w:p>
        </w:tc>
      </w:tr>
      <w:tr w:rsidR="00876EB9" w:rsidRPr="003B09F5" w14:paraId="656614DB" w14:textId="77777777" w:rsidTr="00506DA5">
        <w:tc>
          <w:tcPr>
            <w:tcW w:w="0" w:type="auto"/>
          </w:tcPr>
          <w:p w14:paraId="3C766527" w14:textId="3974C2DF" w:rsidR="00506DA5" w:rsidRPr="003B09F5" w:rsidRDefault="003C683F" w:rsidP="00506DA5">
            <w:pPr>
              <w:pStyle w:val="Compact"/>
              <w:jc w:val="left"/>
              <w:rPr>
                <w:rFonts w:cs="Times New Roman"/>
              </w:rPr>
            </w:pPr>
            <w:r>
              <w:rPr>
                <w:rFonts w:cs="Times New Roman"/>
              </w:rPr>
              <w:t xml:space="preserve">Maintain fringing </w:t>
            </w:r>
            <w:r w:rsidR="00F66C93">
              <w:rPr>
                <w:rFonts w:cs="Times New Roman"/>
              </w:rPr>
              <w:t>vegetation to support a range of habita</w:t>
            </w:r>
            <w:r w:rsidR="00F5605B">
              <w:rPr>
                <w:rFonts w:cs="Times New Roman"/>
              </w:rPr>
              <w:t>t types for macroinvertebrates</w:t>
            </w:r>
          </w:p>
        </w:tc>
        <w:tc>
          <w:tcPr>
            <w:tcW w:w="0" w:type="auto"/>
          </w:tcPr>
          <w:p w14:paraId="25136FBF" w14:textId="6CFB6806" w:rsidR="00506DA5" w:rsidRDefault="009E1052" w:rsidP="00FC4C98">
            <w:pPr>
              <w:pStyle w:val="Compact"/>
              <w:rPr>
                <w:rFonts w:cs="Times New Roman"/>
              </w:rPr>
            </w:pPr>
            <w:r>
              <w:rPr>
                <w:rFonts w:cs="Times New Roman"/>
              </w:rPr>
              <w:t xml:space="preserve">Any increase in water levels will support fringing vegetation. </w:t>
            </w:r>
            <w:r w:rsidR="00312E88">
              <w:rPr>
                <w:rFonts w:cs="Times New Roman"/>
              </w:rPr>
              <w:t xml:space="preserve">It is unlikely that the proposed changes will drastically alter the extent </w:t>
            </w:r>
            <w:r w:rsidR="008E6DD7">
              <w:rPr>
                <w:rFonts w:cs="Times New Roman"/>
              </w:rPr>
              <w:t xml:space="preserve">nor the diversity of fringing vegetation. </w:t>
            </w:r>
            <w:r w:rsidR="00B46D21">
              <w:rPr>
                <w:rFonts w:cs="Times New Roman"/>
              </w:rPr>
              <w:t xml:space="preserve">Fringing </w:t>
            </w:r>
            <w:r w:rsidR="00876EB9">
              <w:rPr>
                <w:rFonts w:cs="Times New Roman"/>
              </w:rPr>
              <w:t>vegetation</w:t>
            </w:r>
            <w:r w:rsidR="00B46D21">
              <w:rPr>
                <w:rFonts w:cs="Times New Roman"/>
              </w:rPr>
              <w:t xml:space="preserve"> will remain an important habitat for </w:t>
            </w:r>
            <w:r w:rsidR="00876EB9">
              <w:rPr>
                <w:rFonts w:cs="Times New Roman"/>
              </w:rPr>
              <w:t>macroinvertebrates.</w:t>
            </w:r>
          </w:p>
        </w:tc>
        <w:tc>
          <w:tcPr>
            <w:tcW w:w="0" w:type="auto"/>
          </w:tcPr>
          <w:p w14:paraId="75B2BF69" w14:textId="7D20B33E" w:rsidR="00506DA5" w:rsidRDefault="00876EB9">
            <w:pPr>
              <w:pStyle w:val="Compact"/>
              <w:jc w:val="center"/>
              <w:rPr>
                <w:rFonts w:cs="Times New Roman"/>
              </w:rPr>
            </w:pPr>
            <w:r>
              <w:rPr>
                <w:rFonts w:cs="Times New Roman"/>
              </w:rPr>
              <w:t>Likely</w:t>
            </w:r>
          </w:p>
        </w:tc>
      </w:tr>
    </w:tbl>
    <w:p w14:paraId="06BAD814" w14:textId="77777777" w:rsidR="00A11ACC" w:rsidRDefault="00A11ACC">
      <w:pPr>
        <w:pStyle w:val="Heading3"/>
        <w:rPr>
          <w:rFonts w:cs="Times New Roman"/>
        </w:rPr>
        <w:sectPr w:rsidR="00A11ACC" w:rsidSect="003F5322">
          <w:pgSz w:w="16838" w:h="11906" w:orient="landscape" w:code="9"/>
          <w:pgMar w:top="1440" w:right="1440" w:bottom="1440" w:left="1440" w:header="720" w:footer="720" w:gutter="0"/>
          <w:cols w:space="720"/>
          <w:docGrid w:linePitch="326"/>
        </w:sectPr>
      </w:pPr>
      <w:bookmarkStart w:id="439" w:name="vegetation-dynamics-8"/>
    </w:p>
    <w:p w14:paraId="26272167" w14:textId="34EE7804" w:rsidR="001D584F" w:rsidRPr="003B09F5" w:rsidRDefault="005D6919">
      <w:pPr>
        <w:pStyle w:val="Heading2"/>
        <w:rPr>
          <w:rFonts w:cs="Times New Roman"/>
        </w:rPr>
      </w:pPr>
      <w:bookmarkStart w:id="440" w:name="lexia-186"/>
      <w:bookmarkStart w:id="441" w:name="_Toc33019586"/>
      <w:bookmarkEnd w:id="439"/>
      <w:r w:rsidRPr="003B09F5">
        <w:rPr>
          <w:rFonts w:cs="Times New Roman"/>
        </w:rPr>
        <w:lastRenderedPageBreak/>
        <w:t>Lexia 186</w:t>
      </w:r>
      <w:bookmarkEnd w:id="440"/>
      <w:bookmarkEnd w:id="441"/>
    </w:p>
    <w:p w14:paraId="26272168" w14:textId="291298A0" w:rsidR="001D584F" w:rsidRPr="003B09F5" w:rsidRDefault="005D6919">
      <w:pPr>
        <w:pStyle w:val="FirstParagraph"/>
        <w:rPr>
          <w:rFonts w:cs="Times New Roman"/>
        </w:rPr>
      </w:pPr>
      <w:r w:rsidRPr="003B09F5">
        <w:rPr>
          <w:rFonts w:cs="Times New Roman"/>
        </w:rPr>
        <w:t xml:space="preserve">The Lexia 186 wetland has a high conservation value because it consists of a largely undisturbed </w:t>
      </w:r>
      <w:r w:rsidR="003B3322" w:rsidRPr="003B09F5">
        <w:rPr>
          <w:rFonts w:cs="Times New Roman"/>
        </w:rPr>
        <w:t>S</w:t>
      </w:r>
      <w:r w:rsidRPr="003B09F5">
        <w:rPr>
          <w:rFonts w:cs="Times New Roman"/>
        </w:rPr>
        <w:t>umpland habitat with a diverse vegetation community that provides significant habitat for fauna (Froend, et al</w:t>
      </w:r>
      <w:r w:rsidRPr="005E71ED">
        <w:rPr>
          <w:rFonts w:cs="Times New Roman"/>
        </w:rPr>
        <w:t xml:space="preserve">., </w:t>
      </w:r>
      <w:hyperlink w:anchor="ref-Froend2004">
        <w:r w:rsidRPr="005E71ED">
          <w:rPr>
            <w:rStyle w:val="Hyperlink"/>
            <w:rFonts w:cs="Times New Roman"/>
            <w:color w:val="auto"/>
          </w:rPr>
          <w:t>2004</w:t>
        </w:r>
      </w:hyperlink>
      <w:r w:rsidR="00624513">
        <w:rPr>
          <w:rStyle w:val="Hyperlink"/>
          <w:rFonts w:cs="Times New Roman"/>
          <w:color w:val="auto"/>
        </w:rPr>
        <w:t>a</w:t>
      </w:r>
      <w:r w:rsidRPr="003B09F5">
        <w:rPr>
          <w:rFonts w:cs="Times New Roman"/>
        </w:rPr>
        <w:t xml:space="preserve">). </w:t>
      </w:r>
      <w:commentRangeStart w:id="442"/>
      <w:r w:rsidRPr="003B09F5">
        <w:rPr>
          <w:rFonts w:cs="Times New Roman"/>
        </w:rPr>
        <w:t xml:space="preserve">The Lexia system of wetlands is composed of </w:t>
      </w:r>
      <w:r w:rsidR="00E57C40">
        <w:rPr>
          <w:rFonts w:cs="Times New Roman"/>
        </w:rPr>
        <w:t>a series of</w:t>
      </w:r>
      <w:r w:rsidRPr="003B09F5">
        <w:rPr>
          <w:rFonts w:cs="Times New Roman"/>
        </w:rPr>
        <w:t xml:space="preserve"> separate wetlands</w:t>
      </w:r>
      <w:commentRangeEnd w:id="442"/>
      <w:r w:rsidR="000A1AAA">
        <w:rPr>
          <w:rStyle w:val="CommentReference"/>
          <w:rFonts w:asciiTheme="minorHAnsi" w:hAnsiTheme="minorHAnsi"/>
        </w:rPr>
        <w:commentReference w:id="442"/>
      </w:r>
      <w:r w:rsidR="00E57C40">
        <w:rPr>
          <w:rFonts w:cs="Times New Roman"/>
        </w:rPr>
        <w:t xml:space="preserve"> including</w:t>
      </w:r>
      <w:r w:rsidRPr="003B09F5">
        <w:rPr>
          <w:rFonts w:cs="Times New Roman"/>
        </w:rPr>
        <w:t xml:space="preserve"> Lexia 86, Lexia 94 and Lexia 186. Lexia 186 was normally a seasonally waterlogged basin (Dampland), however, prolonged decline of groundwater levels mean water levels are now below the level of the basin all year. There </w:t>
      </w:r>
      <w:r w:rsidR="003B3322" w:rsidRPr="003B09F5">
        <w:rPr>
          <w:rFonts w:cs="Times New Roman"/>
        </w:rPr>
        <w:t>have</w:t>
      </w:r>
      <w:r w:rsidRPr="003B09F5">
        <w:rPr>
          <w:rFonts w:cs="Times New Roman"/>
        </w:rPr>
        <w:t xml:space="preserve"> been dramatic shifts in fringing vegetation health and composition as the basin sediments dry and oxidise.</w:t>
      </w:r>
    </w:p>
    <w:p w14:paraId="26272169" w14:textId="77777777" w:rsidR="001D584F" w:rsidRPr="003B09F5" w:rsidRDefault="005D6919">
      <w:pPr>
        <w:pStyle w:val="Heading3"/>
        <w:rPr>
          <w:rFonts w:cs="Times New Roman"/>
        </w:rPr>
      </w:pPr>
      <w:bookmarkStart w:id="443" w:name="hydrology-9"/>
      <w:bookmarkStart w:id="444" w:name="_Toc33019587"/>
      <w:r w:rsidRPr="003B09F5">
        <w:rPr>
          <w:rFonts w:cs="Times New Roman"/>
        </w:rPr>
        <w:t>Hydrology</w:t>
      </w:r>
      <w:bookmarkEnd w:id="443"/>
      <w:bookmarkEnd w:id="444"/>
    </w:p>
    <w:p w14:paraId="2627216A" w14:textId="15E1F8F3" w:rsidR="001D584F" w:rsidRDefault="005D6919">
      <w:pPr>
        <w:pStyle w:val="FirstParagraph"/>
        <w:rPr>
          <w:rFonts w:cs="Times New Roman"/>
        </w:rPr>
      </w:pPr>
      <w:r w:rsidRPr="003B09F5">
        <w:rPr>
          <w:rFonts w:cs="Times New Roman"/>
        </w:rPr>
        <w:t>There has almost been a significant decline in groundwater levels at Lexia 186 from 1996 to 2015 by approximately 1 m and a significant increases in water levels since 2015 by 0.5 m (</w:t>
      </w:r>
      <w:r w:rsidR="00344A98">
        <w:rPr>
          <w:rFonts w:cs="Times New Roman"/>
        </w:rPr>
        <w:fldChar w:fldCharType="begin"/>
      </w:r>
      <w:r w:rsidR="00344A98">
        <w:rPr>
          <w:rFonts w:cs="Times New Roman"/>
        </w:rPr>
        <w:instrText xml:space="preserve"> REF _Ref25920525 \h </w:instrText>
      </w:r>
      <w:r w:rsidR="00344A98">
        <w:rPr>
          <w:rFonts w:cs="Times New Roman"/>
        </w:rPr>
      </w:r>
      <w:r w:rsidR="00344A98">
        <w:rPr>
          <w:rFonts w:cs="Times New Roman"/>
        </w:rPr>
        <w:fldChar w:fldCharType="separate"/>
      </w:r>
      <w:r w:rsidR="00344A1B" w:rsidRPr="003B09F5">
        <w:rPr>
          <w:rFonts w:cs="Times New Roman"/>
        </w:rPr>
        <w:t xml:space="preserve">Figure </w:t>
      </w:r>
      <w:r w:rsidR="00344A1B">
        <w:rPr>
          <w:rFonts w:cs="Times New Roman"/>
          <w:noProof/>
        </w:rPr>
        <w:t>13</w:t>
      </w:r>
      <w:r w:rsidR="00344A98">
        <w:rPr>
          <w:rFonts w:cs="Times New Roman"/>
        </w:rPr>
        <w:fldChar w:fldCharType="end"/>
      </w:r>
      <w:r w:rsidRPr="003B09F5">
        <w:rPr>
          <w:rFonts w:cs="Times New Roman"/>
        </w:rPr>
        <w:t>). Nonetheless, current mean maximum and minimum water levels are 1.</w:t>
      </w:r>
      <w:r w:rsidR="0033498A">
        <w:rPr>
          <w:rFonts w:cs="Times New Roman"/>
        </w:rPr>
        <w:t>1</w:t>
      </w:r>
      <w:r w:rsidRPr="003B09F5">
        <w:rPr>
          <w:rFonts w:cs="Times New Roman"/>
        </w:rPr>
        <w:t xml:space="preserve"> and 0.</w:t>
      </w:r>
      <w:r w:rsidR="005863C8">
        <w:rPr>
          <w:rFonts w:cs="Times New Roman"/>
        </w:rPr>
        <w:t>6</w:t>
      </w:r>
      <w:r w:rsidRPr="003B09F5">
        <w:rPr>
          <w:rFonts w:cs="Times New Roman"/>
        </w:rPr>
        <w:t xml:space="preserve"> m below 1994-1999 levels and seasonally minimums are occurring earlier in the year (</w:t>
      </w:r>
      <w:r w:rsidR="0025044F">
        <w:rPr>
          <w:rFonts w:cs="Times New Roman"/>
        </w:rPr>
        <w:fldChar w:fldCharType="begin"/>
      </w:r>
      <w:r w:rsidR="0025044F">
        <w:rPr>
          <w:rFonts w:cs="Times New Roman"/>
        </w:rPr>
        <w:instrText xml:space="preserve"> REF _Ref25922072 \h </w:instrText>
      </w:r>
      <w:r w:rsidR="0025044F">
        <w:rPr>
          <w:rFonts w:cs="Times New Roman"/>
        </w:rPr>
      </w:r>
      <w:r w:rsidR="0025044F">
        <w:rPr>
          <w:rFonts w:cs="Times New Roman"/>
        </w:rPr>
        <w:fldChar w:fldCharType="separate"/>
      </w:r>
      <w:r w:rsidR="00344A1B">
        <w:t xml:space="preserve">Table </w:t>
      </w:r>
      <w:r w:rsidR="00344A1B">
        <w:rPr>
          <w:noProof/>
        </w:rPr>
        <w:t>20</w:t>
      </w:r>
      <w:r w:rsidR="0025044F">
        <w:rPr>
          <w:rFonts w:cs="Times New Roman"/>
        </w:rPr>
        <w:fldChar w:fldCharType="end"/>
      </w:r>
      <w:r w:rsidRPr="003B09F5">
        <w:rPr>
          <w:rFonts w:cs="Times New Roman"/>
        </w:rPr>
        <w:t xml:space="preserve">). Groundwater levels at Lexia 186 have been non-compliant since 2000. Proposed reductions in groundwater abstraction are not projected to increase water levels in the </w:t>
      </w:r>
      <w:r w:rsidR="003B3322" w:rsidRPr="003B09F5">
        <w:rPr>
          <w:rFonts w:cs="Times New Roman"/>
        </w:rPr>
        <w:t>Dampland</w:t>
      </w:r>
      <w:r w:rsidRPr="003B09F5">
        <w:rPr>
          <w:rFonts w:cs="Times New Roman"/>
        </w:rPr>
        <w:t>, therefore a threshold 0.7 m below the current threshold has been proposed for 2030. This projection will maintain groundwater at similar levels to the period between 2010-2015.</w:t>
      </w:r>
    </w:p>
    <w:p w14:paraId="2E018F00" w14:textId="3437A598" w:rsidR="005D0F16" w:rsidRDefault="005D0F16" w:rsidP="005D0F16">
      <w:pPr>
        <w:pStyle w:val="Caption"/>
        <w:keepNext/>
      </w:pPr>
      <w:bookmarkStart w:id="445" w:name="_Ref25922072"/>
      <w:r>
        <w:t xml:space="preserve">Table </w:t>
      </w:r>
      <w:r>
        <w:fldChar w:fldCharType="begin"/>
      </w:r>
      <w:r>
        <w:instrText>SEQ Table \* ARABIC</w:instrText>
      </w:r>
      <w:r>
        <w:fldChar w:fldCharType="separate"/>
      </w:r>
      <w:r w:rsidR="00344A1B">
        <w:rPr>
          <w:noProof/>
        </w:rPr>
        <w:t>20</w:t>
      </w:r>
      <w:r>
        <w:fldChar w:fldCharType="end"/>
      </w:r>
      <w:bookmarkEnd w:id="445"/>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Lexia 186</w:t>
      </w:r>
    </w:p>
    <w:tbl>
      <w:tblPr>
        <w:tblStyle w:val="Table"/>
        <w:tblW w:w="8144" w:type="dxa"/>
        <w:tblLook w:val="04A0" w:firstRow="1" w:lastRow="0" w:firstColumn="1" w:lastColumn="0" w:noHBand="0" w:noVBand="1"/>
      </w:tblPr>
      <w:tblGrid>
        <w:gridCol w:w="1989"/>
        <w:gridCol w:w="2051"/>
        <w:gridCol w:w="1368"/>
        <w:gridCol w:w="1368"/>
        <w:gridCol w:w="1368"/>
      </w:tblGrid>
      <w:tr w:rsidR="005D0F16" w14:paraId="222B43AC" w14:textId="77777777" w:rsidTr="007C2274">
        <w:tc>
          <w:tcPr>
            <w:tcW w:w="1989" w:type="dxa"/>
          </w:tcPr>
          <w:p w14:paraId="0CD7BAC9" w14:textId="77777777" w:rsidR="005D0F16" w:rsidRDefault="005D0F16" w:rsidP="00BC6943">
            <w:pPr>
              <w:pStyle w:val="BodyText"/>
              <w:jc w:val="center"/>
            </w:pPr>
            <w:r>
              <w:t>Period</w:t>
            </w:r>
          </w:p>
        </w:tc>
        <w:tc>
          <w:tcPr>
            <w:tcW w:w="2051" w:type="dxa"/>
          </w:tcPr>
          <w:p w14:paraId="4B2564F2" w14:textId="77777777" w:rsidR="005D0F16" w:rsidRPr="00016946" w:rsidRDefault="005D0F16" w:rsidP="00BC6943">
            <w:pPr>
              <w:pStyle w:val="BodyText"/>
              <w:jc w:val="center"/>
              <w:rPr>
                <w:lang w:val="en-AU"/>
              </w:rPr>
            </w:pPr>
            <w:r w:rsidRPr="00016946">
              <w:rPr>
                <w:lang w:val="en-AU"/>
              </w:rPr>
              <w:t>Mean</w:t>
            </w:r>
            <w:r>
              <w:rPr>
                <w:lang w:val="en-AU"/>
              </w:rPr>
              <w:t xml:space="preserve"> </w:t>
            </w:r>
            <w:r w:rsidRPr="00016946">
              <w:rPr>
                <w:lang w:val="en-AU"/>
              </w:rPr>
              <w:t>max seasonal</w:t>
            </w:r>
          </w:p>
          <w:p w14:paraId="749E6D08" w14:textId="77777777" w:rsidR="005D0F16" w:rsidRDefault="005D0F16" w:rsidP="00BC6943">
            <w:pPr>
              <w:pStyle w:val="BodyText"/>
              <w:jc w:val="center"/>
            </w:pPr>
            <w:r w:rsidRPr="00016946">
              <w:rPr>
                <w:lang w:val="en-AU"/>
              </w:rPr>
              <w:t>level (mAHD)</w:t>
            </w:r>
          </w:p>
        </w:tc>
        <w:tc>
          <w:tcPr>
            <w:tcW w:w="1368" w:type="dxa"/>
          </w:tcPr>
          <w:p w14:paraId="7CC9B2EE" w14:textId="77777777" w:rsidR="005D0F16" w:rsidRPr="00016946" w:rsidRDefault="005D0F16" w:rsidP="00BC6943">
            <w:pPr>
              <w:pStyle w:val="BodyText"/>
              <w:jc w:val="center"/>
              <w:rPr>
                <w:lang w:val="en-AU"/>
              </w:rPr>
            </w:pPr>
            <w:r w:rsidRPr="00016946">
              <w:rPr>
                <w:lang w:val="en-AU"/>
              </w:rPr>
              <w:t>Mean</w:t>
            </w:r>
            <w:r>
              <w:rPr>
                <w:lang w:val="en-AU"/>
              </w:rPr>
              <w:t xml:space="preserve"> min</w:t>
            </w:r>
            <w:r w:rsidRPr="00016946">
              <w:rPr>
                <w:lang w:val="en-AU"/>
              </w:rPr>
              <w:t xml:space="preserve"> seasonal</w:t>
            </w:r>
          </w:p>
          <w:p w14:paraId="60E24B5F" w14:textId="77777777" w:rsidR="005D0F16" w:rsidRDefault="005D0F16" w:rsidP="00BC6943">
            <w:pPr>
              <w:pStyle w:val="BodyText"/>
              <w:jc w:val="center"/>
            </w:pPr>
            <w:r w:rsidRPr="00016946">
              <w:rPr>
                <w:lang w:val="en-AU"/>
              </w:rPr>
              <w:t>level (mAHD)</w:t>
            </w:r>
          </w:p>
        </w:tc>
        <w:tc>
          <w:tcPr>
            <w:tcW w:w="1368" w:type="dxa"/>
          </w:tcPr>
          <w:p w14:paraId="64725F8A" w14:textId="77777777" w:rsidR="005D0F16" w:rsidRDefault="005D0F16" w:rsidP="00BC6943">
            <w:pPr>
              <w:pStyle w:val="BodyText"/>
              <w:jc w:val="center"/>
            </w:pPr>
            <w:r>
              <w:t>Mean seasonal change (m)</w:t>
            </w:r>
          </w:p>
        </w:tc>
        <w:tc>
          <w:tcPr>
            <w:tcW w:w="1368" w:type="dxa"/>
          </w:tcPr>
          <w:p w14:paraId="12C81DC8" w14:textId="77777777" w:rsidR="005D0F16" w:rsidRDefault="005D0F16" w:rsidP="00BC6943">
            <w:pPr>
              <w:pStyle w:val="BodyText"/>
              <w:jc w:val="center"/>
            </w:pPr>
            <w:r>
              <w:t>Mean max to min (days)</w:t>
            </w:r>
          </w:p>
        </w:tc>
      </w:tr>
      <w:tr w:rsidR="005D0F16" w14:paraId="072D30A1" w14:textId="77777777" w:rsidTr="007C2274">
        <w:tc>
          <w:tcPr>
            <w:tcW w:w="1989" w:type="dxa"/>
          </w:tcPr>
          <w:p w14:paraId="70CFD1EE" w14:textId="77777777" w:rsidR="005D0F16" w:rsidRDefault="005D0F16" w:rsidP="00376A55">
            <w:pPr>
              <w:pStyle w:val="BodyText"/>
            </w:pPr>
            <w:r>
              <w:t>08/1994 – 07/1999</w:t>
            </w:r>
          </w:p>
        </w:tc>
        <w:tc>
          <w:tcPr>
            <w:tcW w:w="2051" w:type="dxa"/>
          </w:tcPr>
          <w:p w14:paraId="6FB59D5B" w14:textId="58B97116" w:rsidR="005D0F16" w:rsidRPr="00E5180C" w:rsidRDefault="00E5180C" w:rsidP="00BC6943">
            <w:pPr>
              <w:pStyle w:val="BodyText"/>
              <w:jc w:val="center"/>
            </w:pPr>
            <w:r>
              <w:t>48.2</w:t>
            </w:r>
            <w:r w:rsidR="005D0F16" w:rsidRPr="00E5180C">
              <w:t xml:space="preserve"> (Sep)</w:t>
            </w:r>
          </w:p>
        </w:tc>
        <w:tc>
          <w:tcPr>
            <w:tcW w:w="1368" w:type="dxa"/>
          </w:tcPr>
          <w:p w14:paraId="25629CAE" w14:textId="46E65171" w:rsidR="005D0F16" w:rsidRPr="00E5180C" w:rsidRDefault="00383A80" w:rsidP="00BC6943">
            <w:pPr>
              <w:pStyle w:val="BodyText"/>
              <w:jc w:val="center"/>
            </w:pPr>
            <w:r>
              <w:t>47.2</w:t>
            </w:r>
            <w:r w:rsidR="005D0F16" w:rsidRPr="00E5180C">
              <w:t xml:space="preserve"> (May)</w:t>
            </w:r>
          </w:p>
        </w:tc>
        <w:tc>
          <w:tcPr>
            <w:tcW w:w="1368" w:type="dxa"/>
          </w:tcPr>
          <w:p w14:paraId="532172FC" w14:textId="79D4645B" w:rsidR="005D0F16" w:rsidRPr="00E5180C" w:rsidRDefault="00551096" w:rsidP="00BC6943">
            <w:pPr>
              <w:pStyle w:val="BodyText"/>
              <w:jc w:val="center"/>
            </w:pPr>
            <w:r w:rsidRPr="00E5180C">
              <w:t>1.</w:t>
            </w:r>
            <w:r w:rsidR="00383A80">
              <w:t>02</w:t>
            </w:r>
          </w:p>
        </w:tc>
        <w:tc>
          <w:tcPr>
            <w:tcW w:w="1368" w:type="dxa"/>
          </w:tcPr>
          <w:p w14:paraId="45451B18" w14:textId="00B35999" w:rsidR="005D0F16" w:rsidRPr="00E5180C" w:rsidRDefault="00A05414" w:rsidP="00BC6943">
            <w:pPr>
              <w:pStyle w:val="BodyText"/>
              <w:jc w:val="center"/>
            </w:pPr>
            <w:r>
              <w:t>233</w:t>
            </w:r>
          </w:p>
        </w:tc>
      </w:tr>
      <w:tr w:rsidR="005D0F16" w14:paraId="02C84C83" w14:textId="77777777" w:rsidTr="007C2274">
        <w:tc>
          <w:tcPr>
            <w:tcW w:w="1989" w:type="dxa"/>
          </w:tcPr>
          <w:p w14:paraId="6BAF39D9" w14:textId="77777777" w:rsidR="005D0F16" w:rsidRDefault="005D0F16" w:rsidP="00376A55">
            <w:pPr>
              <w:pStyle w:val="BodyText"/>
            </w:pPr>
            <w:r>
              <w:t>08/1999 – 07/2004</w:t>
            </w:r>
          </w:p>
        </w:tc>
        <w:tc>
          <w:tcPr>
            <w:tcW w:w="2051" w:type="dxa"/>
          </w:tcPr>
          <w:p w14:paraId="3C4B1DDD" w14:textId="5D12281B" w:rsidR="005D0F16" w:rsidRPr="00E5180C" w:rsidRDefault="00E5180C" w:rsidP="00BC6943">
            <w:pPr>
              <w:pStyle w:val="BodyText"/>
              <w:jc w:val="center"/>
            </w:pPr>
            <w:r>
              <w:t>47.9</w:t>
            </w:r>
            <w:r w:rsidR="005D0F16" w:rsidRPr="00E5180C">
              <w:t xml:space="preserve"> (Oct)</w:t>
            </w:r>
          </w:p>
        </w:tc>
        <w:tc>
          <w:tcPr>
            <w:tcW w:w="1368" w:type="dxa"/>
          </w:tcPr>
          <w:p w14:paraId="28C56DA5" w14:textId="38188253" w:rsidR="005D0F16" w:rsidRPr="00E5180C" w:rsidRDefault="00383A80" w:rsidP="00BC6943">
            <w:pPr>
              <w:pStyle w:val="BodyText"/>
              <w:jc w:val="center"/>
            </w:pPr>
            <w:r>
              <w:t>47.1</w:t>
            </w:r>
            <w:r w:rsidR="005D0F16" w:rsidRPr="00E5180C">
              <w:t xml:space="preserve"> (</w:t>
            </w:r>
            <w:r>
              <w:t>Apr</w:t>
            </w:r>
            <w:r w:rsidR="005D0F16" w:rsidRPr="00E5180C">
              <w:t>)</w:t>
            </w:r>
          </w:p>
        </w:tc>
        <w:tc>
          <w:tcPr>
            <w:tcW w:w="1368" w:type="dxa"/>
          </w:tcPr>
          <w:p w14:paraId="390C1BEC" w14:textId="26573498" w:rsidR="005D0F16" w:rsidRPr="00E5180C" w:rsidRDefault="00383A80" w:rsidP="00BC6943">
            <w:pPr>
              <w:pStyle w:val="BodyText"/>
              <w:jc w:val="center"/>
            </w:pPr>
            <w:r>
              <w:t>0.86</w:t>
            </w:r>
          </w:p>
        </w:tc>
        <w:tc>
          <w:tcPr>
            <w:tcW w:w="1368" w:type="dxa"/>
          </w:tcPr>
          <w:p w14:paraId="2098036E" w14:textId="27816FA3" w:rsidR="005D0F16" w:rsidRPr="00E5180C" w:rsidRDefault="00A05414" w:rsidP="00BC6943">
            <w:pPr>
              <w:pStyle w:val="BodyText"/>
              <w:jc w:val="center"/>
            </w:pPr>
            <w:r>
              <w:t>212</w:t>
            </w:r>
          </w:p>
        </w:tc>
      </w:tr>
      <w:tr w:rsidR="005D0F16" w14:paraId="6C545C3D" w14:textId="77777777" w:rsidTr="007C2274">
        <w:tc>
          <w:tcPr>
            <w:tcW w:w="1989" w:type="dxa"/>
          </w:tcPr>
          <w:p w14:paraId="592BDDE2" w14:textId="77777777" w:rsidR="005D0F16" w:rsidRDefault="005D0F16" w:rsidP="00376A55">
            <w:pPr>
              <w:pStyle w:val="BodyText"/>
            </w:pPr>
            <w:r>
              <w:t>08/2004 – 07/2009</w:t>
            </w:r>
          </w:p>
        </w:tc>
        <w:tc>
          <w:tcPr>
            <w:tcW w:w="2051" w:type="dxa"/>
          </w:tcPr>
          <w:p w14:paraId="02EC0BF6" w14:textId="52310830" w:rsidR="005D0F16" w:rsidRPr="00E5180C" w:rsidRDefault="00383A80" w:rsidP="00BC6943">
            <w:pPr>
              <w:pStyle w:val="BodyText"/>
              <w:jc w:val="center"/>
            </w:pPr>
            <w:r>
              <w:t>47.7</w:t>
            </w:r>
            <w:r w:rsidR="005D0F16" w:rsidRPr="00E5180C">
              <w:t xml:space="preserve"> (Sep)</w:t>
            </w:r>
          </w:p>
        </w:tc>
        <w:tc>
          <w:tcPr>
            <w:tcW w:w="1368" w:type="dxa"/>
          </w:tcPr>
          <w:p w14:paraId="34939337" w14:textId="5BD1E736" w:rsidR="005D0F16" w:rsidRPr="00E5180C" w:rsidRDefault="00383A80" w:rsidP="00BC6943">
            <w:pPr>
              <w:pStyle w:val="BodyText"/>
              <w:jc w:val="center"/>
            </w:pPr>
            <w:r>
              <w:t>46.9</w:t>
            </w:r>
            <w:r w:rsidR="005D0F16" w:rsidRPr="00E5180C">
              <w:t xml:space="preserve"> (</w:t>
            </w:r>
            <w:r>
              <w:t>Jun</w:t>
            </w:r>
            <w:r w:rsidR="005D0F16" w:rsidRPr="00E5180C">
              <w:t>)</w:t>
            </w:r>
          </w:p>
        </w:tc>
        <w:tc>
          <w:tcPr>
            <w:tcW w:w="1368" w:type="dxa"/>
          </w:tcPr>
          <w:p w14:paraId="1C837D53" w14:textId="09346828" w:rsidR="005D0F16" w:rsidRPr="00E5180C" w:rsidRDefault="00383A80" w:rsidP="00BC6943">
            <w:pPr>
              <w:pStyle w:val="BodyText"/>
              <w:jc w:val="center"/>
            </w:pPr>
            <w:r>
              <w:t>0.77</w:t>
            </w:r>
          </w:p>
        </w:tc>
        <w:tc>
          <w:tcPr>
            <w:tcW w:w="1368" w:type="dxa"/>
          </w:tcPr>
          <w:p w14:paraId="7B6BA98C" w14:textId="6FA15E76" w:rsidR="005D0F16" w:rsidRPr="00E5180C" w:rsidRDefault="00A05414" w:rsidP="00BC6943">
            <w:pPr>
              <w:pStyle w:val="BodyText"/>
              <w:jc w:val="center"/>
            </w:pPr>
            <w:r>
              <w:t>241</w:t>
            </w:r>
          </w:p>
        </w:tc>
      </w:tr>
      <w:tr w:rsidR="005D0F16" w14:paraId="7B384980" w14:textId="77777777" w:rsidTr="007C2274">
        <w:tc>
          <w:tcPr>
            <w:tcW w:w="1989" w:type="dxa"/>
          </w:tcPr>
          <w:p w14:paraId="7B637E14" w14:textId="77777777" w:rsidR="005D0F16" w:rsidRDefault="005D0F16" w:rsidP="00376A55">
            <w:pPr>
              <w:pStyle w:val="BodyText"/>
            </w:pPr>
            <w:r>
              <w:t>08/2009 – 07/2014</w:t>
            </w:r>
          </w:p>
        </w:tc>
        <w:tc>
          <w:tcPr>
            <w:tcW w:w="2051" w:type="dxa"/>
          </w:tcPr>
          <w:p w14:paraId="32E8B117" w14:textId="657CD6A4" w:rsidR="005D0F16" w:rsidRPr="00E5180C" w:rsidRDefault="00383A80" w:rsidP="00BC6943">
            <w:pPr>
              <w:pStyle w:val="BodyText"/>
              <w:jc w:val="center"/>
            </w:pPr>
            <w:r>
              <w:t>47.2</w:t>
            </w:r>
            <w:r w:rsidR="005D0F16" w:rsidRPr="00E5180C">
              <w:t xml:space="preserve"> (Oct)</w:t>
            </w:r>
          </w:p>
        </w:tc>
        <w:tc>
          <w:tcPr>
            <w:tcW w:w="1368" w:type="dxa"/>
          </w:tcPr>
          <w:p w14:paraId="23DE8185" w14:textId="5BC2F7B1" w:rsidR="005D0F16" w:rsidRPr="00E5180C" w:rsidRDefault="00383A80" w:rsidP="00BC6943">
            <w:pPr>
              <w:pStyle w:val="BodyText"/>
              <w:jc w:val="center"/>
            </w:pPr>
            <w:r>
              <w:t>46.6</w:t>
            </w:r>
            <w:r w:rsidR="005D0F16" w:rsidRPr="00E5180C">
              <w:t xml:space="preserve"> (</w:t>
            </w:r>
            <w:r>
              <w:t>May</w:t>
            </w:r>
            <w:r w:rsidR="005D0F16" w:rsidRPr="00E5180C">
              <w:t>)</w:t>
            </w:r>
          </w:p>
        </w:tc>
        <w:tc>
          <w:tcPr>
            <w:tcW w:w="1368" w:type="dxa"/>
          </w:tcPr>
          <w:p w14:paraId="2A1B8DB4" w14:textId="46D2926E" w:rsidR="005D0F16" w:rsidRPr="00E5180C" w:rsidRDefault="00551096" w:rsidP="00BC6943">
            <w:pPr>
              <w:pStyle w:val="BodyText"/>
              <w:jc w:val="center"/>
            </w:pPr>
            <w:r w:rsidRPr="00E5180C">
              <w:t>0</w:t>
            </w:r>
            <w:r w:rsidR="00383A80">
              <w:t>56</w:t>
            </w:r>
          </w:p>
        </w:tc>
        <w:tc>
          <w:tcPr>
            <w:tcW w:w="1368" w:type="dxa"/>
          </w:tcPr>
          <w:p w14:paraId="7E1809AE" w14:textId="249A3671" w:rsidR="005D0F16" w:rsidRPr="00E5180C" w:rsidRDefault="00A05414" w:rsidP="00BC6943">
            <w:pPr>
              <w:pStyle w:val="BodyText"/>
              <w:jc w:val="center"/>
            </w:pPr>
            <w:r>
              <w:t>219</w:t>
            </w:r>
          </w:p>
        </w:tc>
      </w:tr>
      <w:tr w:rsidR="005D0F16" w14:paraId="19481703" w14:textId="77777777" w:rsidTr="007C2274">
        <w:tc>
          <w:tcPr>
            <w:tcW w:w="1989" w:type="dxa"/>
          </w:tcPr>
          <w:p w14:paraId="3968A5EB" w14:textId="77777777" w:rsidR="005D0F16" w:rsidRDefault="005D0F16" w:rsidP="00376A55">
            <w:pPr>
              <w:pStyle w:val="BodyText"/>
            </w:pPr>
            <w:r>
              <w:t>08/2014 – 07/2019</w:t>
            </w:r>
          </w:p>
        </w:tc>
        <w:tc>
          <w:tcPr>
            <w:tcW w:w="2051" w:type="dxa"/>
          </w:tcPr>
          <w:p w14:paraId="7EB1E9EE" w14:textId="789D87FB" w:rsidR="005D0F16" w:rsidRPr="00E5180C" w:rsidRDefault="00383A80" w:rsidP="00BC6943">
            <w:pPr>
              <w:pStyle w:val="BodyText"/>
              <w:jc w:val="center"/>
            </w:pPr>
            <w:r>
              <w:t>47.1</w:t>
            </w:r>
            <w:r w:rsidR="005D0F16" w:rsidRPr="00E5180C">
              <w:t xml:space="preserve"> (</w:t>
            </w:r>
            <w:r>
              <w:t>Oct</w:t>
            </w:r>
            <w:r w:rsidR="005D0F16" w:rsidRPr="00E5180C">
              <w:t>)</w:t>
            </w:r>
          </w:p>
        </w:tc>
        <w:tc>
          <w:tcPr>
            <w:tcW w:w="1368" w:type="dxa"/>
          </w:tcPr>
          <w:p w14:paraId="0A684D32" w14:textId="42B799AA" w:rsidR="005D0F16" w:rsidRPr="00E5180C" w:rsidRDefault="00383A80" w:rsidP="00BC6943">
            <w:pPr>
              <w:pStyle w:val="BodyText"/>
              <w:jc w:val="center"/>
            </w:pPr>
            <w:r>
              <w:t>46.6</w:t>
            </w:r>
            <w:r w:rsidR="005D0F16" w:rsidRPr="00E5180C">
              <w:t xml:space="preserve"> (</w:t>
            </w:r>
            <w:r>
              <w:t>Apr</w:t>
            </w:r>
            <w:r w:rsidR="005D0F16" w:rsidRPr="00E5180C">
              <w:t>)</w:t>
            </w:r>
          </w:p>
        </w:tc>
        <w:tc>
          <w:tcPr>
            <w:tcW w:w="1368" w:type="dxa"/>
          </w:tcPr>
          <w:p w14:paraId="5E6622D9" w14:textId="3856C0B6" w:rsidR="005D0F16" w:rsidRPr="00E5180C" w:rsidRDefault="00551096" w:rsidP="00BC6943">
            <w:pPr>
              <w:pStyle w:val="BodyText"/>
              <w:jc w:val="center"/>
            </w:pPr>
            <w:r w:rsidRPr="00E5180C">
              <w:t>0.</w:t>
            </w:r>
            <w:r w:rsidR="00383A80">
              <w:t>54</w:t>
            </w:r>
          </w:p>
        </w:tc>
        <w:tc>
          <w:tcPr>
            <w:tcW w:w="1368" w:type="dxa"/>
          </w:tcPr>
          <w:p w14:paraId="0F53B4B4" w14:textId="3DFCD488" w:rsidR="005D0F16" w:rsidRPr="00E5180C" w:rsidRDefault="00A05414" w:rsidP="00BC6943">
            <w:pPr>
              <w:pStyle w:val="BodyText"/>
              <w:jc w:val="center"/>
            </w:pPr>
            <w:r>
              <w:t>2</w:t>
            </w:r>
            <w:r w:rsidR="00551096" w:rsidRPr="00E5180C">
              <w:t>24</w:t>
            </w:r>
          </w:p>
        </w:tc>
      </w:tr>
    </w:tbl>
    <w:p w14:paraId="110FA4EE" w14:textId="77777777" w:rsidR="00E57C40" w:rsidRPr="003B09F5" w:rsidRDefault="00E57C40" w:rsidP="00AB74BD">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797318C2" wp14:editId="0DD83BEC">
            <wp:extent cx="5760000" cy="39852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Figs/Lexia186WaterPlot-1.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03702CC" w14:textId="437425A3" w:rsidR="00E57C40" w:rsidRPr="003B09F5" w:rsidRDefault="00E57C40" w:rsidP="00E57C40">
      <w:pPr>
        <w:pStyle w:val="Caption"/>
        <w:rPr>
          <w:rFonts w:ascii="Times New Roman" w:hAnsi="Times New Roman" w:cs="Times New Roman"/>
        </w:rPr>
      </w:pPr>
      <w:bookmarkStart w:id="446" w:name="_Ref2592052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13</w:t>
      </w:r>
      <w:r w:rsidRPr="003B09F5">
        <w:rPr>
          <w:rFonts w:ascii="Times New Roman" w:hAnsi="Times New Roman" w:cs="Times New Roman"/>
        </w:rPr>
        <w:fldChar w:fldCharType="end"/>
      </w:r>
      <w:bookmarkEnd w:id="446"/>
      <w:r w:rsidRPr="003B09F5">
        <w:rPr>
          <w:rFonts w:ascii="Times New Roman" w:hAnsi="Times New Roman" w:cs="Times New Roman"/>
        </w:rPr>
        <w:t xml:space="preserve"> Groundwater levels recorded at bore 61613214 that represent water level fluctuations at Lexia 186. Red segments represent periods of significant decline in water levels while </w:t>
      </w:r>
      <w:r w:rsidR="005724CA">
        <w:rPr>
          <w:rFonts w:ascii="Times New Roman" w:hAnsi="Times New Roman" w:cs="Times New Roman"/>
        </w:rPr>
        <w:t>green segments</w:t>
      </w:r>
      <w:r w:rsidRPr="003B09F5">
        <w:rPr>
          <w:rFonts w:ascii="Times New Roman" w:hAnsi="Times New Roman" w:cs="Times New Roman"/>
        </w:rPr>
        <w:t xml:space="preserve"> represent periods of significant increase in water levels.</w:t>
      </w:r>
    </w:p>
    <w:p w14:paraId="2627216B" w14:textId="51EB4EF9" w:rsidR="001D584F" w:rsidRPr="003B09F5" w:rsidRDefault="00A200FB">
      <w:pPr>
        <w:pStyle w:val="Heading3"/>
        <w:rPr>
          <w:rFonts w:cs="Times New Roman"/>
        </w:rPr>
      </w:pPr>
      <w:bookmarkStart w:id="447" w:name="_Toc33019588"/>
      <w:r>
        <w:rPr>
          <w:rFonts w:cs="Times New Roman"/>
        </w:rPr>
        <w:t>Implications of revised threshold</w:t>
      </w:r>
      <w:bookmarkEnd w:id="447"/>
    </w:p>
    <w:p w14:paraId="2D014DFF" w14:textId="7C3C7394" w:rsidR="00DC5EDD" w:rsidRDefault="005D6919" w:rsidP="00925890">
      <w:pPr>
        <w:pStyle w:val="FirstParagraph"/>
        <w:sectPr w:rsidR="00DC5EDD" w:rsidSect="00AB74BD">
          <w:pgSz w:w="11906" w:h="16838" w:code="9"/>
          <w:pgMar w:top="1440" w:right="1440" w:bottom="1440" w:left="1440" w:header="720" w:footer="720" w:gutter="0"/>
          <w:cols w:space="720"/>
          <w:docGrid w:linePitch="326"/>
        </w:sectPr>
      </w:pPr>
      <w:r w:rsidRPr="003B09F5">
        <w:t>The site values of the Lexia 186 wetland are unlikely to be maintained under the proposed changes to groundwater abstraction (</w:t>
      </w:r>
      <w:r w:rsidR="00925890">
        <w:fldChar w:fldCharType="begin"/>
      </w:r>
      <w:r w:rsidR="00925890">
        <w:instrText xml:space="preserve"> REF _Ref26195983 \h </w:instrText>
      </w:r>
      <w:r w:rsidR="00925890">
        <w:fldChar w:fldCharType="separate"/>
      </w:r>
      <w:r w:rsidR="00344A1B" w:rsidRPr="003B09F5">
        <w:rPr>
          <w:rFonts w:cs="Times New Roman"/>
        </w:rPr>
        <w:t xml:space="preserve">Table </w:t>
      </w:r>
      <w:r w:rsidR="00344A1B">
        <w:rPr>
          <w:rFonts w:cs="Times New Roman"/>
          <w:noProof/>
        </w:rPr>
        <w:t>21</w:t>
      </w:r>
      <w:r w:rsidR="00925890">
        <w:fldChar w:fldCharType="end"/>
      </w:r>
      <w:r w:rsidR="002268A3">
        <w:t xml:space="preserve">). </w:t>
      </w:r>
      <w:r w:rsidR="002268A3" w:rsidRPr="003B09F5">
        <w:t xml:space="preserve">There has been a significant shift from a seasonally waterlogged basin to a system that is now permanently dry. The proposed reductions in abstraction are not going to restore this important characteristic of the wetland. Instead, predicted changes in water level suggest maintenance of conditions similar to what the site has experienced since 2011. It is likely that vegetation will undergo further shifts in composition, although these shifts are </w:t>
      </w:r>
      <w:r w:rsidR="006D19D5">
        <w:t xml:space="preserve">not </w:t>
      </w:r>
      <w:r w:rsidR="002268A3" w:rsidRPr="003B09F5">
        <w:t>attributed to declining groundwater levels. Nonetheless, further monitoring will provide additional information as to whether the vegetation is likely to continue to change further.</w:t>
      </w:r>
      <w:bookmarkStart w:id="448" w:name="_Ref25922079"/>
    </w:p>
    <w:p w14:paraId="7F4D1A85" w14:textId="7D2A5615" w:rsidR="00FB199A" w:rsidRPr="003B09F5" w:rsidRDefault="00FB199A" w:rsidP="00FB199A">
      <w:pPr>
        <w:pStyle w:val="TableCaption"/>
        <w:rPr>
          <w:rFonts w:ascii="Times New Roman" w:hAnsi="Times New Roman" w:cs="Times New Roman"/>
        </w:rPr>
      </w:pPr>
      <w:bookmarkStart w:id="449" w:name="_Ref26195983"/>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344A1B">
        <w:rPr>
          <w:rFonts w:ascii="Times New Roman" w:hAnsi="Times New Roman" w:cs="Times New Roman"/>
          <w:noProof/>
        </w:rPr>
        <w:t>21</w:t>
      </w:r>
      <w:r w:rsidRPr="003B09F5">
        <w:rPr>
          <w:rFonts w:ascii="Times New Roman" w:hAnsi="Times New Roman" w:cs="Times New Roman"/>
        </w:rPr>
        <w:fldChar w:fldCharType="end"/>
      </w:r>
      <w:bookmarkEnd w:id="448"/>
      <w:bookmarkEnd w:id="449"/>
      <w:r w:rsidRPr="003B09F5">
        <w:rPr>
          <w:rFonts w:ascii="Times New Roman" w:hAnsi="Times New Roman" w:cs="Times New Roman"/>
        </w:rPr>
        <w:t xml:space="preserve"> </w:t>
      </w:r>
      <w:r w:rsidR="00037079" w:rsidRPr="005F0B68">
        <w:rPr>
          <w:rFonts w:ascii="Times New Roman" w:hAnsi="Times New Roman" w:cs="Times New Roman"/>
        </w:rPr>
        <w:t xml:space="preserve">Ecological consequences of proposed 2030 minimum threshold </w:t>
      </w:r>
      <w:r w:rsidR="00037079">
        <w:rPr>
          <w:rFonts w:ascii="Times New Roman" w:hAnsi="Times New Roman" w:cs="Times New Roman"/>
        </w:rPr>
        <w:t>(</w:t>
      </w:r>
      <w:r w:rsidR="00511EC4">
        <w:rPr>
          <w:rFonts w:ascii="Times New Roman" w:hAnsi="Times New Roman" w:cs="Times New Roman"/>
        </w:rPr>
        <w:t>46.5</w:t>
      </w:r>
      <w:r w:rsidR="00037079" w:rsidRPr="005F0B68">
        <w:rPr>
          <w:rFonts w:ascii="Times New Roman" w:hAnsi="Times New Roman" w:cs="Times New Roman"/>
        </w:rPr>
        <w:t xml:space="preserve"> mAHD) in terms of compliance of stated site values and site management objectives at </w:t>
      </w:r>
      <w:r w:rsidR="00037079">
        <w:rPr>
          <w:rFonts w:ascii="Times New Roman" w:hAnsi="Times New Roman" w:cs="Times New Roman"/>
        </w:rPr>
        <w:t>Lexia 186</w:t>
      </w:r>
      <w:r w:rsidR="00037079" w:rsidRPr="005F0B68">
        <w:rPr>
          <w:rFonts w:ascii="Times New Roman" w:hAnsi="Times New Roman" w:cs="Times New Roman"/>
        </w:rPr>
        <w:t xml:space="preserve"> set for the current absolute minimum Ministerial criteria (</w:t>
      </w:r>
      <w:r w:rsidR="00511EC4">
        <w:rPr>
          <w:rFonts w:cs="Times New Roman"/>
        </w:rPr>
        <w:t>47.2</w:t>
      </w:r>
      <w:r w:rsidR="00037079" w:rsidRPr="005F0B68">
        <w:rPr>
          <w:rFonts w:ascii="Times New Roman" w:hAnsi="Times New Roman" w:cs="Times New Roman"/>
        </w:rPr>
        <w:t xml:space="preserve"> mAHD)</w:t>
      </w:r>
      <w:r w:rsidRPr="003B09F5">
        <w:rPr>
          <w:rFonts w:ascii="Times New Roman" w:hAnsi="Times New Roman" w:cs="Times New Roman"/>
        </w:rPr>
        <w:t>.</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724"/>
        <w:gridCol w:w="9380"/>
        <w:gridCol w:w="1854"/>
      </w:tblGrid>
      <w:tr w:rsidR="00CE6904" w:rsidRPr="003B09F5" w14:paraId="26272171" w14:textId="77777777">
        <w:tc>
          <w:tcPr>
            <w:tcW w:w="0" w:type="auto"/>
            <w:tcBorders>
              <w:bottom w:val="single" w:sz="0" w:space="0" w:color="auto"/>
            </w:tcBorders>
            <w:vAlign w:val="bottom"/>
          </w:tcPr>
          <w:p w14:paraId="2627216E"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6F" w14:textId="1BA206A0" w:rsidR="00F6213E" w:rsidRPr="003B09F5" w:rsidRDefault="00F6213E" w:rsidP="00F6213E">
            <w:pPr>
              <w:pStyle w:val="Compact"/>
              <w:rPr>
                <w:rFonts w:cs="Times New Roman"/>
              </w:rPr>
            </w:pPr>
            <w:r w:rsidRPr="003B09F5">
              <w:rPr>
                <w:rFonts w:cs="Times New Roman"/>
              </w:rPr>
              <w:t>Likely effect of 2030 revised</w:t>
            </w:r>
            <w:r w:rsidR="00511EC4">
              <w:rPr>
                <w:rFonts w:cs="Times New Roman"/>
              </w:rPr>
              <w:t xml:space="preserve"> minimum</w:t>
            </w:r>
            <w:r w:rsidRPr="003B09F5">
              <w:rPr>
                <w:rFonts w:cs="Times New Roman"/>
              </w:rPr>
              <w:t xml:space="preserve"> threshold</w:t>
            </w:r>
            <w:r w:rsidR="00511EC4">
              <w:rPr>
                <w:rFonts w:cs="Times New Roman"/>
              </w:rPr>
              <w:t xml:space="preserve"> (46.5 mAHD)</w:t>
            </w:r>
          </w:p>
        </w:tc>
        <w:tc>
          <w:tcPr>
            <w:tcW w:w="0" w:type="auto"/>
            <w:tcBorders>
              <w:bottom w:val="single" w:sz="0" w:space="0" w:color="auto"/>
            </w:tcBorders>
            <w:vAlign w:val="bottom"/>
          </w:tcPr>
          <w:p w14:paraId="26272170" w14:textId="23B425FC"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CE6904" w:rsidRPr="003B09F5" w14:paraId="26272175" w14:textId="77777777">
        <w:tc>
          <w:tcPr>
            <w:tcW w:w="0" w:type="auto"/>
          </w:tcPr>
          <w:p w14:paraId="26272172" w14:textId="79FBB108" w:rsidR="001D584F" w:rsidRPr="003B09F5" w:rsidRDefault="00305B18">
            <w:pPr>
              <w:pStyle w:val="Compact"/>
              <w:rPr>
                <w:rFonts w:cs="Times New Roman"/>
              </w:rPr>
            </w:pPr>
            <w:r>
              <w:rPr>
                <w:rFonts w:cs="Times New Roman"/>
                <w:b/>
              </w:rPr>
              <w:t>Site values (WRC, 1997)</w:t>
            </w:r>
          </w:p>
        </w:tc>
        <w:tc>
          <w:tcPr>
            <w:tcW w:w="0" w:type="auto"/>
          </w:tcPr>
          <w:p w14:paraId="26272173" w14:textId="77777777" w:rsidR="001D584F" w:rsidRPr="003B09F5" w:rsidRDefault="001D584F">
            <w:pPr>
              <w:pStyle w:val="Compact"/>
              <w:rPr>
                <w:rFonts w:cs="Times New Roman"/>
              </w:rPr>
            </w:pPr>
          </w:p>
        </w:tc>
        <w:tc>
          <w:tcPr>
            <w:tcW w:w="0" w:type="auto"/>
          </w:tcPr>
          <w:p w14:paraId="26272174" w14:textId="77777777" w:rsidR="001D584F" w:rsidRPr="003B09F5" w:rsidRDefault="001D584F">
            <w:pPr>
              <w:pStyle w:val="Compact"/>
              <w:rPr>
                <w:rFonts w:cs="Times New Roman"/>
              </w:rPr>
            </w:pPr>
          </w:p>
        </w:tc>
      </w:tr>
      <w:tr w:rsidR="00CE6904" w:rsidRPr="003B09F5" w14:paraId="26272179" w14:textId="77777777">
        <w:tc>
          <w:tcPr>
            <w:tcW w:w="0" w:type="auto"/>
          </w:tcPr>
          <w:p w14:paraId="26272176" w14:textId="77777777" w:rsidR="001D584F" w:rsidRPr="003B09F5" w:rsidRDefault="005D6919">
            <w:pPr>
              <w:pStyle w:val="Compact"/>
              <w:rPr>
                <w:rFonts w:cs="Times New Roman"/>
              </w:rPr>
            </w:pPr>
            <w:r w:rsidRPr="003B09F5">
              <w:rPr>
                <w:rFonts w:cs="Times New Roman"/>
              </w:rPr>
              <w:t>* Undisturbed by typical impacts</w:t>
            </w:r>
          </w:p>
        </w:tc>
        <w:tc>
          <w:tcPr>
            <w:tcW w:w="0" w:type="auto"/>
          </w:tcPr>
          <w:p w14:paraId="26272177" w14:textId="77777777" w:rsidR="001D584F" w:rsidRPr="003B09F5" w:rsidRDefault="005D6919">
            <w:pPr>
              <w:pStyle w:val="Compact"/>
              <w:rPr>
                <w:rFonts w:cs="Times New Roman"/>
              </w:rPr>
            </w:pPr>
            <w:r w:rsidRPr="003B09F5">
              <w:rPr>
                <w:rFonts w:cs="Times New Roman"/>
              </w:rPr>
              <w:t>Extensive native vegetation remains a feature of this site despite the significant shifts in composition during the monitoring period. Modelling suggests these shifts are not attributed to changes in groundwater levels.</w:t>
            </w:r>
          </w:p>
        </w:tc>
        <w:tc>
          <w:tcPr>
            <w:tcW w:w="0" w:type="auto"/>
          </w:tcPr>
          <w:p w14:paraId="26272178" w14:textId="77777777" w:rsidR="001D584F" w:rsidRPr="003B09F5" w:rsidRDefault="005D6919">
            <w:pPr>
              <w:pStyle w:val="Compact"/>
              <w:jc w:val="center"/>
              <w:rPr>
                <w:rFonts w:cs="Times New Roman"/>
              </w:rPr>
            </w:pPr>
            <w:r w:rsidRPr="003B09F5">
              <w:rPr>
                <w:rFonts w:cs="Times New Roman"/>
              </w:rPr>
              <w:t>Likely</w:t>
            </w:r>
          </w:p>
        </w:tc>
      </w:tr>
      <w:tr w:rsidR="00CE6904" w:rsidRPr="003B09F5" w14:paraId="2627217D" w14:textId="77777777">
        <w:tc>
          <w:tcPr>
            <w:tcW w:w="0" w:type="auto"/>
          </w:tcPr>
          <w:p w14:paraId="2627217A" w14:textId="77777777" w:rsidR="001D584F" w:rsidRPr="003B09F5" w:rsidRDefault="005D6919">
            <w:pPr>
              <w:pStyle w:val="Compact"/>
              <w:rPr>
                <w:rFonts w:cs="Times New Roman"/>
              </w:rPr>
            </w:pPr>
            <w:r w:rsidRPr="003B09F5">
              <w:rPr>
                <w:rFonts w:cs="Times New Roman"/>
              </w:rPr>
              <w:t>* Supports diverse vegetation</w:t>
            </w:r>
          </w:p>
        </w:tc>
        <w:tc>
          <w:tcPr>
            <w:tcW w:w="0" w:type="auto"/>
          </w:tcPr>
          <w:p w14:paraId="2627217B" w14:textId="77777777" w:rsidR="001D584F" w:rsidRPr="003B09F5" w:rsidRDefault="005D6919">
            <w:pPr>
              <w:pStyle w:val="Compact"/>
              <w:rPr>
                <w:rFonts w:cs="Times New Roman"/>
              </w:rPr>
            </w:pPr>
            <w:r w:rsidRPr="003B09F5">
              <w:rPr>
                <w:rFonts w:cs="Times New Roman"/>
              </w:rPr>
              <w:t>The proposed thresholds are likely to maintain the high richness of native vegetation of the site, although it is markedly different to 1997 baseline conditions.</w:t>
            </w:r>
          </w:p>
        </w:tc>
        <w:tc>
          <w:tcPr>
            <w:tcW w:w="0" w:type="auto"/>
          </w:tcPr>
          <w:p w14:paraId="2627217C" w14:textId="77777777" w:rsidR="001D584F" w:rsidRPr="003B09F5" w:rsidRDefault="005D6919">
            <w:pPr>
              <w:pStyle w:val="Compact"/>
              <w:jc w:val="center"/>
              <w:rPr>
                <w:rFonts w:cs="Times New Roman"/>
              </w:rPr>
            </w:pPr>
            <w:r w:rsidRPr="003B09F5">
              <w:rPr>
                <w:rFonts w:cs="Times New Roman"/>
              </w:rPr>
              <w:t>Very likely</w:t>
            </w:r>
          </w:p>
        </w:tc>
      </w:tr>
      <w:tr w:rsidR="00CE6904" w:rsidRPr="003B09F5" w14:paraId="26272181" w14:textId="77777777">
        <w:tc>
          <w:tcPr>
            <w:tcW w:w="0" w:type="auto"/>
          </w:tcPr>
          <w:p w14:paraId="2627217E" w14:textId="77777777" w:rsidR="001D584F" w:rsidRPr="003B09F5" w:rsidRDefault="005D6919">
            <w:pPr>
              <w:pStyle w:val="Compact"/>
              <w:rPr>
                <w:rFonts w:cs="Times New Roman"/>
              </w:rPr>
            </w:pPr>
            <w:r w:rsidRPr="003B09F5">
              <w:rPr>
                <w:rFonts w:cs="Times New Roman"/>
              </w:rPr>
              <w:t>* Significant fauna habitat</w:t>
            </w:r>
          </w:p>
        </w:tc>
        <w:tc>
          <w:tcPr>
            <w:tcW w:w="0" w:type="auto"/>
          </w:tcPr>
          <w:p w14:paraId="2627217F" w14:textId="11A342D8" w:rsidR="001D584F" w:rsidRPr="003B09F5" w:rsidRDefault="005D6919" w:rsidP="002268A3">
            <w:pPr>
              <w:pStyle w:val="Compact"/>
              <w:rPr>
                <w:rFonts w:cs="Times New Roman"/>
              </w:rPr>
            </w:pPr>
            <w:r w:rsidRPr="003B09F5">
              <w:rPr>
                <w:rFonts w:cs="Times New Roman"/>
              </w:rPr>
              <w:t xml:space="preserve">The continued diverse native vegetation will continue to provide a rich habitat for </w:t>
            </w:r>
            <w:r w:rsidR="002268A3">
              <w:rPr>
                <w:rFonts w:cs="Times New Roman"/>
              </w:rPr>
              <w:t xml:space="preserve">(terrestrial) </w:t>
            </w:r>
            <w:r w:rsidRPr="003B09F5">
              <w:rPr>
                <w:rFonts w:cs="Times New Roman"/>
              </w:rPr>
              <w:t>fauna.</w:t>
            </w:r>
          </w:p>
        </w:tc>
        <w:tc>
          <w:tcPr>
            <w:tcW w:w="0" w:type="auto"/>
          </w:tcPr>
          <w:p w14:paraId="26272180" w14:textId="77777777" w:rsidR="001D584F" w:rsidRPr="003B09F5" w:rsidRDefault="005D6919">
            <w:pPr>
              <w:pStyle w:val="Compact"/>
              <w:jc w:val="center"/>
              <w:rPr>
                <w:rFonts w:cs="Times New Roman"/>
              </w:rPr>
            </w:pPr>
            <w:r w:rsidRPr="003B09F5">
              <w:rPr>
                <w:rFonts w:cs="Times New Roman"/>
              </w:rPr>
              <w:t>Very likely</w:t>
            </w:r>
          </w:p>
        </w:tc>
      </w:tr>
      <w:tr w:rsidR="00CE6904" w:rsidRPr="003B09F5" w14:paraId="26272185" w14:textId="77777777">
        <w:tc>
          <w:tcPr>
            <w:tcW w:w="0" w:type="auto"/>
          </w:tcPr>
          <w:p w14:paraId="26272182" w14:textId="77BDD0F4" w:rsidR="001D584F" w:rsidRPr="003B09F5" w:rsidRDefault="00305B18" w:rsidP="00212B80">
            <w:pPr>
              <w:pStyle w:val="Compact"/>
              <w:jc w:val="left"/>
              <w:rPr>
                <w:rFonts w:cs="Times New Roman"/>
              </w:rPr>
            </w:pPr>
            <w:r>
              <w:rPr>
                <w:rFonts w:cs="Times New Roman"/>
                <w:b/>
              </w:rPr>
              <w:t>Site</w:t>
            </w:r>
            <w:r w:rsidR="00212B80">
              <w:rPr>
                <w:rFonts w:cs="Times New Roman"/>
                <w:b/>
              </w:rPr>
              <w:t xml:space="preserve"> </w:t>
            </w:r>
            <w:r>
              <w:rPr>
                <w:rFonts w:cs="Times New Roman"/>
                <w:b/>
              </w:rPr>
              <w:t>management objectives (1997)</w:t>
            </w:r>
          </w:p>
        </w:tc>
        <w:tc>
          <w:tcPr>
            <w:tcW w:w="0" w:type="auto"/>
          </w:tcPr>
          <w:p w14:paraId="26272183" w14:textId="77777777" w:rsidR="001D584F" w:rsidRPr="003B09F5" w:rsidRDefault="001D584F">
            <w:pPr>
              <w:pStyle w:val="Compact"/>
              <w:rPr>
                <w:rFonts w:cs="Times New Roman"/>
              </w:rPr>
            </w:pPr>
          </w:p>
        </w:tc>
        <w:tc>
          <w:tcPr>
            <w:tcW w:w="0" w:type="auto"/>
          </w:tcPr>
          <w:p w14:paraId="26272184" w14:textId="77777777" w:rsidR="001D584F" w:rsidRPr="003B09F5" w:rsidRDefault="001D584F">
            <w:pPr>
              <w:pStyle w:val="Compact"/>
              <w:rPr>
                <w:rFonts w:cs="Times New Roman"/>
              </w:rPr>
            </w:pPr>
          </w:p>
        </w:tc>
      </w:tr>
      <w:tr w:rsidR="00CE6904" w:rsidRPr="003B09F5" w14:paraId="26272189" w14:textId="77777777">
        <w:tc>
          <w:tcPr>
            <w:tcW w:w="0" w:type="auto"/>
          </w:tcPr>
          <w:p w14:paraId="26272186" w14:textId="77777777" w:rsidR="001D584F" w:rsidRPr="003B09F5" w:rsidRDefault="005D6919">
            <w:pPr>
              <w:pStyle w:val="Compact"/>
              <w:rPr>
                <w:rFonts w:cs="Times New Roman"/>
              </w:rPr>
            </w:pPr>
            <w:r w:rsidRPr="003B09F5">
              <w:rPr>
                <w:rFonts w:cs="Times New Roman"/>
              </w:rPr>
              <w:t>* Conserve ecological values</w:t>
            </w:r>
          </w:p>
        </w:tc>
        <w:tc>
          <w:tcPr>
            <w:tcW w:w="0" w:type="auto"/>
          </w:tcPr>
          <w:p w14:paraId="26272187" w14:textId="09E0B681" w:rsidR="001D584F" w:rsidRPr="003B09F5" w:rsidRDefault="005D6919">
            <w:pPr>
              <w:pStyle w:val="Compact"/>
              <w:rPr>
                <w:rFonts w:cs="Times New Roman"/>
              </w:rPr>
            </w:pPr>
            <w:r w:rsidRPr="003B09F5">
              <w:rPr>
                <w:rFonts w:cs="Times New Roman"/>
              </w:rPr>
              <w:t xml:space="preserve">Despite the altered hydrological regime, the site has maintained may of the ecological values that make this site important. These values are likely to persist given the proposed changes to the threshold levels. Nonetheless, the site has been fundamentally altered as it is no longer a seasonally waterlogged </w:t>
            </w:r>
            <w:r w:rsidR="003B3322" w:rsidRPr="003B09F5">
              <w:rPr>
                <w:rFonts w:cs="Times New Roman"/>
              </w:rPr>
              <w:t>Dampland</w:t>
            </w:r>
            <w:r w:rsidRPr="003B09F5">
              <w:rPr>
                <w:rFonts w:cs="Times New Roman"/>
              </w:rPr>
              <w:t xml:space="preserve"> and altered sediment processes are likely contributing to the shift in vegetation community being observed.</w:t>
            </w:r>
          </w:p>
        </w:tc>
        <w:tc>
          <w:tcPr>
            <w:tcW w:w="0" w:type="auto"/>
          </w:tcPr>
          <w:p w14:paraId="26272188" w14:textId="77777777" w:rsidR="001D584F" w:rsidRPr="003B09F5" w:rsidRDefault="005D6919">
            <w:pPr>
              <w:pStyle w:val="Compact"/>
              <w:jc w:val="center"/>
              <w:rPr>
                <w:rFonts w:cs="Times New Roman"/>
              </w:rPr>
            </w:pPr>
            <w:r w:rsidRPr="003B09F5">
              <w:rPr>
                <w:rFonts w:cs="Times New Roman"/>
              </w:rPr>
              <w:t>Possible</w:t>
            </w:r>
          </w:p>
        </w:tc>
      </w:tr>
      <w:tr w:rsidR="00CE6904" w:rsidRPr="003B09F5" w14:paraId="2627218D" w14:textId="77777777">
        <w:tc>
          <w:tcPr>
            <w:tcW w:w="0" w:type="auto"/>
          </w:tcPr>
          <w:p w14:paraId="2627218A" w14:textId="77777777" w:rsidR="001D584F" w:rsidRPr="003B09F5" w:rsidRDefault="005D6919">
            <w:pPr>
              <w:pStyle w:val="Compact"/>
              <w:rPr>
                <w:rFonts w:cs="Times New Roman"/>
              </w:rPr>
            </w:pPr>
            <w:r w:rsidRPr="003B09F5">
              <w:rPr>
                <w:rFonts w:cs="Times New Roman"/>
              </w:rPr>
              <w:t>* Protect vegetation assemblages in and fringing the wetland</w:t>
            </w:r>
          </w:p>
        </w:tc>
        <w:tc>
          <w:tcPr>
            <w:tcW w:w="0" w:type="auto"/>
          </w:tcPr>
          <w:p w14:paraId="2627218B" w14:textId="248EBACC" w:rsidR="001D584F" w:rsidRPr="003C4BE9" w:rsidRDefault="005D6919">
            <w:pPr>
              <w:pStyle w:val="Compact"/>
              <w:rPr>
                <w:rFonts w:cs="Times New Roman"/>
              </w:rPr>
            </w:pPr>
            <w:commentRangeStart w:id="450"/>
            <w:del w:id="451" w:author="Christopher Kavazos" w:date="2020-02-13T14:26:00Z">
              <w:r w:rsidRPr="003C4BE9" w:rsidDel="00375BB7">
                <w:rPr>
                  <w:rFonts w:cs="Times New Roman"/>
                </w:rPr>
                <w:delText>WHAT FRINGING VEGETATION?</w:delText>
              </w:r>
              <w:commentRangeEnd w:id="450"/>
              <w:r w:rsidR="002F3052" w:rsidRPr="003C4BE9" w:rsidDel="00375BB7">
                <w:rPr>
                  <w:rStyle w:val="CommentReference"/>
                  <w:rFonts w:asciiTheme="minorHAnsi" w:hAnsiTheme="minorHAnsi"/>
                </w:rPr>
                <w:commentReference w:id="450"/>
              </w:r>
            </w:del>
            <w:ins w:id="452" w:author="Christopher Kavazos" w:date="2020-02-13T14:26:00Z">
              <w:r w:rsidR="00375BB7" w:rsidRPr="003C4BE9">
                <w:rPr>
                  <w:rFonts w:cs="Times New Roman"/>
                </w:rPr>
                <w:t xml:space="preserve">Fringing vegetation has been lost at the wetland as the site is no longer inundated. The proposed changes to abstraction are not going to </w:t>
              </w:r>
              <w:r w:rsidR="007B12A5" w:rsidRPr="003C4BE9">
                <w:rPr>
                  <w:rFonts w:cs="Times New Roman"/>
                </w:rPr>
                <w:t xml:space="preserve">cause </w:t>
              </w:r>
            </w:ins>
            <w:ins w:id="453" w:author="Christopher Kavazos" w:date="2020-02-13T14:27:00Z">
              <w:r w:rsidR="007B12A5" w:rsidRPr="003C4BE9">
                <w:rPr>
                  <w:rFonts w:cs="Times New Roman"/>
                </w:rPr>
                <w:t>inundation and therefore fringing vegetation will continue to remain absent from the site.</w:t>
              </w:r>
            </w:ins>
          </w:p>
        </w:tc>
        <w:tc>
          <w:tcPr>
            <w:tcW w:w="0" w:type="auto"/>
          </w:tcPr>
          <w:p w14:paraId="2627218C" w14:textId="5E6DDF7E" w:rsidR="001D584F" w:rsidRPr="003C4BE9" w:rsidRDefault="003C4BE9">
            <w:pPr>
              <w:pStyle w:val="Compact"/>
              <w:jc w:val="center"/>
              <w:rPr>
                <w:rFonts w:cs="Times New Roman"/>
              </w:rPr>
            </w:pPr>
            <w:ins w:id="454" w:author="Christopher Kavazos" w:date="2020-02-13T14:27:00Z">
              <w:r w:rsidRPr="003C4BE9">
                <w:rPr>
                  <w:rFonts w:cs="Times New Roman"/>
                </w:rPr>
                <w:t>Extremely unlikely</w:t>
              </w:r>
            </w:ins>
          </w:p>
        </w:tc>
      </w:tr>
      <w:tr w:rsidR="00CE6904" w:rsidRPr="003B09F5" w14:paraId="26272191" w14:textId="77777777">
        <w:tc>
          <w:tcPr>
            <w:tcW w:w="0" w:type="auto"/>
          </w:tcPr>
          <w:p w14:paraId="2627218E" w14:textId="77777777" w:rsidR="001D584F" w:rsidRPr="003B09F5" w:rsidRDefault="005D6919">
            <w:pPr>
              <w:pStyle w:val="Compact"/>
              <w:rPr>
                <w:rFonts w:cs="Times New Roman"/>
              </w:rPr>
            </w:pPr>
            <w:r w:rsidRPr="003B09F5">
              <w:rPr>
                <w:rFonts w:cs="Times New Roman"/>
              </w:rPr>
              <w:t xml:space="preserve">* </w:t>
            </w:r>
            <w:commentRangeStart w:id="455"/>
            <w:r w:rsidRPr="003B09F5">
              <w:rPr>
                <w:rFonts w:cs="Times New Roman"/>
              </w:rPr>
              <w:t>Protect invertebrate communities dependent on the wetland</w:t>
            </w:r>
            <w:commentRangeEnd w:id="455"/>
            <w:r w:rsidR="001E6A01">
              <w:rPr>
                <w:rStyle w:val="CommentReference"/>
                <w:rFonts w:asciiTheme="minorHAnsi" w:hAnsiTheme="minorHAnsi"/>
              </w:rPr>
              <w:commentReference w:id="455"/>
            </w:r>
          </w:p>
        </w:tc>
        <w:tc>
          <w:tcPr>
            <w:tcW w:w="0" w:type="auto"/>
          </w:tcPr>
          <w:p w14:paraId="2627218F" w14:textId="7036332B" w:rsidR="001D584F" w:rsidRPr="003B09F5" w:rsidRDefault="005D6919">
            <w:pPr>
              <w:pStyle w:val="Compact"/>
              <w:rPr>
                <w:rFonts w:cs="Times New Roman"/>
              </w:rPr>
            </w:pPr>
            <w:r w:rsidRPr="003B09F5">
              <w:rPr>
                <w:rFonts w:cs="Times New Roman"/>
              </w:rPr>
              <w:t xml:space="preserve">Given the likely persistence of native vegetation at the site, terrestrial invertebrates will continue to inhabit the site, although this prediction is not based on any empirical evidence. Invertebrates typical of </w:t>
            </w:r>
            <w:r w:rsidR="003B3322" w:rsidRPr="003B09F5">
              <w:rPr>
                <w:rFonts w:cs="Times New Roman"/>
              </w:rPr>
              <w:t>Damplands</w:t>
            </w:r>
            <w:r w:rsidRPr="003B09F5">
              <w:rPr>
                <w:rFonts w:cs="Times New Roman"/>
              </w:rPr>
              <w:t xml:space="preserve"> are likely to have been </w:t>
            </w:r>
            <w:r w:rsidR="0025044F" w:rsidRPr="003B09F5">
              <w:rPr>
                <w:rFonts w:cs="Times New Roman"/>
              </w:rPr>
              <w:t>affected</w:t>
            </w:r>
            <w:r w:rsidRPr="003B09F5">
              <w:rPr>
                <w:rFonts w:cs="Times New Roman"/>
              </w:rPr>
              <w:t xml:space="preserve"> by the declining ground water levels.</w:t>
            </w:r>
            <w:ins w:id="456" w:author="Christopher Kavazos" w:date="2020-02-13T14:24:00Z">
              <w:r w:rsidR="005544D7">
                <w:rPr>
                  <w:rFonts w:cs="Times New Roman"/>
                </w:rPr>
                <w:t xml:space="preserve"> Aquatic macroinverteb</w:t>
              </w:r>
              <w:r w:rsidR="00753CC6">
                <w:rPr>
                  <w:rFonts w:cs="Times New Roman"/>
                </w:rPr>
                <w:t xml:space="preserve">rates </w:t>
              </w:r>
            </w:ins>
            <w:ins w:id="457" w:author="Christopher Kavazos" w:date="2020-02-13T14:25:00Z">
              <w:r w:rsidR="00753CC6">
                <w:rPr>
                  <w:rFonts w:cs="Times New Roman"/>
                </w:rPr>
                <w:t>have been lost</w:t>
              </w:r>
              <w:r w:rsidR="00375BB7">
                <w:rPr>
                  <w:rFonts w:cs="Times New Roman"/>
                </w:rPr>
                <w:t xml:space="preserve"> since inundation no longer occurs. A scenario that will persist given the prop</w:t>
              </w:r>
            </w:ins>
            <w:ins w:id="458" w:author="Christopher Kavazos" w:date="2020-02-13T14:26:00Z">
              <w:r w:rsidR="00375BB7">
                <w:rPr>
                  <w:rFonts w:cs="Times New Roman"/>
                </w:rPr>
                <w:t>osed changes to abstraction.</w:t>
              </w:r>
            </w:ins>
          </w:p>
        </w:tc>
        <w:tc>
          <w:tcPr>
            <w:tcW w:w="0" w:type="auto"/>
          </w:tcPr>
          <w:p w14:paraId="26272190" w14:textId="655A90B2" w:rsidR="001D584F" w:rsidRPr="003B09F5" w:rsidRDefault="003C4BE9">
            <w:pPr>
              <w:pStyle w:val="Compact"/>
              <w:jc w:val="center"/>
              <w:rPr>
                <w:rFonts w:cs="Times New Roman"/>
              </w:rPr>
            </w:pPr>
            <w:ins w:id="459" w:author="Christopher Kavazos" w:date="2020-02-13T14:27:00Z">
              <w:r>
                <w:rPr>
                  <w:rFonts w:cs="Times New Roman"/>
                </w:rPr>
                <w:t>Extremely</w:t>
              </w:r>
            </w:ins>
            <w:ins w:id="460" w:author="Christopher Kavazos" w:date="2020-02-13T14:25:00Z">
              <w:r w:rsidR="00375BB7">
                <w:rPr>
                  <w:rFonts w:cs="Times New Roman"/>
                </w:rPr>
                <w:t xml:space="preserve"> unlikely</w:t>
              </w:r>
            </w:ins>
          </w:p>
        </w:tc>
      </w:tr>
      <w:tr w:rsidR="00511EC4" w:rsidRPr="003B09F5" w14:paraId="25447B65" w14:textId="77777777" w:rsidTr="00F55195">
        <w:tc>
          <w:tcPr>
            <w:tcW w:w="0" w:type="auto"/>
          </w:tcPr>
          <w:p w14:paraId="6D86573A" w14:textId="79F63921" w:rsidR="00511EC4" w:rsidRPr="003B09F5" w:rsidRDefault="00511EC4" w:rsidP="00F55195">
            <w:pPr>
              <w:pStyle w:val="Compact"/>
              <w:jc w:val="left"/>
              <w:rPr>
                <w:rFonts w:cs="Times New Roman"/>
              </w:rPr>
            </w:pPr>
            <w:r w:rsidRPr="00506DA5">
              <w:rPr>
                <w:rFonts w:cs="Times New Roman"/>
                <w:b/>
                <w:bCs/>
              </w:rPr>
              <w:t>Proposed site management objectives</w:t>
            </w:r>
          </w:p>
        </w:tc>
        <w:tc>
          <w:tcPr>
            <w:tcW w:w="0" w:type="auto"/>
          </w:tcPr>
          <w:p w14:paraId="55CD4860" w14:textId="77777777" w:rsidR="00511EC4" w:rsidRPr="003B09F5" w:rsidRDefault="00511EC4">
            <w:pPr>
              <w:pStyle w:val="Compact"/>
              <w:rPr>
                <w:rFonts w:cs="Times New Roman"/>
              </w:rPr>
            </w:pPr>
          </w:p>
        </w:tc>
        <w:tc>
          <w:tcPr>
            <w:tcW w:w="0" w:type="auto"/>
          </w:tcPr>
          <w:p w14:paraId="3F5E71E7" w14:textId="77777777" w:rsidR="00511EC4" w:rsidRDefault="00511EC4">
            <w:pPr>
              <w:pStyle w:val="Compact"/>
              <w:jc w:val="center"/>
              <w:rPr>
                <w:rFonts w:cs="Times New Roman"/>
              </w:rPr>
            </w:pPr>
          </w:p>
        </w:tc>
      </w:tr>
      <w:tr w:rsidR="00511EC4" w:rsidRPr="003B09F5" w14:paraId="366C53B7" w14:textId="77777777" w:rsidTr="00F55195">
        <w:tc>
          <w:tcPr>
            <w:tcW w:w="0" w:type="auto"/>
          </w:tcPr>
          <w:p w14:paraId="0B6595F6" w14:textId="7873DD9D" w:rsidR="00511EC4" w:rsidRPr="003B09F5" w:rsidRDefault="00177E6E" w:rsidP="00F55195">
            <w:pPr>
              <w:pStyle w:val="Compact"/>
              <w:jc w:val="left"/>
              <w:rPr>
                <w:rFonts w:cs="Times New Roman"/>
              </w:rPr>
            </w:pPr>
            <w:r>
              <w:rPr>
                <w:rFonts w:cs="Times New Roman"/>
              </w:rPr>
              <w:lastRenderedPageBreak/>
              <w:t xml:space="preserve">Maintain fringing and wetland vegetation </w:t>
            </w:r>
            <w:r w:rsidR="00571D4C">
              <w:rPr>
                <w:rFonts w:cs="Times New Roman"/>
              </w:rPr>
              <w:t>to support a range of habitat types</w:t>
            </w:r>
          </w:p>
        </w:tc>
        <w:tc>
          <w:tcPr>
            <w:tcW w:w="0" w:type="auto"/>
          </w:tcPr>
          <w:p w14:paraId="5336A973" w14:textId="381593DA" w:rsidR="00511EC4" w:rsidRPr="00EF48BC" w:rsidRDefault="002B0079">
            <w:pPr>
              <w:pStyle w:val="Compact"/>
              <w:rPr>
                <w:rFonts w:cs="Times New Roman"/>
                <w:iCs/>
              </w:rPr>
            </w:pPr>
            <w:r>
              <w:rPr>
                <w:rFonts w:cs="Times New Roman"/>
              </w:rPr>
              <w:t xml:space="preserve">The projected </w:t>
            </w:r>
            <w:r w:rsidR="001639A0">
              <w:rPr>
                <w:rFonts w:cs="Times New Roman"/>
              </w:rPr>
              <w:t>water level</w:t>
            </w:r>
            <w:r w:rsidR="00B15421">
              <w:rPr>
                <w:rFonts w:cs="Times New Roman"/>
              </w:rPr>
              <w:t xml:space="preserve">s are </w:t>
            </w:r>
            <w:r w:rsidR="001639A0">
              <w:rPr>
                <w:rFonts w:cs="Times New Roman"/>
              </w:rPr>
              <w:t>not going</w:t>
            </w:r>
            <w:r w:rsidR="00B15421">
              <w:rPr>
                <w:rFonts w:cs="Times New Roman"/>
              </w:rPr>
              <w:t xml:space="preserve"> to </w:t>
            </w:r>
            <w:r w:rsidR="00DF7735">
              <w:rPr>
                <w:rFonts w:cs="Times New Roman"/>
              </w:rPr>
              <w:t xml:space="preserve">support fringing </w:t>
            </w:r>
            <w:r w:rsidR="009918B6">
              <w:rPr>
                <w:rFonts w:cs="Times New Roman"/>
              </w:rPr>
              <w:t>vegetation</w:t>
            </w:r>
            <w:r w:rsidR="00A872C9">
              <w:rPr>
                <w:rFonts w:cs="Times New Roman"/>
              </w:rPr>
              <w:t xml:space="preserve">. Some wetland vegetation, such as </w:t>
            </w:r>
            <w:r w:rsidR="004952BF" w:rsidRPr="003B09F5">
              <w:rPr>
                <w:rFonts w:cs="Times New Roman"/>
                <w:i/>
              </w:rPr>
              <w:t>Melaleuca preissiana</w:t>
            </w:r>
            <w:r w:rsidR="004952BF" w:rsidRPr="003B09F5">
              <w:rPr>
                <w:rFonts w:cs="Times New Roman"/>
              </w:rPr>
              <w:t xml:space="preserve"> and </w:t>
            </w:r>
            <w:r w:rsidR="004952BF" w:rsidRPr="003B09F5">
              <w:rPr>
                <w:rFonts w:cs="Times New Roman"/>
                <w:i/>
              </w:rPr>
              <w:t>Banksia ilicifolia</w:t>
            </w:r>
            <w:r w:rsidR="00EF48BC">
              <w:rPr>
                <w:rFonts w:cs="Times New Roman"/>
                <w:iCs/>
              </w:rPr>
              <w:t xml:space="preserve"> will be sustained</w:t>
            </w:r>
            <w:r w:rsidR="00B30E73">
              <w:rPr>
                <w:rFonts w:cs="Times New Roman"/>
                <w:iCs/>
              </w:rPr>
              <w:t>. This vegetation supports a variety of habitat for terrestrial fauna.</w:t>
            </w:r>
          </w:p>
        </w:tc>
        <w:tc>
          <w:tcPr>
            <w:tcW w:w="0" w:type="auto"/>
          </w:tcPr>
          <w:p w14:paraId="730F8B9F" w14:textId="5F263270" w:rsidR="00511EC4" w:rsidRDefault="00B30E73">
            <w:pPr>
              <w:pStyle w:val="Compact"/>
              <w:jc w:val="center"/>
              <w:rPr>
                <w:rFonts w:cs="Times New Roman"/>
              </w:rPr>
            </w:pPr>
            <w:r>
              <w:rPr>
                <w:rFonts w:cs="Times New Roman"/>
              </w:rPr>
              <w:t>Unlikely</w:t>
            </w:r>
          </w:p>
        </w:tc>
      </w:tr>
    </w:tbl>
    <w:p w14:paraId="536B38D6" w14:textId="77777777" w:rsidR="0025044F" w:rsidRDefault="0025044F">
      <w:pPr>
        <w:pStyle w:val="Heading3"/>
        <w:rPr>
          <w:rFonts w:cs="Times New Roman"/>
        </w:rPr>
        <w:sectPr w:rsidR="0025044F" w:rsidSect="00AB74BD">
          <w:pgSz w:w="16838" w:h="11906" w:orient="landscape" w:code="9"/>
          <w:pgMar w:top="1440" w:right="1440" w:bottom="1440" w:left="1440" w:header="720" w:footer="720" w:gutter="0"/>
          <w:cols w:space="720"/>
          <w:docGrid w:linePitch="326"/>
        </w:sectPr>
      </w:pPr>
      <w:bookmarkStart w:id="461" w:name="vegetation-dynamics-9"/>
    </w:p>
    <w:p w14:paraId="2627219A" w14:textId="14BB8418" w:rsidR="001D584F" w:rsidRPr="003B09F5" w:rsidRDefault="005D6919">
      <w:pPr>
        <w:pStyle w:val="Heading2"/>
        <w:rPr>
          <w:rFonts w:cs="Times New Roman"/>
        </w:rPr>
      </w:pPr>
      <w:bookmarkStart w:id="462" w:name="melaleuca-park-173"/>
      <w:bookmarkStart w:id="463" w:name="_Toc33019589"/>
      <w:bookmarkEnd w:id="461"/>
      <w:r w:rsidRPr="003B09F5">
        <w:rPr>
          <w:rFonts w:cs="Times New Roman"/>
        </w:rPr>
        <w:lastRenderedPageBreak/>
        <w:t>Melaleuca Park 173</w:t>
      </w:r>
      <w:bookmarkEnd w:id="462"/>
      <w:bookmarkEnd w:id="463"/>
    </w:p>
    <w:p w14:paraId="2627219B" w14:textId="4797CB3C" w:rsidR="001D584F" w:rsidRPr="003B09F5" w:rsidRDefault="005D6919">
      <w:pPr>
        <w:pStyle w:val="FirstParagraph"/>
        <w:rPr>
          <w:rFonts w:cs="Times New Roman"/>
        </w:rPr>
      </w:pPr>
      <w:r w:rsidRPr="003B09F5">
        <w:rPr>
          <w:rFonts w:cs="Times New Roman"/>
        </w:rPr>
        <w:t xml:space="preserve">Melaleuca Park 173 (EPP 173) is located within the Bassendean North Vegetation Complex and represents a regionally significant wetland (Hill et al., </w:t>
      </w:r>
      <w:hyperlink w:anchor="ref-Hill1996">
        <w:r w:rsidRPr="003B09F5">
          <w:rPr>
            <w:rStyle w:val="Hyperlink"/>
            <w:rFonts w:cs="Times New Roman"/>
            <w:color w:val="auto"/>
          </w:rPr>
          <w:t>1996</w:t>
        </w:r>
      </w:hyperlink>
      <w:r w:rsidRPr="003B09F5">
        <w:rPr>
          <w:rFonts w:cs="Times New Roman"/>
        </w:rPr>
        <w:t xml:space="preserve">). Normally, the site represents a permanently filled lake that is fed from a series of springs along the western margin of the basin (Froend, et al., </w:t>
      </w:r>
      <w:hyperlink w:anchor="ref-Froend2004">
        <w:r w:rsidRPr="003B09F5">
          <w:rPr>
            <w:rStyle w:val="Hyperlink"/>
            <w:rFonts w:cs="Times New Roman"/>
            <w:color w:val="auto"/>
          </w:rPr>
          <w:t>2004</w:t>
        </w:r>
      </w:hyperlink>
      <w:r w:rsidR="00476CBE">
        <w:rPr>
          <w:rStyle w:val="Hyperlink"/>
          <w:rFonts w:cs="Times New Roman"/>
          <w:color w:val="auto"/>
        </w:rPr>
        <w:t>a</w:t>
      </w:r>
      <w:r w:rsidRPr="003B09F5">
        <w:rPr>
          <w:rFonts w:cs="Times New Roman"/>
        </w:rPr>
        <w:t xml:space="preserve">; Judd and Horwitz, </w:t>
      </w:r>
      <w:hyperlink w:anchor="ref-Judd2019">
        <w:r w:rsidRPr="003B09F5">
          <w:rPr>
            <w:rStyle w:val="Hyperlink"/>
            <w:rFonts w:cs="Times New Roman"/>
            <w:color w:val="auto"/>
          </w:rPr>
          <w:t>2019</w:t>
        </w:r>
      </w:hyperlink>
      <w:r w:rsidRPr="003B09F5">
        <w:rPr>
          <w:rFonts w:cs="Times New Roman"/>
        </w:rPr>
        <w:t>). The waters supported a rich macroinvertebrate community and an endemic population of the black-striped minnow (</w:t>
      </w:r>
      <w:r w:rsidRPr="003B09F5">
        <w:rPr>
          <w:rFonts w:cs="Times New Roman"/>
          <w:i/>
        </w:rPr>
        <w:t>Galaxiella nigrostriata</w:t>
      </w:r>
      <w:r w:rsidRPr="003B09F5">
        <w:rPr>
          <w:rFonts w:cs="Times New Roman"/>
        </w:rPr>
        <w:t>). There have been dramatic decreases in surface and groundwater levels in recent decades, to the point where the lake is almost dry during the summer months. Declining water levels are thought to have caused the local extinction of the black-striped minnow and degradation of fringing vegetation.</w:t>
      </w:r>
    </w:p>
    <w:p w14:paraId="2627219C" w14:textId="7DDC5DDD" w:rsidR="001D584F" w:rsidRPr="003B09F5" w:rsidRDefault="005D6919">
      <w:pPr>
        <w:pStyle w:val="Heading3"/>
        <w:rPr>
          <w:rFonts w:cs="Times New Roman"/>
        </w:rPr>
      </w:pPr>
      <w:bookmarkStart w:id="464" w:name="hydrology-and-water-quality"/>
      <w:bookmarkStart w:id="465" w:name="_Toc33019590"/>
      <w:r w:rsidRPr="003B09F5">
        <w:rPr>
          <w:rFonts w:cs="Times New Roman"/>
        </w:rPr>
        <w:t>Hydrology</w:t>
      </w:r>
      <w:bookmarkEnd w:id="464"/>
      <w:bookmarkEnd w:id="465"/>
    </w:p>
    <w:p w14:paraId="2627219D" w14:textId="44515702" w:rsidR="001D584F" w:rsidRDefault="005D6919">
      <w:pPr>
        <w:pStyle w:val="FirstParagraph"/>
        <w:rPr>
          <w:rFonts w:cs="Times New Roman"/>
        </w:rPr>
      </w:pPr>
      <w:r w:rsidRPr="003B09F5">
        <w:rPr>
          <w:rFonts w:cs="Times New Roman"/>
        </w:rPr>
        <w:t xml:space="preserve">There has been a prolonged decline in surface water levels since 1990 that show similar trends with fluctuations in groundwater levels (bore 61613213; </w:t>
      </w:r>
      <w:r w:rsidR="00903054">
        <w:rPr>
          <w:rFonts w:cs="Times New Roman"/>
        </w:rPr>
        <w:fldChar w:fldCharType="begin"/>
      </w:r>
      <w:r w:rsidR="00903054">
        <w:rPr>
          <w:rFonts w:cs="Times New Roman"/>
        </w:rPr>
        <w:instrText xml:space="preserve"> REF _Ref25920552 \h </w:instrText>
      </w:r>
      <w:r w:rsidR="00903054">
        <w:rPr>
          <w:rFonts w:cs="Times New Roman"/>
        </w:rPr>
      </w:r>
      <w:r w:rsidR="00903054">
        <w:rPr>
          <w:rFonts w:cs="Times New Roman"/>
        </w:rPr>
        <w:fldChar w:fldCharType="separate"/>
      </w:r>
      <w:r w:rsidR="00344A1B" w:rsidRPr="003B09F5">
        <w:rPr>
          <w:rFonts w:cs="Times New Roman"/>
        </w:rPr>
        <w:t xml:space="preserve">Figure </w:t>
      </w:r>
      <w:r w:rsidR="00344A1B">
        <w:rPr>
          <w:rFonts w:cs="Times New Roman"/>
          <w:noProof/>
        </w:rPr>
        <w:t>14</w:t>
      </w:r>
      <w:r w:rsidR="00903054">
        <w:rPr>
          <w:rFonts w:cs="Times New Roman"/>
        </w:rPr>
        <w:fldChar w:fldCharType="end"/>
      </w:r>
      <w:r w:rsidRPr="003B09F5">
        <w:rPr>
          <w:rFonts w:cs="Times New Roman"/>
        </w:rPr>
        <w:t>). Surface water level measurements are now unreliable at staff 6162628 due to water levels usually being below the minimum level of the staff. Since 2011, groundwater levels have been stable. Mean maximum and minimum water levels have decreased by 0.8 m and 0.5 m, respectively, since 1994 (</w:t>
      </w:r>
      <w:r w:rsidR="007177D1">
        <w:rPr>
          <w:rFonts w:cs="Times New Roman"/>
        </w:rPr>
        <w:fldChar w:fldCharType="begin"/>
      </w:r>
      <w:r w:rsidR="007177D1">
        <w:rPr>
          <w:rFonts w:cs="Times New Roman"/>
        </w:rPr>
        <w:instrText xml:space="preserve"> REF _Ref25922180 \h </w:instrText>
      </w:r>
      <w:r w:rsidR="007177D1">
        <w:rPr>
          <w:rFonts w:cs="Times New Roman"/>
        </w:rPr>
      </w:r>
      <w:r w:rsidR="007177D1">
        <w:rPr>
          <w:rFonts w:cs="Times New Roman"/>
        </w:rPr>
        <w:fldChar w:fldCharType="separate"/>
      </w:r>
      <w:r w:rsidR="00344A1B">
        <w:t xml:space="preserve">Table </w:t>
      </w:r>
      <w:r w:rsidR="00344A1B">
        <w:rPr>
          <w:noProof/>
        </w:rPr>
        <w:t>22</w:t>
      </w:r>
      <w:r w:rsidR="007177D1">
        <w:rPr>
          <w:rFonts w:cs="Times New Roman"/>
        </w:rPr>
        <w:fldChar w:fldCharType="end"/>
      </w:r>
      <w:r w:rsidRPr="003B09F5">
        <w:rPr>
          <w:rFonts w:cs="Times New Roman"/>
        </w:rPr>
        <w:t>). The latest 5</w:t>
      </w:r>
      <w:r w:rsidR="00E60085">
        <w:rPr>
          <w:rFonts w:cs="Times New Roman"/>
        </w:rPr>
        <w:t>-</w:t>
      </w:r>
      <w:r w:rsidRPr="003B09F5">
        <w:rPr>
          <w:rFonts w:cs="Times New Roman"/>
        </w:rPr>
        <w:t>year period (2014-2019) suggests that groundwater</w:t>
      </w:r>
      <w:r w:rsidR="00D54E8F">
        <w:rPr>
          <w:rFonts w:cs="Times New Roman"/>
        </w:rPr>
        <w:t xml:space="preserve"> is</w:t>
      </w:r>
      <w:r w:rsidRPr="003B09F5">
        <w:rPr>
          <w:rFonts w:cs="Times New Roman"/>
        </w:rPr>
        <w:t xml:space="preserve"> reaching </w:t>
      </w:r>
      <w:r w:rsidR="0058433F">
        <w:rPr>
          <w:rFonts w:cs="Times New Roman"/>
        </w:rPr>
        <w:t xml:space="preserve">an </w:t>
      </w:r>
      <w:r w:rsidRPr="003B09F5">
        <w:rPr>
          <w:rFonts w:cs="Times New Roman"/>
        </w:rPr>
        <w:t>annual minimum earlier in the year than in previous seasons. Groundwater levels have been non-compliant during the monitoring period. The proposed threshold level of 48.5 mAHD is 1.7 m lower than the current threshold. Managing the wetland to these levels may result in further declines in water levels.</w:t>
      </w:r>
    </w:p>
    <w:p w14:paraId="19A26FBF" w14:textId="23BC3301" w:rsidR="00954E4F" w:rsidRDefault="00954E4F" w:rsidP="00954E4F">
      <w:pPr>
        <w:pStyle w:val="Caption"/>
        <w:keepNext/>
      </w:pPr>
      <w:bookmarkStart w:id="466" w:name="_Ref25922180"/>
      <w:r>
        <w:t xml:space="preserve">Table </w:t>
      </w:r>
      <w:r>
        <w:fldChar w:fldCharType="begin"/>
      </w:r>
      <w:r>
        <w:instrText>SEQ Table \* ARABIC</w:instrText>
      </w:r>
      <w:r>
        <w:fldChar w:fldCharType="separate"/>
      </w:r>
      <w:r w:rsidR="00344A1B">
        <w:rPr>
          <w:noProof/>
        </w:rPr>
        <w:t>22</w:t>
      </w:r>
      <w:r>
        <w:fldChar w:fldCharType="end"/>
      </w:r>
      <w:bookmarkEnd w:id="466"/>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Melaleuca Park 173</w:t>
      </w:r>
      <w:r w:rsidR="004553A2">
        <w:rPr>
          <w:lang w:val="en-AU"/>
        </w:rPr>
        <w:t xml:space="preserve">. Data is based on </w:t>
      </w:r>
      <w:r w:rsidR="00832088">
        <w:rPr>
          <w:lang w:val="en-AU"/>
        </w:rPr>
        <w:t>data from bore 61613213 as many readings for the surface water staff 6162628 are below the minimum reading of 50.4 mAHD.</w:t>
      </w:r>
    </w:p>
    <w:tbl>
      <w:tblPr>
        <w:tblStyle w:val="Table"/>
        <w:tblW w:w="9351" w:type="dxa"/>
        <w:tblLook w:val="04A0" w:firstRow="1" w:lastRow="0" w:firstColumn="1" w:lastColumn="0" w:noHBand="0" w:noVBand="1"/>
      </w:tblPr>
      <w:tblGrid>
        <w:gridCol w:w="1989"/>
        <w:gridCol w:w="2051"/>
        <w:gridCol w:w="1909"/>
        <w:gridCol w:w="1417"/>
        <w:gridCol w:w="1985"/>
      </w:tblGrid>
      <w:tr w:rsidR="00954E4F" w14:paraId="5C8E5424" w14:textId="77777777" w:rsidTr="007C2274">
        <w:tc>
          <w:tcPr>
            <w:tcW w:w="1989" w:type="dxa"/>
          </w:tcPr>
          <w:p w14:paraId="07A5BDFE" w14:textId="77777777" w:rsidR="00954E4F" w:rsidRDefault="00954E4F" w:rsidP="00376A55">
            <w:pPr>
              <w:pStyle w:val="BodyText"/>
            </w:pPr>
            <w:r>
              <w:t>Period</w:t>
            </w:r>
          </w:p>
        </w:tc>
        <w:tc>
          <w:tcPr>
            <w:tcW w:w="2051" w:type="dxa"/>
          </w:tcPr>
          <w:p w14:paraId="7C767750" w14:textId="77777777" w:rsidR="00954E4F" w:rsidRPr="00016946" w:rsidRDefault="00954E4F" w:rsidP="00064497">
            <w:pPr>
              <w:pStyle w:val="BodyText"/>
              <w:spacing w:before="120" w:after="120"/>
              <w:rPr>
                <w:lang w:val="en-AU"/>
              </w:rPr>
            </w:pPr>
            <w:r w:rsidRPr="00016946">
              <w:rPr>
                <w:lang w:val="en-AU"/>
              </w:rPr>
              <w:t>Mean</w:t>
            </w:r>
            <w:r>
              <w:rPr>
                <w:lang w:val="en-AU"/>
              </w:rPr>
              <w:t xml:space="preserve"> </w:t>
            </w:r>
            <w:r w:rsidRPr="00016946">
              <w:rPr>
                <w:lang w:val="en-AU"/>
              </w:rPr>
              <w:t>max seasonal</w:t>
            </w:r>
          </w:p>
          <w:p w14:paraId="67CC212F" w14:textId="77777777" w:rsidR="00954E4F" w:rsidRDefault="00954E4F" w:rsidP="00064497">
            <w:pPr>
              <w:pStyle w:val="BodyText"/>
              <w:spacing w:before="120" w:after="120"/>
            </w:pPr>
            <w:r w:rsidRPr="00016946">
              <w:rPr>
                <w:lang w:val="en-AU"/>
              </w:rPr>
              <w:t>level (mAHD)</w:t>
            </w:r>
          </w:p>
        </w:tc>
        <w:tc>
          <w:tcPr>
            <w:tcW w:w="1909" w:type="dxa"/>
          </w:tcPr>
          <w:p w14:paraId="1D220249" w14:textId="77777777" w:rsidR="00954E4F" w:rsidRPr="00016946" w:rsidRDefault="00954E4F" w:rsidP="00064497">
            <w:pPr>
              <w:pStyle w:val="BodyText"/>
              <w:spacing w:before="120" w:after="120"/>
              <w:rPr>
                <w:lang w:val="en-AU"/>
              </w:rPr>
            </w:pPr>
            <w:r w:rsidRPr="00016946">
              <w:rPr>
                <w:lang w:val="en-AU"/>
              </w:rPr>
              <w:t>Mean</w:t>
            </w:r>
            <w:r>
              <w:rPr>
                <w:lang w:val="en-AU"/>
              </w:rPr>
              <w:t xml:space="preserve"> min</w:t>
            </w:r>
            <w:r w:rsidRPr="00016946">
              <w:rPr>
                <w:lang w:val="en-AU"/>
              </w:rPr>
              <w:t xml:space="preserve"> seasonal</w:t>
            </w:r>
          </w:p>
          <w:p w14:paraId="3CBE67D0" w14:textId="77777777" w:rsidR="00954E4F" w:rsidRDefault="00954E4F" w:rsidP="00064497">
            <w:pPr>
              <w:pStyle w:val="BodyText"/>
              <w:spacing w:before="120" w:after="120"/>
            </w:pPr>
            <w:r w:rsidRPr="00016946">
              <w:rPr>
                <w:lang w:val="en-AU"/>
              </w:rPr>
              <w:t>level (mAHD)</w:t>
            </w:r>
          </w:p>
        </w:tc>
        <w:tc>
          <w:tcPr>
            <w:tcW w:w="1417" w:type="dxa"/>
          </w:tcPr>
          <w:p w14:paraId="6FA1605D" w14:textId="77777777" w:rsidR="00954E4F" w:rsidRDefault="00954E4F" w:rsidP="00376A55">
            <w:pPr>
              <w:pStyle w:val="BodyText"/>
            </w:pPr>
            <w:r>
              <w:t>Mean seasonal change (m)</w:t>
            </w:r>
          </w:p>
        </w:tc>
        <w:tc>
          <w:tcPr>
            <w:tcW w:w="1985" w:type="dxa"/>
          </w:tcPr>
          <w:p w14:paraId="1CFACCC5" w14:textId="77777777" w:rsidR="00954E4F" w:rsidRDefault="00954E4F" w:rsidP="00376A55">
            <w:pPr>
              <w:pStyle w:val="BodyText"/>
            </w:pPr>
            <w:r>
              <w:t>Mean max to min (days)</w:t>
            </w:r>
          </w:p>
        </w:tc>
      </w:tr>
      <w:tr w:rsidR="00954E4F" w14:paraId="08904478" w14:textId="77777777" w:rsidTr="007C2274">
        <w:tc>
          <w:tcPr>
            <w:tcW w:w="1989" w:type="dxa"/>
          </w:tcPr>
          <w:p w14:paraId="5B3EDA38" w14:textId="77777777" w:rsidR="00954E4F" w:rsidRDefault="00954E4F" w:rsidP="00064497">
            <w:pPr>
              <w:pStyle w:val="BodyText"/>
              <w:jc w:val="center"/>
            </w:pPr>
            <w:r>
              <w:t>08/1994 – 07/1999</w:t>
            </w:r>
          </w:p>
        </w:tc>
        <w:tc>
          <w:tcPr>
            <w:tcW w:w="2051" w:type="dxa"/>
          </w:tcPr>
          <w:p w14:paraId="15467AD3" w14:textId="25147A7F" w:rsidR="00954E4F" w:rsidRDefault="00954E4F" w:rsidP="00064497">
            <w:pPr>
              <w:pStyle w:val="BodyText"/>
              <w:jc w:val="center"/>
            </w:pPr>
            <w:r>
              <w:t>50.9 (</w:t>
            </w:r>
            <w:r w:rsidR="004553A2">
              <w:t>Sep</w:t>
            </w:r>
            <w:r>
              <w:t>)</w:t>
            </w:r>
          </w:p>
        </w:tc>
        <w:tc>
          <w:tcPr>
            <w:tcW w:w="1909" w:type="dxa"/>
          </w:tcPr>
          <w:p w14:paraId="4BE2BA62" w14:textId="41339128" w:rsidR="00954E4F" w:rsidRDefault="004553A2" w:rsidP="00064497">
            <w:pPr>
              <w:pStyle w:val="BodyText"/>
              <w:jc w:val="center"/>
            </w:pPr>
            <w:r>
              <w:t>49.2</w:t>
            </w:r>
            <w:r w:rsidR="00954E4F">
              <w:t xml:space="preserve"> (</w:t>
            </w:r>
            <w:r>
              <w:t>May</w:t>
            </w:r>
            <w:r w:rsidR="00954E4F">
              <w:t>)</w:t>
            </w:r>
          </w:p>
        </w:tc>
        <w:tc>
          <w:tcPr>
            <w:tcW w:w="1417" w:type="dxa"/>
          </w:tcPr>
          <w:p w14:paraId="54151140" w14:textId="79C21839" w:rsidR="00954E4F" w:rsidRDefault="004553A2" w:rsidP="00064497">
            <w:pPr>
              <w:pStyle w:val="BodyText"/>
              <w:jc w:val="center"/>
            </w:pPr>
            <w:r>
              <w:t>1.73</w:t>
            </w:r>
          </w:p>
        </w:tc>
        <w:tc>
          <w:tcPr>
            <w:tcW w:w="1985" w:type="dxa"/>
          </w:tcPr>
          <w:p w14:paraId="4743A150" w14:textId="2E9E3B63" w:rsidR="00954E4F" w:rsidRDefault="004553A2" w:rsidP="00064497">
            <w:pPr>
              <w:pStyle w:val="BodyText"/>
              <w:jc w:val="center"/>
            </w:pPr>
            <w:r>
              <w:t>242</w:t>
            </w:r>
          </w:p>
        </w:tc>
      </w:tr>
      <w:tr w:rsidR="00954E4F" w14:paraId="42F41DEB" w14:textId="77777777" w:rsidTr="007C2274">
        <w:tc>
          <w:tcPr>
            <w:tcW w:w="1989" w:type="dxa"/>
          </w:tcPr>
          <w:p w14:paraId="219F713C" w14:textId="77777777" w:rsidR="00954E4F" w:rsidRDefault="00954E4F" w:rsidP="00064497">
            <w:pPr>
              <w:pStyle w:val="BodyText"/>
              <w:jc w:val="center"/>
            </w:pPr>
            <w:r>
              <w:t>08/1999 – 07/2004</w:t>
            </w:r>
          </w:p>
        </w:tc>
        <w:tc>
          <w:tcPr>
            <w:tcW w:w="2051" w:type="dxa"/>
          </w:tcPr>
          <w:p w14:paraId="7CC7C2C4" w14:textId="0E1BEAB3" w:rsidR="00954E4F" w:rsidRDefault="00954E4F" w:rsidP="00064497">
            <w:pPr>
              <w:pStyle w:val="BodyText"/>
              <w:jc w:val="center"/>
            </w:pPr>
            <w:r>
              <w:t>50.8 (Sep)</w:t>
            </w:r>
          </w:p>
        </w:tc>
        <w:tc>
          <w:tcPr>
            <w:tcW w:w="1909" w:type="dxa"/>
          </w:tcPr>
          <w:p w14:paraId="1687CD58" w14:textId="0A67D6DD" w:rsidR="00954E4F" w:rsidRDefault="004553A2" w:rsidP="00064497">
            <w:pPr>
              <w:pStyle w:val="BodyText"/>
              <w:jc w:val="center"/>
            </w:pPr>
            <w:r>
              <w:t>49.1</w:t>
            </w:r>
            <w:r w:rsidR="00954E4F">
              <w:t xml:space="preserve"> (</w:t>
            </w:r>
            <w:r>
              <w:t>May</w:t>
            </w:r>
            <w:r w:rsidR="00954E4F">
              <w:t>)</w:t>
            </w:r>
          </w:p>
        </w:tc>
        <w:tc>
          <w:tcPr>
            <w:tcW w:w="1417" w:type="dxa"/>
          </w:tcPr>
          <w:p w14:paraId="72DD716C" w14:textId="161A12E3" w:rsidR="00954E4F" w:rsidRDefault="004553A2" w:rsidP="00064497">
            <w:pPr>
              <w:pStyle w:val="BodyText"/>
              <w:jc w:val="center"/>
            </w:pPr>
            <w:r>
              <w:t>1.66</w:t>
            </w:r>
          </w:p>
        </w:tc>
        <w:tc>
          <w:tcPr>
            <w:tcW w:w="1985" w:type="dxa"/>
          </w:tcPr>
          <w:p w14:paraId="34552EE0" w14:textId="49CCC80A" w:rsidR="00954E4F" w:rsidRDefault="004553A2" w:rsidP="00064497">
            <w:pPr>
              <w:pStyle w:val="BodyText"/>
              <w:jc w:val="center"/>
            </w:pPr>
            <w:r>
              <w:t>220</w:t>
            </w:r>
          </w:p>
        </w:tc>
      </w:tr>
      <w:tr w:rsidR="00954E4F" w14:paraId="7EA8EFD1" w14:textId="77777777" w:rsidTr="007C2274">
        <w:tc>
          <w:tcPr>
            <w:tcW w:w="1989" w:type="dxa"/>
          </w:tcPr>
          <w:p w14:paraId="2A2C9258" w14:textId="77777777" w:rsidR="00954E4F" w:rsidRDefault="00954E4F" w:rsidP="00064497">
            <w:pPr>
              <w:pStyle w:val="BodyText"/>
              <w:jc w:val="center"/>
            </w:pPr>
            <w:r>
              <w:t>08/2004 – 07/2009</w:t>
            </w:r>
          </w:p>
        </w:tc>
        <w:tc>
          <w:tcPr>
            <w:tcW w:w="2051" w:type="dxa"/>
          </w:tcPr>
          <w:p w14:paraId="0AF708DF" w14:textId="28B21AD7" w:rsidR="00954E4F" w:rsidRDefault="004553A2" w:rsidP="00064497">
            <w:pPr>
              <w:pStyle w:val="BodyText"/>
              <w:jc w:val="center"/>
            </w:pPr>
            <w:r>
              <w:t>50.6</w:t>
            </w:r>
            <w:r w:rsidR="00954E4F">
              <w:t xml:space="preserve"> (</w:t>
            </w:r>
            <w:r>
              <w:t>Sep</w:t>
            </w:r>
            <w:r w:rsidR="00954E4F">
              <w:t>)</w:t>
            </w:r>
          </w:p>
        </w:tc>
        <w:tc>
          <w:tcPr>
            <w:tcW w:w="1909" w:type="dxa"/>
          </w:tcPr>
          <w:p w14:paraId="421C10C1" w14:textId="7FEF0E34" w:rsidR="00954E4F" w:rsidRDefault="004553A2" w:rsidP="00064497">
            <w:pPr>
              <w:pStyle w:val="BodyText"/>
              <w:jc w:val="center"/>
            </w:pPr>
            <w:r>
              <w:t>49.0</w:t>
            </w:r>
            <w:r w:rsidR="00954E4F">
              <w:t xml:space="preserve"> (</w:t>
            </w:r>
            <w:r>
              <w:t>May</w:t>
            </w:r>
            <w:r w:rsidR="00954E4F">
              <w:t>)</w:t>
            </w:r>
          </w:p>
        </w:tc>
        <w:tc>
          <w:tcPr>
            <w:tcW w:w="1417" w:type="dxa"/>
          </w:tcPr>
          <w:p w14:paraId="49BB895D" w14:textId="347741EC" w:rsidR="00954E4F" w:rsidRDefault="004553A2" w:rsidP="00064497">
            <w:pPr>
              <w:pStyle w:val="BodyText"/>
              <w:jc w:val="center"/>
            </w:pPr>
            <w:r>
              <w:t>1.59</w:t>
            </w:r>
          </w:p>
        </w:tc>
        <w:tc>
          <w:tcPr>
            <w:tcW w:w="1985" w:type="dxa"/>
          </w:tcPr>
          <w:p w14:paraId="3A91990A" w14:textId="341F39CE" w:rsidR="00954E4F" w:rsidRDefault="004553A2" w:rsidP="00064497">
            <w:pPr>
              <w:pStyle w:val="BodyText"/>
              <w:jc w:val="center"/>
            </w:pPr>
            <w:r>
              <w:t>168</w:t>
            </w:r>
          </w:p>
        </w:tc>
      </w:tr>
      <w:tr w:rsidR="00954E4F" w14:paraId="446724D8" w14:textId="77777777" w:rsidTr="007C2274">
        <w:tc>
          <w:tcPr>
            <w:tcW w:w="1989" w:type="dxa"/>
          </w:tcPr>
          <w:p w14:paraId="3205274D" w14:textId="77777777" w:rsidR="00954E4F" w:rsidRDefault="00954E4F" w:rsidP="00064497">
            <w:pPr>
              <w:pStyle w:val="BodyText"/>
              <w:jc w:val="center"/>
            </w:pPr>
            <w:r>
              <w:t>08/2009 – 07/2014</w:t>
            </w:r>
          </w:p>
        </w:tc>
        <w:tc>
          <w:tcPr>
            <w:tcW w:w="2051" w:type="dxa"/>
          </w:tcPr>
          <w:p w14:paraId="0AC190EA" w14:textId="421C1E7B" w:rsidR="00954E4F" w:rsidRDefault="004553A2" w:rsidP="00064497">
            <w:pPr>
              <w:pStyle w:val="BodyText"/>
              <w:jc w:val="center"/>
            </w:pPr>
            <w:r>
              <w:t>50.0</w:t>
            </w:r>
            <w:r w:rsidR="00954E4F">
              <w:t xml:space="preserve"> (</w:t>
            </w:r>
            <w:r>
              <w:t>Oct</w:t>
            </w:r>
            <w:r w:rsidR="00954E4F">
              <w:t>)</w:t>
            </w:r>
          </w:p>
        </w:tc>
        <w:tc>
          <w:tcPr>
            <w:tcW w:w="1909" w:type="dxa"/>
          </w:tcPr>
          <w:p w14:paraId="3EE10F9D" w14:textId="264B76AF" w:rsidR="00954E4F" w:rsidRDefault="004553A2" w:rsidP="00064497">
            <w:pPr>
              <w:pStyle w:val="BodyText"/>
              <w:jc w:val="center"/>
            </w:pPr>
            <w:r>
              <w:t>48</w:t>
            </w:r>
            <w:r w:rsidR="00954E4F">
              <w:t>.7 (</w:t>
            </w:r>
            <w:r>
              <w:t>Jun</w:t>
            </w:r>
            <w:r w:rsidR="00954E4F">
              <w:t>)</w:t>
            </w:r>
          </w:p>
        </w:tc>
        <w:tc>
          <w:tcPr>
            <w:tcW w:w="1417" w:type="dxa"/>
          </w:tcPr>
          <w:p w14:paraId="5B20D320" w14:textId="7B1E759C" w:rsidR="00954E4F" w:rsidRDefault="004553A2" w:rsidP="00064497">
            <w:pPr>
              <w:pStyle w:val="BodyText"/>
              <w:jc w:val="center"/>
            </w:pPr>
            <w:r>
              <w:t>1.27</w:t>
            </w:r>
          </w:p>
        </w:tc>
        <w:tc>
          <w:tcPr>
            <w:tcW w:w="1985" w:type="dxa"/>
          </w:tcPr>
          <w:p w14:paraId="15504B58" w14:textId="3D714B2B" w:rsidR="00954E4F" w:rsidRDefault="004553A2" w:rsidP="00064497">
            <w:pPr>
              <w:pStyle w:val="BodyText"/>
              <w:jc w:val="center"/>
            </w:pPr>
            <w:r>
              <w:t>224</w:t>
            </w:r>
          </w:p>
        </w:tc>
      </w:tr>
      <w:tr w:rsidR="00954E4F" w14:paraId="45B40A53" w14:textId="77777777" w:rsidTr="007C2274">
        <w:tc>
          <w:tcPr>
            <w:tcW w:w="1989" w:type="dxa"/>
          </w:tcPr>
          <w:p w14:paraId="43FD3CF3" w14:textId="77777777" w:rsidR="00954E4F" w:rsidRDefault="00954E4F" w:rsidP="00064497">
            <w:pPr>
              <w:pStyle w:val="BodyText"/>
              <w:jc w:val="center"/>
            </w:pPr>
            <w:r>
              <w:t>08/2014 – 07/2019</w:t>
            </w:r>
          </w:p>
        </w:tc>
        <w:tc>
          <w:tcPr>
            <w:tcW w:w="2051" w:type="dxa"/>
          </w:tcPr>
          <w:p w14:paraId="6517FEE2" w14:textId="23FE6431" w:rsidR="00954E4F" w:rsidRDefault="004553A2" w:rsidP="00064497">
            <w:pPr>
              <w:pStyle w:val="BodyText"/>
              <w:jc w:val="center"/>
            </w:pPr>
            <w:r>
              <w:t>50.1</w:t>
            </w:r>
            <w:r w:rsidR="00954E4F">
              <w:t xml:space="preserve"> (Sep)</w:t>
            </w:r>
          </w:p>
        </w:tc>
        <w:tc>
          <w:tcPr>
            <w:tcW w:w="1909" w:type="dxa"/>
          </w:tcPr>
          <w:p w14:paraId="6499FE50" w14:textId="116E4039" w:rsidR="00954E4F" w:rsidRDefault="004553A2" w:rsidP="00064497">
            <w:pPr>
              <w:pStyle w:val="BodyText"/>
              <w:jc w:val="center"/>
            </w:pPr>
            <w:r>
              <w:t>48.7</w:t>
            </w:r>
            <w:r w:rsidR="00954E4F">
              <w:t xml:space="preserve"> (</w:t>
            </w:r>
            <w:r>
              <w:t>Apr</w:t>
            </w:r>
            <w:r w:rsidR="00954E4F">
              <w:t>)</w:t>
            </w:r>
          </w:p>
        </w:tc>
        <w:tc>
          <w:tcPr>
            <w:tcW w:w="1417" w:type="dxa"/>
          </w:tcPr>
          <w:p w14:paraId="02BE3794" w14:textId="762BD076" w:rsidR="00954E4F" w:rsidRDefault="004553A2" w:rsidP="00064497">
            <w:pPr>
              <w:pStyle w:val="BodyText"/>
              <w:jc w:val="center"/>
            </w:pPr>
            <w:r>
              <w:t>1.38</w:t>
            </w:r>
          </w:p>
        </w:tc>
        <w:tc>
          <w:tcPr>
            <w:tcW w:w="1985" w:type="dxa"/>
          </w:tcPr>
          <w:p w14:paraId="5666ED8C" w14:textId="42364797" w:rsidR="00954E4F" w:rsidRDefault="004553A2" w:rsidP="00064497">
            <w:pPr>
              <w:pStyle w:val="BodyText"/>
              <w:jc w:val="center"/>
            </w:pPr>
            <w:r>
              <w:t>225</w:t>
            </w:r>
          </w:p>
        </w:tc>
      </w:tr>
    </w:tbl>
    <w:p w14:paraId="077F4E78" w14:textId="77777777" w:rsidR="00585210" w:rsidRPr="003B09F5" w:rsidRDefault="00585210" w:rsidP="00BF0A67">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47FD7CD" wp14:editId="41BA035D">
            <wp:extent cx="5760000" cy="39852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Figs/EMP173WaterPlot-1.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39F20392" w14:textId="6BB61036" w:rsidR="00585210" w:rsidRPr="003B09F5" w:rsidRDefault="00585210" w:rsidP="00585210">
      <w:pPr>
        <w:pStyle w:val="Caption"/>
        <w:rPr>
          <w:rFonts w:ascii="Times New Roman" w:hAnsi="Times New Roman" w:cs="Times New Roman"/>
        </w:rPr>
      </w:pPr>
      <w:bookmarkStart w:id="467" w:name="_Ref2592055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14</w:t>
      </w:r>
      <w:r w:rsidRPr="003B09F5">
        <w:rPr>
          <w:rFonts w:ascii="Times New Roman" w:hAnsi="Times New Roman" w:cs="Times New Roman"/>
        </w:rPr>
        <w:fldChar w:fldCharType="end"/>
      </w:r>
      <w:bookmarkEnd w:id="467"/>
      <w:r w:rsidRPr="003B09F5">
        <w:rPr>
          <w:rFonts w:ascii="Times New Roman" w:hAnsi="Times New Roman" w:cs="Times New Roman"/>
        </w:rPr>
        <w:t xml:space="preserve"> Ground and surface water levels for Melaleuca Park 173 recorded at bore 61613213 (red) and staff 6162628 (blue). The minimum recordable water level for the staff gauge is 50.4 mAHD. </w:t>
      </w:r>
      <w:r w:rsidR="00656BCC">
        <w:rPr>
          <w:rFonts w:ascii="Times New Roman" w:hAnsi="Times New Roman" w:cs="Times New Roman"/>
        </w:rPr>
        <w:t>Records</w:t>
      </w:r>
      <w:r w:rsidRPr="003B09F5">
        <w:rPr>
          <w:rFonts w:ascii="Times New Roman" w:hAnsi="Times New Roman" w:cs="Times New Roman"/>
        </w:rPr>
        <w:t xml:space="preserve"> at 50.4 mAHD represent water levels below the minimum level measurable by the staff. Red segments on fitted line represent statistically significant periods of declining water levels. Current and proposed threshold levels for bore 61613213 are represented by dotted and dashed lines, respectively.</w:t>
      </w:r>
    </w:p>
    <w:p w14:paraId="2627219E" w14:textId="2D05DCB6" w:rsidR="001D584F" w:rsidRPr="003B09F5" w:rsidRDefault="00A200FB">
      <w:pPr>
        <w:pStyle w:val="Heading3"/>
        <w:rPr>
          <w:rFonts w:cs="Times New Roman"/>
        </w:rPr>
      </w:pPr>
      <w:bookmarkStart w:id="468" w:name="_Toc33019591"/>
      <w:r>
        <w:rPr>
          <w:rFonts w:cs="Times New Roman"/>
        </w:rPr>
        <w:t>Implications of revised threshold</w:t>
      </w:r>
      <w:bookmarkEnd w:id="468"/>
    </w:p>
    <w:p w14:paraId="5332A36A" w14:textId="1BD2FD5F" w:rsidR="00960F98" w:rsidRPr="00833AF7" w:rsidRDefault="005D6919" w:rsidP="00CB33E4">
      <w:pPr>
        <w:pStyle w:val="FirstParagraph"/>
        <w:rPr>
          <w:iCs/>
        </w:rPr>
      </w:pPr>
      <w:r w:rsidRPr="003B09F5">
        <w:t xml:space="preserve">It is unlikely that management many of the site values of the Melaleuca Park 173 wetland will be achievable given </w:t>
      </w:r>
      <w:r w:rsidR="00A35827">
        <w:t xml:space="preserve">that </w:t>
      </w:r>
      <w:r w:rsidRPr="003B09F5">
        <w:t xml:space="preserve">the </w:t>
      </w:r>
      <w:r w:rsidR="00913087">
        <w:t>low</w:t>
      </w:r>
      <w:r w:rsidRPr="003B09F5">
        <w:t xml:space="preserve"> groundwater levels and loss of permanent water </w:t>
      </w:r>
      <w:r w:rsidR="00913087">
        <w:t>are projected to continue</w:t>
      </w:r>
      <w:r w:rsidRPr="003B09F5">
        <w:t>(</w:t>
      </w:r>
      <w:r w:rsidR="00CB33E4">
        <w:fldChar w:fldCharType="begin"/>
      </w:r>
      <w:r w:rsidR="00CB33E4">
        <w:instrText xml:space="preserve"> REF _Ref26196089 \h </w:instrText>
      </w:r>
      <w:r w:rsidR="00CB33E4">
        <w:fldChar w:fldCharType="separate"/>
      </w:r>
      <w:r w:rsidR="00344A1B" w:rsidRPr="003B09F5">
        <w:rPr>
          <w:rFonts w:cs="Times New Roman"/>
        </w:rPr>
        <w:t xml:space="preserve">Table </w:t>
      </w:r>
      <w:r w:rsidR="00344A1B">
        <w:rPr>
          <w:rFonts w:cs="Times New Roman"/>
          <w:noProof/>
        </w:rPr>
        <w:t>23</w:t>
      </w:r>
      <w:r w:rsidR="00CB33E4">
        <w:fldChar w:fldCharType="end"/>
      </w:r>
      <w:r w:rsidR="00FB4D96">
        <w:t>).</w:t>
      </w:r>
      <w:r w:rsidR="00752BA0">
        <w:t xml:space="preserve"> </w:t>
      </w:r>
      <w:r w:rsidR="00FB4D96" w:rsidRPr="003B09F5">
        <w:t>The vegetation mode</w:t>
      </w:r>
      <w:r w:rsidR="00E314D4">
        <w:t>l</w:t>
      </w:r>
      <w:r w:rsidR="00FB4D96" w:rsidRPr="003B09F5">
        <w:t xml:space="preserve">ling presented here suggests that vegetation from higher elevations of the basin are likely to migrate down-slope as water levels continue to decline. </w:t>
      </w:r>
      <w:r w:rsidR="00F40074">
        <w:t xml:space="preserve">The health of </w:t>
      </w:r>
      <w:r w:rsidR="00084F56">
        <w:t xml:space="preserve">the important </w:t>
      </w:r>
      <w:r w:rsidR="002C1A28">
        <w:t>overstorey species,</w:t>
      </w:r>
      <w:r w:rsidR="00F40074">
        <w:rPr>
          <w:i/>
          <w:iCs/>
        </w:rPr>
        <w:t xml:space="preserve"> </w:t>
      </w:r>
      <w:r w:rsidR="002C1A28">
        <w:rPr>
          <w:i/>
          <w:iCs/>
        </w:rPr>
        <w:t xml:space="preserve">Melaleuca </w:t>
      </w:r>
      <w:r w:rsidR="00F40074">
        <w:rPr>
          <w:i/>
          <w:iCs/>
        </w:rPr>
        <w:t>preissiana</w:t>
      </w:r>
      <w:r w:rsidR="002C1A28">
        <w:t>,</w:t>
      </w:r>
      <w:r w:rsidR="00F40074">
        <w:t xml:space="preserve"> is likely to continue to decline</w:t>
      </w:r>
      <w:r w:rsidR="003579D1">
        <w:t xml:space="preserve"> whilst terrestrial species, such as </w:t>
      </w:r>
      <w:r w:rsidR="00833AF7" w:rsidRPr="003B09F5">
        <w:rPr>
          <w:rFonts w:cs="Times New Roman"/>
          <w:i/>
        </w:rPr>
        <w:t>Xanthorrhoea preissii</w:t>
      </w:r>
      <w:r w:rsidR="00833AF7" w:rsidRPr="003B09F5">
        <w:rPr>
          <w:rFonts w:cs="Times New Roman"/>
        </w:rPr>
        <w:t xml:space="preserve"> and </w:t>
      </w:r>
      <w:r w:rsidR="00833AF7" w:rsidRPr="003B09F5">
        <w:rPr>
          <w:rFonts w:cs="Times New Roman"/>
          <w:i/>
        </w:rPr>
        <w:t>Dielsia stenostachya</w:t>
      </w:r>
      <w:r w:rsidR="00833AF7">
        <w:rPr>
          <w:rFonts w:cs="Times New Roman"/>
          <w:iCs/>
        </w:rPr>
        <w:t>, are likely to increase in abundance.</w:t>
      </w:r>
    </w:p>
    <w:p w14:paraId="6A87A9E4" w14:textId="552A1065" w:rsidR="00CB33E4" w:rsidRDefault="00FB4D96" w:rsidP="00CB33E4">
      <w:pPr>
        <w:pStyle w:val="FirstParagraph"/>
        <w:sectPr w:rsidR="00CB33E4" w:rsidSect="00AB74BD">
          <w:pgSz w:w="11906" w:h="16838" w:code="9"/>
          <w:pgMar w:top="1440" w:right="1440" w:bottom="1440" w:left="1440" w:header="720" w:footer="720" w:gutter="0"/>
          <w:cols w:space="720"/>
          <w:docGrid w:linePitch="326"/>
        </w:sectPr>
      </w:pPr>
      <w:r w:rsidRPr="003B09F5">
        <w:t xml:space="preserve">The macroinvertebrate assemblage at Melaleuca Park 173 is displaying similar shifts as the other wetlands that have low pH, such as Lake Jandabup and Lake Mariginiup, which </w:t>
      </w:r>
      <w:r w:rsidR="003A4C2E">
        <w:t>are experiencing</w:t>
      </w:r>
      <w:r w:rsidR="003A4C2E" w:rsidRPr="003B09F5">
        <w:t xml:space="preserve"> </w:t>
      </w:r>
      <w:r w:rsidRPr="003B09F5">
        <w:t>declining richness.</w:t>
      </w:r>
      <w:bookmarkStart w:id="469" w:name="_Ref25922187"/>
      <w:r w:rsidR="00203ECF">
        <w:t xml:space="preserve"> The projected water levels for 2030 are not likely to </w:t>
      </w:r>
      <w:r w:rsidR="00A4367F">
        <w:t xml:space="preserve">restore the </w:t>
      </w:r>
      <w:r w:rsidR="00046E22">
        <w:t>high richness recorded at the site prior to 2008</w:t>
      </w:r>
      <w:r w:rsidR="000B28D1">
        <w:t xml:space="preserve"> as habitat availability continues to be diminished by low water levels and </w:t>
      </w:r>
      <w:r w:rsidR="00B457CE">
        <w:t xml:space="preserve">the low pH excludes </w:t>
      </w:r>
      <w:r w:rsidR="00297939">
        <w:t xml:space="preserve">non-acidiphilic </w:t>
      </w:r>
      <w:r w:rsidR="00D618E7">
        <w:t>species.</w:t>
      </w:r>
    </w:p>
    <w:p w14:paraId="0FE71564" w14:textId="3D294592" w:rsidR="00FB199A" w:rsidRPr="003B09F5" w:rsidRDefault="00FB199A" w:rsidP="00FB199A">
      <w:pPr>
        <w:pStyle w:val="TableCaption"/>
        <w:rPr>
          <w:rFonts w:ascii="Times New Roman" w:hAnsi="Times New Roman" w:cs="Times New Roman"/>
        </w:rPr>
      </w:pPr>
      <w:bookmarkStart w:id="470" w:name="_Ref26196089"/>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344A1B">
        <w:rPr>
          <w:rFonts w:ascii="Times New Roman" w:hAnsi="Times New Roman" w:cs="Times New Roman"/>
          <w:noProof/>
        </w:rPr>
        <w:t>23</w:t>
      </w:r>
      <w:r w:rsidRPr="003B09F5">
        <w:rPr>
          <w:rFonts w:ascii="Times New Roman" w:hAnsi="Times New Roman" w:cs="Times New Roman"/>
        </w:rPr>
        <w:fldChar w:fldCharType="end"/>
      </w:r>
      <w:bookmarkEnd w:id="469"/>
      <w:bookmarkEnd w:id="470"/>
      <w:r w:rsidRPr="003B09F5">
        <w:rPr>
          <w:rFonts w:ascii="Times New Roman" w:hAnsi="Times New Roman" w:cs="Times New Roman"/>
        </w:rPr>
        <w:t xml:space="preserve"> </w:t>
      </w:r>
      <w:r w:rsidR="001846CC" w:rsidRPr="005F0B68">
        <w:rPr>
          <w:rFonts w:ascii="Times New Roman" w:hAnsi="Times New Roman" w:cs="Times New Roman"/>
        </w:rPr>
        <w:t xml:space="preserve">Ecological consequences of proposed 2030 minimum threshold </w:t>
      </w:r>
      <w:r w:rsidR="001846CC">
        <w:rPr>
          <w:rFonts w:ascii="Times New Roman" w:hAnsi="Times New Roman" w:cs="Times New Roman"/>
        </w:rPr>
        <w:t>(4</w:t>
      </w:r>
      <w:r w:rsidR="00FB4273">
        <w:rPr>
          <w:rFonts w:ascii="Times New Roman" w:hAnsi="Times New Roman" w:cs="Times New Roman"/>
        </w:rPr>
        <w:t>8</w:t>
      </w:r>
      <w:r w:rsidR="001846CC">
        <w:rPr>
          <w:rFonts w:ascii="Times New Roman" w:hAnsi="Times New Roman" w:cs="Times New Roman"/>
        </w:rPr>
        <w:t>.5</w:t>
      </w:r>
      <w:r w:rsidR="001846CC" w:rsidRPr="005F0B68">
        <w:rPr>
          <w:rFonts w:ascii="Times New Roman" w:hAnsi="Times New Roman" w:cs="Times New Roman"/>
        </w:rPr>
        <w:t xml:space="preserve"> mAHD) in terms of compliance of stated site values and site management objectives at </w:t>
      </w:r>
      <w:r w:rsidR="00FB4273">
        <w:rPr>
          <w:rFonts w:ascii="Times New Roman" w:hAnsi="Times New Roman" w:cs="Times New Roman"/>
        </w:rPr>
        <w:t>Melaleuca Park 173</w:t>
      </w:r>
      <w:r w:rsidR="001846CC" w:rsidRPr="005F0B68">
        <w:rPr>
          <w:rFonts w:ascii="Times New Roman" w:hAnsi="Times New Roman" w:cs="Times New Roman"/>
        </w:rPr>
        <w:t xml:space="preserve"> set for the current absolute minimum Ministerial criteria (</w:t>
      </w:r>
      <w:r w:rsidR="00FB4273">
        <w:rPr>
          <w:rFonts w:cs="Times New Roman"/>
        </w:rPr>
        <w:t>50</w:t>
      </w:r>
      <w:r w:rsidR="001846CC">
        <w:rPr>
          <w:rFonts w:cs="Times New Roman"/>
        </w:rPr>
        <w:t>.2</w:t>
      </w:r>
      <w:r w:rsidR="001846CC" w:rsidRPr="005F0B68">
        <w:rPr>
          <w:rFonts w:ascii="Times New Roman" w:hAnsi="Times New Roman" w:cs="Times New Roman"/>
        </w:rPr>
        <w:t xml:space="preserve"> mAHD)</w:t>
      </w:r>
      <w:r w:rsidR="001846CC" w:rsidRPr="003B09F5">
        <w:rPr>
          <w:rFonts w:ascii="Times New Roman" w:hAnsi="Times New Roman" w:cs="Times New Roman"/>
        </w:rPr>
        <w:t>.</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111"/>
        <w:gridCol w:w="8983"/>
        <w:gridCol w:w="1864"/>
      </w:tblGrid>
      <w:tr w:rsidR="007E4B1C" w:rsidRPr="003B09F5" w14:paraId="262721A4" w14:textId="77777777">
        <w:tc>
          <w:tcPr>
            <w:tcW w:w="0" w:type="auto"/>
            <w:tcBorders>
              <w:bottom w:val="single" w:sz="0" w:space="0" w:color="auto"/>
            </w:tcBorders>
            <w:vAlign w:val="bottom"/>
          </w:tcPr>
          <w:p w14:paraId="262721A1"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A2" w14:textId="5DA6BC1F" w:rsidR="00F6213E" w:rsidRPr="003B09F5" w:rsidRDefault="00F6213E" w:rsidP="00F6213E">
            <w:pPr>
              <w:pStyle w:val="Compact"/>
              <w:rPr>
                <w:rFonts w:cs="Times New Roman"/>
              </w:rPr>
            </w:pPr>
            <w:r w:rsidRPr="003B09F5">
              <w:rPr>
                <w:rFonts w:cs="Times New Roman"/>
              </w:rPr>
              <w:t xml:space="preserve">Likely effect of 2030 revised </w:t>
            </w:r>
            <w:r w:rsidR="00F53E0D">
              <w:rPr>
                <w:rFonts w:cs="Times New Roman"/>
              </w:rPr>
              <w:t xml:space="preserve">minimum </w:t>
            </w:r>
            <w:r w:rsidRPr="003B09F5">
              <w:rPr>
                <w:rFonts w:cs="Times New Roman"/>
              </w:rPr>
              <w:t>threshold</w:t>
            </w:r>
            <w:r w:rsidR="00F53E0D">
              <w:rPr>
                <w:rFonts w:cs="Times New Roman"/>
              </w:rPr>
              <w:t xml:space="preserve"> (48.5 mAHD)</w:t>
            </w:r>
          </w:p>
        </w:tc>
        <w:tc>
          <w:tcPr>
            <w:tcW w:w="0" w:type="auto"/>
            <w:tcBorders>
              <w:bottom w:val="single" w:sz="0" w:space="0" w:color="auto"/>
            </w:tcBorders>
            <w:vAlign w:val="bottom"/>
          </w:tcPr>
          <w:p w14:paraId="262721A3" w14:textId="35882A6D"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7E4B1C" w:rsidRPr="003B09F5" w14:paraId="262721A8" w14:textId="77777777">
        <w:tc>
          <w:tcPr>
            <w:tcW w:w="0" w:type="auto"/>
          </w:tcPr>
          <w:p w14:paraId="262721A5" w14:textId="48060904" w:rsidR="001D584F" w:rsidRPr="003B09F5" w:rsidRDefault="00305B18" w:rsidP="00331E9E">
            <w:pPr>
              <w:pStyle w:val="Compact"/>
              <w:jc w:val="left"/>
              <w:rPr>
                <w:rFonts w:cs="Times New Roman"/>
              </w:rPr>
            </w:pPr>
            <w:r>
              <w:rPr>
                <w:rFonts w:cs="Times New Roman"/>
                <w:b/>
              </w:rPr>
              <w:t>Site values (WRC, 1997)</w:t>
            </w:r>
          </w:p>
        </w:tc>
        <w:tc>
          <w:tcPr>
            <w:tcW w:w="0" w:type="auto"/>
          </w:tcPr>
          <w:p w14:paraId="262721A6" w14:textId="77777777" w:rsidR="001D584F" w:rsidRPr="003B09F5" w:rsidRDefault="001D584F">
            <w:pPr>
              <w:pStyle w:val="Compact"/>
              <w:rPr>
                <w:rFonts w:cs="Times New Roman"/>
              </w:rPr>
            </w:pPr>
          </w:p>
        </w:tc>
        <w:tc>
          <w:tcPr>
            <w:tcW w:w="0" w:type="auto"/>
          </w:tcPr>
          <w:p w14:paraId="262721A7" w14:textId="77777777" w:rsidR="001D584F" w:rsidRPr="003B09F5" w:rsidRDefault="001D584F">
            <w:pPr>
              <w:pStyle w:val="Compact"/>
              <w:rPr>
                <w:rFonts w:cs="Times New Roman"/>
              </w:rPr>
            </w:pPr>
          </w:p>
        </w:tc>
      </w:tr>
      <w:tr w:rsidR="007E4B1C" w:rsidRPr="003B09F5" w14:paraId="262721AC" w14:textId="77777777">
        <w:tc>
          <w:tcPr>
            <w:tcW w:w="0" w:type="auto"/>
          </w:tcPr>
          <w:p w14:paraId="262721A9" w14:textId="272C2C67" w:rsidR="001D584F" w:rsidRPr="003B09F5" w:rsidRDefault="005D6919" w:rsidP="00331E9E">
            <w:pPr>
              <w:pStyle w:val="Compact"/>
              <w:jc w:val="left"/>
              <w:rPr>
                <w:rFonts w:cs="Times New Roman"/>
              </w:rPr>
            </w:pPr>
            <w:r w:rsidRPr="003B09F5">
              <w:rPr>
                <w:rFonts w:cs="Times New Roman"/>
              </w:rPr>
              <w:t>Unique hydrology</w:t>
            </w:r>
          </w:p>
        </w:tc>
        <w:tc>
          <w:tcPr>
            <w:tcW w:w="0" w:type="auto"/>
          </w:tcPr>
          <w:p w14:paraId="262721AA" w14:textId="51B52E07" w:rsidR="001D584F" w:rsidRPr="003B09F5" w:rsidRDefault="005D6919" w:rsidP="003A4C2E">
            <w:pPr>
              <w:pStyle w:val="Compact"/>
              <w:rPr>
                <w:rFonts w:cs="Times New Roman"/>
              </w:rPr>
            </w:pPr>
            <w:r w:rsidRPr="003B09F5">
              <w:rPr>
                <w:rFonts w:cs="Times New Roman"/>
              </w:rPr>
              <w:t xml:space="preserve">Permanent water is no longer a feature of this wetland. The proposed threshold of 48.5 m will </w:t>
            </w:r>
            <w:r w:rsidR="003A4C2E">
              <w:rPr>
                <w:rFonts w:cs="Times New Roman"/>
              </w:rPr>
              <w:t>allow</w:t>
            </w:r>
            <w:r w:rsidR="003A4C2E" w:rsidRPr="003B09F5">
              <w:rPr>
                <w:rFonts w:cs="Times New Roman"/>
              </w:rPr>
              <w:t xml:space="preserve"> </w:t>
            </w:r>
            <w:r w:rsidRPr="003B09F5">
              <w:rPr>
                <w:rFonts w:cs="Times New Roman"/>
              </w:rPr>
              <w:t xml:space="preserve">the </w:t>
            </w:r>
            <w:r w:rsidR="003A4C2E">
              <w:rPr>
                <w:rFonts w:cs="Times New Roman"/>
              </w:rPr>
              <w:t xml:space="preserve">ongoing </w:t>
            </w:r>
            <w:r w:rsidRPr="003B09F5">
              <w:rPr>
                <w:rFonts w:cs="Times New Roman"/>
              </w:rPr>
              <w:t>transformation of the site into a seasonally inundated wetland</w:t>
            </w:r>
          </w:p>
        </w:tc>
        <w:tc>
          <w:tcPr>
            <w:tcW w:w="0" w:type="auto"/>
          </w:tcPr>
          <w:p w14:paraId="262721AB" w14:textId="77777777" w:rsidR="001D584F" w:rsidRPr="003B09F5" w:rsidRDefault="005D6919">
            <w:pPr>
              <w:pStyle w:val="Compact"/>
              <w:jc w:val="center"/>
              <w:rPr>
                <w:rFonts w:cs="Times New Roman"/>
              </w:rPr>
            </w:pPr>
            <w:r w:rsidRPr="003B09F5">
              <w:rPr>
                <w:rFonts w:cs="Times New Roman"/>
              </w:rPr>
              <w:t>Very unlikely</w:t>
            </w:r>
          </w:p>
        </w:tc>
      </w:tr>
      <w:tr w:rsidR="007E4B1C" w:rsidRPr="003B09F5" w14:paraId="262721B0" w14:textId="77777777">
        <w:tc>
          <w:tcPr>
            <w:tcW w:w="0" w:type="auto"/>
          </w:tcPr>
          <w:p w14:paraId="262721AD" w14:textId="4FEA8656" w:rsidR="001D584F" w:rsidRPr="003B09F5" w:rsidRDefault="005D6919" w:rsidP="00331E9E">
            <w:pPr>
              <w:pStyle w:val="Compact"/>
              <w:jc w:val="left"/>
              <w:rPr>
                <w:rFonts w:cs="Times New Roman"/>
              </w:rPr>
            </w:pPr>
            <w:r w:rsidRPr="003B09F5">
              <w:rPr>
                <w:rFonts w:cs="Times New Roman"/>
              </w:rPr>
              <w:t>High vertebrate and macro invertebrate species richness</w:t>
            </w:r>
          </w:p>
        </w:tc>
        <w:tc>
          <w:tcPr>
            <w:tcW w:w="0" w:type="auto"/>
          </w:tcPr>
          <w:p w14:paraId="262721AE" w14:textId="4B2E952E" w:rsidR="001D584F" w:rsidRPr="003B09F5" w:rsidRDefault="005D6919">
            <w:pPr>
              <w:pStyle w:val="Compact"/>
              <w:rPr>
                <w:rFonts w:cs="Times New Roman"/>
              </w:rPr>
            </w:pPr>
            <w:r w:rsidRPr="003B09F5">
              <w:rPr>
                <w:rFonts w:cs="Times New Roman"/>
              </w:rPr>
              <w:t xml:space="preserve">Aquatic vertebrate and invertebrate richness </w:t>
            </w:r>
            <w:r w:rsidR="00331E9E" w:rsidRPr="003B09F5">
              <w:rPr>
                <w:rFonts w:cs="Times New Roman"/>
              </w:rPr>
              <w:t>have</w:t>
            </w:r>
            <w:r w:rsidRPr="003B09F5">
              <w:rPr>
                <w:rFonts w:cs="Times New Roman"/>
              </w:rPr>
              <w:t xml:space="preserve"> declined significantly. Native fish species are probably no longer at the wetland and macroinvertebrate surveys show a clear decline in richness of taxa. Proposed water level changes are not sufficient to reverse this trend.</w:t>
            </w:r>
          </w:p>
        </w:tc>
        <w:tc>
          <w:tcPr>
            <w:tcW w:w="0" w:type="auto"/>
          </w:tcPr>
          <w:p w14:paraId="262721AF" w14:textId="77777777" w:rsidR="001D584F" w:rsidRPr="003B09F5" w:rsidRDefault="005D6919">
            <w:pPr>
              <w:pStyle w:val="Compact"/>
              <w:jc w:val="center"/>
              <w:rPr>
                <w:rFonts w:cs="Times New Roman"/>
              </w:rPr>
            </w:pPr>
            <w:r w:rsidRPr="003B09F5">
              <w:rPr>
                <w:rFonts w:cs="Times New Roman"/>
              </w:rPr>
              <w:t>Very unlikely</w:t>
            </w:r>
          </w:p>
        </w:tc>
      </w:tr>
      <w:tr w:rsidR="007E4B1C" w:rsidRPr="003B09F5" w14:paraId="262721B4" w14:textId="77777777">
        <w:tc>
          <w:tcPr>
            <w:tcW w:w="0" w:type="auto"/>
          </w:tcPr>
          <w:p w14:paraId="262721B1" w14:textId="3A325979" w:rsidR="001D584F" w:rsidRPr="003B09F5" w:rsidRDefault="005D6919" w:rsidP="00331E9E">
            <w:pPr>
              <w:pStyle w:val="Compact"/>
              <w:jc w:val="left"/>
              <w:rPr>
                <w:rFonts w:cs="Times New Roman"/>
              </w:rPr>
            </w:pPr>
            <w:r w:rsidRPr="003B09F5">
              <w:rPr>
                <w:rFonts w:cs="Times New Roman"/>
              </w:rPr>
              <w:t>Contains most northern population of black stripe minnow (</w:t>
            </w:r>
            <w:r w:rsidRPr="003B09F5">
              <w:rPr>
                <w:rFonts w:cs="Times New Roman"/>
                <w:i/>
              </w:rPr>
              <w:t>Galaxiella nigrostriata</w:t>
            </w:r>
            <w:r w:rsidRPr="003B09F5">
              <w:rPr>
                <w:rFonts w:cs="Times New Roman"/>
              </w:rPr>
              <w:t>)</w:t>
            </w:r>
          </w:p>
        </w:tc>
        <w:tc>
          <w:tcPr>
            <w:tcW w:w="0" w:type="auto"/>
          </w:tcPr>
          <w:p w14:paraId="262721B2" w14:textId="77777777" w:rsidR="001D584F" w:rsidRPr="003B09F5" w:rsidRDefault="005D6919">
            <w:pPr>
              <w:pStyle w:val="Compact"/>
              <w:rPr>
                <w:rFonts w:cs="Times New Roman"/>
              </w:rPr>
            </w:pPr>
            <w:r w:rsidRPr="003B09F5">
              <w:rPr>
                <w:rFonts w:cs="Times New Roman"/>
              </w:rPr>
              <w:t>Probably locally extinct from the wetland due to loss of permanent water.</w:t>
            </w:r>
          </w:p>
        </w:tc>
        <w:tc>
          <w:tcPr>
            <w:tcW w:w="0" w:type="auto"/>
          </w:tcPr>
          <w:p w14:paraId="262721B3" w14:textId="77777777" w:rsidR="001D584F" w:rsidRPr="003B09F5" w:rsidRDefault="005D6919">
            <w:pPr>
              <w:pStyle w:val="Compact"/>
              <w:jc w:val="center"/>
              <w:rPr>
                <w:rFonts w:cs="Times New Roman"/>
              </w:rPr>
            </w:pPr>
            <w:r w:rsidRPr="003B09F5">
              <w:rPr>
                <w:rFonts w:cs="Times New Roman"/>
              </w:rPr>
              <w:t>Very unlikely</w:t>
            </w:r>
          </w:p>
        </w:tc>
      </w:tr>
      <w:tr w:rsidR="007E4B1C" w:rsidRPr="003B09F5" w14:paraId="262721B8" w14:textId="77777777">
        <w:tc>
          <w:tcPr>
            <w:tcW w:w="0" w:type="auto"/>
          </w:tcPr>
          <w:p w14:paraId="262721B5" w14:textId="2A94B958" w:rsidR="001D584F" w:rsidRPr="003B09F5" w:rsidRDefault="00305B18" w:rsidP="00331E9E">
            <w:pPr>
              <w:pStyle w:val="Compact"/>
              <w:jc w:val="left"/>
              <w:rPr>
                <w:rFonts w:cs="Times New Roman"/>
              </w:rPr>
            </w:pPr>
            <w:r>
              <w:rPr>
                <w:rFonts w:cs="Times New Roman"/>
                <w:b/>
              </w:rPr>
              <w:t>Site management objectives (WRC, 1997)</w:t>
            </w:r>
          </w:p>
        </w:tc>
        <w:tc>
          <w:tcPr>
            <w:tcW w:w="0" w:type="auto"/>
          </w:tcPr>
          <w:p w14:paraId="262721B6" w14:textId="77777777" w:rsidR="001D584F" w:rsidRPr="003B09F5" w:rsidRDefault="001D584F">
            <w:pPr>
              <w:pStyle w:val="Compact"/>
              <w:rPr>
                <w:rFonts w:cs="Times New Roman"/>
              </w:rPr>
            </w:pPr>
          </w:p>
        </w:tc>
        <w:tc>
          <w:tcPr>
            <w:tcW w:w="0" w:type="auto"/>
          </w:tcPr>
          <w:p w14:paraId="262721B7" w14:textId="77777777" w:rsidR="001D584F" w:rsidRPr="003B09F5" w:rsidRDefault="001D584F">
            <w:pPr>
              <w:pStyle w:val="Compact"/>
              <w:rPr>
                <w:rFonts w:cs="Times New Roman"/>
              </w:rPr>
            </w:pPr>
          </w:p>
        </w:tc>
      </w:tr>
      <w:tr w:rsidR="007E4B1C" w:rsidRPr="003B09F5" w14:paraId="262721BC" w14:textId="77777777">
        <w:tc>
          <w:tcPr>
            <w:tcW w:w="0" w:type="auto"/>
          </w:tcPr>
          <w:p w14:paraId="262721B9" w14:textId="12171E91" w:rsidR="001D584F" w:rsidRPr="003B09F5" w:rsidRDefault="005D6919" w:rsidP="00331E9E">
            <w:pPr>
              <w:pStyle w:val="Compact"/>
              <w:jc w:val="left"/>
              <w:rPr>
                <w:rFonts w:cs="Times New Roman"/>
              </w:rPr>
            </w:pPr>
            <w:r w:rsidRPr="003B09F5">
              <w:rPr>
                <w:rFonts w:cs="Times New Roman"/>
              </w:rPr>
              <w:t>Maintain wildlife and landscape values of the wetlands</w:t>
            </w:r>
          </w:p>
        </w:tc>
        <w:tc>
          <w:tcPr>
            <w:tcW w:w="0" w:type="auto"/>
          </w:tcPr>
          <w:p w14:paraId="262721BA" w14:textId="68DD7A29" w:rsidR="001D584F" w:rsidRPr="003B09F5" w:rsidRDefault="005D6919">
            <w:pPr>
              <w:pStyle w:val="Compact"/>
              <w:rPr>
                <w:rFonts w:cs="Times New Roman"/>
              </w:rPr>
            </w:pPr>
            <w:r w:rsidRPr="003B09F5">
              <w:rPr>
                <w:rFonts w:cs="Times New Roman"/>
              </w:rPr>
              <w:t xml:space="preserve">The functioning of this wetland has changed markedly from a permanently inundated wetland to a seasonally inundated </w:t>
            </w:r>
            <w:r w:rsidR="002301E4" w:rsidRPr="003B09F5">
              <w:rPr>
                <w:rFonts w:cs="Times New Roman"/>
              </w:rPr>
              <w:t>Dampland</w:t>
            </w:r>
            <w:r w:rsidRPr="003B09F5">
              <w:rPr>
                <w:rFonts w:cs="Times New Roman"/>
              </w:rPr>
              <w:t>. This has had a significant effect on the flora and fauna of the site. Nonetheless, the high native vegetation richness of the site is likely to persist and provided habitat for wildlife.</w:t>
            </w:r>
          </w:p>
        </w:tc>
        <w:tc>
          <w:tcPr>
            <w:tcW w:w="0" w:type="auto"/>
          </w:tcPr>
          <w:p w14:paraId="262721BB" w14:textId="77777777" w:rsidR="001D584F" w:rsidRPr="003B09F5" w:rsidRDefault="005D6919">
            <w:pPr>
              <w:pStyle w:val="Compact"/>
              <w:jc w:val="center"/>
              <w:rPr>
                <w:rFonts w:cs="Times New Roman"/>
              </w:rPr>
            </w:pPr>
            <w:r w:rsidRPr="003B09F5">
              <w:rPr>
                <w:rFonts w:cs="Times New Roman"/>
              </w:rPr>
              <w:t>Likely</w:t>
            </w:r>
          </w:p>
        </w:tc>
      </w:tr>
      <w:tr w:rsidR="007E4B1C" w:rsidRPr="003B09F5" w14:paraId="262721C0" w14:textId="77777777">
        <w:tc>
          <w:tcPr>
            <w:tcW w:w="0" w:type="auto"/>
          </w:tcPr>
          <w:p w14:paraId="262721BD" w14:textId="7E5E4460" w:rsidR="001D584F" w:rsidRPr="003B09F5" w:rsidRDefault="005D6919" w:rsidP="00331E9E">
            <w:pPr>
              <w:pStyle w:val="Compact"/>
              <w:jc w:val="left"/>
              <w:rPr>
                <w:rFonts w:cs="Times New Roman"/>
              </w:rPr>
            </w:pPr>
            <w:r w:rsidRPr="003B09F5">
              <w:rPr>
                <w:rFonts w:cs="Times New Roman"/>
              </w:rPr>
              <w:t>Maintain the existing areas of wetland and stream vegetation they support</w:t>
            </w:r>
          </w:p>
        </w:tc>
        <w:tc>
          <w:tcPr>
            <w:tcW w:w="0" w:type="auto"/>
          </w:tcPr>
          <w:p w14:paraId="262721BE" w14:textId="7029336A" w:rsidR="001D584F" w:rsidRPr="003B09F5" w:rsidRDefault="005D6919">
            <w:pPr>
              <w:pStyle w:val="Compact"/>
              <w:rPr>
                <w:rFonts w:cs="Times New Roman"/>
              </w:rPr>
            </w:pPr>
            <w:r w:rsidRPr="003B09F5">
              <w:rPr>
                <w:rFonts w:cs="Times New Roman"/>
              </w:rPr>
              <w:t xml:space="preserve">Permanent water is unlikely to </w:t>
            </w:r>
            <w:r w:rsidR="006B1D0E">
              <w:rPr>
                <w:rFonts w:cs="Times New Roman"/>
              </w:rPr>
              <w:t>be</w:t>
            </w:r>
            <w:r w:rsidRPr="003B09F5">
              <w:rPr>
                <w:rFonts w:cs="Times New Roman"/>
              </w:rPr>
              <w:t xml:space="preserve"> a feature of this wetland under the revised abstraction plan. Seasonal inundation is likely to continue and will maintain many of the components of existing wetland vegetation.</w:t>
            </w:r>
          </w:p>
        </w:tc>
        <w:tc>
          <w:tcPr>
            <w:tcW w:w="0" w:type="auto"/>
          </w:tcPr>
          <w:p w14:paraId="262721BF" w14:textId="77777777" w:rsidR="001D584F" w:rsidRPr="003B09F5" w:rsidRDefault="005D6919">
            <w:pPr>
              <w:pStyle w:val="Compact"/>
              <w:jc w:val="center"/>
              <w:rPr>
                <w:rFonts w:cs="Times New Roman"/>
              </w:rPr>
            </w:pPr>
            <w:r w:rsidRPr="003B09F5">
              <w:rPr>
                <w:rFonts w:cs="Times New Roman"/>
              </w:rPr>
              <w:t>Likely</w:t>
            </w:r>
          </w:p>
        </w:tc>
      </w:tr>
      <w:tr w:rsidR="007E4B1C" w:rsidRPr="003B09F5" w14:paraId="262721C4" w14:textId="77777777">
        <w:tc>
          <w:tcPr>
            <w:tcW w:w="0" w:type="auto"/>
          </w:tcPr>
          <w:p w14:paraId="262721C1" w14:textId="3514C698" w:rsidR="001D584F" w:rsidRPr="003B09F5" w:rsidRDefault="005D6919" w:rsidP="00331E9E">
            <w:pPr>
              <w:pStyle w:val="Compact"/>
              <w:jc w:val="left"/>
              <w:rPr>
                <w:rFonts w:cs="Times New Roman"/>
              </w:rPr>
            </w:pPr>
            <w:r w:rsidRPr="003B09F5">
              <w:rPr>
                <w:rFonts w:cs="Times New Roman"/>
              </w:rPr>
              <w:t>To protect invertebrate communities dependent on the wetland and stream</w:t>
            </w:r>
          </w:p>
        </w:tc>
        <w:tc>
          <w:tcPr>
            <w:tcW w:w="0" w:type="auto"/>
          </w:tcPr>
          <w:p w14:paraId="262721C2" w14:textId="77777777" w:rsidR="001D584F" w:rsidRPr="003B09F5" w:rsidRDefault="005D6919">
            <w:pPr>
              <w:pStyle w:val="Compact"/>
              <w:rPr>
                <w:rFonts w:cs="Times New Roman"/>
              </w:rPr>
            </w:pPr>
            <w:r w:rsidRPr="003B09F5">
              <w:rPr>
                <w:rFonts w:cs="Times New Roman"/>
              </w:rPr>
              <w:t>Declining waters are attributed to the marked decline in aquatic macroinvertebrate richness. The proposed changes to abstraction are unlikely to reverse this trend.</w:t>
            </w:r>
          </w:p>
        </w:tc>
        <w:tc>
          <w:tcPr>
            <w:tcW w:w="0" w:type="auto"/>
          </w:tcPr>
          <w:p w14:paraId="262721C3" w14:textId="77777777" w:rsidR="001D584F" w:rsidRPr="003B09F5" w:rsidRDefault="005D6919">
            <w:pPr>
              <w:pStyle w:val="Compact"/>
              <w:jc w:val="center"/>
              <w:rPr>
                <w:rFonts w:cs="Times New Roman"/>
              </w:rPr>
            </w:pPr>
            <w:r w:rsidRPr="003B09F5">
              <w:rPr>
                <w:rFonts w:cs="Times New Roman"/>
              </w:rPr>
              <w:t>Unlikely</w:t>
            </w:r>
          </w:p>
        </w:tc>
      </w:tr>
      <w:tr w:rsidR="007E4B1C" w:rsidRPr="003B09F5" w14:paraId="262721C8" w14:textId="77777777">
        <w:tc>
          <w:tcPr>
            <w:tcW w:w="0" w:type="auto"/>
          </w:tcPr>
          <w:p w14:paraId="262721C5" w14:textId="32C073A2" w:rsidR="001D584F" w:rsidRPr="003B09F5" w:rsidRDefault="005D6919" w:rsidP="00331E9E">
            <w:pPr>
              <w:pStyle w:val="Compact"/>
              <w:jc w:val="left"/>
              <w:rPr>
                <w:rFonts w:cs="Times New Roman"/>
              </w:rPr>
            </w:pPr>
            <w:r w:rsidRPr="003B09F5">
              <w:rPr>
                <w:rFonts w:cs="Times New Roman"/>
              </w:rPr>
              <w:t xml:space="preserve">To protect the fish species, </w:t>
            </w:r>
            <w:r w:rsidRPr="003B09F5">
              <w:rPr>
                <w:rFonts w:cs="Times New Roman"/>
                <w:i/>
              </w:rPr>
              <w:t>Galaxiella nigrostriata</w:t>
            </w:r>
          </w:p>
        </w:tc>
        <w:tc>
          <w:tcPr>
            <w:tcW w:w="0" w:type="auto"/>
          </w:tcPr>
          <w:p w14:paraId="262721C6" w14:textId="77777777" w:rsidR="001D584F" w:rsidRPr="003B09F5" w:rsidRDefault="005D6919">
            <w:pPr>
              <w:pStyle w:val="Compact"/>
              <w:rPr>
                <w:rFonts w:cs="Times New Roman"/>
              </w:rPr>
            </w:pPr>
            <w:r w:rsidRPr="003B09F5">
              <w:rPr>
                <w:rFonts w:cs="Times New Roman"/>
              </w:rPr>
              <w:t xml:space="preserve">The proposed abstraction plan suggests the wetland will not become permanently inundated, a necessity for fish. Because surface waters will continue to disappear seasonally, the wetland will not </w:t>
            </w:r>
            <w:r w:rsidRPr="003B09F5">
              <w:rPr>
                <w:rFonts w:cs="Times New Roman"/>
              </w:rPr>
              <w:lastRenderedPageBreak/>
              <w:t xml:space="preserve">provide the habitat required for any fish species. </w:t>
            </w:r>
            <w:r w:rsidRPr="003B09F5">
              <w:rPr>
                <w:rFonts w:cs="Times New Roman"/>
                <w:i/>
              </w:rPr>
              <w:t>G. nigrostriata</w:t>
            </w:r>
            <w:r w:rsidRPr="003B09F5">
              <w:rPr>
                <w:rFonts w:cs="Times New Roman"/>
              </w:rPr>
              <w:t xml:space="preserve"> is likely to be locally extinct from this wetland.</w:t>
            </w:r>
          </w:p>
        </w:tc>
        <w:tc>
          <w:tcPr>
            <w:tcW w:w="0" w:type="auto"/>
          </w:tcPr>
          <w:p w14:paraId="262721C7" w14:textId="77777777" w:rsidR="001D584F" w:rsidRPr="003B09F5" w:rsidRDefault="005D6919">
            <w:pPr>
              <w:pStyle w:val="Compact"/>
              <w:jc w:val="center"/>
              <w:rPr>
                <w:rFonts w:cs="Times New Roman"/>
              </w:rPr>
            </w:pPr>
            <w:r w:rsidRPr="003B09F5">
              <w:rPr>
                <w:rFonts w:cs="Times New Roman"/>
              </w:rPr>
              <w:lastRenderedPageBreak/>
              <w:t>Extremely unlikely</w:t>
            </w:r>
          </w:p>
        </w:tc>
      </w:tr>
      <w:tr w:rsidR="007E4B1C" w:rsidRPr="003B09F5" w14:paraId="59CF8E32" w14:textId="77777777">
        <w:tc>
          <w:tcPr>
            <w:tcW w:w="0" w:type="auto"/>
          </w:tcPr>
          <w:p w14:paraId="6AB03002" w14:textId="3A340A4A" w:rsidR="004854C4" w:rsidRPr="003B09F5" w:rsidRDefault="004854C4" w:rsidP="00331E9E">
            <w:pPr>
              <w:pStyle w:val="Compact"/>
              <w:jc w:val="left"/>
              <w:rPr>
                <w:rFonts w:cs="Times New Roman"/>
              </w:rPr>
            </w:pPr>
            <w:r w:rsidRPr="00506DA5">
              <w:rPr>
                <w:rFonts w:cs="Times New Roman"/>
                <w:b/>
                <w:bCs/>
              </w:rPr>
              <w:t>Proposed site management objectives</w:t>
            </w:r>
          </w:p>
        </w:tc>
        <w:tc>
          <w:tcPr>
            <w:tcW w:w="0" w:type="auto"/>
          </w:tcPr>
          <w:p w14:paraId="042EA136" w14:textId="77777777" w:rsidR="004854C4" w:rsidRPr="003B09F5" w:rsidRDefault="004854C4">
            <w:pPr>
              <w:pStyle w:val="Compact"/>
              <w:rPr>
                <w:rFonts w:cs="Times New Roman"/>
              </w:rPr>
            </w:pPr>
          </w:p>
        </w:tc>
        <w:tc>
          <w:tcPr>
            <w:tcW w:w="0" w:type="auto"/>
          </w:tcPr>
          <w:p w14:paraId="0BEB37FD" w14:textId="77777777" w:rsidR="004854C4" w:rsidRPr="003B09F5" w:rsidRDefault="004854C4">
            <w:pPr>
              <w:pStyle w:val="Compact"/>
              <w:jc w:val="center"/>
              <w:rPr>
                <w:rFonts w:cs="Times New Roman"/>
              </w:rPr>
            </w:pPr>
          </w:p>
        </w:tc>
      </w:tr>
      <w:tr w:rsidR="007E4B1C" w:rsidRPr="003B09F5" w14:paraId="74301CB9" w14:textId="77777777">
        <w:tc>
          <w:tcPr>
            <w:tcW w:w="0" w:type="auto"/>
          </w:tcPr>
          <w:p w14:paraId="798D2256" w14:textId="35E80E91" w:rsidR="004854C4" w:rsidRPr="003B09F5" w:rsidRDefault="00302D7D" w:rsidP="00331E9E">
            <w:pPr>
              <w:pStyle w:val="Compact"/>
              <w:jc w:val="left"/>
              <w:rPr>
                <w:rFonts w:cs="Times New Roman"/>
              </w:rPr>
            </w:pPr>
            <w:r>
              <w:rPr>
                <w:rFonts w:cs="Times New Roman"/>
              </w:rPr>
              <w:t xml:space="preserve">Limit declines in health of fringing and </w:t>
            </w:r>
            <w:r w:rsidR="00117082">
              <w:rPr>
                <w:rFonts w:cs="Times New Roman"/>
              </w:rPr>
              <w:t>wetland vegetation to support a range of habitat types</w:t>
            </w:r>
          </w:p>
        </w:tc>
        <w:tc>
          <w:tcPr>
            <w:tcW w:w="0" w:type="auto"/>
          </w:tcPr>
          <w:p w14:paraId="366B3162" w14:textId="196939E8" w:rsidR="004854C4" w:rsidRPr="003B09F5" w:rsidRDefault="00596B6C">
            <w:pPr>
              <w:pStyle w:val="Compact"/>
              <w:rPr>
                <w:rFonts w:cs="Times New Roman"/>
              </w:rPr>
            </w:pPr>
            <w:r>
              <w:rPr>
                <w:rFonts w:cs="Times New Roman"/>
              </w:rPr>
              <w:t xml:space="preserve">The proposed changes to abstraction are likely to </w:t>
            </w:r>
            <w:r w:rsidR="00515726">
              <w:rPr>
                <w:rFonts w:cs="Times New Roman"/>
              </w:rPr>
              <w:t xml:space="preserve">maintain water levels similar to the current conditions. The loss of permanent water is significant, </w:t>
            </w:r>
            <w:r w:rsidR="00F25C19">
              <w:rPr>
                <w:rFonts w:cs="Times New Roman"/>
              </w:rPr>
              <w:t>however</w:t>
            </w:r>
            <w:r w:rsidR="00515726">
              <w:rPr>
                <w:rFonts w:cs="Times New Roman"/>
              </w:rPr>
              <w:t xml:space="preserve"> the wetland should remain as seasonally inundated </w:t>
            </w:r>
            <w:r w:rsidR="00821C50">
              <w:rPr>
                <w:rFonts w:cs="Times New Roman"/>
              </w:rPr>
              <w:t xml:space="preserve">Sumpland. Managing the water levels above the proposed minimum threshold is likely to </w:t>
            </w:r>
            <w:r w:rsidR="007E4B1C">
              <w:rPr>
                <w:rFonts w:cs="Times New Roman"/>
              </w:rPr>
              <w:t>maintain fringing and wetland vegetation at a similar state to present and continue to support the current consortium of habitats.</w:t>
            </w:r>
          </w:p>
        </w:tc>
        <w:tc>
          <w:tcPr>
            <w:tcW w:w="0" w:type="auto"/>
          </w:tcPr>
          <w:p w14:paraId="4952450F" w14:textId="203711F1" w:rsidR="004854C4" w:rsidRPr="003B09F5" w:rsidRDefault="007E4B1C">
            <w:pPr>
              <w:pStyle w:val="Compact"/>
              <w:jc w:val="center"/>
              <w:rPr>
                <w:rFonts w:cs="Times New Roman"/>
              </w:rPr>
            </w:pPr>
            <w:r>
              <w:rPr>
                <w:rFonts w:cs="Times New Roman"/>
              </w:rPr>
              <w:t>Likely</w:t>
            </w:r>
          </w:p>
        </w:tc>
      </w:tr>
    </w:tbl>
    <w:p w14:paraId="686D4445" w14:textId="77777777" w:rsidR="007177D1" w:rsidRDefault="007177D1">
      <w:pPr>
        <w:pStyle w:val="Heading3"/>
        <w:rPr>
          <w:rFonts w:cs="Times New Roman"/>
        </w:rPr>
        <w:sectPr w:rsidR="007177D1" w:rsidSect="00AB74BD">
          <w:pgSz w:w="16838" w:h="11906" w:orient="landscape" w:code="9"/>
          <w:pgMar w:top="1440" w:right="1440" w:bottom="1440" w:left="1440" w:header="720" w:footer="720" w:gutter="0"/>
          <w:cols w:space="720"/>
          <w:docGrid w:linePitch="326"/>
        </w:sectPr>
      </w:pPr>
      <w:bookmarkStart w:id="471" w:name="water-quality-6"/>
    </w:p>
    <w:p w14:paraId="262721DC" w14:textId="0DF3DB7B" w:rsidR="001D584F" w:rsidRPr="003B09F5" w:rsidRDefault="005D6919">
      <w:pPr>
        <w:pStyle w:val="Heading2"/>
        <w:rPr>
          <w:rFonts w:cs="Times New Roman"/>
        </w:rPr>
      </w:pPr>
      <w:bookmarkStart w:id="472" w:name="melaleuca-park-78"/>
      <w:bookmarkStart w:id="473" w:name="_Toc33019592"/>
      <w:bookmarkEnd w:id="471"/>
      <w:r w:rsidRPr="003B09F5">
        <w:rPr>
          <w:rFonts w:cs="Times New Roman"/>
        </w:rPr>
        <w:lastRenderedPageBreak/>
        <w:t>Melaleuca Park 78</w:t>
      </w:r>
      <w:bookmarkEnd w:id="472"/>
      <w:bookmarkEnd w:id="473"/>
    </w:p>
    <w:p w14:paraId="262721DD" w14:textId="55DB5D14" w:rsidR="001D584F" w:rsidRPr="003B09F5" w:rsidRDefault="005D6919">
      <w:pPr>
        <w:pStyle w:val="FirstParagraph"/>
        <w:rPr>
          <w:rFonts w:cs="Times New Roman"/>
        </w:rPr>
      </w:pPr>
      <w:r w:rsidRPr="003B09F5">
        <w:rPr>
          <w:rFonts w:cs="Times New Roman"/>
        </w:rPr>
        <w:t xml:space="preserve">Melaleuca Park 78 (also referred to as Dampland 78) is located north-west of the Lexia wetlands in the southern area of Melaleuca Park. The site is approximately 6.7 ha in area and represents a regionally significant wetland (Hill et al., </w:t>
      </w:r>
      <w:hyperlink w:anchor="ref-Hill1996">
        <w:r w:rsidRPr="003B09F5">
          <w:rPr>
            <w:rStyle w:val="Hyperlink"/>
            <w:rFonts w:cs="Times New Roman"/>
            <w:color w:val="auto"/>
          </w:rPr>
          <w:t>1996</w:t>
        </w:r>
      </w:hyperlink>
      <w:r w:rsidRPr="003B09F5">
        <w:rPr>
          <w:rFonts w:cs="Times New Roman"/>
        </w:rPr>
        <w:t xml:space="preserve">). Melaleuca Park 78 is classified as a Dampland habitat, meaning the basin has seasonally waterlogged soils that are not often inundated with surface waters (Semeniuk and Semeniuk, </w:t>
      </w:r>
      <w:hyperlink w:anchor="ref-Semeniuk1996">
        <w:r w:rsidRPr="003B09F5">
          <w:rPr>
            <w:rStyle w:val="Hyperlink"/>
            <w:rFonts w:cs="Times New Roman"/>
            <w:color w:val="auto"/>
          </w:rPr>
          <w:t>1996</w:t>
        </w:r>
      </w:hyperlink>
      <w:r w:rsidRPr="003B09F5">
        <w:rPr>
          <w:rFonts w:cs="Times New Roman"/>
        </w:rPr>
        <w:t>). The site is an important habitat for a unique assemblage of phreatophytic vegetation which provides important habitat for native populations of fauna.</w:t>
      </w:r>
    </w:p>
    <w:p w14:paraId="262721DE" w14:textId="77777777" w:rsidR="001D584F" w:rsidRPr="003B09F5" w:rsidRDefault="005D6919">
      <w:pPr>
        <w:pStyle w:val="Heading3"/>
        <w:rPr>
          <w:rFonts w:cs="Times New Roman"/>
        </w:rPr>
      </w:pPr>
      <w:bookmarkStart w:id="474" w:name="hydrology-10"/>
      <w:bookmarkStart w:id="475" w:name="_Toc33019593"/>
      <w:r w:rsidRPr="003B09F5">
        <w:rPr>
          <w:rFonts w:cs="Times New Roman"/>
        </w:rPr>
        <w:t>Hydrology</w:t>
      </w:r>
      <w:bookmarkEnd w:id="474"/>
      <w:bookmarkEnd w:id="475"/>
    </w:p>
    <w:p w14:paraId="262721DF" w14:textId="62BA27A5" w:rsidR="001D584F" w:rsidRPr="003B09F5" w:rsidRDefault="005D6919">
      <w:pPr>
        <w:pStyle w:val="FirstParagraph"/>
        <w:rPr>
          <w:rFonts w:cs="Times New Roman"/>
        </w:rPr>
      </w:pPr>
      <w:r w:rsidRPr="003B09F5">
        <w:rPr>
          <w:rFonts w:cs="Times New Roman"/>
        </w:rPr>
        <w:t xml:space="preserve">Water levels at the site have been declining since the beginning of monitoring in 1999 up until 2014, although absolute minimum levels were recorded in 2016. Bore 61613231 indicates that groundwater in the </w:t>
      </w:r>
      <w:r w:rsidR="002301E4" w:rsidRPr="003B09F5">
        <w:rPr>
          <w:rFonts w:cs="Times New Roman"/>
        </w:rPr>
        <w:t>Dampland</w:t>
      </w:r>
      <w:r w:rsidRPr="003B09F5">
        <w:rPr>
          <w:rFonts w:cs="Times New Roman"/>
        </w:rPr>
        <w:t xml:space="preserve"> may have declined by about 1.3 m since 1999, although there has been a recent increase in groundwater levels since 2016 due to increased rainfall (</w:t>
      </w:r>
      <w:r w:rsidR="003034CA">
        <w:rPr>
          <w:rFonts w:cs="Times New Roman"/>
        </w:rPr>
        <w:fldChar w:fldCharType="begin"/>
      </w:r>
      <w:r w:rsidR="003034CA">
        <w:rPr>
          <w:rFonts w:cs="Times New Roman"/>
        </w:rPr>
        <w:instrText xml:space="preserve"> REF _Ref25920660 \h </w:instrText>
      </w:r>
      <w:r w:rsidR="003034CA">
        <w:rPr>
          <w:rFonts w:cs="Times New Roman"/>
        </w:rPr>
      </w:r>
      <w:r w:rsidR="003034CA">
        <w:rPr>
          <w:rFonts w:cs="Times New Roman"/>
        </w:rPr>
        <w:fldChar w:fldCharType="separate"/>
      </w:r>
      <w:r w:rsidR="00344A1B" w:rsidRPr="003B09F5">
        <w:rPr>
          <w:rFonts w:cs="Times New Roman"/>
        </w:rPr>
        <w:t xml:space="preserve">Figure </w:t>
      </w:r>
      <w:r w:rsidR="00344A1B">
        <w:rPr>
          <w:rFonts w:cs="Times New Roman"/>
          <w:noProof/>
        </w:rPr>
        <w:t>15</w:t>
      </w:r>
      <w:r w:rsidR="003034CA">
        <w:rPr>
          <w:rFonts w:cs="Times New Roman"/>
        </w:rPr>
        <w:fldChar w:fldCharType="end"/>
      </w:r>
      <w:r w:rsidRPr="003B09F5">
        <w:rPr>
          <w:rFonts w:cs="Times New Roman"/>
        </w:rPr>
        <w:t>). Current 5 year mean maximum and minimum groundwater levels in the bore are about 1 m lower than when monitoring began in 1999, with peak levels occurring in October/November and minimums occurring between April-May (</w:t>
      </w:r>
      <w:r w:rsidR="007177D1">
        <w:rPr>
          <w:rFonts w:cs="Times New Roman"/>
        </w:rPr>
        <w:fldChar w:fldCharType="begin"/>
      </w:r>
      <w:r w:rsidR="007177D1">
        <w:rPr>
          <w:rFonts w:cs="Times New Roman"/>
        </w:rPr>
        <w:instrText xml:space="preserve"> REF _Ref25922263 \h </w:instrText>
      </w:r>
      <w:r w:rsidR="007177D1">
        <w:rPr>
          <w:rFonts w:cs="Times New Roman"/>
        </w:rPr>
      </w:r>
      <w:r w:rsidR="007177D1">
        <w:rPr>
          <w:rFonts w:cs="Times New Roman"/>
        </w:rPr>
        <w:fldChar w:fldCharType="separate"/>
      </w:r>
      <w:r w:rsidR="00344A1B">
        <w:t xml:space="preserve">Table </w:t>
      </w:r>
      <w:r w:rsidR="00344A1B">
        <w:rPr>
          <w:noProof/>
        </w:rPr>
        <w:t>24</w:t>
      </w:r>
      <w:r w:rsidR="007177D1">
        <w:rPr>
          <w:rFonts w:cs="Times New Roman"/>
        </w:rPr>
        <w:fldChar w:fldCharType="end"/>
      </w:r>
      <w:r w:rsidRPr="003B09F5">
        <w:rPr>
          <w:rFonts w:cs="Times New Roman"/>
        </w:rPr>
        <w:t>).</w:t>
      </w:r>
    </w:p>
    <w:p w14:paraId="262721E0" w14:textId="3AD7C2F0" w:rsidR="001D584F" w:rsidRDefault="005D6919">
      <w:pPr>
        <w:pStyle w:val="BodyText"/>
        <w:rPr>
          <w:rFonts w:cs="Times New Roman"/>
        </w:rPr>
      </w:pPr>
      <w:r w:rsidRPr="003B09F5">
        <w:rPr>
          <w:rFonts w:cs="Times New Roman"/>
        </w:rPr>
        <w:t>Groundwater levels have mostly been non-compliant since 2012 after a significant decline from 2009 levels. The effects of reduced abstraction are unlikely to arrest the decline in groundwater levels at this wetland. The proposed threshold is 0.4 m lower than the current threshold. Further declines in groundwater levels are expected by 2030 under a drying climate scenario.</w:t>
      </w:r>
    </w:p>
    <w:p w14:paraId="2110A1CC" w14:textId="7823EFA6" w:rsidR="00D07235" w:rsidRDefault="00D07235" w:rsidP="00D07235">
      <w:pPr>
        <w:pStyle w:val="Caption"/>
        <w:keepNext/>
      </w:pPr>
      <w:bookmarkStart w:id="476" w:name="_Ref25922263"/>
      <w:r>
        <w:t xml:space="preserve">Table </w:t>
      </w:r>
      <w:r>
        <w:fldChar w:fldCharType="begin"/>
      </w:r>
      <w:r>
        <w:instrText>SEQ Table \* ARABIC</w:instrText>
      </w:r>
      <w:r>
        <w:fldChar w:fldCharType="separate"/>
      </w:r>
      <w:r w:rsidR="00344A1B">
        <w:rPr>
          <w:noProof/>
        </w:rPr>
        <w:t>24</w:t>
      </w:r>
      <w:r>
        <w:fldChar w:fldCharType="end"/>
      </w:r>
      <w:bookmarkEnd w:id="476"/>
      <w:r w:rsidRPr="00326731">
        <w:rPr>
          <w:rFonts w:ascii="LMRoman10-Regular" w:hAnsi="LMRoman10-Regular" w:cs="LMRoman10-Regular"/>
          <w:sz w:val="20"/>
          <w:szCs w:val="20"/>
          <w:lang w:val="en-AU"/>
        </w:rPr>
        <w:t xml:space="preserve"> </w:t>
      </w:r>
      <w:r w:rsidRPr="00326731">
        <w:rPr>
          <w:lang w:val="en-AU"/>
        </w:rPr>
        <w:t xml:space="preserve">Five year summaries of </w:t>
      </w:r>
      <w:r w:rsidR="00B75F5F">
        <w:rPr>
          <w:lang w:val="en-AU"/>
        </w:rPr>
        <w:t>ground</w:t>
      </w:r>
      <w:r w:rsidRPr="00326731">
        <w:rPr>
          <w:lang w:val="en-AU"/>
        </w:rPr>
        <w:t xml:space="preserve"> water level data </w:t>
      </w:r>
      <w:r w:rsidR="00B75F5F">
        <w:rPr>
          <w:lang w:val="en-AU"/>
        </w:rPr>
        <w:t>Melaleuca Park 78</w:t>
      </w:r>
      <w:r w:rsidR="00841F7F">
        <w:rPr>
          <w:lang w:val="en-AU"/>
        </w:rPr>
        <w:t xml:space="preserve"> recorded at bore 61613231.</w:t>
      </w:r>
    </w:p>
    <w:tbl>
      <w:tblPr>
        <w:tblStyle w:val="Table"/>
        <w:tblW w:w="8144" w:type="dxa"/>
        <w:tblLook w:val="04A0" w:firstRow="1" w:lastRow="0" w:firstColumn="1" w:lastColumn="0" w:noHBand="0" w:noVBand="1"/>
      </w:tblPr>
      <w:tblGrid>
        <w:gridCol w:w="1989"/>
        <w:gridCol w:w="2051"/>
        <w:gridCol w:w="1368"/>
        <w:gridCol w:w="1368"/>
        <w:gridCol w:w="1368"/>
      </w:tblGrid>
      <w:tr w:rsidR="00D07235" w14:paraId="37BB8AA2" w14:textId="77777777" w:rsidTr="007C2274">
        <w:tc>
          <w:tcPr>
            <w:tcW w:w="1989" w:type="dxa"/>
          </w:tcPr>
          <w:p w14:paraId="161BC0B7" w14:textId="77777777" w:rsidR="00D07235" w:rsidRDefault="00D07235" w:rsidP="00376A55">
            <w:pPr>
              <w:pStyle w:val="BodyText"/>
            </w:pPr>
            <w:r>
              <w:t>Period</w:t>
            </w:r>
          </w:p>
        </w:tc>
        <w:tc>
          <w:tcPr>
            <w:tcW w:w="2051" w:type="dxa"/>
          </w:tcPr>
          <w:p w14:paraId="41BCE966" w14:textId="77777777" w:rsidR="00D07235" w:rsidRPr="00016946" w:rsidRDefault="00D07235" w:rsidP="00376A55">
            <w:pPr>
              <w:pStyle w:val="BodyText"/>
              <w:rPr>
                <w:lang w:val="en-AU"/>
              </w:rPr>
            </w:pPr>
            <w:r w:rsidRPr="00016946">
              <w:rPr>
                <w:lang w:val="en-AU"/>
              </w:rPr>
              <w:t>Mean</w:t>
            </w:r>
            <w:r>
              <w:rPr>
                <w:lang w:val="en-AU"/>
              </w:rPr>
              <w:t xml:space="preserve"> </w:t>
            </w:r>
            <w:r w:rsidRPr="00016946">
              <w:rPr>
                <w:lang w:val="en-AU"/>
              </w:rPr>
              <w:t>max seasonal</w:t>
            </w:r>
          </w:p>
          <w:p w14:paraId="0752BB62" w14:textId="77777777" w:rsidR="00D07235" w:rsidRDefault="00D07235" w:rsidP="00376A55">
            <w:pPr>
              <w:pStyle w:val="BodyText"/>
            </w:pPr>
            <w:r w:rsidRPr="00016946">
              <w:rPr>
                <w:lang w:val="en-AU"/>
              </w:rPr>
              <w:t>level (mAHD)</w:t>
            </w:r>
          </w:p>
        </w:tc>
        <w:tc>
          <w:tcPr>
            <w:tcW w:w="1368" w:type="dxa"/>
          </w:tcPr>
          <w:p w14:paraId="0BEB6377" w14:textId="77777777" w:rsidR="00D07235" w:rsidRPr="00016946" w:rsidRDefault="00D07235"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60537CEF" w14:textId="77777777" w:rsidR="00D07235" w:rsidRDefault="00D07235" w:rsidP="00376A55">
            <w:pPr>
              <w:pStyle w:val="BodyText"/>
            </w:pPr>
            <w:r w:rsidRPr="00016946">
              <w:rPr>
                <w:lang w:val="en-AU"/>
              </w:rPr>
              <w:t>level (mAHD)</w:t>
            </w:r>
          </w:p>
        </w:tc>
        <w:tc>
          <w:tcPr>
            <w:tcW w:w="1368" w:type="dxa"/>
          </w:tcPr>
          <w:p w14:paraId="7DECB935" w14:textId="77777777" w:rsidR="00D07235" w:rsidRDefault="00D07235" w:rsidP="00376A55">
            <w:pPr>
              <w:pStyle w:val="BodyText"/>
            </w:pPr>
            <w:r>
              <w:t>Mean seasonal change (m)</w:t>
            </w:r>
          </w:p>
        </w:tc>
        <w:tc>
          <w:tcPr>
            <w:tcW w:w="1368" w:type="dxa"/>
          </w:tcPr>
          <w:p w14:paraId="7D8A2507" w14:textId="77777777" w:rsidR="00D07235" w:rsidRDefault="00D07235" w:rsidP="00376A55">
            <w:pPr>
              <w:pStyle w:val="BodyText"/>
            </w:pPr>
            <w:r>
              <w:t>Mean max to min (days)</w:t>
            </w:r>
          </w:p>
        </w:tc>
      </w:tr>
      <w:tr w:rsidR="00D07235" w14:paraId="0BE27662" w14:textId="77777777" w:rsidTr="007C2274">
        <w:tc>
          <w:tcPr>
            <w:tcW w:w="1989" w:type="dxa"/>
          </w:tcPr>
          <w:p w14:paraId="283C5E01" w14:textId="77777777" w:rsidR="00D07235" w:rsidRDefault="00D07235" w:rsidP="00376A55">
            <w:pPr>
              <w:pStyle w:val="BodyText"/>
            </w:pPr>
            <w:r>
              <w:t>08/1999 – 07/2004</w:t>
            </w:r>
          </w:p>
        </w:tc>
        <w:tc>
          <w:tcPr>
            <w:tcW w:w="2051" w:type="dxa"/>
          </w:tcPr>
          <w:p w14:paraId="2EEF13C5" w14:textId="22C31569" w:rsidR="00D07235" w:rsidRDefault="00A22BD0" w:rsidP="00376A55">
            <w:pPr>
              <w:pStyle w:val="BodyText"/>
            </w:pPr>
            <w:r>
              <w:t>6</w:t>
            </w:r>
            <w:r w:rsidR="00D07235">
              <w:t>6.</w:t>
            </w:r>
            <w:r w:rsidR="008440DC">
              <w:t>2</w:t>
            </w:r>
            <w:r w:rsidR="00D07235">
              <w:t xml:space="preserve"> (</w:t>
            </w:r>
            <w:r w:rsidR="008440DC">
              <w:t>Oct</w:t>
            </w:r>
            <w:r w:rsidR="00D07235">
              <w:t>)</w:t>
            </w:r>
          </w:p>
        </w:tc>
        <w:tc>
          <w:tcPr>
            <w:tcW w:w="1368" w:type="dxa"/>
          </w:tcPr>
          <w:p w14:paraId="24D64A61" w14:textId="776E469E" w:rsidR="00D07235" w:rsidRDefault="008440DC" w:rsidP="00376A55">
            <w:pPr>
              <w:pStyle w:val="BodyText"/>
            </w:pPr>
            <w:r>
              <w:t>65.8</w:t>
            </w:r>
            <w:r w:rsidR="00D07235">
              <w:t xml:space="preserve"> (</w:t>
            </w:r>
            <w:r>
              <w:t>May</w:t>
            </w:r>
            <w:r w:rsidR="00D07235">
              <w:t>)</w:t>
            </w:r>
          </w:p>
        </w:tc>
        <w:tc>
          <w:tcPr>
            <w:tcW w:w="1368" w:type="dxa"/>
          </w:tcPr>
          <w:p w14:paraId="4BF02E99" w14:textId="3D89B983" w:rsidR="00D07235" w:rsidRDefault="00D07235" w:rsidP="00376A55">
            <w:pPr>
              <w:pStyle w:val="BodyText"/>
            </w:pPr>
            <w:r>
              <w:t>0.</w:t>
            </w:r>
            <w:r w:rsidR="008440DC">
              <w:t>40</w:t>
            </w:r>
          </w:p>
        </w:tc>
        <w:tc>
          <w:tcPr>
            <w:tcW w:w="1368" w:type="dxa"/>
          </w:tcPr>
          <w:p w14:paraId="583888BC" w14:textId="4A7E6669" w:rsidR="00D07235" w:rsidRDefault="00B75F5F" w:rsidP="00376A55">
            <w:pPr>
              <w:pStyle w:val="BodyText"/>
            </w:pPr>
            <w:r>
              <w:t>235</w:t>
            </w:r>
          </w:p>
        </w:tc>
      </w:tr>
      <w:tr w:rsidR="00D07235" w14:paraId="4D85CAA7" w14:textId="77777777" w:rsidTr="007C2274">
        <w:tc>
          <w:tcPr>
            <w:tcW w:w="1989" w:type="dxa"/>
          </w:tcPr>
          <w:p w14:paraId="09E4382A" w14:textId="77777777" w:rsidR="00D07235" w:rsidRDefault="00D07235" w:rsidP="00376A55">
            <w:pPr>
              <w:pStyle w:val="BodyText"/>
            </w:pPr>
            <w:r>
              <w:t>08/2004 – 07/2009</w:t>
            </w:r>
          </w:p>
        </w:tc>
        <w:tc>
          <w:tcPr>
            <w:tcW w:w="2051" w:type="dxa"/>
          </w:tcPr>
          <w:p w14:paraId="134B5D55" w14:textId="36F560B3" w:rsidR="00D07235" w:rsidRDefault="008440DC" w:rsidP="00376A55">
            <w:pPr>
              <w:pStyle w:val="BodyText"/>
            </w:pPr>
            <w:r>
              <w:t>66.0</w:t>
            </w:r>
            <w:r w:rsidR="00D07235">
              <w:t xml:space="preserve"> (</w:t>
            </w:r>
            <w:r>
              <w:t>Nov</w:t>
            </w:r>
            <w:r w:rsidR="00D07235">
              <w:t>)</w:t>
            </w:r>
          </w:p>
        </w:tc>
        <w:tc>
          <w:tcPr>
            <w:tcW w:w="1368" w:type="dxa"/>
          </w:tcPr>
          <w:p w14:paraId="4D483096" w14:textId="4D5041AA" w:rsidR="00D07235" w:rsidRDefault="008440DC" w:rsidP="00376A55">
            <w:pPr>
              <w:pStyle w:val="BodyText"/>
            </w:pPr>
            <w:r>
              <w:t>65.6</w:t>
            </w:r>
            <w:r w:rsidR="00D07235">
              <w:t xml:space="preserve"> (</w:t>
            </w:r>
            <w:r>
              <w:t>Apr</w:t>
            </w:r>
            <w:r w:rsidR="00D07235">
              <w:t>)</w:t>
            </w:r>
          </w:p>
        </w:tc>
        <w:tc>
          <w:tcPr>
            <w:tcW w:w="1368" w:type="dxa"/>
          </w:tcPr>
          <w:p w14:paraId="657CD8DC" w14:textId="335AC23F" w:rsidR="00D07235" w:rsidRDefault="00D07235" w:rsidP="00376A55">
            <w:pPr>
              <w:pStyle w:val="BodyText"/>
            </w:pPr>
            <w:r>
              <w:t>0.</w:t>
            </w:r>
            <w:r w:rsidR="008440DC">
              <w:t>36</w:t>
            </w:r>
          </w:p>
        </w:tc>
        <w:tc>
          <w:tcPr>
            <w:tcW w:w="1368" w:type="dxa"/>
          </w:tcPr>
          <w:p w14:paraId="01985F1F" w14:textId="39FBB1D8" w:rsidR="00D07235" w:rsidRDefault="00B75F5F" w:rsidP="00376A55">
            <w:pPr>
              <w:pStyle w:val="BodyText"/>
            </w:pPr>
            <w:r>
              <w:t>228</w:t>
            </w:r>
          </w:p>
        </w:tc>
      </w:tr>
      <w:tr w:rsidR="00D07235" w14:paraId="0B8EEBB5" w14:textId="77777777" w:rsidTr="007C2274">
        <w:tc>
          <w:tcPr>
            <w:tcW w:w="1989" w:type="dxa"/>
          </w:tcPr>
          <w:p w14:paraId="20BC50D2" w14:textId="77777777" w:rsidR="00D07235" w:rsidRDefault="00D07235" w:rsidP="00376A55">
            <w:pPr>
              <w:pStyle w:val="BodyText"/>
            </w:pPr>
            <w:r>
              <w:t>08/2009 – 07/2014</w:t>
            </w:r>
          </w:p>
        </w:tc>
        <w:tc>
          <w:tcPr>
            <w:tcW w:w="2051" w:type="dxa"/>
          </w:tcPr>
          <w:p w14:paraId="737559A9" w14:textId="3F22CB75" w:rsidR="00D07235" w:rsidRDefault="008440DC" w:rsidP="00376A55">
            <w:pPr>
              <w:pStyle w:val="BodyText"/>
            </w:pPr>
            <w:r>
              <w:t>65.4</w:t>
            </w:r>
            <w:r w:rsidR="00D07235">
              <w:t xml:space="preserve"> (</w:t>
            </w:r>
            <w:r>
              <w:t>Oct</w:t>
            </w:r>
            <w:r w:rsidR="00D07235">
              <w:t>)</w:t>
            </w:r>
          </w:p>
        </w:tc>
        <w:tc>
          <w:tcPr>
            <w:tcW w:w="1368" w:type="dxa"/>
          </w:tcPr>
          <w:p w14:paraId="77FD8C45" w14:textId="333263C7" w:rsidR="00D07235" w:rsidRDefault="008440DC" w:rsidP="00376A55">
            <w:pPr>
              <w:pStyle w:val="BodyText"/>
            </w:pPr>
            <w:r>
              <w:t>65.1</w:t>
            </w:r>
            <w:r w:rsidR="00D07235">
              <w:t xml:space="preserve"> (</w:t>
            </w:r>
            <w:r>
              <w:t>July</w:t>
            </w:r>
            <w:r w:rsidR="00D07235">
              <w:t>)</w:t>
            </w:r>
          </w:p>
        </w:tc>
        <w:tc>
          <w:tcPr>
            <w:tcW w:w="1368" w:type="dxa"/>
          </w:tcPr>
          <w:p w14:paraId="54FB3837" w14:textId="472ACCDA" w:rsidR="00D07235" w:rsidRDefault="00D07235" w:rsidP="00376A55">
            <w:pPr>
              <w:pStyle w:val="BodyText"/>
            </w:pPr>
            <w:r>
              <w:t>0.</w:t>
            </w:r>
            <w:r w:rsidR="008440DC">
              <w:t>31</w:t>
            </w:r>
          </w:p>
        </w:tc>
        <w:tc>
          <w:tcPr>
            <w:tcW w:w="1368" w:type="dxa"/>
          </w:tcPr>
          <w:p w14:paraId="44A86747" w14:textId="2C181FFD" w:rsidR="00D07235" w:rsidRDefault="00B75F5F" w:rsidP="00376A55">
            <w:pPr>
              <w:pStyle w:val="BodyText"/>
            </w:pPr>
            <w:r>
              <w:t>213</w:t>
            </w:r>
          </w:p>
        </w:tc>
      </w:tr>
      <w:tr w:rsidR="00D07235" w14:paraId="14482667" w14:textId="77777777" w:rsidTr="007C2274">
        <w:tc>
          <w:tcPr>
            <w:tcW w:w="1989" w:type="dxa"/>
          </w:tcPr>
          <w:p w14:paraId="04F53B3A" w14:textId="77777777" w:rsidR="00D07235" w:rsidRDefault="00D07235" w:rsidP="00376A55">
            <w:pPr>
              <w:pStyle w:val="BodyText"/>
            </w:pPr>
            <w:r>
              <w:t>08/2014 – 07/2019</w:t>
            </w:r>
          </w:p>
        </w:tc>
        <w:tc>
          <w:tcPr>
            <w:tcW w:w="2051" w:type="dxa"/>
          </w:tcPr>
          <w:p w14:paraId="4EEDC396" w14:textId="0B627013" w:rsidR="00D07235" w:rsidRDefault="008440DC" w:rsidP="00376A55">
            <w:pPr>
              <w:pStyle w:val="BodyText"/>
            </w:pPr>
            <w:r>
              <w:t>65.2</w:t>
            </w:r>
            <w:r w:rsidR="00D07235">
              <w:t xml:space="preserve"> (</w:t>
            </w:r>
            <w:r>
              <w:t>Nov</w:t>
            </w:r>
            <w:r w:rsidR="00D07235">
              <w:t>)</w:t>
            </w:r>
          </w:p>
        </w:tc>
        <w:tc>
          <w:tcPr>
            <w:tcW w:w="1368" w:type="dxa"/>
          </w:tcPr>
          <w:p w14:paraId="12752F15" w14:textId="40089672" w:rsidR="00D07235" w:rsidRDefault="008440DC" w:rsidP="00376A55">
            <w:pPr>
              <w:pStyle w:val="BodyText"/>
            </w:pPr>
            <w:r>
              <w:t>64.9</w:t>
            </w:r>
            <w:r w:rsidR="00D07235">
              <w:t xml:space="preserve"> (</w:t>
            </w:r>
            <w:r>
              <w:t>May</w:t>
            </w:r>
            <w:r w:rsidR="00D07235">
              <w:t>)</w:t>
            </w:r>
          </w:p>
        </w:tc>
        <w:tc>
          <w:tcPr>
            <w:tcW w:w="1368" w:type="dxa"/>
          </w:tcPr>
          <w:p w14:paraId="349BE716" w14:textId="3D2BFCAA" w:rsidR="00D07235" w:rsidRDefault="00D07235" w:rsidP="00376A55">
            <w:pPr>
              <w:pStyle w:val="BodyText"/>
            </w:pPr>
            <w:r>
              <w:t>0.</w:t>
            </w:r>
            <w:r w:rsidR="008440DC">
              <w:t>29</w:t>
            </w:r>
          </w:p>
        </w:tc>
        <w:tc>
          <w:tcPr>
            <w:tcW w:w="1368" w:type="dxa"/>
          </w:tcPr>
          <w:p w14:paraId="5BFD0225" w14:textId="028BEF20" w:rsidR="00D07235" w:rsidRDefault="00B75F5F" w:rsidP="00376A55">
            <w:pPr>
              <w:pStyle w:val="BodyText"/>
            </w:pPr>
            <w:r>
              <w:t>170</w:t>
            </w:r>
          </w:p>
        </w:tc>
      </w:tr>
    </w:tbl>
    <w:p w14:paraId="585EC8F3" w14:textId="77777777" w:rsidR="002E1E8D" w:rsidRPr="003B09F5" w:rsidRDefault="002E1E8D" w:rsidP="00AB74BD">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3862583" wp14:editId="32D27FBE">
            <wp:extent cx="5760000" cy="39852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Figs/EMP78WaterPlot-1.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475002BF" w14:textId="642C1CF2" w:rsidR="002E1E8D" w:rsidRPr="003B09F5" w:rsidRDefault="002E1E8D" w:rsidP="002E1E8D">
      <w:pPr>
        <w:pStyle w:val="Caption"/>
        <w:rPr>
          <w:rFonts w:ascii="Times New Roman" w:hAnsi="Times New Roman" w:cs="Times New Roman"/>
        </w:rPr>
      </w:pPr>
      <w:bookmarkStart w:id="477" w:name="_Ref2592066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15</w:t>
      </w:r>
      <w:r w:rsidRPr="003B09F5">
        <w:rPr>
          <w:rFonts w:ascii="Times New Roman" w:hAnsi="Times New Roman" w:cs="Times New Roman"/>
        </w:rPr>
        <w:fldChar w:fldCharType="end"/>
      </w:r>
      <w:bookmarkEnd w:id="477"/>
      <w:r w:rsidRPr="003B09F5">
        <w:rPr>
          <w:rFonts w:ascii="Times New Roman" w:hAnsi="Times New Roman" w:cs="Times New Roman"/>
        </w:rPr>
        <w:t xml:space="preserve"> Groundwater levels recorded at bore 61613231 in the vicinity of the Melaleuca Park 78 wetland. Red segments on fitted line represent statistically significant periods of decline and blue represent statistically significant periods of increasing water levels.</w:t>
      </w:r>
    </w:p>
    <w:p w14:paraId="262721E1" w14:textId="3BF7A39C" w:rsidR="001D584F" w:rsidRPr="003B09F5" w:rsidRDefault="00A200FB">
      <w:pPr>
        <w:pStyle w:val="Heading3"/>
        <w:rPr>
          <w:rFonts w:cs="Times New Roman"/>
        </w:rPr>
      </w:pPr>
      <w:bookmarkStart w:id="478" w:name="_Toc33019594"/>
      <w:r>
        <w:rPr>
          <w:rFonts w:cs="Times New Roman"/>
        </w:rPr>
        <w:t>Implications of revised threshold</w:t>
      </w:r>
      <w:bookmarkEnd w:id="478"/>
    </w:p>
    <w:p w14:paraId="35D76B5C" w14:textId="383373D5" w:rsidR="00EF532E" w:rsidRDefault="005D6919" w:rsidP="00CB33E4">
      <w:pPr>
        <w:pStyle w:val="FirstParagraph"/>
        <w:rPr>
          <w:rFonts w:cs="Times New Roman"/>
        </w:rPr>
        <w:sectPr w:rsidR="00EF532E" w:rsidSect="00AB74BD">
          <w:pgSz w:w="11906" w:h="16838" w:code="9"/>
          <w:pgMar w:top="1440" w:right="1440" w:bottom="1440" w:left="1440" w:header="720" w:footer="720" w:gutter="0"/>
          <w:cols w:space="720"/>
          <w:docGrid w:linePitch="326"/>
        </w:sectPr>
      </w:pPr>
      <w:r w:rsidRPr="003B09F5">
        <w:rPr>
          <w:rFonts w:cs="Times New Roman"/>
        </w:rPr>
        <w:t xml:space="preserve">The current site values are likely to be maintained despite the </w:t>
      </w:r>
      <w:r w:rsidR="00F9084B">
        <w:rPr>
          <w:rFonts w:cs="Times New Roman"/>
        </w:rPr>
        <w:t>projected</w:t>
      </w:r>
      <w:r w:rsidRPr="003B09F5">
        <w:rPr>
          <w:rFonts w:cs="Times New Roman"/>
        </w:rPr>
        <w:t xml:space="preserve"> decreases in groundwater levels at Melaleuca Park 78</w:t>
      </w:r>
      <w:r w:rsidR="00F9084B">
        <w:rPr>
          <w:rFonts w:cs="Times New Roman"/>
        </w:rPr>
        <w:t xml:space="preserve"> by 2030</w:t>
      </w:r>
      <w:r w:rsidR="00FA7B03">
        <w:rPr>
          <w:rFonts w:cs="Times New Roman"/>
        </w:rPr>
        <w:t xml:space="preserve"> (</w:t>
      </w:r>
      <w:r w:rsidR="00935754">
        <w:rPr>
          <w:rFonts w:cs="Times New Roman"/>
        </w:rPr>
        <w:fldChar w:fldCharType="begin"/>
      </w:r>
      <w:r w:rsidR="00935754">
        <w:rPr>
          <w:rFonts w:cs="Times New Roman"/>
        </w:rPr>
        <w:instrText xml:space="preserve"> REF _Ref26196215 \h </w:instrText>
      </w:r>
      <w:r w:rsidR="00935754">
        <w:rPr>
          <w:rFonts w:cs="Times New Roman"/>
        </w:rPr>
      </w:r>
      <w:r w:rsidR="00935754">
        <w:rPr>
          <w:rFonts w:cs="Times New Roman"/>
        </w:rPr>
        <w:fldChar w:fldCharType="separate"/>
      </w:r>
      <w:r w:rsidR="00344A1B" w:rsidRPr="003B09F5">
        <w:rPr>
          <w:rFonts w:cs="Times New Roman"/>
        </w:rPr>
        <w:t xml:space="preserve">Table </w:t>
      </w:r>
      <w:r w:rsidR="00344A1B">
        <w:rPr>
          <w:rFonts w:cs="Times New Roman"/>
          <w:noProof/>
        </w:rPr>
        <w:t>25</w:t>
      </w:r>
      <w:r w:rsidR="00935754">
        <w:rPr>
          <w:rFonts w:cs="Times New Roman"/>
        </w:rPr>
        <w:fldChar w:fldCharType="end"/>
      </w:r>
      <w:r w:rsidRPr="003B09F5">
        <w:rPr>
          <w:rFonts w:cs="Times New Roman"/>
        </w:rPr>
        <w:t xml:space="preserve">). The site will continue to contain a rich native consortium of vegetation that will provide habitat for fauna and important wetland species, such as </w:t>
      </w:r>
      <w:r w:rsidR="00B22EC8">
        <w:rPr>
          <w:rFonts w:cs="Times New Roman"/>
          <w:i/>
          <w:iCs/>
        </w:rPr>
        <w:t xml:space="preserve">Banksia attenuatta </w:t>
      </w:r>
      <w:r w:rsidR="00B22EC8">
        <w:rPr>
          <w:rFonts w:cs="Times New Roman"/>
        </w:rPr>
        <w:t xml:space="preserve">and </w:t>
      </w:r>
      <w:r w:rsidRPr="003B09F5">
        <w:rPr>
          <w:rFonts w:cs="Times New Roman"/>
          <w:i/>
        </w:rPr>
        <w:t>M</w:t>
      </w:r>
      <w:r w:rsidR="00B22EC8">
        <w:rPr>
          <w:rFonts w:cs="Times New Roman"/>
          <w:i/>
        </w:rPr>
        <w:t>elaleuca</w:t>
      </w:r>
      <w:r w:rsidRPr="003B09F5">
        <w:rPr>
          <w:rFonts w:cs="Times New Roman"/>
          <w:i/>
        </w:rPr>
        <w:t xml:space="preserve"> preissiana</w:t>
      </w:r>
      <w:r w:rsidRPr="003B09F5">
        <w:rPr>
          <w:rFonts w:cs="Times New Roman"/>
        </w:rPr>
        <w:t>. There is evidence that the site has recovered substantially from past bushfire events.</w:t>
      </w:r>
      <w:bookmarkStart w:id="479" w:name="_Ref25922269"/>
    </w:p>
    <w:p w14:paraId="5A024BC3" w14:textId="08AB40E7" w:rsidR="00FB199A" w:rsidRPr="003B09F5" w:rsidRDefault="00FB199A" w:rsidP="00CB33E4">
      <w:pPr>
        <w:pStyle w:val="FirstParagraph"/>
        <w:rPr>
          <w:rFonts w:cs="Times New Roman"/>
        </w:rPr>
      </w:pPr>
      <w:bookmarkStart w:id="480" w:name="_Ref26196215"/>
      <w:r w:rsidRPr="003B09F5">
        <w:rPr>
          <w:rFonts w:cs="Times New Roman"/>
        </w:rPr>
        <w:lastRenderedPageBreak/>
        <w:t xml:space="preserve">Table </w:t>
      </w:r>
      <w:r w:rsidRPr="003B09F5">
        <w:rPr>
          <w:rFonts w:cs="Times New Roman"/>
        </w:rPr>
        <w:fldChar w:fldCharType="begin"/>
      </w:r>
      <w:r w:rsidRPr="003B09F5">
        <w:rPr>
          <w:rFonts w:cs="Times New Roman"/>
        </w:rPr>
        <w:instrText xml:space="preserve"> SEQ Table \* ARABIC </w:instrText>
      </w:r>
      <w:r w:rsidRPr="003B09F5">
        <w:rPr>
          <w:rFonts w:cs="Times New Roman"/>
        </w:rPr>
        <w:fldChar w:fldCharType="separate"/>
      </w:r>
      <w:r w:rsidR="00344A1B">
        <w:rPr>
          <w:rFonts w:cs="Times New Roman"/>
          <w:noProof/>
        </w:rPr>
        <w:t>25</w:t>
      </w:r>
      <w:r w:rsidRPr="003B09F5">
        <w:rPr>
          <w:rFonts w:cs="Times New Roman"/>
        </w:rPr>
        <w:fldChar w:fldCharType="end"/>
      </w:r>
      <w:bookmarkEnd w:id="479"/>
      <w:bookmarkEnd w:id="480"/>
      <w:r w:rsidRPr="003B09F5">
        <w:rPr>
          <w:rFonts w:cs="Times New Roman"/>
        </w:rPr>
        <w:t xml:space="preserve"> </w:t>
      </w:r>
      <w:r w:rsidR="00331E9E" w:rsidRPr="005F0B68">
        <w:rPr>
          <w:rFonts w:cs="Times New Roman"/>
        </w:rPr>
        <w:t xml:space="preserve">Ecological consequences of proposed 2030 minimum threshold </w:t>
      </w:r>
      <w:r w:rsidR="00331E9E">
        <w:rPr>
          <w:rFonts w:cs="Times New Roman"/>
        </w:rPr>
        <w:t>(64.7</w:t>
      </w:r>
      <w:r w:rsidR="00331E9E" w:rsidRPr="005F0B68">
        <w:rPr>
          <w:rFonts w:cs="Times New Roman"/>
        </w:rPr>
        <w:t xml:space="preserve"> mAHD) in terms of compliance of stated site values and site management objectives at </w:t>
      </w:r>
      <w:r w:rsidR="00331E9E">
        <w:rPr>
          <w:rFonts w:cs="Times New Roman"/>
        </w:rPr>
        <w:t>Melaleuca Park 78</w:t>
      </w:r>
      <w:r w:rsidR="00331E9E" w:rsidRPr="005F0B68">
        <w:rPr>
          <w:rFonts w:cs="Times New Roman"/>
        </w:rPr>
        <w:t xml:space="preserve"> set for the current absolute minimum Ministerial criteria (</w:t>
      </w:r>
      <w:r w:rsidR="00331E9E">
        <w:rPr>
          <w:rFonts w:cs="Times New Roman"/>
        </w:rPr>
        <w:t>65.1</w:t>
      </w:r>
      <w:r w:rsidR="00331E9E" w:rsidRPr="005F0B68">
        <w:rPr>
          <w:rFonts w:cs="Times New Roman"/>
        </w:rPr>
        <w:t xml:space="preserve"> mAHD)</w:t>
      </w:r>
      <w:r w:rsidR="00331E9E" w:rsidRPr="003B09F5">
        <w:rPr>
          <w:rFonts w:cs="Times New Roman"/>
        </w:rPr>
        <w:t>.</w:t>
      </w:r>
      <w:r w:rsidR="00020D59" w:rsidRPr="00020D59">
        <w:rPr>
          <w:rFonts w:cs="Times New Roman"/>
        </w:rPr>
        <w:t xml:space="preserve"> </w:t>
      </w:r>
      <w:r w:rsidR="00020D59">
        <w:rPr>
          <w:rFonts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2582"/>
        <w:gridCol w:w="9126"/>
        <w:gridCol w:w="2250"/>
      </w:tblGrid>
      <w:tr w:rsidR="00D46F1B" w:rsidRPr="003B09F5" w14:paraId="262721E7" w14:textId="77777777">
        <w:tc>
          <w:tcPr>
            <w:tcW w:w="0" w:type="auto"/>
            <w:tcBorders>
              <w:bottom w:val="single" w:sz="0" w:space="0" w:color="auto"/>
            </w:tcBorders>
            <w:vAlign w:val="bottom"/>
          </w:tcPr>
          <w:p w14:paraId="262721E4"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1E5" w14:textId="3E2EA50C" w:rsidR="00F6213E" w:rsidRPr="003B09F5" w:rsidRDefault="00F6213E" w:rsidP="00F6213E">
            <w:pPr>
              <w:pStyle w:val="Compact"/>
              <w:rPr>
                <w:rFonts w:cs="Times New Roman"/>
              </w:rPr>
            </w:pPr>
            <w:r w:rsidRPr="003B09F5">
              <w:rPr>
                <w:rFonts w:cs="Times New Roman"/>
              </w:rPr>
              <w:t>Likely effect of 2030 revised</w:t>
            </w:r>
            <w:r w:rsidR="00453DF2">
              <w:rPr>
                <w:rFonts w:cs="Times New Roman"/>
              </w:rPr>
              <w:t xml:space="preserve"> minimum</w:t>
            </w:r>
            <w:r w:rsidRPr="003B09F5">
              <w:rPr>
                <w:rFonts w:cs="Times New Roman"/>
              </w:rPr>
              <w:t xml:space="preserve"> threshold</w:t>
            </w:r>
            <w:r w:rsidR="00453DF2">
              <w:rPr>
                <w:rFonts w:cs="Times New Roman"/>
              </w:rPr>
              <w:t xml:space="preserve"> (64.7 mAHD)</w:t>
            </w:r>
          </w:p>
        </w:tc>
        <w:tc>
          <w:tcPr>
            <w:tcW w:w="0" w:type="auto"/>
            <w:tcBorders>
              <w:bottom w:val="single" w:sz="0" w:space="0" w:color="auto"/>
            </w:tcBorders>
            <w:vAlign w:val="bottom"/>
          </w:tcPr>
          <w:p w14:paraId="262721E6" w14:textId="33A26A4E"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D46F1B" w:rsidRPr="003B09F5" w14:paraId="262721EB" w14:textId="77777777">
        <w:tc>
          <w:tcPr>
            <w:tcW w:w="0" w:type="auto"/>
          </w:tcPr>
          <w:p w14:paraId="262721E8" w14:textId="2697251C" w:rsidR="001D584F" w:rsidRPr="003B09F5" w:rsidRDefault="00305B18" w:rsidP="008862F9">
            <w:pPr>
              <w:pStyle w:val="Compact"/>
              <w:jc w:val="left"/>
              <w:rPr>
                <w:rFonts w:cs="Times New Roman"/>
              </w:rPr>
            </w:pPr>
            <w:r>
              <w:rPr>
                <w:rFonts w:cs="Times New Roman"/>
                <w:b/>
              </w:rPr>
              <w:t>Site values (WRC, 1997)</w:t>
            </w:r>
          </w:p>
        </w:tc>
        <w:tc>
          <w:tcPr>
            <w:tcW w:w="0" w:type="auto"/>
          </w:tcPr>
          <w:p w14:paraId="262721E9" w14:textId="77777777" w:rsidR="001D584F" w:rsidRPr="003B09F5" w:rsidRDefault="001D584F">
            <w:pPr>
              <w:pStyle w:val="Compact"/>
              <w:rPr>
                <w:rFonts w:cs="Times New Roman"/>
              </w:rPr>
            </w:pPr>
          </w:p>
        </w:tc>
        <w:tc>
          <w:tcPr>
            <w:tcW w:w="0" w:type="auto"/>
          </w:tcPr>
          <w:p w14:paraId="262721EA" w14:textId="77777777" w:rsidR="001D584F" w:rsidRPr="003B09F5" w:rsidRDefault="001D584F">
            <w:pPr>
              <w:pStyle w:val="Compact"/>
              <w:rPr>
                <w:rFonts w:cs="Times New Roman"/>
              </w:rPr>
            </w:pPr>
          </w:p>
        </w:tc>
      </w:tr>
      <w:tr w:rsidR="00D46F1B" w:rsidRPr="003B09F5" w14:paraId="262721EF" w14:textId="77777777">
        <w:tc>
          <w:tcPr>
            <w:tcW w:w="0" w:type="auto"/>
          </w:tcPr>
          <w:p w14:paraId="262721EC" w14:textId="77777777" w:rsidR="001D584F" w:rsidRPr="003B09F5" w:rsidRDefault="005D6919" w:rsidP="008862F9">
            <w:pPr>
              <w:pStyle w:val="Compact"/>
              <w:jc w:val="left"/>
              <w:rPr>
                <w:rFonts w:cs="Times New Roman"/>
              </w:rPr>
            </w:pPr>
            <w:r w:rsidRPr="003B09F5">
              <w:rPr>
                <w:rFonts w:cs="Times New Roman"/>
              </w:rPr>
              <w:t>* Supports wetland vegetation</w:t>
            </w:r>
          </w:p>
        </w:tc>
        <w:tc>
          <w:tcPr>
            <w:tcW w:w="0" w:type="auto"/>
          </w:tcPr>
          <w:p w14:paraId="262721ED" w14:textId="21653EE8" w:rsidR="001D584F" w:rsidRPr="003B09F5" w:rsidRDefault="005D6919">
            <w:pPr>
              <w:pStyle w:val="Compact"/>
              <w:rPr>
                <w:rFonts w:cs="Times New Roman"/>
              </w:rPr>
            </w:pPr>
            <w:r w:rsidRPr="003B09F5">
              <w:rPr>
                <w:rFonts w:cs="Times New Roman"/>
              </w:rPr>
              <w:t xml:space="preserve">The site is composed of </w:t>
            </w:r>
            <w:r w:rsidRPr="003B09F5">
              <w:rPr>
                <w:rFonts w:cs="Times New Roman"/>
                <w:i/>
              </w:rPr>
              <w:t>Banksia</w:t>
            </w:r>
            <w:r w:rsidRPr="003B09F5">
              <w:rPr>
                <w:rFonts w:cs="Times New Roman"/>
              </w:rPr>
              <w:t xml:space="preserve"> woodland and many groundwater dependent plant species typical of </w:t>
            </w:r>
            <w:r w:rsidR="002301E4" w:rsidRPr="003B09F5">
              <w:rPr>
                <w:rFonts w:cs="Times New Roman"/>
              </w:rPr>
              <w:t>Dampland</w:t>
            </w:r>
            <w:r w:rsidRPr="003B09F5">
              <w:rPr>
                <w:rFonts w:cs="Times New Roman"/>
              </w:rPr>
              <w:t xml:space="preserve"> habitats. Monitoring suggests that the community is relatively stable and has recovered from past fire events. </w:t>
            </w:r>
            <w:r w:rsidR="00D717EC">
              <w:rPr>
                <w:rFonts w:cs="Times New Roman"/>
              </w:rPr>
              <w:t xml:space="preserve">There is evidence of declining </w:t>
            </w:r>
            <w:r w:rsidR="00D717EC">
              <w:rPr>
                <w:rFonts w:cs="Times New Roman"/>
                <w:i/>
                <w:iCs/>
              </w:rPr>
              <w:t xml:space="preserve">M. </w:t>
            </w:r>
            <w:r w:rsidR="00D717EC" w:rsidRPr="00D46F1B">
              <w:rPr>
                <w:rFonts w:cs="Times New Roman"/>
                <w:i/>
                <w:iCs/>
              </w:rPr>
              <w:t>pr</w:t>
            </w:r>
            <w:r w:rsidR="00D46F1B" w:rsidRPr="00D46F1B">
              <w:rPr>
                <w:rFonts w:cs="Times New Roman"/>
                <w:i/>
                <w:iCs/>
              </w:rPr>
              <w:t>eissiana</w:t>
            </w:r>
            <w:r w:rsidR="00D46F1B">
              <w:rPr>
                <w:rFonts w:cs="Times New Roman"/>
              </w:rPr>
              <w:t xml:space="preserve"> health in the upper elevations of the wetland. </w:t>
            </w:r>
            <w:r w:rsidRPr="00D46F1B">
              <w:rPr>
                <w:rFonts w:cs="Times New Roman"/>
              </w:rPr>
              <w:t>Given</w:t>
            </w:r>
            <w:r w:rsidRPr="003B09F5">
              <w:rPr>
                <w:rFonts w:cs="Times New Roman"/>
              </w:rPr>
              <w:t xml:space="preserve"> the proposed changes in abstraction, it is likely that these species will continue to </w:t>
            </w:r>
            <w:r w:rsidR="002301E4" w:rsidRPr="003B09F5">
              <w:rPr>
                <w:rFonts w:cs="Times New Roman"/>
              </w:rPr>
              <w:t>persist,</w:t>
            </w:r>
            <w:r w:rsidRPr="003B09F5">
              <w:rPr>
                <w:rFonts w:cs="Times New Roman"/>
              </w:rPr>
              <w:t xml:space="preserve"> and the rich native consortium of vegetation will</w:t>
            </w:r>
            <w:r w:rsidR="002301E4" w:rsidRPr="003B09F5">
              <w:rPr>
                <w:rFonts w:cs="Times New Roman"/>
              </w:rPr>
              <w:t xml:space="preserve"> also</w:t>
            </w:r>
            <w:r w:rsidRPr="003B09F5">
              <w:rPr>
                <w:rFonts w:cs="Times New Roman"/>
              </w:rPr>
              <w:t xml:space="preserve"> persist.</w:t>
            </w:r>
          </w:p>
        </w:tc>
        <w:tc>
          <w:tcPr>
            <w:tcW w:w="0" w:type="auto"/>
          </w:tcPr>
          <w:p w14:paraId="262721EE" w14:textId="77777777" w:rsidR="001D584F" w:rsidRPr="003B09F5" w:rsidRDefault="005D6919">
            <w:pPr>
              <w:pStyle w:val="Compact"/>
              <w:jc w:val="center"/>
              <w:rPr>
                <w:rFonts w:cs="Times New Roman"/>
              </w:rPr>
            </w:pPr>
            <w:r w:rsidRPr="003B09F5">
              <w:rPr>
                <w:rFonts w:cs="Times New Roman"/>
              </w:rPr>
              <w:t>Very likely</w:t>
            </w:r>
          </w:p>
        </w:tc>
      </w:tr>
      <w:tr w:rsidR="00D46F1B" w:rsidRPr="003B09F5" w14:paraId="262721F3" w14:textId="77777777">
        <w:tc>
          <w:tcPr>
            <w:tcW w:w="0" w:type="auto"/>
          </w:tcPr>
          <w:p w14:paraId="262721F0" w14:textId="0F77693C" w:rsidR="001D584F" w:rsidRPr="003B09F5" w:rsidRDefault="00305B18" w:rsidP="008862F9">
            <w:pPr>
              <w:pStyle w:val="Compact"/>
              <w:jc w:val="left"/>
              <w:rPr>
                <w:rFonts w:cs="Times New Roman"/>
              </w:rPr>
            </w:pPr>
            <w:r>
              <w:rPr>
                <w:rFonts w:cs="Times New Roman"/>
                <w:b/>
              </w:rPr>
              <w:t>Site management objectives (WRC, 1997)</w:t>
            </w:r>
          </w:p>
        </w:tc>
        <w:tc>
          <w:tcPr>
            <w:tcW w:w="0" w:type="auto"/>
          </w:tcPr>
          <w:p w14:paraId="262721F1" w14:textId="77777777" w:rsidR="001D584F" w:rsidRPr="003B09F5" w:rsidRDefault="001D584F">
            <w:pPr>
              <w:pStyle w:val="Compact"/>
              <w:rPr>
                <w:rFonts w:cs="Times New Roman"/>
              </w:rPr>
            </w:pPr>
          </w:p>
        </w:tc>
        <w:tc>
          <w:tcPr>
            <w:tcW w:w="0" w:type="auto"/>
          </w:tcPr>
          <w:p w14:paraId="262721F2" w14:textId="77777777" w:rsidR="001D584F" w:rsidRPr="003B09F5" w:rsidRDefault="001D584F">
            <w:pPr>
              <w:pStyle w:val="Compact"/>
              <w:rPr>
                <w:rFonts w:cs="Times New Roman"/>
              </w:rPr>
            </w:pPr>
          </w:p>
        </w:tc>
      </w:tr>
      <w:tr w:rsidR="00D46F1B" w:rsidRPr="003B09F5" w14:paraId="262721F7" w14:textId="77777777">
        <w:tc>
          <w:tcPr>
            <w:tcW w:w="0" w:type="auto"/>
          </w:tcPr>
          <w:p w14:paraId="262721F4" w14:textId="77777777" w:rsidR="001D584F" w:rsidRPr="003B09F5" w:rsidRDefault="005D6919" w:rsidP="008862F9">
            <w:pPr>
              <w:pStyle w:val="Compact"/>
              <w:jc w:val="left"/>
              <w:rPr>
                <w:rFonts w:cs="Times New Roman"/>
              </w:rPr>
            </w:pPr>
            <w:r w:rsidRPr="003B09F5">
              <w:rPr>
                <w:rFonts w:cs="Times New Roman"/>
              </w:rPr>
              <w:t>* Maintain wildlife and landscape values of the wetlands</w:t>
            </w:r>
          </w:p>
        </w:tc>
        <w:tc>
          <w:tcPr>
            <w:tcW w:w="0" w:type="auto"/>
          </w:tcPr>
          <w:p w14:paraId="262721F5" w14:textId="2BA821B9" w:rsidR="001D584F" w:rsidRPr="0070233B" w:rsidRDefault="005D6919">
            <w:pPr>
              <w:pStyle w:val="Compact"/>
              <w:rPr>
                <w:rFonts w:cs="Times New Roman"/>
              </w:rPr>
            </w:pPr>
            <w:r w:rsidRPr="003B09F5">
              <w:rPr>
                <w:rFonts w:cs="Times New Roman"/>
              </w:rPr>
              <w:t xml:space="preserve">The site will retain the </w:t>
            </w:r>
            <w:r w:rsidRPr="003B09F5">
              <w:rPr>
                <w:rFonts w:cs="Times New Roman"/>
                <w:i/>
              </w:rPr>
              <w:t>Banksia</w:t>
            </w:r>
            <w:r w:rsidRPr="003B09F5">
              <w:rPr>
                <w:rFonts w:cs="Times New Roman"/>
              </w:rPr>
              <w:t xml:space="preserve"> woodlands as a feature and continue to provide habitat to wildlife.</w:t>
            </w:r>
            <w:r w:rsidR="004777D6">
              <w:rPr>
                <w:rFonts w:cs="Times New Roman"/>
              </w:rPr>
              <w:t xml:space="preserve"> It is possible that sustained </w:t>
            </w:r>
            <w:r w:rsidR="007B3B59">
              <w:rPr>
                <w:rFonts w:cs="Times New Roman"/>
              </w:rPr>
              <w:t xml:space="preserve">low water will </w:t>
            </w:r>
            <w:r w:rsidR="0070233B">
              <w:rPr>
                <w:rFonts w:cs="Times New Roman"/>
              </w:rPr>
              <w:t xml:space="preserve">ultimately kill </w:t>
            </w:r>
            <w:r w:rsidR="0070233B">
              <w:rPr>
                <w:rFonts w:cs="Times New Roman"/>
                <w:i/>
                <w:iCs/>
              </w:rPr>
              <w:t xml:space="preserve">M. preissiana </w:t>
            </w:r>
            <w:r w:rsidR="0070233B">
              <w:rPr>
                <w:rFonts w:cs="Times New Roman"/>
              </w:rPr>
              <w:t>individuals located at higher elevations of the basin.</w:t>
            </w:r>
          </w:p>
        </w:tc>
        <w:tc>
          <w:tcPr>
            <w:tcW w:w="0" w:type="auto"/>
          </w:tcPr>
          <w:p w14:paraId="262721F6" w14:textId="77777777" w:rsidR="001D584F" w:rsidRPr="003B09F5" w:rsidRDefault="005D6919">
            <w:pPr>
              <w:pStyle w:val="Compact"/>
              <w:jc w:val="center"/>
              <w:rPr>
                <w:rFonts w:cs="Times New Roman"/>
              </w:rPr>
            </w:pPr>
            <w:r w:rsidRPr="003B09F5">
              <w:rPr>
                <w:rFonts w:cs="Times New Roman"/>
              </w:rPr>
              <w:t>Very likely</w:t>
            </w:r>
          </w:p>
        </w:tc>
      </w:tr>
      <w:tr w:rsidR="00D46F1B" w:rsidRPr="003B09F5" w14:paraId="262721FB" w14:textId="77777777">
        <w:tc>
          <w:tcPr>
            <w:tcW w:w="0" w:type="auto"/>
          </w:tcPr>
          <w:p w14:paraId="262721F8" w14:textId="77777777" w:rsidR="001D584F" w:rsidRPr="003B09F5" w:rsidRDefault="005D6919" w:rsidP="008862F9">
            <w:pPr>
              <w:pStyle w:val="Compact"/>
              <w:jc w:val="left"/>
              <w:rPr>
                <w:rFonts w:cs="Times New Roman"/>
              </w:rPr>
            </w:pPr>
            <w:r w:rsidRPr="003B09F5">
              <w:rPr>
                <w:rFonts w:cs="Times New Roman"/>
              </w:rPr>
              <w:t>* Maintain the existing areas of wetlands and wetland vegetation</w:t>
            </w:r>
          </w:p>
        </w:tc>
        <w:tc>
          <w:tcPr>
            <w:tcW w:w="0" w:type="auto"/>
          </w:tcPr>
          <w:p w14:paraId="262721F9" w14:textId="2BD045E2" w:rsidR="001D584F" w:rsidRPr="009B0697" w:rsidRDefault="005D6919">
            <w:pPr>
              <w:pStyle w:val="Compact"/>
              <w:rPr>
                <w:rFonts w:cs="Times New Roman"/>
              </w:rPr>
            </w:pPr>
            <w:r w:rsidRPr="003B09F5">
              <w:rPr>
                <w:rFonts w:cs="Times New Roman"/>
              </w:rPr>
              <w:t xml:space="preserve">Some </w:t>
            </w:r>
            <w:r w:rsidR="002301E4" w:rsidRPr="003B09F5">
              <w:rPr>
                <w:rFonts w:cs="Times New Roman"/>
              </w:rPr>
              <w:t>deep-rooted</w:t>
            </w:r>
            <w:r w:rsidRPr="003B09F5">
              <w:rPr>
                <w:rFonts w:cs="Times New Roman"/>
              </w:rPr>
              <w:t xml:space="preserve"> wetland species, such as </w:t>
            </w:r>
            <w:r w:rsidRPr="003B09F5">
              <w:rPr>
                <w:rFonts w:cs="Times New Roman"/>
                <w:i/>
              </w:rPr>
              <w:t xml:space="preserve">Adenanthos cygnorum, </w:t>
            </w:r>
            <w:r w:rsidRPr="006E724A">
              <w:rPr>
                <w:rFonts w:cs="Times New Roman"/>
              </w:rPr>
              <w:t xml:space="preserve">which are susceptible to groundwater declines, are predicted to increase in cover abundance given a scenario of low ground water levels. It is likely that the site will retain many of key wetland species, but it is unlikely </w:t>
            </w:r>
            <w:r w:rsidRPr="006E724A">
              <w:rPr>
                <w:rFonts w:cs="Times New Roman"/>
                <w:i/>
              </w:rPr>
              <w:t>B. articulata</w:t>
            </w:r>
            <w:r w:rsidRPr="003B09F5">
              <w:rPr>
                <w:rFonts w:cs="Times New Roman"/>
              </w:rPr>
              <w:t xml:space="preserve"> will return.</w:t>
            </w:r>
            <w:r w:rsidR="0070233B">
              <w:rPr>
                <w:rFonts w:cs="Times New Roman"/>
              </w:rPr>
              <w:t xml:space="preserve"> There is a risk that some wetland vegetation will </w:t>
            </w:r>
            <w:r w:rsidR="009B0697">
              <w:rPr>
                <w:rFonts w:cs="Times New Roman"/>
              </w:rPr>
              <w:t xml:space="preserve">disappear in the higher elevations of the basin, including </w:t>
            </w:r>
            <w:r w:rsidR="009B0697">
              <w:rPr>
                <w:rFonts w:cs="Times New Roman"/>
                <w:i/>
                <w:iCs/>
              </w:rPr>
              <w:t>M. preissiana</w:t>
            </w:r>
            <w:r w:rsidR="009B0697">
              <w:rPr>
                <w:rFonts w:cs="Times New Roman"/>
              </w:rPr>
              <w:t>.</w:t>
            </w:r>
          </w:p>
        </w:tc>
        <w:tc>
          <w:tcPr>
            <w:tcW w:w="0" w:type="auto"/>
          </w:tcPr>
          <w:p w14:paraId="262721FA" w14:textId="69A90825" w:rsidR="001D584F" w:rsidRPr="009B0697" w:rsidRDefault="005D6919">
            <w:pPr>
              <w:pStyle w:val="Compact"/>
              <w:jc w:val="center"/>
              <w:rPr>
                <w:rFonts w:cs="Times New Roman"/>
              </w:rPr>
            </w:pPr>
            <w:r w:rsidRPr="003B09F5">
              <w:rPr>
                <w:rFonts w:cs="Times New Roman"/>
              </w:rPr>
              <w:t>Likely</w:t>
            </w:r>
            <w:r w:rsidR="009B0697">
              <w:rPr>
                <w:rFonts w:cs="Times New Roman"/>
              </w:rPr>
              <w:t xml:space="preserve"> although </w:t>
            </w:r>
            <w:r w:rsidR="009B0697">
              <w:rPr>
                <w:rFonts w:cs="Times New Roman"/>
                <w:i/>
                <w:iCs/>
              </w:rPr>
              <w:t xml:space="preserve">M. preissiana </w:t>
            </w:r>
            <w:r w:rsidR="009B0697">
              <w:rPr>
                <w:rFonts w:cs="Times New Roman"/>
              </w:rPr>
              <w:t>distribution may decrease</w:t>
            </w:r>
          </w:p>
        </w:tc>
      </w:tr>
      <w:tr w:rsidR="00D46F1B" w:rsidRPr="003B09F5" w14:paraId="50B7AFAD" w14:textId="77777777">
        <w:tc>
          <w:tcPr>
            <w:tcW w:w="0" w:type="auto"/>
          </w:tcPr>
          <w:p w14:paraId="2A5C6481" w14:textId="11F2D2E2" w:rsidR="00453DF2" w:rsidRPr="003B09F5" w:rsidRDefault="00453DF2" w:rsidP="008862F9">
            <w:pPr>
              <w:pStyle w:val="Compact"/>
              <w:jc w:val="left"/>
              <w:rPr>
                <w:rFonts w:cs="Times New Roman"/>
              </w:rPr>
            </w:pPr>
            <w:r w:rsidRPr="00506DA5">
              <w:rPr>
                <w:rFonts w:cs="Times New Roman"/>
                <w:b/>
                <w:bCs/>
              </w:rPr>
              <w:t>Proposed site management objectives</w:t>
            </w:r>
          </w:p>
        </w:tc>
        <w:tc>
          <w:tcPr>
            <w:tcW w:w="0" w:type="auto"/>
          </w:tcPr>
          <w:p w14:paraId="3588713F" w14:textId="77777777" w:rsidR="00453DF2" w:rsidRPr="003B09F5" w:rsidRDefault="00453DF2" w:rsidP="00453DF2">
            <w:pPr>
              <w:pStyle w:val="Compact"/>
              <w:rPr>
                <w:rFonts w:cs="Times New Roman"/>
              </w:rPr>
            </w:pPr>
          </w:p>
        </w:tc>
        <w:tc>
          <w:tcPr>
            <w:tcW w:w="0" w:type="auto"/>
          </w:tcPr>
          <w:p w14:paraId="4E6D4332" w14:textId="77777777" w:rsidR="00453DF2" w:rsidRPr="003B09F5" w:rsidRDefault="00453DF2" w:rsidP="00453DF2">
            <w:pPr>
              <w:pStyle w:val="Compact"/>
              <w:jc w:val="center"/>
              <w:rPr>
                <w:rFonts w:cs="Times New Roman"/>
              </w:rPr>
            </w:pPr>
          </w:p>
        </w:tc>
      </w:tr>
      <w:tr w:rsidR="00D46F1B" w:rsidRPr="003B09F5" w14:paraId="750FEBCB" w14:textId="77777777">
        <w:tc>
          <w:tcPr>
            <w:tcW w:w="0" w:type="auto"/>
          </w:tcPr>
          <w:p w14:paraId="21FB27D6" w14:textId="7339A2CD" w:rsidR="00453DF2" w:rsidRPr="003B09F5" w:rsidRDefault="007A7DBC" w:rsidP="008862F9">
            <w:pPr>
              <w:pStyle w:val="Compact"/>
              <w:jc w:val="left"/>
              <w:rPr>
                <w:rFonts w:cs="Times New Roman"/>
              </w:rPr>
            </w:pPr>
            <w:r>
              <w:rPr>
                <w:rFonts w:cs="Times New Roman"/>
              </w:rPr>
              <w:t>Limit declines in health of wetland vegetation</w:t>
            </w:r>
          </w:p>
        </w:tc>
        <w:tc>
          <w:tcPr>
            <w:tcW w:w="0" w:type="auto"/>
          </w:tcPr>
          <w:p w14:paraId="3B340F17" w14:textId="09674EDC" w:rsidR="00453DF2" w:rsidRPr="003B09F5" w:rsidRDefault="006E5232" w:rsidP="00453DF2">
            <w:pPr>
              <w:pStyle w:val="Compact"/>
              <w:rPr>
                <w:rFonts w:cs="Times New Roman"/>
              </w:rPr>
            </w:pPr>
            <w:r>
              <w:rPr>
                <w:rFonts w:cs="Times New Roman"/>
              </w:rPr>
              <w:t>There is evidence that the proposed</w:t>
            </w:r>
            <w:r w:rsidR="006C0D2D">
              <w:rPr>
                <w:rFonts w:cs="Times New Roman"/>
              </w:rPr>
              <w:t xml:space="preserve"> low water levels are sufficient to maintain the health of </w:t>
            </w:r>
            <w:r w:rsidR="00D25DF0">
              <w:rPr>
                <w:rFonts w:cs="Times New Roman"/>
                <w:i/>
                <w:iCs/>
              </w:rPr>
              <w:t>Banksia</w:t>
            </w:r>
            <w:r w:rsidR="006C0D2D">
              <w:rPr>
                <w:rFonts w:cs="Times New Roman"/>
              </w:rPr>
              <w:t xml:space="preserve"> vegetation</w:t>
            </w:r>
            <w:r w:rsidR="00D25DF0">
              <w:rPr>
                <w:rFonts w:cs="Times New Roman"/>
              </w:rPr>
              <w:t xml:space="preserve">, however, </w:t>
            </w:r>
            <w:r w:rsidR="00D25DF0">
              <w:rPr>
                <w:rFonts w:cs="Times New Roman"/>
                <w:i/>
                <w:iCs/>
              </w:rPr>
              <w:t xml:space="preserve">M. </w:t>
            </w:r>
            <w:r w:rsidR="001E44B1" w:rsidRPr="001E44B1">
              <w:rPr>
                <w:rFonts w:cs="Times New Roman"/>
                <w:i/>
                <w:iCs/>
              </w:rPr>
              <w:t>preissiana</w:t>
            </w:r>
            <w:r w:rsidR="001E44B1">
              <w:rPr>
                <w:rFonts w:cs="Times New Roman"/>
              </w:rPr>
              <w:t xml:space="preserve"> </w:t>
            </w:r>
            <w:r w:rsidR="006B08C4">
              <w:rPr>
                <w:rFonts w:cs="Times New Roman"/>
              </w:rPr>
              <w:t xml:space="preserve">health has been declining in the upper elevations of the site. </w:t>
            </w:r>
            <w:r w:rsidR="004A3A70" w:rsidRPr="001E44B1">
              <w:rPr>
                <w:rFonts w:cs="Times New Roman"/>
              </w:rPr>
              <w:t>The</w:t>
            </w:r>
            <w:r w:rsidR="004A3A70">
              <w:rPr>
                <w:rFonts w:cs="Times New Roman"/>
              </w:rPr>
              <w:t xml:space="preserve"> </w:t>
            </w:r>
            <w:r w:rsidR="0007085A">
              <w:rPr>
                <w:rFonts w:cs="Times New Roman"/>
              </w:rPr>
              <w:t xml:space="preserve">site has experienced very dry conditions similar to the projected </w:t>
            </w:r>
            <w:r w:rsidR="001A6BBC">
              <w:rPr>
                <w:rFonts w:cs="Times New Roman"/>
              </w:rPr>
              <w:t>water levels since 2010</w:t>
            </w:r>
            <w:r w:rsidR="00DC6019">
              <w:rPr>
                <w:rFonts w:cs="Times New Roman"/>
              </w:rPr>
              <w:t xml:space="preserve"> and </w:t>
            </w:r>
            <w:r w:rsidR="005D00C7">
              <w:rPr>
                <w:rFonts w:cs="Times New Roman"/>
              </w:rPr>
              <w:t xml:space="preserve">the continued decline in health of </w:t>
            </w:r>
            <w:r w:rsidR="005D00C7">
              <w:rPr>
                <w:rFonts w:cs="Times New Roman"/>
                <w:i/>
                <w:iCs/>
              </w:rPr>
              <w:t xml:space="preserve">M. </w:t>
            </w:r>
            <w:r w:rsidR="005D00C7" w:rsidRPr="005D00C7">
              <w:rPr>
                <w:rFonts w:cs="Times New Roman"/>
                <w:i/>
                <w:iCs/>
              </w:rPr>
              <w:t>preissiana</w:t>
            </w:r>
            <w:r w:rsidR="005D00C7">
              <w:rPr>
                <w:rFonts w:cs="Times New Roman"/>
              </w:rPr>
              <w:t xml:space="preserve"> is likely.</w:t>
            </w:r>
          </w:p>
        </w:tc>
        <w:tc>
          <w:tcPr>
            <w:tcW w:w="0" w:type="auto"/>
          </w:tcPr>
          <w:p w14:paraId="5733B0BB" w14:textId="22A2CE23" w:rsidR="00453DF2" w:rsidRPr="00A95E8E" w:rsidRDefault="00A95E8E" w:rsidP="00453DF2">
            <w:pPr>
              <w:pStyle w:val="Compact"/>
              <w:jc w:val="center"/>
              <w:rPr>
                <w:rFonts w:cs="Times New Roman"/>
              </w:rPr>
            </w:pPr>
            <w:r>
              <w:rPr>
                <w:rFonts w:cs="Times New Roman"/>
              </w:rPr>
              <w:t xml:space="preserve">Possible. Unlikely for </w:t>
            </w:r>
            <w:r>
              <w:rPr>
                <w:rFonts w:cs="Times New Roman"/>
                <w:i/>
                <w:iCs/>
              </w:rPr>
              <w:t>M. preissiana</w:t>
            </w:r>
          </w:p>
        </w:tc>
      </w:tr>
    </w:tbl>
    <w:p w14:paraId="49EA1556" w14:textId="77777777" w:rsidR="007177D1" w:rsidRDefault="007177D1">
      <w:pPr>
        <w:pStyle w:val="Heading3"/>
        <w:rPr>
          <w:rFonts w:cs="Times New Roman"/>
        </w:rPr>
        <w:sectPr w:rsidR="007177D1" w:rsidSect="00AB74BD">
          <w:pgSz w:w="16838" w:h="11906" w:orient="landscape" w:code="9"/>
          <w:pgMar w:top="1440" w:right="1440" w:bottom="1440" w:left="1440" w:header="720" w:footer="720" w:gutter="0"/>
          <w:cols w:space="720"/>
          <w:docGrid w:linePitch="326"/>
        </w:sectPr>
      </w:pPr>
      <w:bookmarkStart w:id="481" w:name="vegetation-dynamics-11"/>
    </w:p>
    <w:p w14:paraId="26272207" w14:textId="749A5A53" w:rsidR="001D584F" w:rsidRPr="003B09F5" w:rsidRDefault="005D6919">
      <w:pPr>
        <w:pStyle w:val="Heading2"/>
        <w:rPr>
          <w:rFonts w:cs="Times New Roman"/>
        </w:rPr>
      </w:pPr>
      <w:bookmarkStart w:id="482" w:name="mm59b---whiteman-park-east"/>
      <w:bookmarkStart w:id="483" w:name="_Toc33019595"/>
      <w:bookmarkEnd w:id="481"/>
      <w:r w:rsidRPr="003B09F5">
        <w:rPr>
          <w:rFonts w:cs="Times New Roman"/>
        </w:rPr>
        <w:lastRenderedPageBreak/>
        <w:t>MM59B - Whiteman Park East</w:t>
      </w:r>
      <w:bookmarkEnd w:id="482"/>
      <w:bookmarkEnd w:id="483"/>
    </w:p>
    <w:p w14:paraId="26272208" w14:textId="77777777" w:rsidR="001D584F" w:rsidRPr="003B09F5" w:rsidRDefault="005D6919">
      <w:pPr>
        <w:pStyle w:val="Heading3"/>
        <w:rPr>
          <w:rFonts w:cs="Times New Roman"/>
        </w:rPr>
      </w:pPr>
      <w:bookmarkStart w:id="484" w:name="hydrology-11"/>
      <w:bookmarkStart w:id="485" w:name="_Toc33019596"/>
      <w:r w:rsidRPr="003B09F5">
        <w:rPr>
          <w:rFonts w:cs="Times New Roman"/>
        </w:rPr>
        <w:t>Hydrology</w:t>
      </w:r>
      <w:bookmarkEnd w:id="484"/>
      <w:bookmarkEnd w:id="485"/>
    </w:p>
    <w:p w14:paraId="26272209" w14:textId="431A9116" w:rsidR="001D584F" w:rsidRDefault="005D6919">
      <w:pPr>
        <w:pStyle w:val="FirstParagraph"/>
        <w:rPr>
          <w:rFonts w:cs="Times New Roman"/>
        </w:rPr>
      </w:pPr>
      <w:r w:rsidRPr="003B09F5">
        <w:rPr>
          <w:rFonts w:cs="Times New Roman"/>
        </w:rPr>
        <w:t>Groundwater levels at Whiteman Park East have been declining since 1980, although this decline seems to have stabilised since 2010 (</w:t>
      </w:r>
      <w:r w:rsidR="00607338">
        <w:rPr>
          <w:rFonts w:cs="Times New Roman"/>
        </w:rPr>
        <w:fldChar w:fldCharType="begin"/>
      </w:r>
      <w:r w:rsidR="00607338">
        <w:rPr>
          <w:rFonts w:cs="Times New Roman"/>
        </w:rPr>
        <w:instrText xml:space="preserve"> REF _Ref25920730 \h </w:instrText>
      </w:r>
      <w:r w:rsidR="00607338">
        <w:rPr>
          <w:rFonts w:cs="Times New Roman"/>
        </w:rPr>
      </w:r>
      <w:r w:rsidR="00607338">
        <w:rPr>
          <w:rFonts w:cs="Times New Roman"/>
        </w:rPr>
        <w:fldChar w:fldCharType="separate"/>
      </w:r>
      <w:r w:rsidR="00344A1B" w:rsidRPr="003B09F5">
        <w:rPr>
          <w:rFonts w:cs="Times New Roman"/>
        </w:rPr>
        <w:t xml:space="preserve">Figure </w:t>
      </w:r>
      <w:r w:rsidR="00344A1B">
        <w:rPr>
          <w:rFonts w:cs="Times New Roman"/>
          <w:noProof/>
        </w:rPr>
        <w:t>16</w:t>
      </w:r>
      <w:r w:rsidR="00607338">
        <w:rPr>
          <w:rFonts w:cs="Times New Roman"/>
        </w:rPr>
        <w:fldChar w:fldCharType="end"/>
      </w:r>
      <w:r w:rsidRPr="003B09F5">
        <w:rPr>
          <w:rFonts w:cs="Times New Roman"/>
        </w:rPr>
        <w:t>). Current 5-year mean maximum and minimum water levels are 0.9 and 0.6 m lower than 1994-1999 levels, respectively (</w:t>
      </w:r>
      <w:r w:rsidR="007177D1">
        <w:rPr>
          <w:rFonts w:cs="Times New Roman"/>
        </w:rPr>
        <w:fldChar w:fldCharType="begin"/>
      </w:r>
      <w:r w:rsidR="007177D1">
        <w:rPr>
          <w:rFonts w:cs="Times New Roman"/>
        </w:rPr>
        <w:instrText xml:space="preserve"> REF _Ref25922306 \h </w:instrText>
      </w:r>
      <w:r w:rsidR="007177D1">
        <w:rPr>
          <w:rFonts w:cs="Times New Roman"/>
        </w:rPr>
      </w:r>
      <w:r w:rsidR="007177D1">
        <w:rPr>
          <w:rFonts w:cs="Times New Roman"/>
        </w:rPr>
        <w:fldChar w:fldCharType="separate"/>
      </w:r>
      <w:r w:rsidR="00344A1B">
        <w:t xml:space="preserve">Table </w:t>
      </w:r>
      <w:r w:rsidR="00344A1B">
        <w:rPr>
          <w:noProof/>
        </w:rPr>
        <w:t>26</w:t>
      </w:r>
      <w:r w:rsidR="007177D1">
        <w:rPr>
          <w:rFonts w:cs="Times New Roman"/>
        </w:rPr>
        <w:fldChar w:fldCharType="end"/>
      </w:r>
      <w:r w:rsidRPr="003B09F5">
        <w:rPr>
          <w:rFonts w:cs="Times New Roman"/>
        </w:rPr>
        <w:t>). Minimum water levels occur in June, while maximums are usually reached in October.</w:t>
      </w:r>
    </w:p>
    <w:p w14:paraId="50A16EAE" w14:textId="767023FF" w:rsidR="0088178A" w:rsidRDefault="0088178A" w:rsidP="0088178A">
      <w:pPr>
        <w:pStyle w:val="Caption"/>
        <w:keepNext/>
      </w:pPr>
      <w:bookmarkStart w:id="486" w:name="_Ref25922306"/>
      <w:r>
        <w:t xml:space="preserve">Table </w:t>
      </w:r>
      <w:r>
        <w:fldChar w:fldCharType="begin"/>
      </w:r>
      <w:r>
        <w:instrText>SEQ Table \* ARABIC</w:instrText>
      </w:r>
      <w:r>
        <w:fldChar w:fldCharType="separate"/>
      </w:r>
      <w:r w:rsidR="00344A1B">
        <w:rPr>
          <w:noProof/>
        </w:rPr>
        <w:t>26</w:t>
      </w:r>
      <w:r>
        <w:fldChar w:fldCharType="end"/>
      </w:r>
      <w:bookmarkEnd w:id="486"/>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sidR="00AF0AC1">
        <w:rPr>
          <w:lang w:val="en-AU"/>
        </w:rPr>
        <w:t>Whiteman Park East.</w:t>
      </w:r>
    </w:p>
    <w:tbl>
      <w:tblPr>
        <w:tblStyle w:val="Table"/>
        <w:tblW w:w="8144" w:type="dxa"/>
        <w:tblLook w:val="04A0" w:firstRow="1" w:lastRow="0" w:firstColumn="1" w:lastColumn="0" w:noHBand="0" w:noVBand="1"/>
      </w:tblPr>
      <w:tblGrid>
        <w:gridCol w:w="1989"/>
        <w:gridCol w:w="2051"/>
        <w:gridCol w:w="1368"/>
        <w:gridCol w:w="1368"/>
        <w:gridCol w:w="1368"/>
      </w:tblGrid>
      <w:tr w:rsidR="0088178A" w14:paraId="25448174" w14:textId="77777777" w:rsidTr="007C2274">
        <w:tc>
          <w:tcPr>
            <w:tcW w:w="1989" w:type="dxa"/>
          </w:tcPr>
          <w:p w14:paraId="5C1FF93A" w14:textId="77777777" w:rsidR="0088178A" w:rsidRDefault="0088178A" w:rsidP="00376A55">
            <w:pPr>
              <w:pStyle w:val="BodyText"/>
            </w:pPr>
            <w:r>
              <w:t>Period</w:t>
            </w:r>
          </w:p>
        </w:tc>
        <w:tc>
          <w:tcPr>
            <w:tcW w:w="2051" w:type="dxa"/>
          </w:tcPr>
          <w:p w14:paraId="51A9151D" w14:textId="77777777" w:rsidR="0088178A" w:rsidRPr="00016946" w:rsidRDefault="0088178A" w:rsidP="00376A55">
            <w:pPr>
              <w:pStyle w:val="BodyText"/>
              <w:rPr>
                <w:lang w:val="en-AU"/>
              </w:rPr>
            </w:pPr>
            <w:r w:rsidRPr="00016946">
              <w:rPr>
                <w:lang w:val="en-AU"/>
              </w:rPr>
              <w:t>Mean</w:t>
            </w:r>
            <w:r>
              <w:rPr>
                <w:lang w:val="en-AU"/>
              </w:rPr>
              <w:t xml:space="preserve"> </w:t>
            </w:r>
            <w:r w:rsidRPr="00016946">
              <w:rPr>
                <w:lang w:val="en-AU"/>
              </w:rPr>
              <w:t>max seasonal</w:t>
            </w:r>
          </w:p>
          <w:p w14:paraId="5E9BDAB7" w14:textId="77777777" w:rsidR="0088178A" w:rsidRDefault="0088178A" w:rsidP="00376A55">
            <w:pPr>
              <w:pStyle w:val="BodyText"/>
            </w:pPr>
            <w:r w:rsidRPr="00016946">
              <w:rPr>
                <w:lang w:val="en-AU"/>
              </w:rPr>
              <w:t>level (mAHD)</w:t>
            </w:r>
          </w:p>
        </w:tc>
        <w:tc>
          <w:tcPr>
            <w:tcW w:w="1368" w:type="dxa"/>
          </w:tcPr>
          <w:p w14:paraId="1C228EE0" w14:textId="77777777" w:rsidR="0088178A" w:rsidRPr="00016946" w:rsidRDefault="0088178A"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74CFEC88" w14:textId="77777777" w:rsidR="0088178A" w:rsidRDefault="0088178A" w:rsidP="00376A55">
            <w:pPr>
              <w:pStyle w:val="BodyText"/>
            </w:pPr>
            <w:r w:rsidRPr="00016946">
              <w:rPr>
                <w:lang w:val="en-AU"/>
              </w:rPr>
              <w:t>level (mAHD)</w:t>
            </w:r>
          </w:p>
        </w:tc>
        <w:tc>
          <w:tcPr>
            <w:tcW w:w="1368" w:type="dxa"/>
          </w:tcPr>
          <w:p w14:paraId="67B21058" w14:textId="77777777" w:rsidR="0088178A" w:rsidRDefault="0088178A" w:rsidP="00376A55">
            <w:pPr>
              <w:pStyle w:val="BodyText"/>
            </w:pPr>
            <w:r>
              <w:t>Mean seasonal change (m)</w:t>
            </w:r>
          </w:p>
        </w:tc>
        <w:tc>
          <w:tcPr>
            <w:tcW w:w="1368" w:type="dxa"/>
          </w:tcPr>
          <w:p w14:paraId="3529F263" w14:textId="77777777" w:rsidR="0088178A" w:rsidRDefault="0088178A" w:rsidP="00376A55">
            <w:pPr>
              <w:pStyle w:val="BodyText"/>
            </w:pPr>
            <w:r>
              <w:t>Mean max to min (days)</w:t>
            </w:r>
          </w:p>
        </w:tc>
      </w:tr>
      <w:tr w:rsidR="0088178A" w14:paraId="5B2B7B2A" w14:textId="77777777" w:rsidTr="007C2274">
        <w:tc>
          <w:tcPr>
            <w:tcW w:w="1989" w:type="dxa"/>
          </w:tcPr>
          <w:p w14:paraId="50270F8A" w14:textId="77777777" w:rsidR="0088178A" w:rsidRDefault="0088178A" w:rsidP="00376A55">
            <w:pPr>
              <w:pStyle w:val="BodyText"/>
            </w:pPr>
            <w:r>
              <w:t>08/1994 – 07/1999</w:t>
            </w:r>
          </w:p>
        </w:tc>
        <w:tc>
          <w:tcPr>
            <w:tcW w:w="2051" w:type="dxa"/>
          </w:tcPr>
          <w:p w14:paraId="058BF728" w14:textId="2F6BAD94" w:rsidR="0088178A" w:rsidRDefault="0088178A" w:rsidP="00376A55">
            <w:pPr>
              <w:pStyle w:val="BodyText"/>
            </w:pPr>
            <w:r>
              <w:t>37.2 (Oct)</w:t>
            </w:r>
          </w:p>
        </w:tc>
        <w:tc>
          <w:tcPr>
            <w:tcW w:w="1368" w:type="dxa"/>
          </w:tcPr>
          <w:p w14:paraId="65955AB9" w14:textId="3BF7A2D2" w:rsidR="0088178A" w:rsidRDefault="00AF0AC1" w:rsidP="00376A55">
            <w:pPr>
              <w:pStyle w:val="BodyText"/>
            </w:pPr>
            <w:r>
              <w:t>36.2</w:t>
            </w:r>
            <w:r w:rsidR="0088178A">
              <w:t xml:space="preserve"> (</w:t>
            </w:r>
            <w:r>
              <w:t>Jun</w:t>
            </w:r>
            <w:r w:rsidR="0088178A">
              <w:t>)</w:t>
            </w:r>
          </w:p>
        </w:tc>
        <w:tc>
          <w:tcPr>
            <w:tcW w:w="1368" w:type="dxa"/>
          </w:tcPr>
          <w:p w14:paraId="2DC656F5" w14:textId="1EFBC16B" w:rsidR="0088178A" w:rsidRDefault="00AF0AC1" w:rsidP="00376A55">
            <w:pPr>
              <w:pStyle w:val="BodyText"/>
            </w:pPr>
            <w:r>
              <w:t>1.08</w:t>
            </w:r>
          </w:p>
        </w:tc>
        <w:tc>
          <w:tcPr>
            <w:tcW w:w="1368" w:type="dxa"/>
          </w:tcPr>
          <w:p w14:paraId="2D02B020" w14:textId="360A4A79" w:rsidR="0088178A" w:rsidRDefault="00AF0AC1" w:rsidP="00376A55">
            <w:pPr>
              <w:pStyle w:val="BodyText"/>
            </w:pPr>
            <w:r>
              <w:t>229</w:t>
            </w:r>
          </w:p>
        </w:tc>
      </w:tr>
      <w:tr w:rsidR="0088178A" w14:paraId="35E4DAA7" w14:textId="77777777" w:rsidTr="007C2274">
        <w:tc>
          <w:tcPr>
            <w:tcW w:w="1989" w:type="dxa"/>
          </w:tcPr>
          <w:p w14:paraId="2E20D54C" w14:textId="77777777" w:rsidR="0088178A" w:rsidRDefault="0088178A" w:rsidP="00376A55">
            <w:pPr>
              <w:pStyle w:val="BodyText"/>
            </w:pPr>
            <w:r>
              <w:t>08/1999 – 07/2004</w:t>
            </w:r>
          </w:p>
        </w:tc>
        <w:tc>
          <w:tcPr>
            <w:tcW w:w="2051" w:type="dxa"/>
          </w:tcPr>
          <w:p w14:paraId="3CA392AF" w14:textId="356FA333" w:rsidR="0088178A" w:rsidRDefault="0088178A" w:rsidP="00376A55">
            <w:pPr>
              <w:pStyle w:val="BodyText"/>
            </w:pPr>
            <w:r>
              <w:t>37.2 (Oct)</w:t>
            </w:r>
          </w:p>
        </w:tc>
        <w:tc>
          <w:tcPr>
            <w:tcW w:w="1368" w:type="dxa"/>
          </w:tcPr>
          <w:p w14:paraId="6A3F27C0" w14:textId="14973161" w:rsidR="0088178A" w:rsidRDefault="00AF0AC1" w:rsidP="00376A55">
            <w:pPr>
              <w:pStyle w:val="BodyText"/>
            </w:pPr>
            <w:r>
              <w:t>36.1</w:t>
            </w:r>
            <w:r w:rsidR="0088178A">
              <w:t xml:space="preserve"> (</w:t>
            </w:r>
            <w:r>
              <w:t>Jun</w:t>
            </w:r>
            <w:r w:rsidR="0088178A">
              <w:t>)</w:t>
            </w:r>
          </w:p>
        </w:tc>
        <w:tc>
          <w:tcPr>
            <w:tcW w:w="1368" w:type="dxa"/>
          </w:tcPr>
          <w:p w14:paraId="13E4EB56" w14:textId="20FF8F5C" w:rsidR="0088178A" w:rsidRDefault="00AF0AC1" w:rsidP="00376A55">
            <w:pPr>
              <w:pStyle w:val="BodyText"/>
            </w:pPr>
            <w:r>
              <w:t>1.11</w:t>
            </w:r>
          </w:p>
        </w:tc>
        <w:tc>
          <w:tcPr>
            <w:tcW w:w="1368" w:type="dxa"/>
          </w:tcPr>
          <w:p w14:paraId="5024FC03" w14:textId="4C1F8460" w:rsidR="0088178A" w:rsidRDefault="00AF0AC1" w:rsidP="00376A55">
            <w:pPr>
              <w:pStyle w:val="BodyText"/>
            </w:pPr>
            <w:r>
              <w:t>2</w:t>
            </w:r>
            <w:r w:rsidR="0088178A">
              <w:t>44</w:t>
            </w:r>
          </w:p>
        </w:tc>
      </w:tr>
      <w:tr w:rsidR="0088178A" w14:paraId="4D663335" w14:textId="77777777" w:rsidTr="007C2274">
        <w:tc>
          <w:tcPr>
            <w:tcW w:w="1989" w:type="dxa"/>
          </w:tcPr>
          <w:p w14:paraId="27A51129" w14:textId="77777777" w:rsidR="0088178A" w:rsidRDefault="0088178A" w:rsidP="00376A55">
            <w:pPr>
              <w:pStyle w:val="BodyText"/>
            </w:pPr>
            <w:r>
              <w:t>08/2004 – 07/2009</w:t>
            </w:r>
          </w:p>
        </w:tc>
        <w:tc>
          <w:tcPr>
            <w:tcW w:w="2051" w:type="dxa"/>
          </w:tcPr>
          <w:p w14:paraId="0290193B" w14:textId="5EAC9F1B" w:rsidR="0088178A" w:rsidRDefault="0088178A" w:rsidP="00376A55">
            <w:pPr>
              <w:pStyle w:val="BodyText"/>
            </w:pPr>
            <w:r>
              <w:t>36.6 (Sep)</w:t>
            </w:r>
          </w:p>
        </w:tc>
        <w:tc>
          <w:tcPr>
            <w:tcW w:w="1368" w:type="dxa"/>
          </w:tcPr>
          <w:p w14:paraId="6D249CE9" w14:textId="2EA202BE" w:rsidR="0088178A" w:rsidRDefault="00AF0AC1" w:rsidP="00376A55">
            <w:pPr>
              <w:pStyle w:val="BodyText"/>
            </w:pPr>
            <w:r>
              <w:t>35.8</w:t>
            </w:r>
            <w:r w:rsidR="0088178A">
              <w:t xml:space="preserve"> (</w:t>
            </w:r>
            <w:r>
              <w:t>Jun</w:t>
            </w:r>
            <w:r w:rsidR="0088178A">
              <w:t>)</w:t>
            </w:r>
          </w:p>
        </w:tc>
        <w:tc>
          <w:tcPr>
            <w:tcW w:w="1368" w:type="dxa"/>
          </w:tcPr>
          <w:p w14:paraId="30A4847E" w14:textId="4D5DE299" w:rsidR="0088178A" w:rsidRDefault="0088178A" w:rsidP="00376A55">
            <w:pPr>
              <w:pStyle w:val="BodyText"/>
            </w:pPr>
            <w:r>
              <w:t>0.</w:t>
            </w:r>
            <w:r w:rsidR="00AF0AC1">
              <w:t>86</w:t>
            </w:r>
          </w:p>
        </w:tc>
        <w:tc>
          <w:tcPr>
            <w:tcW w:w="1368" w:type="dxa"/>
          </w:tcPr>
          <w:p w14:paraId="327BAB45" w14:textId="21B7F7A8" w:rsidR="0088178A" w:rsidRDefault="00AF0AC1" w:rsidP="00376A55">
            <w:pPr>
              <w:pStyle w:val="BodyText"/>
            </w:pPr>
            <w:r>
              <w:t>244</w:t>
            </w:r>
          </w:p>
        </w:tc>
      </w:tr>
      <w:tr w:rsidR="0088178A" w14:paraId="1B39DABF" w14:textId="77777777" w:rsidTr="007C2274">
        <w:tc>
          <w:tcPr>
            <w:tcW w:w="1989" w:type="dxa"/>
          </w:tcPr>
          <w:p w14:paraId="64C75A7C" w14:textId="77777777" w:rsidR="0088178A" w:rsidRDefault="0088178A" w:rsidP="00376A55">
            <w:pPr>
              <w:pStyle w:val="BodyText"/>
            </w:pPr>
            <w:r>
              <w:t>08/2009 – 07/2014</w:t>
            </w:r>
          </w:p>
        </w:tc>
        <w:tc>
          <w:tcPr>
            <w:tcW w:w="2051" w:type="dxa"/>
          </w:tcPr>
          <w:p w14:paraId="4EE725E8" w14:textId="5F2C2E95" w:rsidR="0088178A" w:rsidRDefault="00AF0AC1" w:rsidP="00376A55">
            <w:pPr>
              <w:pStyle w:val="BodyText"/>
            </w:pPr>
            <w:r>
              <w:t>36.2</w:t>
            </w:r>
            <w:r w:rsidR="0088178A">
              <w:t xml:space="preserve"> (</w:t>
            </w:r>
            <w:r>
              <w:t>Oct</w:t>
            </w:r>
            <w:r w:rsidR="0088178A">
              <w:t>)</w:t>
            </w:r>
          </w:p>
        </w:tc>
        <w:tc>
          <w:tcPr>
            <w:tcW w:w="1368" w:type="dxa"/>
          </w:tcPr>
          <w:p w14:paraId="14A60D7A" w14:textId="0D8F1BAB" w:rsidR="0088178A" w:rsidRDefault="00AF0AC1" w:rsidP="00376A55">
            <w:pPr>
              <w:pStyle w:val="BodyText"/>
            </w:pPr>
            <w:r>
              <w:t>35.5</w:t>
            </w:r>
            <w:r w:rsidR="0088178A">
              <w:t xml:space="preserve"> (</w:t>
            </w:r>
            <w:r>
              <w:t>Jun</w:t>
            </w:r>
            <w:r w:rsidR="0088178A">
              <w:t>)</w:t>
            </w:r>
          </w:p>
        </w:tc>
        <w:tc>
          <w:tcPr>
            <w:tcW w:w="1368" w:type="dxa"/>
          </w:tcPr>
          <w:p w14:paraId="415FACC7" w14:textId="1E192E40" w:rsidR="0088178A" w:rsidRDefault="0088178A" w:rsidP="00376A55">
            <w:pPr>
              <w:pStyle w:val="BodyText"/>
            </w:pPr>
            <w:r>
              <w:t>0.</w:t>
            </w:r>
            <w:r w:rsidR="00AF0AC1">
              <w:t>72</w:t>
            </w:r>
          </w:p>
        </w:tc>
        <w:tc>
          <w:tcPr>
            <w:tcW w:w="1368" w:type="dxa"/>
          </w:tcPr>
          <w:p w14:paraId="0E74359F" w14:textId="2A2FEF18" w:rsidR="0088178A" w:rsidRDefault="00AF0AC1" w:rsidP="00376A55">
            <w:pPr>
              <w:pStyle w:val="BodyText"/>
            </w:pPr>
            <w:r>
              <w:t>249</w:t>
            </w:r>
          </w:p>
        </w:tc>
      </w:tr>
      <w:tr w:rsidR="0088178A" w14:paraId="2BDF8C5B" w14:textId="77777777" w:rsidTr="007C2274">
        <w:tc>
          <w:tcPr>
            <w:tcW w:w="1989" w:type="dxa"/>
          </w:tcPr>
          <w:p w14:paraId="15899DE4" w14:textId="77777777" w:rsidR="0088178A" w:rsidRDefault="0088178A" w:rsidP="00376A55">
            <w:pPr>
              <w:pStyle w:val="BodyText"/>
            </w:pPr>
            <w:r>
              <w:t>08/2014 – 07/2019</w:t>
            </w:r>
          </w:p>
        </w:tc>
        <w:tc>
          <w:tcPr>
            <w:tcW w:w="2051" w:type="dxa"/>
          </w:tcPr>
          <w:p w14:paraId="5B7AF8C3" w14:textId="0A78178E" w:rsidR="0088178A" w:rsidRDefault="00AF0AC1" w:rsidP="00376A55">
            <w:pPr>
              <w:pStyle w:val="BodyText"/>
            </w:pPr>
            <w:r>
              <w:t>36.3</w:t>
            </w:r>
            <w:r w:rsidR="0088178A">
              <w:t xml:space="preserve"> (</w:t>
            </w:r>
            <w:r>
              <w:t>Oct</w:t>
            </w:r>
            <w:r w:rsidR="0088178A">
              <w:t>)</w:t>
            </w:r>
          </w:p>
        </w:tc>
        <w:tc>
          <w:tcPr>
            <w:tcW w:w="1368" w:type="dxa"/>
          </w:tcPr>
          <w:p w14:paraId="17A62EE1" w14:textId="46251DE0" w:rsidR="0088178A" w:rsidRDefault="00AF0AC1" w:rsidP="00376A55">
            <w:pPr>
              <w:pStyle w:val="BodyText"/>
            </w:pPr>
            <w:r>
              <w:t>3</w:t>
            </w:r>
            <w:r w:rsidR="0088178A">
              <w:t>5.6 (</w:t>
            </w:r>
            <w:r>
              <w:t>Jun</w:t>
            </w:r>
            <w:r w:rsidR="0088178A">
              <w:t>)</w:t>
            </w:r>
          </w:p>
        </w:tc>
        <w:tc>
          <w:tcPr>
            <w:tcW w:w="1368" w:type="dxa"/>
          </w:tcPr>
          <w:p w14:paraId="5D611FA4" w14:textId="6B4F758A" w:rsidR="0088178A" w:rsidRDefault="0088178A" w:rsidP="00376A55">
            <w:pPr>
              <w:pStyle w:val="BodyText"/>
            </w:pPr>
            <w:r>
              <w:t>0.</w:t>
            </w:r>
            <w:r w:rsidR="00AF0AC1">
              <w:t>69</w:t>
            </w:r>
          </w:p>
        </w:tc>
        <w:tc>
          <w:tcPr>
            <w:tcW w:w="1368" w:type="dxa"/>
          </w:tcPr>
          <w:p w14:paraId="7207AF5E" w14:textId="2B44833B" w:rsidR="0088178A" w:rsidRDefault="00AF0AC1" w:rsidP="00376A55">
            <w:pPr>
              <w:pStyle w:val="BodyText"/>
            </w:pPr>
            <w:r>
              <w:t>249</w:t>
            </w:r>
          </w:p>
        </w:tc>
      </w:tr>
    </w:tbl>
    <w:p w14:paraId="4209A7A3" w14:textId="77777777" w:rsidR="0046705A" w:rsidRPr="003B09F5" w:rsidRDefault="0046705A" w:rsidP="00AB74BD">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524FC30" wp14:editId="5879C860">
            <wp:extent cx="5760000" cy="39852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Figs/MM59BWaterPlot-1.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0771004B" w14:textId="1CF58334" w:rsidR="0046705A" w:rsidRPr="003B09F5" w:rsidRDefault="0046705A" w:rsidP="0046705A">
      <w:pPr>
        <w:pStyle w:val="Caption"/>
        <w:rPr>
          <w:rFonts w:ascii="Times New Roman" w:hAnsi="Times New Roman" w:cs="Times New Roman"/>
        </w:rPr>
      </w:pPr>
      <w:bookmarkStart w:id="487" w:name="_Ref2592073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16</w:t>
      </w:r>
      <w:r w:rsidRPr="003B09F5">
        <w:rPr>
          <w:rFonts w:ascii="Times New Roman" w:hAnsi="Times New Roman" w:cs="Times New Roman"/>
        </w:rPr>
        <w:fldChar w:fldCharType="end"/>
      </w:r>
      <w:bookmarkEnd w:id="487"/>
      <w:r w:rsidRPr="003B09F5">
        <w:rPr>
          <w:rFonts w:ascii="Times New Roman" w:hAnsi="Times New Roman" w:cs="Times New Roman"/>
        </w:rPr>
        <w:t xml:space="preserve"> Groundwater levels recorded at bore 61610661 in the vicinity of MM59B. Red segments represent periods of significant decline in groundwater level while </w:t>
      </w:r>
      <w:r w:rsidR="005724CA">
        <w:rPr>
          <w:rFonts w:ascii="Times New Roman" w:hAnsi="Times New Roman" w:cs="Times New Roman"/>
        </w:rPr>
        <w:t>green segments</w:t>
      </w:r>
      <w:r w:rsidRPr="003B09F5">
        <w:rPr>
          <w:rFonts w:ascii="Times New Roman" w:hAnsi="Times New Roman" w:cs="Times New Roman"/>
        </w:rPr>
        <w:t xml:space="preserve"> represent periods of significant increase in groundwater level.</w:t>
      </w:r>
    </w:p>
    <w:p w14:paraId="6961D39C" w14:textId="5EC53396" w:rsidR="00B63EBE" w:rsidRDefault="00A200FB" w:rsidP="006110AD">
      <w:pPr>
        <w:pStyle w:val="Heading3"/>
        <w:rPr>
          <w:rFonts w:cs="Times New Roman"/>
        </w:rPr>
      </w:pPr>
      <w:bookmarkStart w:id="488" w:name="_Toc33019597"/>
      <w:r>
        <w:rPr>
          <w:rFonts w:cs="Times New Roman"/>
        </w:rPr>
        <w:t>Implications of revised threshold</w:t>
      </w:r>
      <w:bookmarkEnd w:id="488"/>
    </w:p>
    <w:p w14:paraId="69755458" w14:textId="12BB2AD3" w:rsidR="00ED06F0" w:rsidRDefault="00ED06F0" w:rsidP="00E7192A">
      <w:pPr>
        <w:pStyle w:val="FirstParagraph"/>
        <w:rPr>
          <w:rFonts w:cs="Times New Roman"/>
        </w:rPr>
      </w:pPr>
      <w:r w:rsidRPr="003B09F5">
        <w:rPr>
          <w:rFonts w:cs="Times New Roman"/>
        </w:rPr>
        <w:t xml:space="preserve">The site contains a fairly sparse understory and open mixed woodland canopy consisting of </w:t>
      </w:r>
      <w:r w:rsidRPr="003B09F5">
        <w:rPr>
          <w:rFonts w:cs="Times New Roman"/>
          <w:i/>
        </w:rPr>
        <w:t>Banksia</w:t>
      </w:r>
      <w:r w:rsidRPr="003B09F5">
        <w:rPr>
          <w:rFonts w:cs="Times New Roman"/>
        </w:rPr>
        <w:t xml:space="preserve"> spp., </w:t>
      </w:r>
      <w:r w:rsidRPr="003B09F5">
        <w:rPr>
          <w:rFonts w:cs="Times New Roman"/>
          <w:i/>
        </w:rPr>
        <w:t>Allocasuarina fraseriana</w:t>
      </w:r>
      <w:r w:rsidRPr="003B09F5">
        <w:rPr>
          <w:rFonts w:cs="Times New Roman"/>
        </w:rPr>
        <w:t xml:space="preserve">, </w:t>
      </w:r>
      <w:r w:rsidRPr="003B09F5">
        <w:rPr>
          <w:rFonts w:cs="Times New Roman"/>
          <w:i/>
        </w:rPr>
        <w:t>Nuytsia floribunda</w:t>
      </w:r>
      <w:r w:rsidRPr="003B09F5">
        <w:rPr>
          <w:rFonts w:cs="Times New Roman"/>
        </w:rPr>
        <w:t xml:space="preserve"> and </w:t>
      </w:r>
      <w:r w:rsidRPr="003B09F5">
        <w:rPr>
          <w:rFonts w:cs="Times New Roman"/>
          <w:i/>
        </w:rPr>
        <w:t>Eucalyptus todtiana</w:t>
      </w:r>
      <w:r w:rsidRPr="003B09F5">
        <w:rPr>
          <w:rFonts w:cs="Times New Roman"/>
        </w:rPr>
        <w:t xml:space="preserve">. </w:t>
      </w:r>
      <w:r w:rsidRPr="003B09F5">
        <w:rPr>
          <w:rFonts w:cs="Times New Roman"/>
          <w:i/>
        </w:rPr>
        <w:t>Banksia</w:t>
      </w:r>
      <w:r w:rsidRPr="003B09F5">
        <w:rPr>
          <w:rFonts w:cs="Times New Roman"/>
        </w:rPr>
        <w:t xml:space="preserve"> species found at the site include </w:t>
      </w:r>
      <w:r w:rsidRPr="003B09F5">
        <w:rPr>
          <w:rFonts w:cs="Times New Roman"/>
          <w:i/>
        </w:rPr>
        <w:t>B. attenuata</w:t>
      </w:r>
      <w:r w:rsidRPr="003B09F5">
        <w:rPr>
          <w:rFonts w:cs="Times New Roman"/>
        </w:rPr>
        <w:t xml:space="preserve">, </w:t>
      </w:r>
      <w:r w:rsidRPr="003B09F5">
        <w:rPr>
          <w:rFonts w:cs="Times New Roman"/>
          <w:i/>
        </w:rPr>
        <w:t>B. ilicifolia</w:t>
      </w:r>
      <w:r w:rsidRPr="003B09F5">
        <w:rPr>
          <w:rFonts w:cs="Times New Roman"/>
        </w:rPr>
        <w:t xml:space="preserve"> and </w:t>
      </w:r>
      <w:r w:rsidRPr="003B09F5">
        <w:rPr>
          <w:rFonts w:cs="Times New Roman"/>
          <w:i/>
        </w:rPr>
        <w:t>B. menziesii</w:t>
      </w:r>
      <w:r w:rsidRPr="003B09F5">
        <w:rPr>
          <w:rFonts w:cs="Times New Roman"/>
        </w:rPr>
        <w:t xml:space="preserve">. Vegetation is slightly degraded with signs of rabbits evident. Species richness and diversity are notably less than some of the other Pinjar sites and more exotic species, such as </w:t>
      </w:r>
      <w:r w:rsidRPr="003B09F5">
        <w:rPr>
          <w:rFonts w:cs="Times New Roman"/>
          <w:i/>
        </w:rPr>
        <w:t>Ursinia anthemoides</w:t>
      </w:r>
      <w:r w:rsidRPr="003B09F5">
        <w:rPr>
          <w:rFonts w:cs="Times New Roman"/>
        </w:rPr>
        <w:t xml:space="preserve">, are present at high cover abundances. Predominant native understory species include </w:t>
      </w:r>
      <w:r w:rsidRPr="003B09F5">
        <w:rPr>
          <w:rFonts w:cs="Times New Roman"/>
          <w:i/>
        </w:rPr>
        <w:t>Scholtzia involucrata</w:t>
      </w:r>
      <w:r w:rsidRPr="003B09F5">
        <w:rPr>
          <w:rFonts w:cs="Times New Roman"/>
        </w:rPr>
        <w:t xml:space="preserve">, </w:t>
      </w:r>
      <w:r w:rsidRPr="003B09F5">
        <w:rPr>
          <w:rFonts w:cs="Times New Roman"/>
          <w:i/>
        </w:rPr>
        <w:t>Calytrix</w:t>
      </w:r>
      <w:r w:rsidRPr="003B09F5">
        <w:rPr>
          <w:rFonts w:cs="Times New Roman"/>
        </w:rPr>
        <w:t xml:space="preserve"> spp. and </w:t>
      </w:r>
      <w:r w:rsidRPr="003B09F5">
        <w:rPr>
          <w:rFonts w:cs="Times New Roman"/>
          <w:i/>
        </w:rPr>
        <w:t>Patersonia occidentalis</w:t>
      </w:r>
      <w:r w:rsidRPr="003B09F5">
        <w:rPr>
          <w:rFonts w:cs="Times New Roman"/>
        </w:rPr>
        <w:t xml:space="preserve">. </w:t>
      </w:r>
      <w:r w:rsidRPr="003B09F5">
        <w:rPr>
          <w:rFonts w:cs="Times New Roman"/>
          <w:i/>
        </w:rPr>
        <w:t>Banksia</w:t>
      </w:r>
      <w:r w:rsidRPr="003B09F5">
        <w:rPr>
          <w:rFonts w:cs="Times New Roman"/>
        </w:rPr>
        <w:t xml:space="preserve"> spp. health was mostly good, although some </w:t>
      </w:r>
      <w:r w:rsidRPr="003B09F5">
        <w:rPr>
          <w:rFonts w:cs="Times New Roman"/>
          <w:i/>
        </w:rPr>
        <w:t>B. attenuata</w:t>
      </w:r>
      <w:r w:rsidRPr="003B09F5">
        <w:rPr>
          <w:rFonts w:cs="Times New Roman"/>
        </w:rPr>
        <w:t xml:space="preserve"> appeared to be approaching senescence, and a number of dead </w:t>
      </w:r>
      <w:r w:rsidRPr="003B09F5">
        <w:rPr>
          <w:rFonts w:cs="Times New Roman"/>
          <w:i/>
        </w:rPr>
        <w:t>Banksia</w:t>
      </w:r>
      <w:r w:rsidRPr="003B09F5">
        <w:rPr>
          <w:rFonts w:cs="Times New Roman"/>
        </w:rPr>
        <w:t xml:space="preserve"> are also present. Recruitment was present but low.</w:t>
      </w:r>
    </w:p>
    <w:p w14:paraId="3166ABF5" w14:textId="239DE623" w:rsidR="00E7192A" w:rsidRPr="00EF0C55" w:rsidRDefault="00EF0C55" w:rsidP="00E7192A">
      <w:pPr>
        <w:pStyle w:val="BodyText"/>
      </w:pPr>
      <w:r>
        <w:t xml:space="preserve">The projected increases in groundwater level are likely to have a positive impact on the health of the </w:t>
      </w:r>
      <w:r>
        <w:rPr>
          <w:i/>
          <w:iCs/>
        </w:rPr>
        <w:t>Banksia</w:t>
      </w:r>
      <w:r>
        <w:t xml:space="preserve"> stands</w:t>
      </w:r>
      <w:r w:rsidR="003E7448">
        <w:t xml:space="preserve"> as </w:t>
      </w:r>
      <w:r w:rsidR="00320499">
        <w:t xml:space="preserve">groundwater becomes more readily available. However, </w:t>
      </w:r>
      <w:r w:rsidR="00205308">
        <w:t>such predictions are speculative as ther</w:t>
      </w:r>
      <w:r w:rsidR="005E16E6">
        <w:t>e</w:t>
      </w:r>
      <w:r w:rsidR="00205308">
        <w:t xml:space="preserve"> has been no monitoring programme at this site and </w:t>
      </w:r>
      <w:r w:rsidR="0032231A">
        <w:t>the shifts associated with groundwater decline are unknown.</w:t>
      </w:r>
    </w:p>
    <w:p w14:paraId="45591F06" w14:textId="5531B332" w:rsidR="00E7192A" w:rsidRPr="00E7192A" w:rsidRDefault="00E7192A" w:rsidP="00E7192A">
      <w:pPr>
        <w:pStyle w:val="BodyText"/>
        <w:sectPr w:rsidR="00E7192A" w:rsidRPr="00E7192A" w:rsidSect="00AB74BD">
          <w:pgSz w:w="11906" w:h="16838" w:code="9"/>
          <w:pgMar w:top="1440" w:right="1440" w:bottom="1440" w:left="1440" w:header="720" w:footer="720" w:gutter="0"/>
          <w:cols w:space="720"/>
        </w:sectPr>
      </w:pPr>
    </w:p>
    <w:p w14:paraId="570DEC47" w14:textId="3B2E18C4" w:rsidR="00FB199A" w:rsidRPr="003B09F5" w:rsidRDefault="00FB199A" w:rsidP="00FB199A">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344A1B">
        <w:rPr>
          <w:rFonts w:ascii="Times New Roman" w:hAnsi="Times New Roman" w:cs="Times New Roman"/>
          <w:noProof/>
        </w:rPr>
        <w:t>27</w:t>
      </w:r>
      <w:r w:rsidRPr="003B09F5">
        <w:rPr>
          <w:rFonts w:ascii="Times New Roman" w:hAnsi="Times New Roman" w:cs="Times New Roman"/>
        </w:rPr>
        <w:fldChar w:fldCharType="end"/>
      </w:r>
      <w:r w:rsidRPr="003B09F5">
        <w:rPr>
          <w:rFonts w:ascii="Times New Roman" w:hAnsi="Times New Roman" w:cs="Times New Roman"/>
        </w:rPr>
        <w:t xml:space="preserve"> </w:t>
      </w:r>
      <w:r w:rsidR="0041719A" w:rsidRPr="005F0B68">
        <w:rPr>
          <w:rFonts w:cs="Times New Roman"/>
        </w:rPr>
        <w:t xml:space="preserve">Ecological consequences of proposed 2030 minimum threshold </w:t>
      </w:r>
      <w:r w:rsidR="0041719A">
        <w:rPr>
          <w:rFonts w:cs="Times New Roman"/>
        </w:rPr>
        <w:t>(</w:t>
      </w:r>
      <w:r w:rsidR="00272F1C">
        <w:rPr>
          <w:rFonts w:cs="Times New Roman"/>
        </w:rPr>
        <w:t>36.2</w:t>
      </w:r>
      <w:r w:rsidR="0041719A" w:rsidRPr="005F0B68">
        <w:rPr>
          <w:rFonts w:cs="Times New Roman"/>
        </w:rPr>
        <w:t xml:space="preserve"> mAHD) in terms of compliance of stated site values and site management objectives at </w:t>
      </w:r>
      <w:r w:rsidR="00086A18">
        <w:rPr>
          <w:rFonts w:cs="Times New Roman"/>
        </w:rPr>
        <w:t>MM59B (Whiteman Park East)</w:t>
      </w:r>
      <w:r w:rsidR="0041719A" w:rsidRPr="005F0B68">
        <w:rPr>
          <w:rFonts w:cs="Times New Roman"/>
        </w:rPr>
        <w:t xml:space="preserve"> set for the current absolute minimum Ministerial criteria (</w:t>
      </w:r>
      <w:r w:rsidR="00272F1C">
        <w:rPr>
          <w:rFonts w:cs="Times New Roman"/>
        </w:rPr>
        <w:t>36.3</w:t>
      </w:r>
      <w:r w:rsidR="0041719A" w:rsidRPr="005F0B68">
        <w:rPr>
          <w:rFonts w:cs="Times New Roman"/>
        </w:rPr>
        <w:t xml:space="preserve"> mAHD)</w:t>
      </w:r>
      <w:r w:rsidR="0041719A" w:rsidRPr="003B09F5">
        <w:rPr>
          <w:rFonts w:cs="Times New Roman"/>
        </w:rPr>
        <w:t>.</w:t>
      </w:r>
      <w:r w:rsidR="00020D59">
        <w:rPr>
          <w:rFonts w:ascii="Times New Roman" w:hAnsi="Times New Roman" w:cs="Times New Roman"/>
        </w:rPr>
        <w:t xml:space="preserve"> 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3831"/>
        <w:gridCol w:w="8298"/>
        <w:gridCol w:w="1829"/>
      </w:tblGrid>
      <w:tr w:rsidR="0022217B" w:rsidRPr="003B09F5" w14:paraId="2627220F" w14:textId="77777777">
        <w:tc>
          <w:tcPr>
            <w:tcW w:w="0" w:type="auto"/>
            <w:tcBorders>
              <w:bottom w:val="single" w:sz="0" w:space="0" w:color="auto"/>
            </w:tcBorders>
            <w:vAlign w:val="bottom"/>
          </w:tcPr>
          <w:p w14:paraId="2627220C"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0D" w14:textId="7171EFE3" w:rsidR="00F6213E" w:rsidRPr="003B09F5" w:rsidRDefault="00F6213E" w:rsidP="00F6213E">
            <w:pPr>
              <w:pStyle w:val="Compact"/>
              <w:rPr>
                <w:rFonts w:cs="Times New Roman"/>
              </w:rPr>
            </w:pPr>
            <w:r w:rsidRPr="003B09F5">
              <w:rPr>
                <w:rFonts w:cs="Times New Roman"/>
              </w:rPr>
              <w:t xml:space="preserve">Likely effect of 2030 revised </w:t>
            </w:r>
            <w:r w:rsidR="00272F1C">
              <w:rPr>
                <w:rFonts w:cs="Times New Roman"/>
              </w:rPr>
              <w:t xml:space="preserve">minimum </w:t>
            </w:r>
            <w:r w:rsidRPr="003B09F5">
              <w:rPr>
                <w:rFonts w:cs="Times New Roman"/>
              </w:rPr>
              <w:t>threshold</w:t>
            </w:r>
            <w:r w:rsidR="00272F1C">
              <w:rPr>
                <w:rFonts w:cs="Times New Roman"/>
              </w:rPr>
              <w:t xml:space="preserve"> (36.2 mAHD)</w:t>
            </w:r>
          </w:p>
        </w:tc>
        <w:tc>
          <w:tcPr>
            <w:tcW w:w="0" w:type="auto"/>
            <w:tcBorders>
              <w:bottom w:val="single" w:sz="0" w:space="0" w:color="auto"/>
            </w:tcBorders>
            <w:vAlign w:val="bottom"/>
          </w:tcPr>
          <w:p w14:paraId="2627220E" w14:textId="62DAE567"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22217B" w:rsidRPr="003B09F5" w14:paraId="26272213" w14:textId="77777777">
        <w:tc>
          <w:tcPr>
            <w:tcW w:w="0" w:type="auto"/>
          </w:tcPr>
          <w:p w14:paraId="26272210" w14:textId="3085D4F7" w:rsidR="001D584F" w:rsidRPr="003B09F5" w:rsidRDefault="00305B18" w:rsidP="00272F1C">
            <w:pPr>
              <w:pStyle w:val="Compact"/>
              <w:jc w:val="left"/>
              <w:rPr>
                <w:rFonts w:cs="Times New Roman"/>
              </w:rPr>
            </w:pPr>
            <w:r>
              <w:rPr>
                <w:rFonts w:cs="Times New Roman"/>
                <w:b/>
              </w:rPr>
              <w:t>Site values (WAWA,</w:t>
            </w:r>
            <w:r w:rsidR="00212B80">
              <w:rPr>
                <w:rFonts w:cs="Times New Roman"/>
                <w:b/>
              </w:rPr>
              <w:t xml:space="preserve"> 1995</w:t>
            </w:r>
            <w:r>
              <w:rPr>
                <w:rFonts w:cs="Times New Roman"/>
                <w:b/>
              </w:rPr>
              <w:t>)</w:t>
            </w:r>
          </w:p>
        </w:tc>
        <w:tc>
          <w:tcPr>
            <w:tcW w:w="0" w:type="auto"/>
          </w:tcPr>
          <w:p w14:paraId="26272211" w14:textId="77777777" w:rsidR="001D584F" w:rsidRPr="003B09F5" w:rsidRDefault="001D584F">
            <w:pPr>
              <w:pStyle w:val="Compact"/>
              <w:rPr>
                <w:rFonts w:cs="Times New Roman"/>
              </w:rPr>
            </w:pPr>
          </w:p>
        </w:tc>
        <w:tc>
          <w:tcPr>
            <w:tcW w:w="0" w:type="auto"/>
          </w:tcPr>
          <w:p w14:paraId="26272212" w14:textId="77777777" w:rsidR="001D584F" w:rsidRPr="003B09F5" w:rsidRDefault="001D584F">
            <w:pPr>
              <w:pStyle w:val="Compact"/>
              <w:rPr>
                <w:rFonts w:cs="Times New Roman"/>
              </w:rPr>
            </w:pPr>
          </w:p>
        </w:tc>
      </w:tr>
      <w:tr w:rsidR="0022217B" w:rsidRPr="003B09F5" w14:paraId="26272217" w14:textId="77777777">
        <w:tc>
          <w:tcPr>
            <w:tcW w:w="0" w:type="auto"/>
          </w:tcPr>
          <w:p w14:paraId="26272214" w14:textId="77777777" w:rsidR="001D584F" w:rsidRPr="003B09F5" w:rsidRDefault="005D6919" w:rsidP="00272F1C">
            <w:pPr>
              <w:pStyle w:val="Compact"/>
              <w:jc w:val="left"/>
              <w:rPr>
                <w:rFonts w:cs="Times New Roman"/>
              </w:rPr>
            </w:pPr>
            <w:r w:rsidRPr="003B09F5">
              <w:rPr>
                <w:rFonts w:cs="Times New Roman"/>
              </w:rPr>
              <w:t>* Selected to represent water levels over area of undisturbed phreatophytic vegetation</w:t>
            </w:r>
          </w:p>
        </w:tc>
        <w:tc>
          <w:tcPr>
            <w:tcW w:w="0" w:type="auto"/>
          </w:tcPr>
          <w:p w14:paraId="26272215" w14:textId="4BA1DAE6" w:rsidR="001D584F" w:rsidRPr="003B09F5" w:rsidRDefault="005D6919">
            <w:pPr>
              <w:pStyle w:val="Compact"/>
              <w:rPr>
                <w:rFonts w:cs="Times New Roman"/>
              </w:rPr>
            </w:pPr>
            <w:r w:rsidRPr="003B09F5">
              <w:rPr>
                <w:rFonts w:cs="Times New Roman"/>
              </w:rPr>
              <w:t xml:space="preserve">The site contains some important wetland species, including </w:t>
            </w:r>
            <w:r w:rsidRPr="003B09F5">
              <w:rPr>
                <w:rFonts w:cs="Times New Roman"/>
                <w:i/>
              </w:rPr>
              <w:t>Banksia</w:t>
            </w:r>
            <w:r w:rsidRPr="003B09F5">
              <w:rPr>
                <w:rFonts w:cs="Times New Roman"/>
              </w:rPr>
              <w:t xml:space="preserve"> species, </w:t>
            </w:r>
            <w:r w:rsidRPr="003B09F5">
              <w:rPr>
                <w:rFonts w:cs="Times New Roman"/>
                <w:i/>
              </w:rPr>
              <w:t>E. todtiana</w:t>
            </w:r>
            <w:r w:rsidRPr="003B09F5">
              <w:rPr>
                <w:rFonts w:cs="Times New Roman"/>
              </w:rPr>
              <w:t xml:space="preserve">, </w:t>
            </w:r>
            <w:r w:rsidRPr="003B09F5">
              <w:rPr>
                <w:rFonts w:cs="Times New Roman"/>
                <w:i/>
              </w:rPr>
              <w:t>N. floribunda</w:t>
            </w:r>
            <w:r w:rsidRPr="003B09F5">
              <w:rPr>
                <w:rFonts w:cs="Times New Roman"/>
              </w:rPr>
              <w:t xml:space="preserve">, </w:t>
            </w:r>
            <w:r w:rsidRPr="00F55A9C">
              <w:rPr>
                <w:rFonts w:cs="Times New Roman"/>
                <w:i/>
                <w:iCs/>
              </w:rPr>
              <w:t>S. involucrate</w:t>
            </w:r>
            <w:r w:rsidRPr="003B09F5">
              <w:rPr>
                <w:rFonts w:cs="Times New Roman"/>
              </w:rPr>
              <w:t xml:space="preserve"> and </w:t>
            </w:r>
            <w:r w:rsidRPr="003B09F5">
              <w:rPr>
                <w:rFonts w:cs="Times New Roman"/>
                <w:i/>
              </w:rPr>
              <w:t>Calytrix</w:t>
            </w:r>
            <w:r w:rsidRPr="003B09F5">
              <w:rPr>
                <w:rFonts w:cs="Times New Roman"/>
              </w:rPr>
              <w:t xml:space="preserve"> sp. However, the site is compromised by predation from rabbits and high abundance of exotic species.</w:t>
            </w:r>
          </w:p>
        </w:tc>
        <w:tc>
          <w:tcPr>
            <w:tcW w:w="0" w:type="auto"/>
          </w:tcPr>
          <w:p w14:paraId="26272216" w14:textId="77777777" w:rsidR="001D584F" w:rsidRPr="003B09F5" w:rsidRDefault="005D6919">
            <w:pPr>
              <w:pStyle w:val="Compact"/>
              <w:jc w:val="center"/>
              <w:rPr>
                <w:rFonts w:cs="Times New Roman"/>
              </w:rPr>
            </w:pPr>
            <w:r w:rsidRPr="003B09F5">
              <w:rPr>
                <w:rFonts w:cs="Times New Roman"/>
              </w:rPr>
              <w:t>Unlikely</w:t>
            </w:r>
          </w:p>
        </w:tc>
      </w:tr>
      <w:tr w:rsidR="0022217B" w:rsidRPr="003B09F5" w14:paraId="2627221B" w14:textId="77777777">
        <w:tc>
          <w:tcPr>
            <w:tcW w:w="0" w:type="auto"/>
          </w:tcPr>
          <w:p w14:paraId="26272218" w14:textId="77777777" w:rsidR="001D584F" w:rsidRPr="003B09F5" w:rsidRDefault="005D6919" w:rsidP="00272F1C">
            <w:pPr>
              <w:pStyle w:val="Compact"/>
              <w:jc w:val="left"/>
              <w:rPr>
                <w:rFonts w:cs="Times New Roman"/>
              </w:rPr>
            </w:pPr>
            <w:r w:rsidRPr="003B09F5">
              <w:rPr>
                <w:rFonts w:cs="Times New Roman"/>
              </w:rPr>
              <w:t>* Banksia woodland &lt;8m depth to groundwater</w:t>
            </w:r>
          </w:p>
        </w:tc>
        <w:tc>
          <w:tcPr>
            <w:tcW w:w="0" w:type="auto"/>
          </w:tcPr>
          <w:p w14:paraId="26272219" w14:textId="77777777" w:rsidR="001D584F" w:rsidRPr="003B09F5" w:rsidRDefault="005D6919">
            <w:pPr>
              <w:pStyle w:val="Compact"/>
              <w:rPr>
                <w:rFonts w:cs="Times New Roman"/>
              </w:rPr>
            </w:pPr>
            <w:r w:rsidRPr="003B09F5">
              <w:rPr>
                <w:rFonts w:cs="Times New Roman"/>
                <w:i/>
              </w:rPr>
              <w:t>Banksia</w:t>
            </w:r>
            <w:r w:rsidRPr="003B09F5">
              <w:rPr>
                <w:rFonts w:cs="Times New Roman"/>
              </w:rPr>
              <w:t xml:space="preserve"> woodland appears in good health current low groundwater levels are not causing water stress. Given the proposed threshold will require groundwater levels to be higher than current levels, it is likely that </w:t>
            </w:r>
            <w:r w:rsidRPr="003B09F5">
              <w:rPr>
                <w:rFonts w:cs="Times New Roman"/>
                <w:i/>
              </w:rPr>
              <w:t>Banksia</w:t>
            </w:r>
            <w:r w:rsidRPr="003B09F5">
              <w:rPr>
                <w:rFonts w:cs="Times New Roman"/>
              </w:rPr>
              <w:t xml:space="preserve"> woodland will remain healthy.</w:t>
            </w:r>
          </w:p>
        </w:tc>
        <w:tc>
          <w:tcPr>
            <w:tcW w:w="0" w:type="auto"/>
          </w:tcPr>
          <w:p w14:paraId="2627221A" w14:textId="77777777" w:rsidR="001D584F" w:rsidRPr="003B09F5" w:rsidRDefault="005D6919">
            <w:pPr>
              <w:pStyle w:val="Compact"/>
              <w:jc w:val="center"/>
              <w:rPr>
                <w:rFonts w:cs="Times New Roman"/>
              </w:rPr>
            </w:pPr>
            <w:r w:rsidRPr="003B09F5">
              <w:rPr>
                <w:rFonts w:cs="Times New Roman"/>
              </w:rPr>
              <w:t>Likely</w:t>
            </w:r>
          </w:p>
        </w:tc>
      </w:tr>
      <w:tr w:rsidR="0022217B" w:rsidRPr="003B09F5" w14:paraId="2627221F" w14:textId="77777777">
        <w:tc>
          <w:tcPr>
            <w:tcW w:w="0" w:type="auto"/>
          </w:tcPr>
          <w:p w14:paraId="2627221C" w14:textId="1947DF79" w:rsidR="001D584F" w:rsidRPr="003B09F5" w:rsidRDefault="00305B18" w:rsidP="00272F1C">
            <w:pPr>
              <w:pStyle w:val="Compact"/>
              <w:jc w:val="left"/>
              <w:rPr>
                <w:rFonts w:cs="Times New Roman"/>
              </w:rPr>
            </w:pPr>
            <w:r>
              <w:rPr>
                <w:rFonts w:cs="Times New Roman"/>
                <w:b/>
              </w:rPr>
              <w:t>Site management objectives (WAWA, 1995)</w:t>
            </w:r>
          </w:p>
        </w:tc>
        <w:tc>
          <w:tcPr>
            <w:tcW w:w="0" w:type="auto"/>
          </w:tcPr>
          <w:p w14:paraId="2627221D" w14:textId="77777777" w:rsidR="001D584F" w:rsidRPr="003B09F5" w:rsidRDefault="001D584F">
            <w:pPr>
              <w:pStyle w:val="Compact"/>
              <w:rPr>
                <w:rFonts w:cs="Times New Roman"/>
              </w:rPr>
            </w:pPr>
          </w:p>
        </w:tc>
        <w:tc>
          <w:tcPr>
            <w:tcW w:w="0" w:type="auto"/>
          </w:tcPr>
          <w:p w14:paraId="2627221E" w14:textId="77777777" w:rsidR="001D584F" w:rsidRPr="003B09F5" w:rsidRDefault="001D584F">
            <w:pPr>
              <w:pStyle w:val="Compact"/>
              <w:rPr>
                <w:rFonts w:cs="Times New Roman"/>
              </w:rPr>
            </w:pPr>
          </w:p>
        </w:tc>
      </w:tr>
      <w:tr w:rsidR="0022217B" w:rsidRPr="003B09F5" w14:paraId="26272223" w14:textId="77777777">
        <w:tc>
          <w:tcPr>
            <w:tcW w:w="0" w:type="auto"/>
          </w:tcPr>
          <w:p w14:paraId="26272220" w14:textId="77777777" w:rsidR="001D584F" w:rsidRPr="003B09F5" w:rsidRDefault="005D6919" w:rsidP="00272F1C">
            <w:pPr>
              <w:pStyle w:val="Compact"/>
              <w:jc w:val="left"/>
              <w:rPr>
                <w:rFonts w:cs="Times New Roman"/>
              </w:rPr>
            </w:pPr>
            <w:r w:rsidRPr="003B09F5">
              <w:rPr>
                <w:rFonts w:cs="Times New Roman"/>
              </w:rPr>
              <w:t>* To protect terrestrial vegetation</w:t>
            </w:r>
          </w:p>
        </w:tc>
        <w:tc>
          <w:tcPr>
            <w:tcW w:w="0" w:type="auto"/>
          </w:tcPr>
          <w:p w14:paraId="26272221" w14:textId="77777777" w:rsidR="001D584F" w:rsidRPr="003B09F5" w:rsidRDefault="005D6919">
            <w:pPr>
              <w:pStyle w:val="Compact"/>
              <w:rPr>
                <w:rFonts w:cs="Times New Roman"/>
              </w:rPr>
            </w:pPr>
            <w:r w:rsidRPr="003B09F5">
              <w:rPr>
                <w:rFonts w:cs="Times New Roman"/>
              </w:rPr>
              <w:t>The high predation from rabbits probably pose the greatest threat to the vegetation currently found at the site.</w:t>
            </w:r>
          </w:p>
        </w:tc>
        <w:tc>
          <w:tcPr>
            <w:tcW w:w="0" w:type="auto"/>
          </w:tcPr>
          <w:p w14:paraId="26272222" w14:textId="77777777" w:rsidR="001D584F" w:rsidRPr="003B09F5" w:rsidRDefault="005D6919">
            <w:pPr>
              <w:pStyle w:val="Compact"/>
              <w:jc w:val="center"/>
              <w:rPr>
                <w:rFonts w:cs="Times New Roman"/>
              </w:rPr>
            </w:pPr>
            <w:r w:rsidRPr="003B09F5">
              <w:rPr>
                <w:rFonts w:cs="Times New Roman"/>
              </w:rPr>
              <w:t>Possible</w:t>
            </w:r>
          </w:p>
        </w:tc>
      </w:tr>
      <w:tr w:rsidR="0022217B" w:rsidRPr="003B09F5" w14:paraId="48256F27" w14:textId="77777777" w:rsidTr="005B4028">
        <w:tc>
          <w:tcPr>
            <w:tcW w:w="0" w:type="auto"/>
          </w:tcPr>
          <w:p w14:paraId="54F26DDE" w14:textId="1BBB6293" w:rsidR="0041719A" w:rsidRPr="003B09F5" w:rsidRDefault="00272F1C" w:rsidP="00272F1C">
            <w:pPr>
              <w:pStyle w:val="Compact"/>
              <w:jc w:val="left"/>
              <w:rPr>
                <w:rFonts w:cs="Times New Roman"/>
              </w:rPr>
            </w:pPr>
            <w:r w:rsidRPr="00272F1C">
              <w:rPr>
                <w:rFonts w:cs="Times New Roman"/>
                <w:b/>
                <w:bCs/>
              </w:rPr>
              <w:t>Proposed site management objectives</w:t>
            </w:r>
          </w:p>
        </w:tc>
        <w:tc>
          <w:tcPr>
            <w:tcW w:w="0" w:type="auto"/>
          </w:tcPr>
          <w:p w14:paraId="736DD17C" w14:textId="77777777" w:rsidR="0041719A" w:rsidRPr="003B09F5" w:rsidRDefault="0041719A" w:rsidP="005B4028">
            <w:pPr>
              <w:pStyle w:val="Compact"/>
              <w:rPr>
                <w:rFonts w:cs="Times New Roman"/>
              </w:rPr>
            </w:pPr>
          </w:p>
        </w:tc>
        <w:tc>
          <w:tcPr>
            <w:tcW w:w="0" w:type="auto"/>
          </w:tcPr>
          <w:p w14:paraId="570A7B34" w14:textId="77777777" w:rsidR="0041719A" w:rsidRPr="003B09F5" w:rsidRDefault="0041719A" w:rsidP="005B4028">
            <w:pPr>
              <w:pStyle w:val="Compact"/>
              <w:jc w:val="center"/>
              <w:rPr>
                <w:rFonts w:cs="Times New Roman"/>
              </w:rPr>
            </w:pPr>
          </w:p>
        </w:tc>
      </w:tr>
      <w:tr w:rsidR="0022217B" w:rsidRPr="003B09F5" w14:paraId="301F5068" w14:textId="77777777">
        <w:tc>
          <w:tcPr>
            <w:tcW w:w="0" w:type="auto"/>
          </w:tcPr>
          <w:p w14:paraId="2353389B" w14:textId="19D7DFBD" w:rsidR="0041719A" w:rsidRPr="009300D7" w:rsidRDefault="00272F1C" w:rsidP="00272F1C">
            <w:pPr>
              <w:pStyle w:val="Compact"/>
              <w:jc w:val="left"/>
              <w:rPr>
                <w:rFonts w:cs="Times New Roman"/>
              </w:rPr>
            </w:pPr>
            <w:r>
              <w:rPr>
                <w:rFonts w:cs="Times New Roman"/>
              </w:rPr>
              <w:t xml:space="preserve">Improve groundwater </w:t>
            </w:r>
            <w:r w:rsidR="00FD0F3E">
              <w:rPr>
                <w:rFonts w:cs="Times New Roman"/>
              </w:rPr>
              <w:t xml:space="preserve">levels to improve the condition of dependent vegetation and potential </w:t>
            </w:r>
            <w:r w:rsidR="009300D7">
              <w:rPr>
                <w:rFonts w:cs="Times New Roman"/>
                <w:i/>
                <w:iCs/>
              </w:rPr>
              <w:t>Banksia</w:t>
            </w:r>
            <w:r w:rsidR="009300D7">
              <w:rPr>
                <w:rFonts w:cs="Times New Roman"/>
              </w:rPr>
              <w:t xml:space="preserve"> woodland threatened community</w:t>
            </w:r>
          </w:p>
        </w:tc>
        <w:tc>
          <w:tcPr>
            <w:tcW w:w="0" w:type="auto"/>
          </w:tcPr>
          <w:p w14:paraId="4AAF5A8A" w14:textId="0D42EB8A" w:rsidR="0041719A" w:rsidRPr="00CB29F8" w:rsidRDefault="00FA688A">
            <w:pPr>
              <w:pStyle w:val="Compact"/>
              <w:rPr>
                <w:rFonts w:cs="Times New Roman"/>
              </w:rPr>
            </w:pPr>
            <w:r>
              <w:rPr>
                <w:rFonts w:cs="Times New Roman"/>
              </w:rPr>
              <w:t>Low groundwater levels and</w:t>
            </w:r>
            <w:r w:rsidR="00742CEA">
              <w:rPr>
                <w:rFonts w:cs="Times New Roman"/>
              </w:rPr>
              <w:t xml:space="preserve"> predation by rabbits </w:t>
            </w:r>
            <w:r w:rsidR="00D00C34">
              <w:rPr>
                <w:rFonts w:cs="Times New Roman"/>
              </w:rPr>
              <w:t>appears the be affecting</w:t>
            </w:r>
            <w:r w:rsidR="00742CEA">
              <w:rPr>
                <w:rFonts w:cs="Times New Roman"/>
              </w:rPr>
              <w:t xml:space="preserve"> </w:t>
            </w:r>
            <w:r w:rsidR="00755994">
              <w:rPr>
                <w:rFonts w:cs="Times New Roman"/>
              </w:rPr>
              <w:t xml:space="preserve">the health of the </w:t>
            </w:r>
            <w:r w:rsidR="00755994">
              <w:rPr>
                <w:rFonts w:cs="Times New Roman"/>
                <w:i/>
                <w:iCs/>
              </w:rPr>
              <w:t>Banksia</w:t>
            </w:r>
            <w:r w:rsidR="00755994">
              <w:rPr>
                <w:rFonts w:cs="Times New Roman"/>
              </w:rPr>
              <w:t xml:space="preserve"> woodland at this site. Managing water levels above the proposed minimum threshold are unlikely to </w:t>
            </w:r>
            <w:r w:rsidR="00D00C34">
              <w:rPr>
                <w:rFonts w:cs="Times New Roman"/>
              </w:rPr>
              <w:t xml:space="preserve">be sufficient to improve the health of </w:t>
            </w:r>
            <w:r w:rsidR="00CB29F8">
              <w:rPr>
                <w:rFonts w:cs="Times New Roman"/>
              </w:rPr>
              <w:t xml:space="preserve">the </w:t>
            </w:r>
            <w:r w:rsidR="00CB29F8">
              <w:rPr>
                <w:rFonts w:cs="Times New Roman"/>
                <w:i/>
                <w:iCs/>
              </w:rPr>
              <w:t xml:space="preserve">Banksia </w:t>
            </w:r>
            <w:r w:rsidR="00CB29F8">
              <w:rPr>
                <w:rFonts w:cs="Times New Roman"/>
              </w:rPr>
              <w:t xml:space="preserve">stands as </w:t>
            </w:r>
            <w:r w:rsidR="0022217B">
              <w:rPr>
                <w:rFonts w:cs="Times New Roman"/>
              </w:rPr>
              <w:t>the projected increases represent only a small improvement over the current hydrological conditions.</w:t>
            </w:r>
          </w:p>
        </w:tc>
        <w:tc>
          <w:tcPr>
            <w:tcW w:w="0" w:type="auto"/>
          </w:tcPr>
          <w:p w14:paraId="44313DDE" w14:textId="60E1080C" w:rsidR="0041719A" w:rsidRPr="003B09F5" w:rsidRDefault="0022217B">
            <w:pPr>
              <w:pStyle w:val="Compact"/>
              <w:jc w:val="center"/>
              <w:rPr>
                <w:rFonts w:cs="Times New Roman"/>
              </w:rPr>
            </w:pPr>
            <w:r>
              <w:rPr>
                <w:rFonts w:cs="Times New Roman"/>
              </w:rPr>
              <w:t>Unlikely</w:t>
            </w:r>
          </w:p>
        </w:tc>
      </w:tr>
    </w:tbl>
    <w:p w14:paraId="5B9C0F24" w14:textId="77777777" w:rsidR="00B63EBE" w:rsidRDefault="00B63EBE">
      <w:pPr>
        <w:pStyle w:val="Heading3"/>
        <w:rPr>
          <w:rFonts w:cs="Times New Roman"/>
        </w:rPr>
        <w:sectPr w:rsidR="00B63EBE" w:rsidSect="00AB74BD">
          <w:pgSz w:w="16838" w:h="11906" w:orient="landscape" w:code="9"/>
          <w:pgMar w:top="1440" w:right="1440" w:bottom="1440" w:left="1440" w:header="720" w:footer="720" w:gutter="0"/>
          <w:cols w:space="720"/>
          <w:docGrid w:linePitch="326"/>
        </w:sectPr>
      </w:pPr>
      <w:bookmarkStart w:id="489" w:name="vegetation-character"/>
    </w:p>
    <w:p w14:paraId="26272228" w14:textId="60FF95CA" w:rsidR="001D584F" w:rsidRPr="003B09F5" w:rsidRDefault="005D6919">
      <w:pPr>
        <w:pStyle w:val="Heading2"/>
        <w:rPr>
          <w:rFonts w:cs="Times New Roman"/>
        </w:rPr>
      </w:pPr>
      <w:bookmarkStart w:id="490" w:name="pm9---pinjar-north"/>
      <w:bookmarkStart w:id="491" w:name="_Toc33019598"/>
      <w:bookmarkEnd w:id="489"/>
      <w:r w:rsidRPr="003B09F5">
        <w:rPr>
          <w:rFonts w:cs="Times New Roman"/>
        </w:rPr>
        <w:lastRenderedPageBreak/>
        <w:t>PM9 - Pinjar North</w:t>
      </w:r>
      <w:bookmarkEnd w:id="490"/>
      <w:bookmarkEnd w:id="491"/>
    </w:p>
    <w:p w14:paraId="26272229" w14:textId="77777777" w:rsidR="001D584F" w:rsidRPr="00FF701B" w:rsidRDefault="005D6919">
      <w:pPr>
        <w:pStyle w:val="FirstParagraph"/>
        <w:rPr>
          <w:rFonts w:cs="Times New Roman"/>
          <w:highlight w:val="yellow"/>
        </w:rPr>
      </w:pPr>
      <w:r w:rsidRPr="00FF701B">
        <w:rPr>
          <w:rFonts w:cs="Times New Roman"/>
          <w:highlight w:val="yellow"/>
        </w:rPr>
        <w:t>Copied from quote - “Water levels at PM9 have been monitored since 1976 and have fallen approx. 7 meters over this time. It is assumed that vegetation at this site is now no longer able to access groundwater. The nearest vegetation monitoring transect is ‘P50’, located near the Water Corporation’s P50 production bore east of Lake Pinjar, approximately 2.2 km away to the south-west. The P50 transect has been subjected to different influences over the years, including (previous) pumping of the P50 production bore and widespread deaths of vegetation following a succession of high temperatures in the early 1990s, and several fires. There has been an increase in the frequency and cover of species that prefer ‘broad’ site conditions, and an increase in the relative proportion of cover from introduced species. There is a consistent decline on the transect in species preferring excessive wetness.”</w:t>
      </w:r>
    </w:p>
    <w:p w14:paraId="2627222A" w14:textId="77777777" w:rsidR="001D584F" w:rsidRPr="003B09F5" w:rsidRDefault="005D6919">
      <w:pPr>
        <w:pStyle w:val="BodyText"/>
        <w:rPr>
          <w:rFonts w:cs="Times New Roman"/>
        </w:rPr>
      </w:pPr>
      <w:r w:rsidRPr="00FF701B">
        <w:rPr>
          <w:rFonts w:cs="Times New Roman"/>
          <w:highlight w:val="yellow"/>
        </w:rPr>
        <w:t>WHERE IS VEGETARTION TRANSECT AT P50?</w:t>
      </w:r>
    </w:p>
    <w:p w14:paraId="2627222B" w14:textId="77777777" w:rsidR="001D584F" w:rsidRPr="003B09F5" w:rsidRDefault="005D6919">
      <w:pPr>
        <w:pStyle w:val="Heading3"/>
        <w:rPr>
          <w:rFonts w:cs="Times New Roman"/>
        </w:rPr>
      </w:pPr>
      <w:bookmarkStart w:id="492" w:name="hydrology-12"/>
      <w:bookmarkStart w:id="493" w:name="_Toc33019599"/>
      <w:r w:rsidRPr="003B09F5">
        <w:rPr>
          <w:rFonts w:cs="Times New Roman"/>
        </w:rPr>
        <w:t>Hydrology</w:t>
      </w:r>
      <w:bookmarkEnd w:id="492"/>
      <w:bookmarkEnd w:id="493"/>
    </w:p>
    <w:p w14:paraId="2627222C" w14:textId="5167385E" w:rsidR="001D584F" w:rsidRDefault="005D6919">
      <w:pPr>
        <w:pStyle w:val="FirstParagraph"/>
        <w:rPr>
          <w:rFonts w:cs="Times New Roman"/>
        </w:rPr>
      </w:pPr>
      <w:r w:rsidRPr="003B09F5">
        <w:rPr>
          <w:rFonts w:cs="Times New Roman"/>
        </w:rPr>
        <w:t>Groundwater at PM9 have almost continually been in decline since 1980 from approximately 59 mAHD to 2016 levels around 53 mAHD (</w:t>
      </w:r>
      <w:r w:rsidR="00607338">
        <w:rPr>
          <w:rFonts w:cs="Times New Roman"/>
        </w:rPr>
        <w:fldChar w:fldCharType="begin"/>
      </w:r>
      <w:r w:rsidR="00607338">
        <w:rPr>
          <w:rFonts w:cs="Times New Roman"/>
        </w:rPr>
        <w:instrText xml:space="preserve"> REF _Ref25920740 \h </w:instrText>
      </w:r>
      <w:r w:rsidR="00607338">
        <w:rPr>
          <w:rFonts w:cs="Times New Roman"/>
        </w:rPr>
      </w:r>
      <w:r w:rsidR="00607338">
        <w:rPr>
          <w:rFonts w:cs="Times New Roman"/>
        </w:rPr>
        <w:fldChar w:fldCharType="separate"/>
      </w:r>
      <w:r w:rsidR="00344A1B" w:rsidRPr="003B09F5">
        <w:rPr>
          <w:rFonts w:cs="Times New Roman"/>
        </w:rPr>
        <w:t xml:space="preserve">Figure </w:t>
      </w:r>
      <w:r w:rsidR="00344A1B">
        <w:rPr>
          <w:rFonts w:cs="Times New Roman"/>
          <w:noProof/>
        </w:rPr>
        <w:t>17</w:t>
      </w:r>
      <w:r w:rsidR="00607338">
        <w:rPr>
          <w:rFonts w:cs="Times New Roman"/>
        </w:rPr>
        <w:fldChar w:fldCharType="end"/>
      </w:r>
      <w:r w:rsidRPr="003B09F5">
        <w:rPr>
          <w:rFonts w:cs="Times New Roman"/>
        </w:rPr>
        <w:t>). The most significant rate of decline has been occurring since 1995 to 2016. Maximum and minimal seasonal water levels are 4 and 5 m lower now than in the 1994-1999 period, respectively (</w:t>
      </w:r>
      <w:r w:rsidR="00F55A9C">
        <w:rPr>
          <w:rFonts w:cs="Times New Roman"/>
        </w:rPr>
        <w:fldChar w:fldCharType="begin"/>
      </w:r>
      <w:r w:rsidR="00F55A9C">
        <w:rPr>
          <w:rFonts w:cs="Times New Roman"/>
        </w:rPr>
        <w:instrText xml:space="preserve"> REF _Ref25922367 \h </w:instrText>
      </w:r>
      <w:r w:rsidR="00F55A9C">
        <w:rPr>
          <w:rFonts w:cs="Times New Roman"/>
        </w:rPr>
      </w:r>
      <w:r w:rsidR="00F55A9C">
        <w:rPr>
          <w:rFonts w:cs="Times New Roman"/>
        </w:rPr>
        <w:fldChar w:fldCharType="separate"/>
      </w:r>
      <w:r w:rsidR="00344A1B">
        <w:t xml:space="preserve">Table </w:t>
      </w:r>
      <w:r w:rsidR="00344A1B">
        <w:rPr>
          <w:noProof/>
        </w:rPr>
        <w:t>28</w:t>
      </w:r>
      <w:r w:rsidR="00F55A9C">
        <w:rPr>
          <w:rFonts w:cs="Times New Roman"/>
        </w:rPr>
        <w:fldChar w:fldCharType="end"/>
      </w:r>
      <w:r w:rsidRPr="003B09F5">
        <w:rPr>
          <w:rFonts w:cs="Times New Roman"/>
        </w:rPr>
        <w:t>). Since 2016, no measurements at bore 61610804 have been made due to the operation of a nearby rifle range. It is unknown if groundwater levels have continued to decline since 2016 because no measurements have been recorded due to safety concerns regarding access to the bore. If the observed decline has continued, groundwater levels at the site may currently be below 52 mAHD, representing more than a 7 m decline since 1980.</w:t>
      </w:r>
    </w:p>
    <w:p w14:paraId="35BD80EA" w14:textId="35D7CE4B" w:rsidR="00C74F20" w:rsidRDefault="00C74F20" w:rsidP="00C74F20">
      <w:pPr>
        <w:pStyle w:val="Caption"/>
        <w:keepNext/>
      </w:pPr>
      <w:bookmarkStart w:id="494" w:name="_Ref25922367"/>
      <w:r>
        <w:t xml:space="preserve">Table </w:t>
      </w:r>
      <w:r>
        <w:fldChar w:fldCharType="begin"/>
      </w:r>
      <w:r>
        <w:instrText>SEQ Table \* ARABIC</w:instrText>
      </w:r>
      <w:r>
        <w:fldChar w:fldCharType="separate"/>
      </w:r>
      <w:r w:rsidR="00344A1B">
        <w:rPr>
          <w:noProof/>
        </w:rPr>
        <w:t>28</w:t>
      </w:r>
      <w:r>
        <w:fldChar w:fldCharType="end"/>
      </w:r>
      <w:bookmarkEnd w:id="494"/>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Pinjar North</w:t>
      </w:r>
      <w:r w:rsidR="00D46F6E">
        <w:rPr>
          <w:lang w:val="en-AU"/>
        </w:rPr>
        <w:t>. The final period is based on data up to 2016 only.</w:t>
      </w:r>
    </w:p>
    <w:tbl>
      <w:tblPr>
        <w:tblStyle w:val="Table"/>
        <w:tblW w:w="8144" w:type="dxa"/>
        <w:tblLook w:val="04A0" w:firstRow="1" w:lastRow="0" w:firstColumn="1" w:lastColumn="0" w:noHBand="0" w:noVBand="1"/>
      </w:tblPr>
      <w:tblGrid>
        <w:gridCol w:w="1989"/>
        <w:gridCol w:w="2051"/>
        <w:gridCol w:w="1368"/>
        <w:gridCol w:w="1368"/>
        <w:gridCol w:w="1368"/>
      </w:tblGrid>
      <w:tr w:rsidR="00C74F20" w14:paraId="179CAAAD" w14:textId="77777777" w:rsidTr="007C2274">
        <w:tc>
          <w:tcPr>
            <w:tcW w:w="1989" w:type="dxa"/>
          </w:tcPr>
          <w:p w14:paraId="42077423" w14:textId="77777777" w:rsidR="00C74F20" w:rsidRDefault="00C74F20" w:rsidP="00376A55">
            <w:pPr>
              <w:pStyle w:val="BodyText"/>
            </w:pPr>
            <w:r>
              <w:t>Period</w:t>
            </w:r>
          </w:p>
        </w:tc>
        <w:tc>
          <w:tcPr>
            <w:tcW w:w="2051" w:type="dxa"/>
          </w:tcPr>
          <w:p w14:paraId="32FF4878" w14:textId="77777777" w:rsidR="00C74F20" w:rsidRPr="00016946" w:rsidRDefault="00C74F20" w:rsidP="00376A55">
            <w:pPr>
              <w:pStyle w:val="BodyText"/>
              <w:rPr>
                <w:lang w:val="en-AU"/>
              </w:rPr>
            </w:pPr>
            <w:r w:rsidRPr="00016946">
              <w:rPr>
                <w:lang w:val="en-AU"/>
              </w:rPr>
              <w:t>Mean</w:t>
            </w:r>
            <w:r>
              <w:rPr>
                <w:lang w:val="en-AU"/>
              </w:rPr>
              <w:t xml:space="preserve"> </w:t>
            </w:r>
            <w:r w:rsidRPr="00016946">
              <w:rPr>
                <w:lang w:val="en-AU"/>
              </w:rPr>
              <w:t>max seasonal</w:t>
            </w:r>
          </w:p>
          <w:p w14:paraId="068BF0B3" w14:textId="77777777" w:rsidR="00C74F20" w:rsidRDefault="00C74F20" w:rsidP="00376A55">
            <w:pPr>
              <w:pStyle w:val="BodyText"/>
            </w:pPr>
            <w:r w:rsidRPr="00016946">
              <w:rPr>
                <w:lang w:val="en-AU"/>
              </w:rPr>
              <w:t>level (mAHD)</w:t>
            </w:r>
          </w:p>
        </w:tc>
        <w:tc>
          <w:tcPr>
            <w:tcW w:w="1368" w:type="dxa"/>
          </w:tcPr>
          <w:p w14:paraId="419DB2FB" w14:textId="77777777" w:rsidR="00C74F20" w:rsidRPr="00016946" w:rsidRDefault="00C74F20"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59E82A9D" w14:textId="77777777" w:rsidR="00C74F20" w:rsidRDefault="00C74F20" w:rsidP="00376A55">
            <w:pPr>
              <w:pStyle w:val="BodyText"/>
            </w:pPr>
            <w:r w:rsidRPr="00016946">
              <w:rPr>
                <w:lang w:val="en-AU"/>
              </w:rPr>
              <w:t>level (mAHD)</w:t>
            </w:r>
          </w:p>
        </w:tc>
        <w:tc>
          <w:tcPr>
            <w:tcW w:w="1368" w:type="dxa"/>
          </w:tcPr>
          <w:p w14:paraId="3AB7A44C" w14:textId="77777777" w:rsidR="00C74F20" w:rsidRDefault="00C74F20" w:rsidP="00376A55">
            <w:pPr>
              <w:pStyle w:val="BodyText"/>
            </w:pPr>
            <w:r>
              <w:t>Mean seasonal change (m)</w:t>
            </w:r>
          </w:p>
        </w:tc>
        <w:tc>
          <w:tcPr>
            <w:tcW w:w="1368" w:type="dxa"/>
          </w:tcPr>
          <w:p w14:paraId="3226DA97" w14:textId="77777777" w:rsidR="00C74F20" w:rsidRDefault="00C74F20" w:rsidP="003166FE">
            <w:pPr>
              <w:pStyle w:val="BodyText"/>
              <w:jc w:val="center"/>
            </w:pPr>
            <w:r>
              <w:t>Mean max to min (days)</w:t>
            </w:r>
          </w:p>
        </w:tc>
      </w:tr>
      <w:tr w:rsidR="00C74F20" w14:paraId="6252E1DD" w14:textId="77777777" w:rsidTr="007C2274">
        <w:tc>
          <w:tcPr>
            <w:tcW w:w="1989" w:type="dxa"/>
          </w:tcPr>
          <w:p w14:paraId="704C5DD3" w14:textId="77777777" w:rsidR="00C74F20" w:rsidRDefault="00C74F20" w:rsidP="00376A55">
            <w:pPr>
              <w:pStyle w:val="BodyText"/>
            </w:pPr>
            <w:r>
              <w:t>08/1994 – 07/1999</w:t>
            </w:r>
          </w:p>
        </w:tc>
        <w:tc>
          <w:tcPr>
            <w:tcW w:w="2051" w:type="dxa"/>
          </w:tcPr>
          <w:p w14:paraId="3CB86396" w14:textId="368DAC04" w:rsidR="00C74F20" w:rsidRDefault="00D46F6E" w:rsidP="00376A55">
            <w:pPr>
              <w:pStyle w:val="BodyText"/>
            </w:pPr>
            <w:r>
              <w:t>58.4</w:t>
            </w:r>
            <w:r w:rsidR="00C74F20">
              <w:t xml:space="preserve"> (</w:t>
            </w:r>
            <w:r>
              <w:t>Nov</w:t>
            </w:r>
            <w:r w:rsidR="00C74F20">
              <w:t>)</w:t>
            </w:r>
          </w:p>
        </w:tc>
        <w:tc>
          <w:tcPr>
            <w:tcW w:w="1368" w:type="dxa"/>
          </w:tcPr>
          <w:p w14:paraId="08D135C1" w14:textId="527F7D4E" w:rsidR="00C74F20" w:rsidRDefault="00A04E66" w:rsidP="00376A55">
            <w:pPr>
              <w:pStyle w:val="BodyText"/>
            </w:pPr>
            <w:r>
              <w:t>57.7</w:t>
            </w:r>
            <w:r w:rsidR="00C74F20">
              <w:t xml:space="preserve"> (</w:t>
            </w:r>
            <w:r w:rsidR="008D15F7">
              <w:t>Jun</w:t>
            </w:r>
            <w:r w:rsidR="00C74F20">
              <w:t>)</w:t>
            </w:r>
          </w:p>
        </w:tc>
        <w:tc>
          <w:tcPr>
            <w:tcW w:w="1368" w:type="dxa"/>
          </w:tcPr>
          <w:p w14:paraId="5D07F2CC" w14:textId="508CA1F7" w:rsidR="00C74F20" w:rsidRDefault="00C74F20" w:rsidP="00376A55">
            <w:pPr>
              <w:pStyle w:val="BodyText"/>
            </w:pPr>
            <w:r>
              <w:t>0.</w:t>
            </w:r>
            <w:r w:rsidR="007D1810">
              <w:t>73</w:t>
            </w:r>
          </w:p>
        </w:tc>
        <w:tc>
          <w:tcPr>
            <w:tcW w:w="1368" w:type="dxa"/>
          </w:tcPr>
          <w:p w14:paraId="14FA531B" w14:textId="3DF6B724" w:rsidR="00C74F20" w:rsidRDefault="008D15F7" w:rsidP="00376A55">
            <w:pPr>
              <w:pStyle w:val="BodyText"/>
            </w:pPr>
            <w:r>
              <w:t>252</w:t>
            </w:r>
          </w:p>
        </w:tc>
      </w:tr>
      <w:tr w:rsidR="00C74F20" w14:paraId="132B8C57" w14:textId="77777777" w:rsidTr="007C2274">
        <w:tc>
          <w:tcPr>
            <w:tcW w:w="1989" w:type="dxa"/>
          </w:tcPr>
          <w:p w14:paraId="20AFB7D3" w14:textId="77777777" w:rsidR="00C74F20" w:rsidRDefault="00C74F20" w:rsidP="00376A55">
            <w:pPr>
              <w:pStyle w:val="BodyText"/>
            </w:pPr>
            <w:r>
              <w:t>08/1999 – 07/2004</w:t>
            </w:r>
          </w:p>
        </w:tc>
        <w:tc>
          <w:tcPr>
            <w:tcW w:w="2051" w:type="dxa"/>
          </w:tcPr>
          <w:p w14:paraId="102BD9A5" w14:textId="1F19AA34" w:rsidR="00C74F20" w:rsidRDefault="00D46F6E" w:rsidP="00376A55">
            <w:pPr>
              <w:pStyle w:val="BodyText"/>
            </w:pPr>
            <w:r>
              <w:t>57</w:t>
            </w:r>
            <w:r w:rsidR="00A04E66">
              <w:t>.5</w:t>
            </w:r>
            <w:r w:rsidR="00C74F20">
              <w:t xml:space="preserve"> (Sep)</w:t>
            </w:r>
          </w:p>
        </w:tc>
        <w:tc>
          <w:tcPr>
            <w:tcW w:w="1368" w:type="dxa"/>
          </w:tcPr>
          <w:p w14:paraId="7D49470F" w14:textId="56166C5D" w:rsidR="00C74F20" w:rsidRDefault="00A04E66" w:rsidP="00376A55">
            <w:pPr>
              <w:pStyle w:val="BodyText"/>
            </w:pPr>
            <w:r>
              <w:t>56.8</w:t>
            </w:r>
            <w:r w:rsidR="00C74F20">
              <w:t xml:space="preserve"> (</w:t>
            </w:r>
            <w:r w:rsidR="008D15F7">
              <w:t>Jul</w:t>
            </w:r>
            <w:r w:rsidR="00C74F20">
              <w:t>)</w:t>
            </w:r>
          </w:p>
        </w:tc>
        <w:tc>
          <w:tcPr>
            <w:tcW w:w="1368" w:type="dxa"/>
          </w:tcPr>
          <w:p w14:paraId="7F380C85" w14:textId="2C5A0E3F" w:rsidR="00C74F20" w:rsidRDefault="00C74F20" w:rsidP="00376A55">
            <w:pPr>
              <w:pStyle w:val="BodyText"/>
            </w:pPr>
            <w:r>
              <w:t>0.</w:t>
            </w:r>
            <w:r w:rsidR="007D1810">
              <w:t>68</w:t>
            </w:r>
          </w:p>
        </w:tc>
        <w:tc>
          <w:tcPr>
            <w:tcW w:w="1368" w:type="dxa"/>
          </w:tcPr>
          <w:p w14:paraId="2445571C" w14:textId="6141A783" w:rsidR="00C74F20" w:rsidRDefault="008D15F7" w:rsidP="00376A55">
            <w:pPr>
              <w:pStyle w:val="BodyText"/>
            </w:pPr>
            <w:r>
              <w:t>201</w:t>
            </w:r>
          </w:p>
        </w:tc>
      </w:tr>
      <w:tr w:rsidR="00C74F20" w14:paraId="027C908E" w14:textId="77777777" w:rsidTr="007C2274">
        <w:tc>
          <w:tcPr>
            <w:tcW w:w="1989" w:type="dxa"/>
          </w:tcPr>
          <w:p w14:paraId="08B39DCE" w14:textId="77777777" w:rsidR="00C74F20" w:rsidRDefault="00C74F20" w:rsidP="00376A55">
            <w:pPr>
              <w:pStyle w:val="BodyText"/>
            </w:pPr>
            <w:r>
              <w:t>08/2004 – 07/2009</w:t>
            </w:r>
          </w:p>
        </w:tc>
        <w:tc>
          <w:tcPr>
            <w:tcW w:w="2051" w:type="dxa"/>
          </w:tcPr>
          <w:p w14:paraId="6DB9A427" w14:textId="0F825748" w:rsidR="00C74F20" w:rsidRDefault="00A04E66" w:rsidP="00376A55">
            <w:pPr>
              <w:pStyle w:val="BodyText"/>
            </w:pPr>
            <w:r>
              <w:t>56.5</w:t>
            </w:r>
            <w:r w:rsidR="00C74F20">
              <w:t xml:space="preserve"> (</w:t>
            </w:r>
            <w:r>
              <w:t>Oct</w:t>
            </w:r>
            <w:r w:rsidR="00C74F20">
              <w:t>)</w:t>
            </w:r>
          </w:p>
        </w:tc>
        <w:tc>
          <w:tcPr>
            <w:tcW w:w="1368" w:type="dxa"/>
          </w:tcPr>
          <w:p w14:paraId="05DB4E7A" w14:textId="6CC201DC" w:rsidR="00C74F20" w:rsidRDefault="00A04E66" w:rsidP="00376A55">
            <w:pPr>
              <w:pStyle w:val="BodyText"/>
            </w:pPr>
            <w:r>
              <w:t>56.0</w:t>
            </w:r>
            <w:r w:rsidR="00C74F20">
              <w:t xml:space="preserve"> (</w:t>
            </w:r>
            <w:r w:rsidR="008D15F7">
              <w:t>Jul</w:t>
            </w:r>
            <w:r w:rsidR="00C74F20">
              <w:t>)</w:t>
            </w:r>
          </w:p>
        </w:tc>
        <w:tc>
          <w:tcPr>
            <w:tcW w:w="1368" w:type="dxa"/>
          </w:tcPr>
          <w:p w14:paraId="495E5DC9" w14:textId="3B29F188" w:rsidR="00C74F20" w:rsidRDefault="00C74F20" w:rsidP="00376A55">
            <w:pPr>
              <w:pStyle w:val="BodyText"/>
            </w:pPr>
            <w:r>
              <w:t>0.</w:t>
            </w:r>
            <w:r w:rsidR="007D1810">
              <w:t>49</w:t>
            </w:r>
          </w:p>
        </w:tc>
        <w:tc>
          <w:tcPr>
            <w:tcW w:w="1368" w:type="dxa"/>
          </w:tcPr>
          <w:p w14:paraId="4440BC17" w14:textId="780E9521" w:rsidR="00C74F20" w:rsidRDefault="008D15F7" w:rsidP="00376A55">
            <w:pPr>
              <w:pStyle w:val="BodyText"/>
            </w:pPr>
            <w:r>
              <w:t>257</w:t>
            </w:r>
          </w:p>
        </w:tc>
      </w:tr>
      <w:tr w:rsidR="00C74F20" w14:paraId="79E023B2" w14:textId="77777777" w:rsidTr="007C2274">
        <w:tc>
          <w:tcPr>
            <w:tcW w:w="1989" w:type="dxa"/>
          </w:tcPr>
          <w:p w14:paraId="7FC25506" w14:textId="77777777" w:rsidR="00C74F20" w:rsidRDefault="00C74F20" w:rsidP="00376A55">
            <w:pPr>
              <w:pStyle w:val="BodyText"/>
            </w:pPr>
            <w:r>
              <w:t>08/2009 – 07/2014</w:t>
            </w:r>
          </w:p>
        </w:tc>
        <w:tc>
          <w:tcPr>
            <w:tcW w:w="2051" w:type="dxa"/>
          </w:tcPr>
          <w:p w14:paraId="5D44C549" w14:textId="2EE03CA0" w:rsidR="00C74F20" w:rsidRDefault="00A04E66" w:rsidP="00376A55">
            <w:pPr>
              <w:pStyle w:val="BodyText"/>
            </w:pPr>
            <w:r>
              <w:t>55.2</w:t>
            </w:r>
            <w:r w:rsidR="00C74F20">
              <w:t xml:space="preserve"> (</w:t>
            </w:r>
            <w:r>
              <w:t>Nov</w:t>
            </w:r>
            <w:r w:rsidR="00C74F20">
              <w:t>)</w:t>
            </w:r>
          </w:p>
        </w:tc>
        <w:tc>
          <w:tcPr>
            <w:tcW w:w="1368" w:type="dxa"/>
          </w:tcPr>
          <w:p w14:paraId="325166E6" w14:textId="79EB3393" w:rsidR="00C74F20" w:rsidRDefault="00C74F20" w:rsidP="00376A55">
            <w:pPr>
              <w:pStyle w:val="BodyText"/>
            </w:pPr>
            <w:r>
              <w:t>5</w:t>
            </w:r>
            <w:r w:rsidR="00A04E66">
              <w:t>4</w:t>
            </w:r>
            <w:r>
              <w:t>.7 (</w:t>
            </w:r>
            <w:r w:rsidR="008D15F7">
              <w:t>Sep</w:t>
            </w:r>
            <w:r>
              <w:t>)</w:t>
            </w:r>
          </w:p>
        </w:tc>
        <w:tc>
          <w:tcPr>
            <w:tcW w:w="1368" w:type="dxa"/>
          </w:tcPr>
          <w:p w14:paraId="77E5562D" w14:textId="1F772BA3" w:rsidR="00C74F20" w:rsidRDefault="00C74F20" w:rsidP="00376A55">
            <w:pPr>
              <w:pStyle w:val="BodyText"/>
            </w:pPr>
            <w:r>
              <w:t>0.</w:t>
            </w:r>
            <w:r w:rsidR="007D1810">
              <w:t>44</w:t>
            </w:r>
          </w:p>
        </w:tc>
        <w:tc>
          <w:tcPr>
            <w:tcW w:w="1368" w:type="dxa"/>
          </w:tcPr>
          <w:p w14:paraId="3427E745" w14:textId="63C44372" w:rsidR="00C74F20" w:rsidRDefault="008D15F7" w:rsidP="00376A55">
            <w:pPr>
              <w:pStyle w:val="BodyText"/>
            </w:pPr>
            <w:r>
              <w:t>207</w:t>
            </w:r>
          </w:p>
        </w:tc>
      </w:tr>
      <w:tr w:rsidR="00C74F20" w14:paraId="169A00B5" w14:textId="77777777" w:rsidTr="007C2274">
        <w:tc>
          <w:tcPr>
            <w:tcW w:w="1989" w:type="dxa"/>
          </w:tcPr>
          <w:p w14:paraId="26C65781" w14:textId="1B61E93B" w:rsidR="00C74F20" w:rsidRDefault="00C74F20" w:rsidP="00376A55">
            <w:pPr>
              <w:pStyle w:val="BodyText"/>
            </w:pPr>
            <w:r>
              <w:t>08/2014 – 07/2016</w:t>
            </w:r>
          </w:p>
        </w:tc>
        <w:tc>
          <w:tcPr>
            <w:tcW w:w="2051" w:type="dxa"/>
          </w:tcPr>
          <w:p w14:paraId="2217C2D0" w14:textId="407E5B5A" w:rsidR="00C74F20" w:rsidRDefault="00A04E66" w:rsidP="00376A55">
            <w:pPr>
              <w:pStyle w:val="BodyText"/>
            </w:pPr>
            <w:r>
              <w:t>54.4</w:t>
            </w:r>
            <w:r w:rsidR="00C74F20">
              <w:t xml:space="preserve"> (</w:t>
            </w:r>
            <w:r>
              <w:t>Dec</w:t>
            </w:r>
            <w:r w:rsidR="00C74F20">
              <w:t>)</w:t>
            </w:r>
          </w:p>
        </w:tc>
        <w:tc>
          <w:tcPr>
            <w:tcW w:w="1368" w:type="dxa"/>
          </w:tcPr>
          <w:p w14:paraId="04995BF7" w14:textId="2F1C7947" w:rsidR="00C74F20" w:rsidRDefault="00C74F20" w:rsidP="00376A55">
            <w:pPr>
              <w:pStyle w:val="BodyText"/>
            </w:pPr>
            <w:r>
              <w:t>5</w:t>
            </w:r>
            <w:r w:rsidR="00A04E66">
              <w:t>2.8</w:t>
            </w:r>
            <w:r>
              <w:t xml:space="preserve"> (</w:t>
            </w:r>
            <w:r w:rsidR="008D15F7">
              <w:t>May</w:t>
            </w:r>
            <w:r>
              <w:t>)</w:t>
            </w:r>
          </w:p>
        </w:tc>
        <w:tc>
          <w:tcPr>
            <w:tcW w:w="1368" w:type="dxa"/>
          </w:tcPr>
          <w:p w14:paraId="0A69C144" w14:textId="723E83D3" w:rsidR="00C74F20" w:rsidRDefault="007D1810" w:rsidP="00376A55">
            <w:pPr>
              <w:pStyle w:val="BodyText"/>
            </w:pPr>
            <w:r>
              <w:t>1.55</w:t>
            </w:r>
          </w:p>
        </w:tc>
        <w:tc>
          <w:tcPr>
            <w:tcW w:w="1368" w:type="dxa"/>
          </w:tcPr>
          <w:p w14:paraId="1627F977" w14:textId="39DFB037" w:rsidR="00C74F20" w:rsidRDefault="008D15F7" w:rsidP="00376A55">
            <w:pPr>
              <w:pStyle w:val="BodyText"/>
            </w:pPr>
            <w:r>
              <w:t>242</w:t>
            </w:r>
          </w:p>
        </w:tc>
      </w:tr>
    </w:tbl>
    <w:p w14:paraId="1A35F2DE" w14:textId="77777777" w:rsidR="004145D8" w:rsidRPr="003B09F5" w:rsidRDefault="004145D8" w:rsidP="006F062A">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3B0B643" wp14:editId="77346780">
            <wp:extent cx="5760000" cy="39852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Figs/PM9WaterPlot-1.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2B2E2BA" w14:textId="7BB4D4F1" w:rsidR="004145D8" w:rsidRPr="003B09F5" w:rsidRDefault="004145D8" w:rsidP="004145D8">
      <w:pPr>
        <w:pStyle w:val="Caption"/>
        <w:rPr>
          <w:rFonts w:ascii="Times New Roman" w:hAnsi="Times New Roman" w:cs="Times New Roman"/>
        </w:rPr>
      </w:pPr>
      <w:bookmarkStart w:id="495" w:name="_Ref2592074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17</w:t>
      </w:r>
      <w:r w:rsidRPr="003B09F5">
        <w:rPr>
          <w:rFonts w:ascii="Times New Roman" w:hAnsi="Times New Roman" w:cs="Times New Roman"/>
        </w:rPr>
        <w:fldChar w:fldCharType="end"/>
      </w:r>
      <w:bookmarkEnd w:id="495"/>
      <w:r w:rsidRPr="003B09F5">
        <w:rPr>
          <w:rFonts w:ascii="Times New Roman" w:hAnsi="Times New Roman" w:cs="Times New Roman"/>
        </w:rPr>
        <w:t xml:space="preserve"> Groundwater levels recorded at bore 61610804 in the vicinity of PM9. Red segments along trendline indicate periods of significant decline in groundwater levels.</w:t>
      </w:r>
    </w:p>
    <w:p w14:paraId="2627222D" w14:textId="44897F08" w:rsidR="001D584F" w:rsidRPr="003B09F5" w:rsidRDefault="00A200FB">
      <w:pPr>
        <w:pStyle w:val="Heading3"/>
        <w:rPr>
          <w:rFonts w:cs="Times New Roman"/>
        </w:rPr>
      </w:pPr>
      <w:bookmarkStart w:id="496" w:name="_Toc33019600"/>
      <w:r>
        <w:rPr>
          <w:rFonts w:cs="Times New Roman"/>
        </w:rPr>
        <w:t>Implications of revised threshold</w:t>
      </w:r>
      <w:bookmarkEnd w:id="496"/>
    </w:p>
    <w:p w14:paraId="5389DA44" w14:textId="77777777" w:rsidR="00590956" w:rsidRPr="003B09F5" w:rsidRDefault="00590956">
      <w:pPr>
        <w:rPr>
          <w:rFonts w:ascii="Times New Roman" w:eastAsiaTheme="majorEastAsia" w:hAnsi="Times New Roman" w:cs="Times New Roman"/>
          <w:b/>
          <w:bCs/>
          <w:sz w:val="32"/>
          <w:szCs w:val="32"/>
        </w:rPr>
      </w:pPr>
      <w:bookmarkStart w:id="497" w:name="wm1---pinjar"/>
      <w:r w:rsidRPr="003B09F5">
        <w:rPr>
          <w:rFonts w:ascii="Times New Roman" w:hAnsi="Times New Roman" w:cs="Times New Roman"/>
        </w:rPr>
        <w:br w:type="page"/>
      </w:r>
    </w:p>
    <w:p w14:paraId="26272230" w14:textId="64DB7E51" w:rsidR="001D584F" w:rsidRPr="003B09F5" w:rsidRDefault="005D6919">
      <w:pPr>
        <w:pStyle w:val="Heading2"/>
        <w:rPr>
          <w:rFonts w:cs="Times New Roman"/>
        </w:rPr>
      </w:pPr>
      <w:bookmarkStart w:id="498" w:name="_Toc33019601"/>
      <w:r w:rsidRPr="003B09F5">
        <w:rPr>
          <w:rFonts w:cs="Times New Roman"/>
        </w:rPr>
        <w:lastRenderedPageBreak/>
        <w:t>WM1 - Pinjar</w:t>
      </w:r>
      <w:bookmarkEnd w:id="497"/>
      <w:bookmarkEnd w:id="498"/>
    </w:p>
    <w:p w14:paraId="26272231" w14:textId="77777777" w:rsidR="001D584F" w:rsidRPr="003B09F5" w:rsidRDefault="005D6919">
      <w:pPr>
        <w:pStyle w:val="FirstParagraph"/>
        <w:rPr>
          <w:rFonts w:cs="Times New Roman"/>
        </w:rPr>
      </w:pPr>
      <w:r w:rsidRPr="003B09F5">
        <w:rPr>
          <w:rFonts w:cs="Times New Roman"/>
        </w:rPr>
        <w:t>WM1 is located east of Lake Pinjar in the Chitty Road Bushland within the Bassendean north vegetation complex. Water levels at WM1 have been non-compliant since 2001.</w:t>
      </w:r>
    </w:p>
    <w:p w14:paraId="26272232" w14:textId="77777777" w:rsidR="001D584F" w:rsidRPr="003B09F5" w:rsidRDefault="005D6919">
      <w:pPr>
        <w:pStyle w:val="Heading3"/>
        <w:rPr>
          <w:rFonts w:cs="Times New Roman"/>
        </w:rPr>
      </w:pPr>
      <w:bookmarkStart w:id="499" w:name="hydrology-13"/>
      <w:bookmarkStart w:id="500" w:name="_Toc33019602"/>
      <w:r w:rsidRPr="003B09F5">
        <w:rPr>
          <w:rFonts w:cs="Times New Roman"/>
        </w:rPr>
        <w:t>Hydrology</w:t>
      </w:r>
      <w:bookmarkEnd w:id="499"/>
      <w:bookmarkEnd w:id="500"/>
    </w:p>
    <w:p w14:paraId="26272233" w14:textId="0C41D727" w:rsidR="001D584F" w:rsidRDefault="005D6919">
      <w:pPr>
        <w:pStyle w:val="FirstParagraph"/>
        <w:rPr>
          <w:rFonts w:cs="Times New Roman"/>
        </w:rPr>
      </w:pPr>
      <w:r w:rsidRPr="003B09F5">
        <w:rPr>
          <w:rFonts w:cs="Times New Roman"/>
        </w:rPr>
        <w:t>Groundwater levels at WM1 have declined up to 4.0 m since 1980, although recent rainfall has increased levels from 54.4 to 55.5 mAHD since 2015 (</w:t>
      </w:r>
      <w:r w:rsidR="00607338">
        <w:rPr>
          <w:rFonts w:cs="Times New Roman"/>
        </w:rPr>
        <w:fldChar w:fldCharType="begin"/>
      </w:r>
      <w:r w:rsidR="00607338">
        <w:rPr>
          <w:rFonts w:cs="Times New Roman"/>
        </w:rPr>
        <w:instrText xml:space="preserve"> REF _Ref25920749 \h </w:instrText>
      </w:r>
      <w:r w:rsidR="00607338">
        <w:rPr>
          <w:rFonts w:cs="Times New Roman"/>
        </w:rPr>
      </w:r>
      <w:r w:rsidR="00607338">
        <w:rPr>
          <w:rFonts w:cs="Times New Roman"/>
        </w:rPr>
        <w:fldChar w:fldCharType="separate"/>
      </w:r>
      <w:r w:rsidR="00344A1B" w:rsidRPr="003B09F5">
        <w:rPr>
          <w:rFonts w:cs="Times New Roman"/>
        </w:rPr>
        <w:t xml:space="preserve">Figure </w:t>
      </w:r>
      <w:r w:rsidR="00344A1B">
        <w:rPr>
          <w:rFonts w:cs="Times New Roman"/>
          <w:noProof/>
        </w:rPr>
        <w:t>18</w:t>
      </w:r>
      <w:r w:rsidR="00607338">
        <w:rPr>
          <w:rFonts w:cs="Times New Roman"/>
        </w:rPr>
        <w:fldChar w:fldCharType="end"/>
      </w:r>
      <w:r w:rsidRPr="003B09F5">
        <w:rPr>
          <w:rFonts w:cs="Times New Roman"/>
        </w:rPr>
        <w:t>). Current mean maximum and minimum water levels are 2.0 and 1.7 m lower than 1994-1999 levels (</w:t>
      </w:r>
      <w:r w:rsidR="00F55A9C">
        <w:rPr>
          <w:rFonts w:cs="Times New Roman"/>
        </w:rPr>
        <w:fldChar w:fldCharType="begin"/>
      </w:r>
      <w:r w:rsidR="00F55A9C">
        <w:rPr>
          <w:rFonts w:cs="Times New Roman"/>
        </w:rPr>
        <w:instrText xml:space="preserve"> REF _Ref25922376 \h </w:instrText>
      </w:r>
      <w:r w:rsidR="00F55A9C">
        <w:rPr>
          <w:rFonts w:cs="Times New Roman"/>
        </w:rPr>
      </w:r>
      <w:r w:rsidR="00F55A9C">
        <w:rPr>
          <w:rFonts w:cs="Times New Roman"/>
        </w:rPr>
        <w:fldChar w:fldCharType="separate"/>
      </w:r>
      <w:r w:rsidR="00344A1B">
        <w:t xml:space="preserve">Table </w:t>
      </w:r>
      <w:r w:rsidR="00344A1B">
        <w:rPr>
          <w:noProof/>
        </w:rPr>
        <w:t>29</w:t>
      </w:r>
      <w:r w:rsidR="00F55A9C">
        <w:rPr>
          <w:rFonts w:cs="Times New Roman"/>
        </w:rPr>
        <w:fldChar w:fldCharType="end"/>
      </w:r>
      <w:r w:rsidRPr="003B09F5">
        <w:rPr>
          <w:rFonts w:cs="Times New Roman"/>
        </w:rPr>
        <w:t>). Maximum water levels generally occur in October and minimum water levels are now occurring later in the year than previously.</w:t>
      </w:r>
    </w:p>
    <w:p w14:paraId="63A542A1" w14:textId="1C303C29" w:rsidR="005E4CC0" w:rsidRDefault="005E4CC0" w:rsidP="005E4CC0">
      <w:pPr>
        <w:pStyle w:val="Caption"/>
        <w:keepNext/>
      </w:pPr>
      <w:bookmarkStart w:id="501" w:name="_Ref25922376"/>
      <w:r>
        <w:t xml:space="preserve">Table </w:t>
      </w:r>
      <w:r>
        <w:fldChar w:fldCharType="begin"/>
      </w:r>
      <w:r>
        <w:instrText>SEQ Table \* ARABIC</w:instrText>
      </w:r>
      <w:r>
        <w:fldChar w:fldCharType="separate"/>
      </w:r>
      <w:r w:rsidR="00344A1B">
        <w:rPr>
          <w:noProof/>
        </w:rPr>
        <w:t>29</w:t>
      </w:r>
      <w:r>
        <w:fldChar w:fldCharType="end"/>
      </w:r>
      <w:bookmarkEnd w:id="501"/>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sidR="000671D0">
        <w:rPr>
          <w:lang w:val="en-AU"/>
        </w:rPr>
        <w:t>Pinjar (WM1).</w:t>
      </w:r>
    </w:p>
    <w:tbl>
      <w:tblPr>
        <w:tblStyle w:val="Table"/>
        <w:tblW w:w="8144" w:type="dxa"/>
        <w:tblLook w:val="04A0" w:firstRow="1" w:lastRow="0" w:firstColumn="1" w:lastColumn="0" w:noHBand="0" w:noVBand="1"/>
      </w:tblPr>
      <w:tblGrid>
        <w:gridCol w:w="1989"/>
        <w:gridCol w:w="2051"/>
        <w:gridCol w:w="1368"/>
        <w:gridCol w:w="1368"/>
        <w:gridCol w:w="1368"/>
      </w:tblGrid>
      <w:tr w:rsidR="005E4CC0" w14:paraId="0EFDCE56" w14:textId="77777777" w:rsidTr="007C2274">
        <w:tc>
          <w:tcPr>
            <w:tcW w:w="1989" w:type="dxa"/>
          </w:tcPr>
          <w:p w14:paraId="55F9F5D3" w14:textId="77777777" w:rsidR="005E4CC0" w:rsidRDefault="005E4CC0" w:rsidP="00376A55">
            <w:pPr>
              <w:pStyle w:val="BodyText"/>
            </w:pPr>
            <w:r>
              <w:t>Period</w:t>
            </w:r>
          </w:p>
        </w:tc>
        <w:tc>
          <w:tcPr>
            <w:tcW w:w="2051" w:type="dxa"/>
          </w:tcPr>
          <w:p w14:paraId="71588999" w14:textId="77777777" w:rsidR="005E4CC0" w:rsidRPr="00016946" w:rsidRDefault="005E4CC0" w:rsidP="00376A55">
            <w:pPr>
              <w:pStyle w:val="BodyText"/>
              <w:rPr>
                <w:lang w:val="en-AU"/>
              </w:rPr>
            </w:pPr>
            <w:r w:rsidRPr="00016946">
              <w:rPr>
                <w:lang w:val="en-AU"/>
              </w:rPr>
              <w:t>Mean</w:t>
            </w:r>
            <w:r>
              <w:rPr>
                <w:lang w:val="en-AU"/>
              </w:rPr>
              <w:t xml:space="preserve"> </w:t>
            </w:r>
            <w:r w:rsidRPr="00016946">
              <w:rPr>
                <w:lang w:val="en-AU"/>
              </w:rPr>
              <w:t>max seasonal</w:t>
            </w:r>
          </w:p>
          <w:p w14:paraId="6CA3ACA3" w14:textId="77777777" w:rsidR="005E4CC0" w:rsidRDefault="005E4CC0" w:rsidP="00376A55">
            <w:pPr>
              <w:pStyle w:val="BodyText"/>
            </w:pPr>
            <w:r w:rsidRPr="00016946">
              <w:rPr>
                <w:lang w:val="en-AU"/>
              </w:rPr>
              <w:t>level (mAHD)</w:t>
            </w:r>
          </w:p>
        </w:tc>
        <w:tc>
          <w:tcPr>
            <w:tcW w:w="1368" w:type="dxa"/>
          </w:tcPr>
          <w:p w14:paraId="5E22E55F" w14:textId="77777777" w:rsidR="005E4CC0" w:rsidRPr="00016946" w:rsidRDefault="005E4CC0"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7BC64699" w14:textId="77777777" w:rsidR="005E4CC0" w:rsidRDefault="005E4CC0" w:rsidP="00376A55">
            <w:pPr>
              <w:pStyle w:val="BodyText"/>
            </w:pPr>
            <w:r w:rsidRPr="00016946">
              <w:rPr>
                <w:lang w:val="en-AU"/>
              </w:rPr>
              <w:t>level (mAHD)</w:t>
            </w:r>
          </w:p>
        </w:tc>
        <w:tc>
          <w:tcPr>
            <w:tcW w:w="1368" w:type="dxa"/>
          </w:tcPr>
          <w:p w14:paraId="008F5AAA" w14:textId="77777777" w:rsidR="005E4CC0" w:rsidRDefault="005E4CC0" w:rsidP="00376A55">
            <w:pPr>
              <w:pStyle w:val="BodyText"/>
            </w:pPr>
            <w:r>
              <w:t>Mean seasonal change (m)</w:t>
            </w:r>
          </w:p>
        </w:tc>
        <w:tc>
          <w:tcPr>
            <w:tcW w:w="1368" w:type="dxa"/>
          </w:tcPr>
          <w:p w14:paraId="1695E1A2" w14:textId="77777777" w:rsidR="005E4CC0" w:rsidRDefault="005E4CC0" w:rsidP="00376A55">
            <w:pPr>
              <w:pStyle w:val="BodyText"/>
            </w:pPr>
            <w:r>
              <w:t>Mean max to min (days)</w:t>
            </w:r>
          </w:p>
        </w:tc>
      </w:tr>
      <w:tr w:rsidR="005E4CC0" w14:paraId="37C274C7" w14:textId="77777777" w:rsidTr="007C2274">
        <w:tc>
          <w:tcPr>
            <w:tcW w:w="1989" w:type="dxa"/>
          </w:tcPr>
          <w:p w14:paraId="39E166FD" w14:textId="77777777" w:rsidR="005E4CC0" w:rsidRDefault="005E4CC0" w:rsidP="00376A55">
            <w:pPr>
              <w:pStyle w:val="BodyText"/>
            </w:pPr>
            <w:r>
              <w:t>08/1994 – 07/1999</w:t>
            </w:r>
          </w:p>
        </w:tc>
        <w:tc>
          <w:tcPr>
            <w:tcW w:w="2051" w:type="dxa"/>
          </w:tcPr>
          <w:p w14:paraId="1738BA69" w14:textId="19EFB0F9" w:rsidR="005E4CC0" w:rsidRDefault="000671D0" w:rsidP="00376A55">
            <w:pPr>
              <w:pStyle w:val="BodyText"/>
            </w:pPr>
            <w:r>
              <w:t>57.1</w:t>
            </w:r>
            <w:r w:rsidR="005E4CC0">
              <w:t xml:space="preserve"> (</w:t>
            </w:r>
            <w:r>
              <w:t>Nov</w:t>
            </w:r>
            <w:r w:rsidR="005E4CC0">
              <w:t>)</w:t>
            </w:r>
          </w:p>
        </w:tc>
        <w:tc>
          <w:tcPr>
            <w:tcW w:w="1368" w:type="dxa"/>
          </w:tcPr>
          <w:p w14:paraId="76541CAB" w14:textId="41638429" w:rsidR="005E4CC0" w:rsidRDefault="002A6B96" w:rsidP="00376A55">
            <w:pPr>
              <w:pStyle w:val="BodyText"/>
            </w:pPr>
            <w:r>
              <w:t>56.2</w:t>
            </w:r>
            <w:r w:rsidR="005E4CC0">
              <w:t xml:space="preserve"> (</w:t>
            </w:r>
            <w:r>
              <w:t>Apr</w:t>
            </w:r>
            <w:r w:rsidR="005E4CC0">
              <w:t>)</w:t>
            </w:r>
          </w:p>
        </w:tc>
        <w:tc>
          <w:tcPr>
            <w:tcW w:w="1368" w:type="dxa"/>
          </w:tcPr>
          <w:p w14:paraId="13DCB3C0" w14:textId="28912016" w:rsidR="005E4CC0" w:rsidRDefault="005E4CC0" w:rsidP="00376A55">
            <w:pPr>
              <w:pStyle w:val="BodyText"/>
            </w:pPr>
            <w:r>
              <w:t>0.</w:t>
            </w:r>
            <w:r w:rsidR="002A6B96">
              <w:t>95</w:t>
            </w:r>
          </w:p>
        </w:tc>
        <w:tc>
          <w:tcPr>
            <w:tcW w:w="1368" w:type="dxa"/>
          </w:tcPr>
          <w:p w14:paraId="14E88852" w14:textId="44361579" w:rsidR="005E4CC0" w:rsidRDefault="002A6B96" w:rsidP="00376A55">
            <w:pPr>
              <w:pStyle w:val="BodyText"/>
            </w:pPr>
            <w:r>
              <w:t>217</w:t>
            </w:r>
          </w:p>
        </w:tc>
      </w:tr>
      <w:tr w:rsidR="005E4CC0" w14:paraId="62318BDB" w14:textId="77777777" w:rsidTr="007C2274">
        <w:tc>
          <w:tcPr>
            <w:tcW w:w="1989" w:type="dxa"/>
          </w:tcPr>
          <w:p w14:paraId="3A06B89B" w14:textId="77777777" w:rsidR="005E4CC0" w:rsidRDefault="005E4CC0" w:rsidP="00376A55">
            <w:pPr>
              <w:pStyle w:val="BodyText"/>
            </w:pPr>
            <w:r>
              <w:t>08/1999 – 07/2004</w:t>
            </w:r>
          </w:p>
        </w:tc>
        <w:tc>
          <w:tcPr>
            <w:tcW w:w="2051" w:type="dxa"/>
          </w:tcPr>
          <w:p w14:paraId="2EE4E2A2" w14:textId="36FB9A25" w:rsidR="005E4CC0" w:rsidRDefault="000671D0" w:rsidP="00376A55">
            <w:pPr>
              <w:pStyle w:val="BodyText"/>
            </w:pPr>
            <w:r>
              <w:t>56.5</w:t>
            </w:r>
            <w:r w:rsidR="005E4CC0">
              <w:t xml:space="preserve"> (</w:t>
            </w:r>
            <w:r>
              <w:t>Oct</w:t>
            </w:r>
            <w:r w:rsidR="005E4CC0">
              <w:t>)</w:t>
            </w:r>
          </w:p>
        </w:tc>
        <w:tc>
          <w:tcPr>
            <w:tcW w:w="1368" w:type="dxa"/>
          </w:tcPr>
          <w:p w14:paraId="1DD72FE7" w14:textId="5FE570C6" w:rsidR="005E4CC0" w:rsidRDefault="002A6B96" w:rsidP="00376A55">
            <w:pPr>
              <w:pStyle w:val="BodyText"/>
            </w:pPr>
            <w:r>
              <w:t>55.6</w:t>
            </w:r>
            <w:r w:rsidR="005E4CC0">
              <w:t xml:space="preserve"> (</w:t>
            </w:r>
            <w:r>
              <w:t>Jun</w:t>
            </w:r>
            <w:r w:rsidR="005E4CC0">
              <w:t>)</w:t>
            </w:r>
          </w:p>
        </w:tc>
        <w:tc>
          <w:tcPr>
            <w:tcW w:w="1368" w:type="dxa"/>
          </w:tcPr>
          <w:p w14:paraId="63557C98" w14:textId="31F266E2" w:rsidR="005E4CC0" w:rsidRDefault="005E4CC0" w:rsidP="00376A55">
            <w:pPr>
              <w:pStyle w:val="BodyText"/>
            </w:pPr>
            <w:r>
              <w:t>0.</w:t>
            </w:r>
            <w:r w:rsidR="002A6B96">
              <w:t>8</w:t>
            </w:r>
            <w:r>
              <w:t>6</w:t>
            </w:r>
          </w:p>
        </w:tc>
        <w:tc>
          <w:tcPr>
            <w:tcW w:w="1368" w:type="dxa"/>
          </w:tcPr>
          <w:p w14:paraId="6199BE97" w14:textId="265C0999" w:rsidR="005E4CC0" w:rsidRDefault="002A6B96" w:rsidP="00376A55">
            <w:pPr>
              <w:pStyle w:val="BodyText"/>
            </w:pPr>
            <w:r>
              <w:t>246</w:t>
            </w:r>
          </w:p>
        </w:tc>
      </w:tr>
      <w:tr w:rsidR="005E4CC0" w14:paraId="52C710A4" w14:textId="77777777" w:rsidTr="007C2274">
        <w:tc>
          <w:tcPr>
            <w:tcW w:w="1989" w:type="dxa"/>
          </w:tcPr>
          <w:p w14:paraId="21CF4B12" w14:textId="77777777" w:rsidR="005E4CC0" w:rsidRDefault="005E4CC0" w:rsidP="00376A55">
            <w:pPr>
              <w:pStyle w:val="BodyText"/>
            </w:pPr>
            <w:r>
              <w:t>08/2004 – 07/2009</w:t>
            </w:r>
          </w:p>
        </w:tc>
        <w:tc>
          <w:tcPr>
            <w:tcW w:w="2051" w:type="dxa"/>
          </w:tcPr>
          <w:p w14:paraId="287FA458" w14:textId="6D8CDF99" w:rsidR="005E4CC0" w:rsidRDefault="005E4CC0" w:rsidP="00376A55">
            <w:pPr>
              <w:pStyle w:val="BodyText"/>
            </w:pPr>
            <w:r>
              <w:t>5</w:t>
            </w:r>
            <w:r w:rsidR="000671D0">
              <w:t>5</w:t>
            </w:r>
            <w:r>
              <w:t>.9 (</w:t>
            </w:r>
            <w:r w:rsidR="000671D0">
              <w:t>Oct</w:t>
            </w:r>
            <w:r>
              <w:t>)</w:t>
            </w:r>
          </w:p>
        </w:tc>
        <w:tc>
          <w:tcPr>
            <w:tcW w:w="1368" w:type="dxa"/>
          </w:tcPr>
          <w:p w14:paraId="43D07D4A" w14:textId="3D55275C" w:rsidR="005E4CC0" w:rsidRDefault="002A6B96" w:rsidP="00376A55">
            <w:pPr>
              <w:pStyle w:val="BodyText"/>
            </w:pPr>
            <w:r>
              <w:t>55.1</w:t>
            </w:r>
            <w:r w:rsidR="005E4CC0">
              <w:t xml:space="preserve"> (</w:t>
            </w:r>
            <w:r>
              <w:t>Jul</w:t>
            </w:r>
            <w:r w:rsidR="005E4CC0">
              <w:t>)</w:t>
            </w:r>
          </w:p>
        </w:tc>
        <w:tc>
          <w:tcPr>
            <w:tcW w:w="1368" w:type="dxa"/>
          </w:tcPr>
          <w:p w14:paraId="30635800" w14:textId="3E14FDBF" w:rsidR="005E4CC0" w:rsidRDefault="005E4CC0" w:rsidP="00376A55">
            <w:pPr>
              <w:pStyle w:val="BodyText"/>
            </w:pPr>
            <w:r>
              <w:t>0.</w:t>
            </w:r>
            <w:r w:rsidR="002A6B96">
              <w:t>81</w:t>
            </w:r>
          </w:p>
        </w:tc>
        <w:tc>
          <w:tcPr>
            <w:tcW w:w="1368" w:type="dxa"/>
          </w:tcPr>
          <w:p w14:paraId="6E33C2DA" w14:textId="6EF9F6C2" w:rsidR="005E4CC0" w:rsidRDefault="002A6B96" w:rsidP="00376A55">
            <w:pPr>
              <w:pStyle w:val="BodyText"/>
            </w:pPr>
            <w:r>
              <w:t>200</w:t>
            </w:r>
          </w:p>
        </w:tc>
      </w:tr>
      <w:tr w:rsidR="005E4CC0" w14:paraId="17487400" w14:textId="77777777" w:rsidTr="007C2274">
        <w:tc>
          <w:tcPr>
            <w:tcW w:w="1989" w:type="dxa"/>
          </w:tcPr>
          <w:p w14:paraId="39D64FB3" w14:textId="77777777" w:rsidR="005E4CC0" w:rsidRDefault="005E4CC0" w:rsidP="00376A55">
            <w:pPr>
              <w:pStyle w:val="BodyText"/>
            </w:pPr>
            <w:r>
              <w:t>08/2009 – 07/2014</w:t>
            </w:r>
          </w:p>
        </w:tc>
        <w:tc>
          <w:tcPr>
            <w:tcW w:w="2051" w:type="dxa"/>
          </w:tcPr>
          <w:p w14:paraId="6DBC63FC" w14:textId="52F3B56D" w:rsidR="005E4CC0" w:rsidRDefault="005E4CC0" w:rsidP="00376A55">
            <w:pPr>
              <w:pStyle w:val="BodyText"/>
            </w:pPr>
            <w:r>
              <w:t>5</w:t>
            </w:r>
            <w:r w:rsidR="000671D0">
              <w:t>4</w:t>
            </w:r>
            <w:r>
              <w:t>.9 (</w:t>
            </w:r>
            <w:r w:rsidR="000671D0">
              <w:t>Oct</w:t>
            </w:r>
            <w:r>
              <w:t>)</w:t>
            </w:r>
          </w:p>
        </w:tc>
        <w:tc>
          <w:tcPr>
            <w:tcW w:w="1368" w:type="dxa"/>
          </w:tcPr>
          <w:p w14:paraId="6F54B234" w14:textId="19F9EB1D" w:rsidR="005E4CC0" w:rsidRDefault="005E4CC0" w:rsidP="00376A55">
            <w:pPr>
              <w:pStyle w:val="BodyText"/>
            </w:pPr>
            <w:r>
              <w:t>5</w:t>
            </w:r>
            <w:r w:rsidR="002A6B96">
              <w:t>4.3</w:t>
            </w:r>
            <w:r>
              <w:t xml:space="preserve"> (</w:t>
            </w:r>
            <w:r w:rsidR="002A6B96">
              <w:t>Aug</w:t>
            </w:r>
            <w:r>
              <w:t>)</w:t>
            </w:r>
          </w:p>
        </w:tc>
        <w:tc>
          <w:tcPr>
            <w:tcW w:w="1368" w:type="dxa"/>
          </w:tcPr>
          <w:p w14:paraId="1F45783E" w14:textId="5FF371A4" w:rsidR="005E4CC0" w:rsidRDefault="005E4CC0" w:rsidP="00376A55">
            <w:pPr>
              <w:pStyle w:val="BodyText"/>
            </w:pPr>
            <w:r>
              <w:t>0.</w:t>
            </w:r>
            <w:r w:rsidR="002A6B96">
              <w:t>54</w:t>
            </w:r>
          </w:p>
        </w:tc>
        <w:tc>
          <w:tcPr>
            <w:tcW w:w="1368" w:type="dxa"/>
          </w:tcPr>
          <w:p w14:paraId="4722A609" w14:textId="61484DD4" w:rsidR="005E4CC0" w:rsidRDefault="002A6B96" w:rsidP="00376A55">
            <w:pPr>
              <w:pStyle w:val="BodyText"/>
            </w:pPr>
            <w:r>
              <w:t>204</w:t>
            </w:r>
          </w:p>
        </w:tc>
      </w:tr>
      <w:tr w:rsidR="005E4CC0" w14:paraId="1B2B08F4" w14:textId="77777777" w:rsidTr="007C2274">
        <w:tc>
          <w:tcPr>
            <w:tcW w:w="1989" w:type="dxa"/>
          </w:tcPr>
          <w:p w14:paraId="5196D77A" w14:textId="77777777" w:rsidR="005E4CC0" w:rsidRDefault="005E4CC0" w:rsidP="00376A55">
            <w:pPr>
              <w:pStyle w:val="BodyText"/>
            </w:pPr>
            <w:r>
              <w:t>08/2014 – 07/2019</w:t>
            </w:r>
          </w:p>
        </w:tc>
        <w:tc>
          <w:tcPr>
            <w:tcW w:w="2051" w:type="dxa"/>
          </w:tcPr>
          <w:p w14:paraId="22D534FF" w14:textId="3C57DADE" w:rsidR="005E4CC0" w:rsidRDefault="000671D0" w:rsidP="00376A55">
            <w:pPr>
              <w:pStyle w:val="BodyText"/>
            </w:pPr>
            <w:r>
              <w:t>55.1</w:t>
            </w:r>
            <w:r w:rsidR="005E4CC0">
              <w:t xml:space="preserve"> (</w:t>
            </w:r>
            <w:r>
              <w:t>Oct</w:t>
            </w:r>
            <w:r w:rsidR="005E4CC0">
              <w:t>)</w:t>
            </w:r>
          </w:p>
        </w:tc>
        <w:tc>
          <w:tcPr>
            <w:tcW w:w="1368" w:type="dxa"/>
          </w:tcPr>
          <w:p w14:paraId="685ECDA9" w14:textId="6D8672D3" w:rsidR="005E4CC0" w:rsidRDefault="005E4CC0" w:rsidP="00376A55">
            <w:pPr>
              <w:pStyle w:val="BodyText"/>
            </w:pPr>
            <w:r>
              <w:t>5</w:t>
            </w:r>
            <w:r w:rsidR="002A6B96">
              <w:t>4.5</w:t>
            </w:r>
            <w:r>
              <w:t xml:space="preserve"> (</w:t>
            </w:r>
            <w:r w:rsidR="002A6B96">
              <w:t>Aug</w:t>
            </w:r>
            <w:r>
              <w:t>)</w:t>
            </w:r>
          </w:p>
        </w:tc>
        <w:tc>
          <w:tcPr>
            <w:tcW w:w="1368" w:type="dxa"/>
          </w:tcPr>
          <w:p w14:paraId="1804C0FC" w14:textId="6D7ADD05" w:rsidR="005E4CC0" w:rsidRDefault="005E4CC0" w:rsidP="00376A55">
            <w:pPr>
              <w:pStyle w:val="BodyText"/>
            </w:pPr>
            <w:r>
              <w:t>0.</w:t>
            </w:r>
            <w:r w:rsidR="002A6B96">
              <w:t>57</w:t>
            </w:r>
          </w:p>
        </w:tc>
        <w:tc>
          <w:tcPr>
            <w:tcW w:w="1368" w:type="dxa"/>
          </w:tcPr>
          <w:p w14:paraId="096C4F4E" w14:textId="43FA17E8" w:rsidR="005E4CC0" w:rsidRDefault="002A6B96" w:rsidP="00376A55">
            <w:pPr>
              <w:pStyle w:val="BodyText"/>
            </w:pPr>
            <w:r>
              <w:t>110</w:t>
            </w:r>
          </w:p>
        </w:tc>
      </w:tr>
    </w:tbl>
    <w:p w14:paraId="1CA09A6E" w14:textId="77777777" w:rsidR="00496E2D" w:rsidRPr="003B09F5" w:rsidRDefault="00496E2D" w:rsidP="006F062A">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3D3183B4" wp14:editId="43E5D651">
            <wp:extent cx="5760000" cy="39852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Figs/WM1WaterPlot-1.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8512CD3" w14:textId="4178BD92" w:rsidR="00496E2D" w:rsidRPr="003B09F5" w:rsidRDefault="00496E2D" w:rsidP="00496E2D">
      <w:pPr>
        <w:pStyle w:val="Caption"/>
        <w:rPr>
          <w:rFonts w:ascii="Times New Roman" w:hAnsi="Times New Roman" w:cs="Times New Roman"/>
        </w:rPr>
      </w:pPr>
      <w:bookmarkStart w:id="502" w:name="_Ref25920749"/>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18</w:t>
      </w:r>
      <w:r w:rsidRPr="003B09F5">
        <w:rPr>
          <w:rFonts w:ascii="Times New Roman" w:hAnsi="Times New Roman" w:cs="Times New Roman"/>
        </w:rPr>
        <w:fldChar w:fldCharType="end"/>
      </w:r>
      <w:bookmarkEnd w:id="502"/>
      <w:r w:rsidRPr="003B09F5">
        <w:rPr>
          <w:rFonts w:ascii="Times New Roman" w:hAnsi="Times New Roman" w:cs="Times New Roman"/>
        </w:rPr>
        <w:t xml:space="preserve"> Groundwater levels recorded at bore 61610833 in the vicinity of WM1. Red segments along trendline indicate periods of significant decline in groundwater levels and </w:t>
      </w:r>
      <w:r w:rsidR="005724CA">
        <w:rPr>
          <w:rFonts w:ascii="Times New Roman" w:hAnsi="Times New Roman" w:cs="Times New Roman"/>
        </w:rPr>
        <w:t>green segments</w:t>
      </w:r>
      <w:r w:rsidRPr="003B09F5">
        <w:rPr>
          <w:rFonts w:ascii="Times New Roman" w:hAnsi="Times New Roman" w:cs="Times New Roman"/>
        </w:rPr>
        <w:t xml:space="preserve"> represent significant increases in groundwater level.</w:t>
      </w:r>
    </w:p>
    <w:p w14:paraId="5BFF13BE" w14:textId="77777777" w:rsidR="005E4CC0" w:rsidRPr="005E4CC0" w:rsidRDefault="005E4CC0" w:rsidP="005E4CC0">
      <w:pPr>
        <w:pStyle w:val="BodyText"/>
      </w:pPr>
    </w:p>
    <w:p w14:paraId="26272236" w14:textId="16ACDC1E" w:rsidR="001D584F" w:rsidRDefault="00A200FB">
      <w:pPr>
        <w:pStyle w:val="Heading3"/>
        <w:rPr>
          <w:rFonts w:cs="Times New Roman"/>
        </w:rPr>
      </w:pPr>
      <w:bookmarkStart w:id="503" w:name="_Toc33019603"/>
      <w:r>
        <w:rPr>
          <w:rFonts w:cs="Times New Roman"/>
        </w:rPr>
        <w:t>Implications of revised threshold</w:t>
      </w:r>
      <w:bookmarkEnd w:id="503"/>
    </w:p>
    <w:p w14:paraId="6D096448" w14:textId="4AECDBD1" w:rsidR="00BF096D" w:rsidRPr="003B09F5" w:rsidRDefault="00BF096D" w:rsidP="00BF096D">
      <w:pPr>
        <w:pStyle w:val="FirstParagraph"/>
        <w:rPr>
          <w:rFonts w:cs="Times New Roman"/>
        </w:rPr>
      </w:pPr>
      <w:r w:rsidRPr="003B09F5">
        <w:rPr>
          <w:rFonts w:cs="Times New Roman"/>
        </w:rPr>
        <w:t xml:space="preserve">The area has been affected by fire in the past (sometime between early Jan 2015 and late February 2015) and some of the older </w:t>
      </w:r>
      <w:r w:rsidRPr="003B09F5">
        <w:rPr>
          <w:rFonts w:cs="Times New Roman"/>
          <w:i/>
        </w:rPr>
        <w:t>Banksias</w:t>
      </w:r>
      <w:r w:rsidRPr="003B09F5">
        <w:rPr>
          <w:rFonts w:cs="Times New Roman"/>
        </w:rPr>
        <w:t xml:space="preserve"> on the transect have old fire scars. Vegetation structure and community composition of the site is typical </w:t>
      </w:r>
      <w:r w:rsidRPr="003B09F5">
        <w:rPr>
          <w:rFonts w:cs="Times New Roman"/>
          <w:i/>
        </w:rPr>
        <w:t>Banksia</w:t>
      </w:r>
      <w:r w:rsidRPr="003B09F5">
        <w:rPr>
          <w:rFonts w:cs="Times New Roman"/>
        </w:rPr>
        <w:t xml:space="preserve"> woodland, consisting of overstorey species </w:t>
      </w:r>
      <w:r w:rsidRPr="003B09F5">
        <w:rPr>
          <w:rFonts w:cs="Times New Roman"/>
          <w:i/>
        </w:rPr>
        <w:t>B. attenuata</w:t>
      </w:r>
      <w:r w:rsidRPr="003B09F5">
        <w:rPr>
          <w:rFonts w:cs="Times New Roman"/>
        </w:rPr>
        <w:t xml:space="preserve">, </w:t>
      </w:r>
      <w:r w:rsidRPr="003B09F5">
        <w:rPr>
          <w:rFonts w:cs="Times New Roman"/>
          <w:i/>
        </w:rPr>
        <w:t>B. menziesii</w:t>
      </w:r>
      <w:r w:rsidRPr="003B09F5">
        <w:rPr>
          <w:rFonts w:cs="Times New Roman"/>
        </w:rPr>
        <w:t xml:space="preserve"> and </w:t>
      </w:r>
      <w:r w:rsidRPr="003B09F5">
        <w:rPr>
          <w:rFonts w:cs="Times New Roman"/>
          <w:i/>
        </w:rPr>
        <w:t>B. ilicifolia</w:t>
      </w:r>
      <w:r w:rsidRPr="003B09F5">
        <w:rPr>
          <w:rFonts w:cs="Times New Roman"/>
        </w:rPr>
        <w:t xml:space="preserve"> and a typically diverse dry land understory of </w:t>
      </w:r>
      <w:r w:rsidRPr="003B09F5">
        <w:rPr>
          <w:rFonts w:cs="Times New Roman"/>
          <w:i/>
        </w:rPr>
        <w:t>Acacia pulchella</w:t>
      </w:r>
      <w:r w:rsidRPr="003B09F5">
        <w:rPr>
          <w:rFonts w:cs="Times New Roman"/>
        </w:rPr>
        <w:t xml:space="preserve">, </w:t>
      </w:r>
      <w:r w:rsidRPr="003B09F5">
        <w:rPr>
          <w:rFonts w:cs="Times New Roman"/>
          <w:i/>
        </w:rPr>
        <w:t>Adenanthos cygnorum</w:t>
      </w:r>
      <w:r w:rsidRPr="003B09F5">
        <w:rPr>
          <w:rFonts w:cs="Times New Roman"/>
        </w:rPr>
        <w:t xml:space="preserve">, </w:t>
      </w:r>
      <w:r w:rsidRPr="003B09F5">
        <w:rPr>
          <w:rFonts w:cs="Times New Roman"/>
          <w:i/>
        </w:rPr>
        <w:t>Jacksonia</w:t>
      </w:r>
      <w:r w:rsidRPr="003B09F5">
        <w:rPr>
          <w:rFonts w:cs="Times New Roman"/>
        </w:rPr>
        <w:t xml:space="preserve"> spp and </w:t>
      </w:r>
      <w:r w:rsidRPr="003B09F5">
        <w:rPr>
          <w:rFonts w:cs="Times New Roman"/>
          <w:i/>
        </w:rPr>
        <w:t>Xanthorrhoea preissii</w:t>
      </w:r>
      <w:r w:rsidRPr="003B09F5">
        <w:rPr>
          <w:rFonts w:cs="Times New Roman"/>
        </w:rPr>
        <w:t xml:space="preserve">. Although not recorded in the transect, </w:t>
      </w:r>
      <w:r w:rsidRPr="003B09F5">
        <w:rPr>
          <w:rFonts w:cs="Times New Roman"/>
          <w:i/>
        </w:rPr>
        <w:t>Melaleuca preissiana</w:t>
      </w:r>
      <w:r w:rsidRPr="003B09F5">
        <w:rPr>
          <w:rFonts w:cs="Times New Roman"/>
        </w:rPr>
        <w:t xml:space="preserve"> has been noted nearby. In general, </w:t>
      </w:r>
      <w:r w:rsidRPr="003B09F5">
        <w:rPr>
          <w:rFonts w:cs="Times New Roman"/>
          <w:i/>
        </w:rPr>
        <w:t>Banksia</w:t>
      </w:r>
      <w:r w:rsidRPr="003B09F5">
        <w:rPr>
          <w:rFonts w:cs="Times New Roman"/>
        </w:rPr>
        <w:t xml:space="preserve"> health appears good despite several individuals having significant insect damage and yellow leaves. Previous reports have document the decline of vegetation at this site due to declining groundwater levels (Department of Water, </w:t>
      </w:r>
      <w:hyperlink w:anchor="ref-DepartmentofWater2008">
        <w:r w:rsidRPr="003B09F5">
          <w:rPr>
            <w:rStyle w:val="Hyperlink"/>
            <w:rFonts w:cs="Times New Roman"/>
            <w:color w:val="auto"/>
          </w:rPr>
          <w:t>2008</w:t>
        </w:r>
      </w:hyperlink>
      <w:r w:rsidRPr="003B09F5">
        <w:rPr>
          <w:rFonts w:cs="Times New Roman"/>
        </w:rPr>
        <w:t xml:space="preserve">; Water and Rivers Commission, </w:t>
      </w:r>
      <w:hyperlink w:anchor="ref-WaterandRiversCommission2004">
        <w:r w:rsidRPr="003B09F5">
          <w:rPr>
            <w:rStyle w:val="Hyperlink"/>
            <w:rFonts w:cs="Times New Roman"/>
            <w:color w:val="auto"/>
          </w:rPr>
          <w:t>2004</w:t>
        </w:r>
      </w:hyperlink>
      <w:r w:rsidRPr="003B09F5">
        <w:rPr>
          <w:rFonts w:cs="Times New Roman"/>
        </w:rPr>
        <w:t xml:space="preserve">). The trends included a general thinning of the understory, </w:t>
      </w:r>
      <w:r w:rsidRPr="003B09F5">
        <w:rPr>
          <w:rFonts w:cs="Times New Roman"/>
          <w:i/>
        </w:rPr>
        <w:t>B. attenuata</w:t>
      </w:r>
      <w:r w:rsidRPr="003B09F5">
        <w:rPr>
          <w:rFonts w:cs="Times New Roman"/>
        </w:rPr>
        <w:t xml:space="preserve"> deaths, declining condition of </w:t>
      </w:r>
      <w:r w:rsidRPr="003B09F5">
        <w:rPr>
          <w:rFonts w:cs="Times New Roman"/>
          <w:i/>
        </w:rPr>
        <w:t>B. ilicifolia</w:t>
      </w:r>
      <w:r w:rsidRPr="003B09F5">
        <w:rPr>
          <w:rFonts w:cs="Times New Roman"/>
        </w:rPr>
        <w:t xml:space="preserve"> and </w:t>
      </w:r>
      <w:r w:rsidRPr="003B09F5">
        <w:rPr>
          <w:rFonts w:cs="Times New Roman"/>
          <w:i/>
        </w:rPr>
        <w:t>B. menziessi</w:t>
      </w:r>
      <w:r w:rsidRPr="003B09F5">
        <w:rPr>
          <w:rFonts w:cs="Times New Roman"/>
        </w:rPr>
        <w:t xml:space="preserve">. </w:t>
      </w:r>
      <w:r w:rsidRPr="003B09F5">
        <w:rPr>
          <w:rFonts w:cs="Times New Roman"/>
          <w:i/>
        </w:rPr>
        <w:t>Eucalyptus todtiana</w:t>
      </w:r>
      <w:r w:rsidRPr="003B09F5">
        <w:rPr>
          <w:rFonts w:cs="Times New Roman"/>
        </w:rPr>
        <w:t xml:space="preserve"> and </w:t>
      </w:r>
      <w:r w:rsidRPr="003B09F5">
        <w:rPr>
          <w:rFonts w:cs="Times New Roman"/>
          <w:i/>
        </w:rPr>
        <w:t>Corymbia calophylla</w:t>
      </w:r>
      <w:r w:rsidRPr="003B09F5">
        <w:rPr>
          <w:rFonts w:cs="Times New Roman"/>
        </w:rPr>
        <w:t xml:space="preserve"> have also been reported to be declining in health in 2008 (Department of Water, </w:t>
      </w:r>
      <w:hyperlink w:anchor="ref-DepartmentofWater2008">
        <w:r w:rsidRPr="003B09F5">
          <w:rPr>
            <w:rStyle w:val="Hyperlink"/>
            <w:rFonts w:cs="Times New Roman"/>
            <w:color w:val="auto"/>
          </w:rPr>
          <w:t>2008</w:t>
        </w:r>
      </w:hyperlink>
      <w:r w:rsidRPr="003B09F5">
        <w:rPr>
          <w:rFonts w:cs="Times New Roman"/>
        </w:rPr>
        <w:t>).</w:t>
      </w:r>
    </w:p>
    <w:p w14:paraId="6D8045F9" w14:textId="50A7DCE0" w:rsidR="00BF096D" w:rsidRPr="00F64471" w:rsidRDefault="00815416" w:rsidP="00BF096D">
      <w:pPr>
        <w:pStyle w:val="BodyText"/>
        <w:rPr>
          <w:iCs/>
        </w:rPr>
      </w:pPr>
      <w:r>
        <w:t xml:space="preserve">The </w:t>
      </w:r>
      <w:r w:rsidR="001743B4">
        <w:t>p</w:t>
      </w:r>
      <w:r>
        <w:t xml:space="preserve">rojected decline </w:t>
      </w:r>
      <w:r w:rsidR="001743B4">
        <w:t xml:space="preserve">of groundwater in 2030 </w:t>
      </w:r>
      <w:r w:rsidR="004A6F55">
        <w:t xml:space="preserve">is </w:t>
      </w:r>
      <w:r w:rsidR="001743B4">
        <w:t>to levels</w:t>
      </w:r>
      <w:r w:rsidR="00AE4006">
        <w:t xml:space="preserve"> lower than what has previously observed at this site</w:t>
      </w:r>
      <w:r w:rsidR="008734EB">
        <w:t>. This decline</w:t>
      </w:r>
      <w:r w:rsidR="003538BF">
        <w:t xml:space="preserve"> will hasten the declin</w:t>
      </w:r>
      <w:r w:rsidR="007D3B9E">
        <w:t>e</w:t>
      </w:r>
      <w:r w:rsidR="003538BF">
        <w:t xml:space="preserve"> </w:t>
      </w:r>
      <w:r w:rsidR="007D3B9E">
        <w:t>of</w:t>
      </w:r>
      <w:r w:rsidR="003538BF">
        <w:t xml:space="preserve"> </w:t>
      </w:r>
      <w:r w:rsidR="00A86044">
        <w:t>canopy</w:t>
      </w:r>
      <w:r w:rsidR="003538BF">
        <w:t xml:space="preserve"> health</w:t>
      </w:r>
      <w:r w:rsidR="00717E41">
        <w:t xml:space="preserve"> of</w:t>
      </w:r>
      <w:r w:rsidR="00A86044">
        <w:t xml:space="preserve"> species dependent on groundwater, including</w:t>
      </w:r>
      <w:r w:rsidR="00717E41">
        <w:t xml:space="preserve"> </w:t>
      </w:r>
      <w:r w:rsidR="00717E41">
        <w:rPr>
          <w:i/>
          <w:iCs/>
        </w:rPr>
        <w:t xml:space="preserve">B. </w:t>
      </w:r>
      <w:r w:rsidR="007D3B9E">
        <w:rPr>
          <w:i/>
          <w:iCs/>
        </w:rPr>
        <w:t>attenuata</w:t>
      </w:r>
      <w:r w:rsidR="00082D83">
        <w:t xml:space="preserve">. </w:t>
      </w:r>
      <w:r w:rsidR="00BE26E4">
        <w:t xml:space="preserve">Terrestrial species, such as </w:t>
      </w:r>
      <w:r w:rsidR="0053653A">
        <w:rPr>
          <w:i/>
          <w:iCs/>
        </w:rPr>
        <w:t>Acacia</w:t>
      </w:r>
      <w:r w:rsidR="00F64471">
        <w:rPr>
          <w:i/>
          <w:iCs/>
        </w:rPr>
        <w:t xml:space="preserve"> </w:t>
      </w:r>
      <w:r w:rsidR="00F64471">
        <w:t xml:space="preserve">species and </w:t>
      </w:r>
      <w:r w:rsidR="00F64471" w:rsidRPr="003B09F5">
        <w:rPr>
          <w:rFonts w:cs="Times New Roman"/>
          <w:i/>
        </w:rPr>
        <w:t>Xanthorrhoea preissii</w:t>
      </w:r>
      <w:r w:rsidR="00F64471">
        <w:rPr>
          <w:rFonts w:cs="Times New Roman"/>
          <w:i/>
        </w:rPr>
        <w:t xml:space="preserve"> </w:t>
      </w:r>
      <w:r w:rsidR="00F64471">
        <w:rPr>
          <w:rFonts w:cs="Times New Roman"/>
          <w:iCs/>
        </w:rPr>
        <w:t>are likely to become more abundant at the site, although these predictions are</w:t>
      </w:r>
      <w:r w:rsidR="005F58AE">
        <w:rPr>
          <w:rFonts w:cs="Times New Roman"/>
          <w:iCs/>
        </w:rPr>
        <w:t xml:space="preserve"> speculative because no </w:t>
      </w:r>
      <w:r w:rsidR="005746CA">
        <w:rPr>
          <w:rFonts w:cs="Times New Roman"/>
          <w:iCs/>
        </w:rPr>
        <w:t>long-term</w:t>
      </w:r>
      <w:r w:rsidR="005F58AE">
        <w:rPr>
          <w:rFonts w:cs="Times New Roman"/>
          <w:iCs/>
        </w:rPr>
        <w:t xml:space="preserve"> monitoring has occurred at the site.</w:t>
      </w:r>
    </w:p>
    <w:p w14:paraId="6189E99D" w14:textId="77777777" w:rsidR="00F55A9C" w:rsidRDefault="00F55A9C" w:rsidP="00D75615">
      <w:pPr>
        <w:pStyle w:val="TableCaption"/>
        <w:rPr>
          <w:rFonts w:ascii="Times New Roman" w:hAnsi="Times New Roman" w:cs="Times New Roman"/>
        </w:rPr>
        <w:sectPr w:rsidR="00F55A9C" w:rsidSect="00AB74BD">
          <w:pgSz w:w="11906" w:h="16838" w:code="9"/>
          <w:pgMar w:top="1440" w:right="1440" w:bottom="1440" w:left="1440" w:header="720" w:footer="720" w:gutter="0"/>
          <w:cols w:space="720"/>
        </w:sectPr>
      </w:pPr>
    </w:p>
    <w:p w14:paraId="0C86F81A" w14:textId="1B3E2375" w:rsidR="00D75615" w:rsidRPr="003B09F5" w:rsidRDefault="00D75615" w:rsidP="00D75615">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344A1B">
        <w:rPr>
          <w:rFonts w:ascii="Times New Roman" w:hAnsi="Times New Roman" w:cs="Times New Roman"/>
          <w:noProof/>
        </w:rPr>
        <w:t>30</w:t>
      </w:r>
      <w:r w:rsidRPr="003B09F5">
        <w:rPr>
          <w:rFonts w:ascii="Times New Roman" w:hAnsi="Times New Roman" w:cs="Times New Roman"/>
        </w:rPr>
        <w:fldChar w:fldCharType="end"/>
      </w:r>
      <w:r w:rsidRPr="003B09F5">
        <w:rPr>
          <w:rFonts w:ascii="Times New Roman" w:hAnsi="Times New Roman" w:cs="Times New Roman"/>
        </w:rPr>
        <w:t xml:space="preserve"> </w:t>
      </w:r>
      <w:r w:rsidR="00830B40" w:rsidRPr="005F0B68">
        <w:rPr>
          <w:rFonts w:cs="Times New Roman"/>
        </w:rPr>
        <w:t xml:space="preserve">Ecological consequences of proposed 2030 minimum threshold </w:t>
      </w:r>
      <w:r w:rsidR="00830B40">
        <w:rPr>
          <w:rFonts w:cs="Times New Roman"/>
        </w:rPr>
        <w:t>(53.7</w:t>
      </w:r>
      <w:r w:rsidR="00830B40" w:rsidRPr="005F0B68">
        <w:rPr>
          <w:rFonts w:cs="Times New Roman"/>
        </w:rPr>
        <w:t xml:space="preserve"> mAHD) in terms of compliance of stated site values and site management objectives at </w:t>
      </w:r>
      <w:r w:rsidR="00830B40">
        <w:rPr>
          <w:rFonts w:cs="Times New Roman"/>
        </w:rPr>
        <w:t>WM1</w:t>
      </w:r>
      <w:r w:rsidR="00830B40" w:rsidRPr="005F0B68">
        <w:rPr>
          <w:rFonts w:cs="Times New Roman"/>
        </w:rPr>
        <w:t xml:space="preserve"> set for the current absolute minimum Ministerial criteria (</w:t>
      </w:r>
      <w:r w:rsidR="00830B40">
        <w:rPr>
          <w:rFonts w:cs="Times New Roman"/>
        </w:rPr>
        <w:t>55.7</w:t>
      </w:r>
      <w:r w:rsidR="00830B40" w:rsidRPr="005F0B68">
        <w:rPr>
          <w:rFonts w:cs="Times New Roman"/>
        </w:rPr>
        <w:t xml:space="preserve"> mAHD)</w:t>
      </w:r>
      <w:r w:rsidR="00830B40" w:rsidRPr="003B09F5">
        <w:rPr>
          <w:rFonts w:cs="Times New Roman"/>
        </w:rPr>
        <w:t>.</w:t>
      </w:r>
      <w:r w:rsidR="00020D59"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4397"/>
        <w:gridCol w:w="7781"/>
        <w:gridCol w:w="1780"/>
      </w:tblGrid>
      <w:tr w:rsidR="00CC6BAC" w:rsidRPr="003B09F5" w14:paraId="2627223B" w14:textId="77777777">
        <w:tc>
          <w:tcPr>
            <w:tcW w:w="0" w:type="auto"/>
            <w:tcBorders>
              <w:bottom w:val="single" w:sz="0" w:space="0" w:color="auto"/>
            </w:tcBorders>
            <w:vAlign w:val="bottom"/>
          </w:tcPr>
          <w:p w14:paraId="26272238"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39" w14:textId="15D9EF90" w:rsidR="00F6213E" w:rsidRPr="003B09F5" w:rsidRDefault="00F6213E" w:rsidP="00F6213E">
            <w:pPr>
              <w:pStyle w:val="Compact"/>
              <w:rPr>
                <w:rFonts w:cs="Times New Roman"/>
              </w:rPr>
            </w:pPr>
            <w:r w:rsidRPr="003B09F5">
              <w:rPr>
                <w:rFonts w:cs="Times New Roman"/>
              </w:rPr>
              <w:t xml:space="preserve">Likely effect of 2030 revised </w:t>
            </w:r>
            <w:r w:rsidR="00830B40">
              <w:rPr>
                <w:rFonts w:cs="Times New Roman"/>
              </w:rPr>
              <w:t xml:space="preserve">minimum </w:t>
            </w:r>
            <w:r w:rsidRPr="003B09F5">
              <w:rPr>
                <w:rFonts w:cs="Times New Roman"/>
              </w:rPr>
              <w:t>threshold</w:t>
            </w:r>
            <w:r w:rsidR="00830B40">
              <w:rPr>
                <w:rFonts w:cs="Times New Roman"/>
              </w:rPr>
              <w:t xml:space="preserve"> (</w:t>
            </w:r>
            <w:r w:rsidR="006E68F7">
              <w:rPr>
                <w:rFonts w:cs="Times New Roman"/>
              </w:rPr>
              <w:t>53.7 mAHD)</w:t>
            </w:r>
          </w:p>
        </w:tc>
        <w:tc>
          <w:tcPr>
            <w:tcW w:w="0" w:type="auto"/>
            <w:tcBorders>
              <w:bottom w:val="single" w:sz="0" w:space="0" w:color="auto"/>
            </w:tcBorders>
            <w:vAlign w:val="bottom"/>
          </w:tcPr>
          <w:p w14:paraId="2627223A" w14:textId="3D427315"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CC6BAC" w:rsidRPr="003B09F5" w14:paraId="2627223F" w14:textId="77777777">
        <w:tc>
          <w:tcPr>
            <w:tcW w:w="0" w:type="auto"/>
          </w:tcPr>
          <w:p w14:paraId="2627223C" w14:textId="7554F354" w:rsidR="001D584F" w:rsidRPr="003B09F5" w:rsidRDefault="00305B18">
            <w:pPr>
              <w:pStyle w:val="Compact"/>
              <w:rPr>
                <w:rFonts w:cs="Times New Roman"/>
              </w:rPr>
            </w:pPr>
            <w:r>
              <w:rPr>
                <w:rFonts w:cs="Times New Roman"/>
                <w:b/>
              </w:rPr>
              <w:t>Site values (WAWA, 1995)</w:t>
            </w:r>
          </w:p>
        </w:tc>
        <w:tc>
          <w:tcPr>
            <w:tcW w:w="0" w:type="auto"/>
          </w:tcPr>
          <w:p w14:paraId="2627223D" w14:textId="77777777" w:rsidR="001D584F" w:rsidRPr="003B09F5" w:rsidRDefault="001D584F">
            <w:pPr>
              <w:pStyle w:val="Compact"/>
              <w:rPr>
                <w:rFonts w:cs="Times New Roman"/>
              </w:rPr>
            </w:pPr>
          </w:p>
        </w:tc>
        <w:tc>
          <w:tcPr>
            <w:tcW w:w="0" w:type="auto"/>
          </w:tcPr>
          <w:p w14:paraId="2627223E" w14:textId="77777777" w:rsidR="001D584F" w:rsidRPr="003B09F5" w:rsidRDefault="001D584F">
            <w:pPr>
              <w:pStyle w:val="Compact"/>
              <w:rPr>
                <w:rFonts w:cs="Times New Roman"/>
              </w:rPr>
            </w:pPr>
          </w:p>
        </w:tc>
      </w:tr>
      <w:tr w:rsidR="00CC6BAC" w:rsidRPr="003B09F5" w14:paraId="26272243" w14:textId="77777777">
        <w:tc>
          <w:tcPr>
            <w:tcW w:w="0" w:type="auto"/>
          </w:tcPr>
          <w:p w14:paraId="26272240"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41" w14:textId="70BB167A" w:rsidR="001D584F" w:rsidRPr="00CE4A13" w:rsidRDefault="000A7755">
            <w:pPr>
              <w:pStyle w:val="Compact"/>
              <w:rPr>
                <w:rFonts w:cs="Times New Roman"/>
              </w:rPr>
            </w:pPr>
            <w:r>
              <w:rPr>
                <w:rFonts w:cs="Times New Roman"/>
              </w:rPr>
              <w:t xml:space="preserve">Phreatophytic vegetation at this site has already undergone </w:t>
            </w:r>
            <w:r w:rsidR="00FE5CD7">
              <w:rPr>
                <w:rFonts w:cs="Times New Roman"/>
              </w:rPr>
              <w:t xml:space="preserve">changes associated with </w:t>
            </w:r>
            <w:r w:rsidR="00307A79">
              <w:rPr>
                <w:rFonts w:cs="Times New Roman"/>
              </w:rPr>
              <w:t xml:space="preserve">the declining groundwater level. </w:t>
            </w:r>
            <w:r w:rsidR="00295581">
              <w:rPr>
                <w:rFonts w:cs="Times New Roman"/>
              </w:rPr>
              <w:t xml:space="preserve">This site </w:t>
            </w:r>
            <w:r w:rsidR="00CE4A13">
              <w:rPr>
                <w:rFonts w:cs="Times New Roman"/>
              </w:rPr>
              <w:t xml:space="preserve">still represents typical </w:t>
            </w:r>
            <w:r w:rsidR="00CE4A13">
              <w:rPr>
                <w:rFonts w:cs="Times New Roman"/>
                <w:i/>
                <w:iCs/>
              </w:rPr>
              <w:t xml:space="preserve">Banksia </w:t>
            </w:r>
            <w:r w:rsidR="00CE4A13">
              <w:rPr>
                <w:rFonts w:cs="Times New Roman"/>
              </w:rPr>
              <w:t>woodland</w:t>
            </w:r>
            <w:r w:rsidR="00D51B92">
              <w:rPr>
                <w:rFonts w:cs="Times New Roman"/>
              </w:rPr>
              <w:t xml:space="preserve"> although the understory has likely shifted to one dominated by dryland species.</w:t>
            </w:r>
            <w:r w:rsidR="00BC3E15">
              <w:rPr>
                <w:rFonts w:cs="Times New Roman"/>
              </w:rPr>
              <w:t xml:space="preserve"> Given the low groundwater levels, </w:t>
            </w:r>
            <w:r w:rsidR="005B1B2C">
              <w:rPr>
                <w:rFonts w:cs="Times New Roman"/>
              </w:rPr>
              <w:t xml:space="preserve">it is possible that </w:t>
            </w:r>
            <w:r w:rsidR="00BC3E15">
              <w:rPr>
                <w:rFonts w:cs="Times New Roman"/>
              </w:rPr>
              <w:t xml:space="preserve">fire disturbance could </w:t>
            </w:r>
            <w:r w:rsidR="004529F1">
              <w:rPr>
                <w:rFonts w:cs="Times New Roman"/>
              </w:rPr>
              <w:t>shift the composition of the woodland dramatically.</w:t>
            </w:r>
          </w:p>
        </w:tc>
        <w:tc>
          <w:tcPr>
            <w:tcW w:w="0" w:type="auto"/>
          </w:tcPr>
          <w:p w14:paraId="26272242" w14:textId="7D07EA84" w:rsidR="001D584F" w:rsidRPr="003B09F5" w:rsidRDefault="00D51B92">
            <w:pPr>
              <w:pStyle w:val="Compact"/>
              <w:rPr>
                <w:rFonts w:cs="Times New Roman"/>
              </w:rPr>
            </w:pPr>
            <w:r>
              <w:rPr>
                <w:rFonts w:cs="Times New Roman"/>
              </w:rPr>
              <w:t xml:space="preserve">Likely to </w:t>
            </w:r>
            <w:r w:rsidR="00BC3E15">
              <w:rPr>
                <w:rFonts w:cs="Times New Roman"/>
              </w:rPr>
              <w:t>persist at current state.</w:t>
            </w:r>
          </w:p>
        </w:tc>
      </w:tr>
      <w:tr w:rsidR="00CC6BAC" w:rsidRPr="003B09F5" w14:paraId="26272247" w14:textId="77777777">
        <w:tc>
          <w:tcPr>
            <w:tcW w:w="0" w:type="auto"/>
          </w:tcPr>
          <w:p w14:paraId="26272244"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45" w14:textId="33A1BFC9" w:rsidR="001D584F" w:rsidRPr="003B09F5" w:rsidRDefault="00340892">
            <w:pPr>
              <w:pStyle w:val="Compact"/>
              <w:rPr>
                <w:rFonts w:cs="Times New Roman"/>
              </w:rPr>
            </w:pPr>
            <w:r>
              <w:rPr>
                <w:rFonts w:cs="Times New Roman"/>
              </w:rPr>
              <w:t>No data</w:t>
            </w:r>
          </w:p>
        </w:tc>
        <w:tc>
          <w:tcPr>
            <w:tcW w:w="0" w:type="auto"/>
          </w:tcPr>
          <w:p w14:paraId="26272246" w14:textId="77777777" w:rsidR="001D584F" w:rsidRPr="003B09F5" w:rsidRDefault="001D584F">
            <w:pPr>
              <w:pStyle w:val="Compact"/>
              <w:rPr>
                <w:rFonts w:cs="Times New Roman"/>
              </w:rPr>
            </w:pPr>
          </w:p>
        </w:tc>
      </w:tr>
      <w:tr w:rsidR="00CC6BAC" w:rsidRPr="003B09F5" w14:paraId="2627224B" w14:textId="77777777">
        <w:tc>
          <w:tcPr>
            <w:tcW w:w="0" w:type="auto"/>
          </w:tcPr>
          <w:p w14:paraId="26272248" w14:textId="5707DD91" w:rsidR="001D584F" w:rsidRPr="003B09F5" w:rsidRDefault="00305B18">
            <w:pPr>
              <w:pStyle w:val="Compact"/>
              <w:rPr>
                <w:rFonts w:cs="Times New Roman"/>
              </w:rPr>
            </w:pPr>
            <w:r>
              <w:rPr>
                <w:rFonts w:cs="Times New Roman"/>
                <w:b/>
              </w:rPr>
              <w:t>Site management objectives (WAWA, 1995)</w:t>
            </w:r>
          </w:p>
        </w:tc>
        <w:tc>
          <w:tcPr>
            <w:tcW w:w="0" w:type="auto"/>
          </w:tcPr>
          <w:p w14:paraId="26272249" w14:textId="77777777" w:rsidR="001D584F" w:rsidRPr="003B09F5" w:rsidRDefault="001D584F">
            <w:pPr>
              <w:pStyle w:val="Compact"/>
              <w:rPr>
                <w:rFonts w:cs="Times New Roman"/>
              </w:rPr>
            </w:pPr>
          </w:p>
        </w:tc>
        <w:tc>
          <w:tcPr>
            <w:tcW w:w="0" w:type="auto"/>
          </w:tcPr>
          <w:p w14:paraId="2627224A" w14:textId="77777777" w:rsidR="001D584F" w:rsidRPr="003B09F5" w:rsidRDefault="001D584F">
            <w:pPr>
              <w:pStyle w:val="Compact"/>
              <w:rPr>
                <w:rFonts w:cs="Times New Roman"/>
              </w:rPr>
            </w:pPr>
          </w:p>
        </w:tc>
      </w:tr>
      <w:tr w:rsidR="00CC6BAC" w:rsidRPr="003B09F5" w14:paraId="2627224F" w14:textId="77777777">
        <w:tc>
          <w:tcPr>
            <w:tcW w:w="0" w:type="auto"/>
          </w:tcPr>
          <w:p w14:paraId="2627224C"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4D" w14:textId="77777777" w:rsidR="001D584F" w:rsidRPr="003B09F5" w:rsidRDefault="001D584F">
            <w:pPr>
              <w:pStyle w:val="Compact"/>
              <w:rPr>
                <w:rFonts w:cs="Times New Roman"/>
              </w:rPr>
            </w:pPr>
          </w:p>
        </w:tc>
        <w:tc>
          <w:tcPr>
            <w:tcW w:w="0" w:type="auto"/>
          </w:tcPr>
          <w:p w14:paraId="2627224E" w14:textId="77777777" w:rsidR="001D584F" w:rsidRPr="003B09F5" w:rsidRDefault="001D584F">
            <w:pPr>
              <w:pStyle w:val="Compact"/>
              <w:rPr>
                <w:rFonts w:cs="Times New Roman"/>
              </w:rPr>
            </w:pPr>
          </w:p>
        </w:tc>
      </w:tr>
      <w:tr w:rsidR="00CC6BAC" w:rsidRPr="003B09F5" w14:paraId="26272253" w14:textId="77777777">
        <w:tc>
          <w:tcPr>
            <w:tcW w:w="0" w:type="auto"/>
          </w:tcPr>
          <w:p w14:paraId="26272250"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51" w14:textId="77777777" w:rsidR="001D584F" w:rsidRPr="003B09F5" w:rsidRDefault="001D584F">
            <w:pPr>
              <w:pStyle w:val="Compact"/>
              <w:rPr>
                <w:rFonts w:cs="Times New Roman"/>
              </w:rPr>
            </w:pPr>
          </w:p>
        </w:tc>
        <w:tc>
          <w:tcPr>
            <w:tcW w:w="0" w:type="auto"/>
          </w:tcPr>
          <w:p w14:paraId="26272252" w14:textId="77777777" w:rsidR="001D584F" w:rsidRPr="003B09F5" w:rsidRDefault="001D584F">
            <w:pPr>
              <w:pStyle w:val="Compact"/>
              <w:rPr>
                <w:rFonts w:cs="Times New Roman"/>
              </w:rPr>
            </w:pPr>
          </w:p>
        </w:tc>
      </w:tr>
      <w:tr w:rsidR="00CC6BAC" w:rsidRPr="003B09F5" w14:paraId="17599FDD" w14:textId="77777777">
        <w:tc>
          <w:tcPr>
            <w:tcW w:w="0" w:type="auto"/>
          </w:tcPr>
          <w:p w14:paraId="7402E9E1" w14:textId="72904916" w:rsidR="005746CA" w:rsidRPr="003B09F5" w:rsidRDefault="005746CA" w:rsidP="005746CA">
            <w:pPr>
              <w:pStyle w:val="Compact"/>
              <w:rPr>
                <w:rFonts w:cs="Times New Roman"/>
              </w:rPr>
            </w:pPr>
            <w:bookmarkStart w:id="504" w:name="_Hlk32826952"/>
            <w:r w:rsidRPr="00272F1C">
              <w:rPr>
                <w:rFonts w:cs="Times New Roman"/>
                <w:b/>
                <w:bCs/>
              </w:rPr>
              <w:t>Proposed site management objectives</w:t>
            </w:r>
          </w:p>
        </w:tc>
        <w:tc>
          <w:tcPr>
            <w:tcW w:w="0" w:type="auto"/>
          </w:tcPr>
          <w:p w14:paraId="2ED340EB" w14:textId="77777777" w:rsidR="005746CA" w:rsidRPr="003B09F5" w:rsidRDefault="005746CA" w:rsidP="005746CA">
            <w:pPr>
              <w:pStyle w:val="Compact"/>
              <w:rPr>
                <w:rFonts w:cs="Times New Roman"/>
              </w:rPr>
            </w:pPr>
          </w:p>
        </w:tc>
        <w:tc>
          <w:tcPr>
            <w:tcW w:w="0" w:type="auto"/>
          </w:tcPr>
          <w:p w14:paraId="796E4BAA" w14:textId="77777777" w:rsidR="005746CA" w:rsidRPr="003B09F5" w:rsidRDefault="005746CA" w:rsidP="005746CA">
            <w:pPr>
              <w:pStyle w:val="Compact"/>
              <w:rPr>
                <w:rFonts w:cs="Times New Roman"/>
              </w:rPr>
            </w:pPr>
          </w:p>
        </w:tc>
      </w:tr>
      <w:tr w:rsidR="00CC6BAC" w:rsidRPr="003B09F5" w14:paraId="10CF4C11" w14:textId="77777777">
        <w:tc>
          <w:tcPr>
            <w:tcW w:w="0" w:type="auto"/>
          </w:tcPr>
          <w:p w14:paraId="408B3BF4" w14:textId="29B2A649" w:rsidR="005746CA" w:rsidRPr="00823973" w:rsidRDefault="00823973" w:rsidP="005746CA">
            <w:pPr>
              <w:pStyle w:val="Compact"/>
              <w:rPr>
                <w:rFonts w:cs="Times New Roman"/>
              </w:rPr>
            </w:pPr>
            <w:r>
              <w:rPr>
                <w:rFonts w:cs="Times New Roman"/>
              </w:rPr>
              <w:t xml:space="preserve">To avoid significant impacts to the habitat values of the </w:t>
            </w:r>
            <w:r>
              <w:rPr>
                <w:rFonts w:cs="Times New Roman"/>
                <w:i/>
                <w:iCs/>
              </w:rPr>
              <w:t>Banksia</w:t>
            </w:r>
            <w:r>
              <w:rPr>
                <w:rFonts w:cs="Times New Roman"/>
              </w:rPr>
              <w:t xml:space="preserve"> woodland community as it transitions from groundwater</w:t>
            </w:r>
            <w:r w:rsidR="006C702E">
              <w:rPr>
                <w:rFonts w:cs="Times New Roman"/>
              </w:rPr>
              <w:t>-</w:t>
            </w:r>
            <w:r>
              <w:rPr>
                <w:rFonts w:cs="Times New Roman"/>
              </w:rPr>
              <w:t>depen</w:t>
            </w:r>
            <w:r w:rsidR="00CC6BAC">
              <w:rPr>
                <w:rFonts w:cs="Times New Roman"/>
              </w:rPr>
              <w:t>dent to non-groundwater dependent</w:t>
            </w:r>
            <w:r w:rsidR="006C702E">
              <w:rPr>
                <w:rFonts w:cs="Times New Roman"/>
              </w:rPr>
              <w:t xml:space="preserve"> vegetation</w:t>
            </w:r>
          </w:p>
        </w:tc>
        <w:tc>
          <w:tcPr>
            <w:tcW w:w="0" w:type="auto"/>
          </w:tcPr>
          <w:p w14:paraId="3887C480" w14:textId="77777777" w:rsidR="005746CA" w:rsidRPr="003B09F5" w:rsidRDefault="005746CA" w:rsidP="005746CA">
            <w:pPr>
              <w:pStyle w:val="Compact"/>
              <w:rPr>
                <w:rFonts w:cs="Times New Roman"/>
              </w:rPr>
            </w:pPr>
          </w:p>
        </w:tc>
        <w:tc>
          <w:tcPr>
            <w:tcW w:w="0" w:type="auto"/>
          </w:tcPr>
          <w:p w14:paraId="4B8A3991" w14:textId="77777777" w:rsidR="005746CA" w:rsidRPr="003B09F5" w:rsidRDefault="005746CA" w:rsidP="005746CA">
            <w:pPr>
              <w:pStyle w:val="Compact"/>
              <w:rPr>
                <w:rFonts w:cs="Times New Roman"/>
              </w:rPr>
            </w:pPr>
          </w:p>
        </w:tc>
      </w:tr>
      <w:bookmarkEnd w:id="504"/>
    </w:tbl>
    <w:p w14:paraId="1D2B5A71" w14:textId="77777777" w:rsidR="00F55A9C" w:rsidRDefault="00F55A9C" w:rsidP="00D75615">
      <w:pPr>
        <w:pStyle w:val="CaptionedFigure"/>
        <w:rPr>
          <w:rFonts w:ascii="Times New Roman" w:hAnsi="Times New Roman" w:cs="Times New Roman"/>
        </w:rPr>
        <w:sectPr w:rsidR="00F55A9C" w:rsidSect="00AB74BD">
          <w:pgSz w:w="16838" w:h="11906" w:orient="landscape" w:code="9"/>
          <w:pgMar w:top="1440" w:right="1440" w:bottom="1440" w:left="1440" w:header="720" w:footer="720" w:gutter="0"/>
          <w:cols w:space="720"/>
          <w:docGrid w:linePitch="326"/>
        </w:sectPr>
      </w:pPr>
    </w:p>
    <w:p w14:paraId="26272256" w14:textId="6A8751AB" w:rsidR="001D584F" w:rsidRPr="003B09F5" w:rsidRDefault="005D6919">
      <w:pPr>
        <w:pStyle w:val="Heading2"/>
        <w:rPr>
          <w:rFonts w:cs="Times New Roman"/>
        </w:rPr>
      </w:pPr>
      <w:bookmarkStart w:id="505" w:name="wm2---melaleuca-park-north"/>
      <w:bookmarkStart w:id="506" w:name="_Toc33019604"/>
      <w:r w:rsidRPr="003B09F5">
        <w:rPr>
          <w:rFonts w:cs="Times New Roman"/>
        </w:rPr>
        <w:lastRenderedPageBreak/>
        <w:t>WM2 - Melaleuca Park North</w:t>
      </w:r>
      <w:bookmarkEnd w:id="505"/>
      <w:bookmarkEnd w:id="506"/>
    </w:p>
    <w:p w14:paraId="26272257" w14:textId="77777777" w:rsidR="001D584F" w:rsidRPr="003B09F5" w:rsidRDefault="005D6919">
      <w:pPr>
        <w:pStyle w:val="FirstParagraph"/>
        <w:rPr>
          <w:rFonts w:cs="Times New Roman"/>
        </w:rPr>
      </w:pPr>
      <w:r w:rsidRPr="003B09F5">
        <w:rPr>
          <w:rFonts w:cs="Times New Roman"/>
        </w:rPr>
        <w:t xml:space="preserve">Located in Melaleuca Park in the Bassendean north vegetation complex, the area represents an area of undisturbed phreatophytic vegetation, including </w:t>
      </w:r>
      <w:r w:rsidRPr="003B09F5">
        <w:rPr>
          <w:rFonts w:cs="Times New Roman"/>
          <w:i/>
        </w:rPr>
        <w:t>Banksia</w:t>
      </w:r>
      <w:r w:rsidRPr="003B09F5">
        <w:rPr>
          <w:rFonts w:cs="Times New Roman"/>
        </w:rPr>
        <w:t xml:space="preserve"> woodlands (REPORT 82392).</w:t>
      </w:r>
    </w:p>
    <w:p w14:paraId="26272258" w14:textId="77777777" w:rsidR="001D584F" w:rsidRPr="003B09F5" w:rsidRDefault="005D6919">
      <w:pPr>
        <w:pStyle w:val="Heading3"/>
        <w:rPr>
          <w:rFonts w:cs="Times New Roman"/>
        </w:rPr>
      </w:pPr>
      <w:bookmarkStart w:id="507" w:name="hydrology-14"/>
      <w:bookmarkStart w:id="508" w:name="_Toc33019605"/>
      <w:r w:rsidRPr="003B09F5">
        <w:rPr>
          <w:rFonts w:cs="Times New Roman"/>
        </w:rPr>
        <w:t>Hydrology</w:t>
      </w:r>
      <w:bookmarkEnd w:id="507"/>
      <w:bookmarkEnd w:id="508"/>
    </w:p>
    <w:p w14:paraId="26272259" w14:textId="5969D50B" w:rsidR="001D584F" w:rsidRDefault="005D6919">
      <w:pPr>
        <w:pStyle w:val="FirstParagraph"/>
        <w:rPr>
          <w:rFonts w:cs="Times New Roman"/>
        </w:rPr>
      </w:pPr>
      <w:r w:rsidRPr="003B09F5">
        <w:rPr>
          <w:rFonts w:cs="Times New Roman"/>
        </w:rPr>
        <w:t>There has been periods of significant decline in groundwater levels from 68.8 mAHD in 1980 to 66.4 mAHD in 2014 (</w:t>
      </w:r>
      <w:r w:rsidR="00607338">
        <w:rPr>
          <w:rFonts w:cs="Times New Roman"/>
        </w:rPr>
        <w:fldChar w:fldCharType="begin"/>
      </w:r>
      <w:r w:rsidR="00607338">
        <w:rPr>
          <w:rFonts w:cs="Times New Roman"/>
        </w:rPr>
        <w:instrText xml:space="preserve"> REF _Ref25920758 \h </w:instrText>
      </w:r>
      <w:r w:rsidR="00607338">
        <w:rPr>
          <w:rFonts w:cs="Times New Roman"/>
        </w:rPr>
      </w:r>
      <w:r w:rsidR="00607338">
        <w:rPr>
          <w:rFonts w:cs="Times New Roman"/>
        </w:rPr>
        <w:fldChar w:fldCharType="separate"/>
      </w:r>
      <w:r w:rsidR="00344A1B" w:rsidRPr="003B09F5">
        <w:rPr>
          <w:rFonts w:cs="Times New Roman"/>
        </w:rPr>
        <w:t xml:space="preserve">Figure </w:t>
      </w:r>
      <w:r w:rsidR="00344A1B">
        <w:rPr>
          <w:rFonts w:cs="Times New Roman"/>
          <w:noProof/>
        </w:rPr>
        <w:t>19</w:t>
      </w:r>
      <w:r w:rsidR="00607338">
        <w:rPr>
          <w:rFonts w:cs="Times New Roman"/>
        </w:rPr>
        <w:fldChar w:fldCharType="end"/>
      </w:r>
      <w:r w:rsidRPr="003B09F5">
        <w:rPr>
          <w:rFonts w:cs="Times New Roman"/>
        </w:rPr>
        <w:t>). Since 2015, there has been an increase in groundwater to slightly above 67 mAHD. Mean maximum and minimum seasonal water levels are now 1.5 and 0.9 m lower than the period 1994-1999. Maximum levels have consistently been reached in October, on average (</w:t>
      </w:r>
      <w:r w:rsidR="00F55A9C">
        <w:rPr>
          <w:rFonts w:cs="Times New Roman"/>
        </w:rPr>
        <w:fldChar w:fldCharType="begin"/>
      </w:r>
      <w:r w:rsidR="00F55A9C">
        <w:rPr>
          <w:rFonts w:cs="Times New Roman"/>
        </w:rPr>
        <w:instrText xml:space="preserve"> REF _Ref25922424 \h </w:instrText>
      </w:r>
      <w:r w:rsidR="00F55A9C">
        <w:rPr>
          <w:rFonts w:cs="Times New Roman"/>
        </w:rPr>
      </w:r>
      <w:r w:rsidR="00F55A9C">
        <w:rPr>
          <w:rFonts w:cs="Times New Roman"/>
        </w:rPr>
        <w:fldChar w:fldCharType="separate"/>
      </w:r>
      <w:r w:rsidR="00344A1B">
        <w:t xml:space="preserve">Table </w:t>
      </w:r>
      <w:r w:rsidR="00344A1B">
        <w:rPr>
          <w:noProof/>
        </w:rPr>
        <w:t>31</w:t>
      </w:r>
      <w:r w:rsidR="00F55A9C">
        <w:rPr>
          <w:rFonts w:cs="Times New Roman"/>
        </w:rPr>
        <w:fldChar w:fldCharType="end"/>
      </w:r>
      <w:r w:rsidRPr="003B09F5">
        <w:rPr>
          <w:rFonts w:cs="Times New Roman"/>
        </w:rPr>
        <w:t>).</w:t>
      </w:r>
    </w:p>
    <w:p w14:paraId="500BE246" w14:textId="1CB61633" w:rsidR="00C16D12" w:rsidRDefault="00C16D12" w:rsidP="00C16D12">
      <w:pPr>
        <w:pStyle w:val="Caption"/>
        <w:keepNext/>
      </w:pPr>
      <w:bookmarkStart w:id="509" w:name="_Ref25922424"/>
      <w:r>
        <w:t xml:space="preserve">Table </w:t>
      </w:r>
      <w:r>
        <w:fldChar w:fldCharType="begin"/>
      </w:r>
      <w:r>
        <w:instrText>SEQ Table \* ARABIC</w:instrText>
      </w:r>
      <w:r>
        <w:fldChar w:fldCharType="separate"/>
      </w:r>
      <w:r w:rsidR="00344A1B">
        <w:rPr>
          <w:noProof/>
        </w:rPr>
        <w:t>31</w:t>
      </w:r>
      <w:r>
        <w:fldChar w:fldCharType="end"/>
      </w:r>
      <w:bookmarkEnd w:id="509"/>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sidR="002926D9">
        <w:rPr>
          <w:lang w:val="en-AU"/>
        </w:rPr>
        <w:t>Melaleuca Park North (WM2)</w:t>
      </w:r>
      <w:r w:rsidR="002952F1">
        <w:rPr>
          <w:lang w:val="en-AU"/>
        </w:rPr>
        <w:t>.</w:t>
      </w:r>
    </w:p>
    <w:tbl>
      <w:tblPr>
        <w:tblStyle w:val="Table"/>
        <w:tblW w:w="8144" w:type="dxa"/>
        <w:tblLook w:val="04A0" w:firstRow="1" w:lastRow="0" w:firstColumn="1" w:lastColumn="0" w:noHBand="0" w:noVBand="1"/>
      </w:tblPr>
      <w:tblGrid>
        <w:gridCol w:w="1989"/>
        <w:gridCol w:w="2051"/>
        <w:gridCol w:w="1368"/>
        <w:gridCol w:w="1368"/>
        <w:gridCol w:w="1368"/>
      </w:tblGrid>
      <w:tr w:rsidR="00C16D12" w14:paraId="67FEF09B" w14:textId="77777777" w:rsidTr="007C2274">
        <w:tc>
          <w:tcPr>
            <w:tcW w:w="1989" w:type="dxa"/>
          </w:tcPr>
          <w:p w14:paraId="72F4759D" w14:textId="77777777" w:rsidR="00C16D12" w:rsidRDefault="00C16D12" w:rsidP="00376A55">
            <w:pPr>
              <w:pStyle w:val="BodyText"/>
            </w:pPr>
            <w:r>
              <w:t>Period</w:t>
            </w:r>
          </w:p>
        </w:tc>
        <w:tc>
          <w:tcPr>
            <w:tcW w:w="2051" w:type="dxa"/>
          </w:tcPr>
          <w:p w14:paraId="2750EE3D" w14:textId="77777777" w:rsidR="00C16D12" w:rsidRPr="00016946" w:rsidRDefault="00C16D12" w:rsidP="00376A55">
            <w:pPr>
              <w:pStyle w:val="BodyText"/>
              <w:rPr>
                <w:lang w:val="en-AU"/>
              </w:rPr>
            </w:pPr>
            <w:r w:rsidRPr="00016946">
              <w:rPr>
                <w:lang w:val="en-AU"/>
              </w:rPr>
              <w:t>Mean</w:t>
            </w:r>
            <w:r>
              <w:rPr>
                <w:lang w:val="en-AU"/>
              </w:rPr>
              <w:t xml:space="preserve"> </w:t>
            </w:r>
            <w:r w:rsidRPr="00016946">
              <w:rPr>
                <w:lang w:val="en-AU"/>
              </w:rPr>
              <w:t>max seasonal</w:t>
            </w:r>
          </w:p>
          <w:p w14:paraId="66D06AB5" w14:textId="77777777" w:rsidR="00C16D12" w:rsidRDefault="00C16D12" w:rsidP="00376A55">
            <w:pPr>
              <w:pStyle w:val="BodyText"/>
            </w:pPr>
            <w:r w:rsidRPr="00016946">
              <w:rPr>
                <w:lang w:val="en-AU"/>
              </w:rPr>
              <w:t>level (mAHD)</w:t>
            </w:r>
          </w:p>
        </w:tc>
        <w:tc>
          <w:tcPr>
            <w:tcW w:w="1368" w:type="dxa"/>
          </w:tcPr>
          <w:p w14:paraId="649A85B5" w14:textId="77777777" w:rsidR="00C16D12" w:rsidRPr="00016946" w:rsidRDefault="00C16D12"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1708566F" w14:textId="77777777" w:rsidR="00C16D12" w:rsidRDefault="00C16D12" w:rsidP="00376A55">
            <w:pPr>
              <w:pStyle w:val="BodyText"/>
            </w:pPr>
            <w:r w:rsidRPr="00016946">
              <w:rPr>
                <w:lang w:val="en-AU"/>
              </w:rPr>
              <w:t>level (mAHD)</w:t>
            </w:r>
          </w:p>
        </w:tc>
        <w:tc>
          <w:tcPr>
            <w:tcW w:w="1368" w:type="dxa"/>
          </w:tcPr>
          <w:p w14:paraId="35E8A675" w14:textId="77777777" w:rsidR="00C16D12" w:rsidRDefault="00C16D12" w:rsidP="00376A55">
            <w:pPr>
              <w:pStyle w:val="BodyText"/>
            </w:pPr>
            <w:r>
              <w:t>Mean seasonal change (m)</w:t>
            </w:r>
          </w:p>
        </w:tc>
        <w:tc>
          <w:tcPr>
            <w:tcW w:w="1368" w:type="dxa"/>
          </w:tcPr>
          <w:p w14:paraId="3946B0F1" w14:textId="77777777" w:rsidR="00C16D12" w:rsidRDefault="00C16D12" w:rsidP="00376A55">
            <w:pPr>
              <w:pStyle w:val="BodyText"/>
            </w:pPr>
            <w:r>
              <w:t>Mean max to min (days)</w:t>
            </w:r>
          </w:p>
        </w:tc>
      </w:tr>
      <w:tr w:rsidR="00C16D12" w14:paraId="79A541DE" w14:textId="77777777" w:rsidTr="007C2274">
        <w:tc>
          <w:tcPr>
            <w:tcW w:w="1989" w:type="dxa"/>
          </w:tcPr>
          <w:p w14:paraId="3A614918" w14:textId="77777777" w:rsidR="00C16D12" w:rsidRDefault="00C16D12" w:rsidP="00376A55">
            <w:pPr>
              <w:pStyle w:val="BodyText"/>
            </w:pPr>
            <w:r>
              <w:t>08/1994 – 07/1999</w:t>
            </w:r>
          </w:p>
        </w:tc>
        <w:tc>
          <w:tcPr>
            <w:tcW w:w="2051" w:type="dxa"/>
          </w:tcPr>
          <w:p w14:paraId="413DEEF1" w14:textId="6516777D" w:rsidR="00C16D12" w:rsidRDefault="00C16D12" w:rsidP="00376A55">
            <w:pPr>
              <w:pStyle w:val="BodyText"/>
            </w:pPr>
            <w:r>
              <w:t>6</w:t>
            </w:r>
            <w:r w:rsidR="002926D9">
              <w:t>8</w:t>
            </w:r>
            <w:r>
              <w:t>.</w:t>
            </w:r>
            <w:r w:rsidR="002926D9">
              <w:t>5</w:t>
            </w:r>
            <w:r>
              <w:t xml:space="preserve"> (</w:t>
            </w:r>
            <w:r w:rsidR="00640A9B">
              <w:t>Nov</w:t>
            </w:r>
            <w:r>
              <w:t>)</w:t>
            </w:r>
          </w:p>
        </w:tc>
        <w:tc>
          <w:tcPr>
            <w:tcW w:w="1368" w:type="dxa"/>
          </w:tcPr>
          <w:p w14:paraId="0004697F" w14:textId="1A94539F" w:rsidR="00C16D12" w:rsidRDefault="002952F1" w:rsidP="00376A55">
            <w:pPr>
              <w:pStyle w:val="BodyText"/>
            </w:pPr>
            <w:r>
              <w:t>67.6</w:t>
            </w:r>
            <w:r w:rsidR="00C16D12">
              <w:t xml:space="preserve"> (Sep)</w:t>
            </w:r>
          </w:p>
        </w:tc>
        <w:tc>
          <w:tcPr>
            <w:tcW w:w="1368" w:type="dxa"/>
          </w:tcPr>
          <w:p w14:paraId="444FEDBA" w14:textId="484542D3" w:rsidR="00C16D12" w:rsidRDefault="00C16D12" w:rsidP="00376A55">
            <w:pPr>
              <w:pStyle w:val="BodyText"/>
            </w:pPr>
            <w:r>
              <w:t>0.</w:t>
            </w:r>
            <w:r w:rsidR="002952F1">
              <w:t>94</w:t>
            </w:r>
          </w:p>
        </w:tc>
        <w:tc>
          <w:tcPr>
            <w:tcW w:w="1368" w:type="dxa"/>
          </w:tcPr>
          <w:p w14:paraId="495FC213" w14:textId="583FD373" w:rsidR="00C16D12" w:rsidRDefault="002952F1" w:rsidP="00376A55">
            <w:pPr>
              <w:pStyle w:val="BodyText"/>
            </w:pPr>
            <w:r>
              <w:t>216</w:t>
            </w:r>
          </w:p>
        </w:tc>
      </w:tr>
      <w:tr w:rsidR="00C16D12" w14:paraId="7CE0725B" w14:textId="77777777" w:rsidTr="007C2274">
        <w:tc>
          <w:tcPr>
            <w:tcW w:w="1989" w:type="dxa"/>
          </w:tcPr>
          <w:p w14:paraId="53DCE239" w14:textId="77777777" w:rsidR="00C16D12" w:rsidRDefault="00C16D12" w:rsidP="00376A55">
            <w:pPr>
              <w:pStyle w:val="BodyText"/>
            </w:pPr>
            <w:r>
              <w:t>08/1999 – 07/2004</w:t>
            </w:r>
          </w:p>
        </w:tc>
        <w:tc>
          <w:tcPr>
            <w:tcW w:w="2051" w:type="dxa"/>
          </w:tcPr>
          <w:p w14:paraId="5BDF9938" w14:textId="677BFBA8" w:rsidR="00C16D12" w:rsidRDefault="00640A9B" w:rsidP="00376A55">
            <w:pPr>
              <w:pStyle w:val="BodyText"/>
            </w:pPr>
            <w:r>
              <w:t>68.1</w:t>
            </w:r>
            <w:r w:rsidR="00C16D12">
              <w:t xml:space="preserve"> (</w:t>
            </w:r>
            <w:r>
              <w:t>Oct</w:t>
            </w:r>
            <w:r w:rsidR="00C16D12">
              <w:t>)</w:t>
            </w:r>
          </w:p>
        </w:tc>
        <w:tc>
          <w:tcPr>
            <w:tcW w:w="1368" w:type="dxa"/>
          </w:tcPr>
          <w:p w14:paraId="2C05E47E" w14:textId="1D417990" w:rsidR="00C16D12" w:rsidRDefault="002952F1" w:rsidP="00376A55">
            <w:pPr>
              <w:pStyle w:val="BodyText"/>
            </w:pPr>
            <w:r>
              <w:t>67.4</w:t>
            </w:r>
            <w:r w:rsidR="00C16D12">
              <w:t xml:space="preserve"> (Feb)</w:t>
            </w:r>
          </w:p>
        </w:tc>
        <w:tc>
          <w:tcPr>
            <w:tcW w:w="1368" w:type="dxa"/>
          </w:tcPr>
          <w:p w14:paraId="791B85DE" w14:textId="1BF629CC" w:rsidR="00C16D12" w:rsidRDefault="00C16D12" w:rsidP="00376A55">
            <w:pPr>
              <w:pStyle w:val="BodyText"/>
            </w:pPr>
            <w:r>
              <w:t>0.</w:t>
            </w:r>
            <w:r w:rsidR="002952F1">
              <w:t>68</w:t>
            </w:r>
          </w:p>
        </w:tc>
        <w:tc>
          <w:tcPr>
            <w:tcW w:w="1368" w:type="dxa"/>
          </w:tcPr>
          <w:p w14:paraId="2FEB9C85" w14:textId="2098591A" w:rsidR="00C16D12" w:rsidRDefault="002952F1" w:rsidP="00376A55">
            <w:pPr>
              <w:pStyle w:val="BodyText"/>
            </w:pPr>
            <w:r>
              <w:t>246</w:t>
            </w:r>
          </w:p>
        </w:tc>
      </w:tr>
      <w:tr w:rsidR="00C16D12" w14:paraId="78396B20" w14:textId="77777777" w:rsidTr="007C2274">
        <w:tc>
          <w:tcPr>
            <w:tcW w:w="1989" w:type="dxa"/>
          </w:tcPr>
          <w:p w14:paraId="498FF74F" w14:textId="77777777" w:rsidR="00C16D12" w:rsidRDefault="00C16D12" w:rsidP="00376A55">
            <w:pPr>
              <w:pStyle w:val="BodyText"/>
            </w:pPr>
            <w:r>
              <w:t>08/2004 – 07/2009</w:t>
            </w:r>
          </w:p>
        </w:tc>
        <w:tc>
          <w:tcPr>
            <w:tcW w:w="2051" w:type="dxa"/>
          </w:tcPr>
          <w:p w14:paraId="330F5B0E" w14:textId="161C54C3" w:rsidR="00C16D12" w:rsidRDefault="00640A9B" w:rsidP="00376A55">
            <w:pPr>
              <w:pStyle w:val="BodyText"/>
            </w:pPr>
            <w:r>
              <w:t>67.7</w:t>
            </w:r>
            <w:r w:rsidR="00C16D12">
              <w:t xml:space="preserve"> (</w:t>
            </w:r>
            <w:r>
              <w:t>Oct</w:t>
            </w:r>
            <w:r w:rsidR="00C16D12">
              <w:t>)</w:t>
            </w:r>
          </w:p>
        </w:tc>
        <w:tc>
          <w:tcPr>
            <w:tcW w:w="1368" w:type="dxa"/>
          </w:tcPr>
          <w:p w14:paraId="6F24FB41" w14:textId="6913D549" w:rsidR="00C16D12" w:rsidRDefault="002952F1" w:rsidP="00376A55">
            <w:pPr>
              <w:pStyle w:val="BodyText"/>
            </w:pPr>
            <w:r>
              <w:t>67.1</w:t>
            </w:r>
            <w:r w:rsidR="00C16D12">
              <w:t xml:space="preserve"> (Apr)</w:t>
            </w:r>
          </w:p>
        </w:tc>
        <w:tc>
          <w:tcPr>
            <w:tcW w:w="1368" w:type="dxa"/>
          </w:tcPr>
          <w:p w14:paraId="78C7DE47" w14:textId="71254F87" w:rsidR="00C16D12" w:rsidRDefault="00C16D12" w:rsidP="00376A55">
            <w:pPr>
              <w:pStyle w:val="BodyText"/>
            </w:pPr>
            <w:r>
              <w:t>0.</w:t>
            </w:r>
            <w:r w:rsidR="002952F1">
              <w:t>62</w:t>
            </w:r>
          </w:p>
        </w:tc>
        <w:tc>
          <w:tcPr>
            <w:tcW w:w="1368" w:type="dxa"/>
          </w:tcPr>
          <w:p w14:paraId="26A738C3" w14:textId="296EBAD6" w:rsidR="00C16D12" w:rsidRDefault="002952F1" w:rsidP="00376A55">
            <w:pPr>
              <w:pStyle w:val="BodyText"/>
            </w:pPr>
            <w:r>
              <w:t>205</w:t>
            </w:r>
          </w:p>
        </w:tc>
      </w:tr>
      <w:tr w:rsidR="00C16D12" w14:paraId="06FE542B" w14:textId="77777777" w:rsidTr="007C2274">
        <w:tc>
          <w:tcPr>
            <w:tcW w:w="1989" w:type="dxa"/>
          </w:tcPr>
          <w:p w14:paraId="4DCFA61B" w14:textId="77777777" w:rsidR="00C16D12" w:rsidRDefault="00C16D12" w:rsidP="00376A55">
            <w:pPr>
              <w:pStyle w:val="BodyText"/>
            </w:pPr>
            <w:r>
              <w:t>08/2009 – 07/2014</w:t>
            </w:r>
          </w:p>
        </w:tc>
        <w:tc>
          <w:tcPr>
            <w:tcW w:w="2051" w:type="dxa"/>
          </w:tcPr>
          <w:p w14:paraId="322440D6" w14:textId="78426776" w:rsidR="00C16D12" w:rsidRDefault="00640A9B" w:rsidP="00376A55">
            <w:pPr>
              <w:pStyle w:val="BodyText"/>
            </w:pPr>
            <w:r>
              <w:t>66.8</w:t>
            </w:r>
            <w:r w:rsidR="00C16D12">
              <w:t xml:space="preserve"> (</w:t>
            </w:r>
            <w:r>
              <w:t>Oct</w:t>
            </w:r>
            <w:r w:rsidR="00C16D12">
              <w:t>)</w:t>
            </w:r>
          </w:p>
        </w:tc>
        <w:tc>
          <w:tcPr>
            <w:tcW w:w="1368" w:type="dxa"/>
          </w:tcPr>
          <w:p w14:paraId="33D82237" w14:textId="7DFD72E0" w:rsidR="00C16D12" w:rsidRDefault="002952F1" w:rsidP="00376A55">
            <w:pPr>
              <w:pStyle w:val="BodyText"/>
            </w:pPr>
            <w:r>
              <w:t>66.4</w:t>
            </w:r>
            <w:r w:rsidR="00C16D12">
              <w:t xml:space="preserve"> (Apr)</w:t>
            </w:r>
          </w:p>
        </w:tc>
        <w:tc>
          <w:tcPr>
            <w:tcW w:w="1368" w:type="dxa"/>
          </w:tcPr>
          <w:p w14:paraId="05A574F8" w14:textId="59E45AAB" w:rsidR="00C16D12" w:rsidRDefault="00C16D12" w:rsidP="00376A55">
            <w:pPr>
              <w:pStyle w:val="BodyText"/>
            </w:pPr>
            <w:r>
              <w:t>0.</w:t>
            </w:r>
            <w:r w:rsidR="002952F1">
              <w:t>46</w:t>
            </w:r>
          </w:p>
        </w:tc>
        <w:tc>
          <w:tcPr>
            <w:tcW w:w="1368" w:type="dxa"/>
          </w:tcPr>
          <w:p w14:paraId="37851188" w14:textId="2D34CCE1" w:rsidR="00C16D12" w:rsidRDefault="00C16D12" w:rsidP="00376A55">
            <w:pPr>
              <w:pStyle w:val="BodyText"/>
            </w:pPr>
            <w:r>
              <w:t>21</w:t>
            </w:r>
            <w:r w:rsidR="002952F1">
              <w:t>0</w:t>
            </w:r>
          </w:p>
        </w:tc>
      </w:tr>
      <w:tr w:rsidR="00C16D12" w14:paraId="12603D02" w14:textId="77777777" w:rsidTr="007C2274">
        <w:tc>
          <w:tcPr>
            <w:tcW w:w="1989" w:type="dxa"/>
          </w:tcPr>
          <w:p w14:paraId="65EFAD37" w14:textId="77777777" w:rsidR="00C16D12" w:rsidRDefault="00C16D12" w:rsidP="00376A55">
            <w:pPr>
              <w:pStyle w:val="BodyText"/>
            </w:pPr>
            <w:r>
              <w:t>08/2014 – 07/2019</w:t>
            </w:r>
          </w:p>
        </w:tc>
        <w:tc>
          <w:tcPr>
            <w:tcW w:w="2051" w:type="dxa"/>
          </w:tcPr>
          <w:p w14:paraId="36D50EA4" w14:textId="6BFCE45D" w:rsidR="00C16D12" w:rsidRDefault="00640A9B" w:rsidP="00376A55">
            <w:pPr>
              <w:pStyle w:val="BodyText"/>
            </w:pPr>
            <w:r>
              <w:t>67.0</w:t>
            </w:r>
            <w:r w:rsidR="00C16D12">
              <w:t xml:space="preserve"> (</w:t>
            </w:r>
            <w:r>
              <w:t>Oct</w:t>
            </w:r>
            <w:r w:rsidR="00C16D12">
              <w:t>)</w:t>
            </w:r>
          </w:p>
        </w:tc>
        <w:tc>
          <w:tcPr>
            <w:tcW w:w="1368" w:type="dxa"/>
          </w:tcPr>
          <w:p w14:paraId="269F867E" w14:textId="145814C0" w:rsidR="00C16D12" w:rsidRDefault="002952F1" w:rsidP="00376A55">
            <w:pPr>
              <w:pStyle w:val="BodyText"/>
            </w:pPr>
            <w:r>
              <w:t>66.5</w:t>
            </w:r>
            <w:r w:rsidR="00C16D12">
              <w:t xml:space="preserve"> (Mar)</w:t>
            </w:r>
          </w:p>
        </w:tc>
        <w:tc>
          <w:tcPr>
            <w:tcW w:w="1368" w:type="dxa"/>
          </w:tcPr>
          <w:p w14:paraId="50F74C3D" w14:textId="4EA6BA9F" w:rsidR="00C16D12" w:rsidRDefault="00C16D12" w:rsidP="00376A55">
            <w:pPr>
              <w:pStyle w:val="BodyText"/>
            </w:pPr>
            <w:r>
              <w:t>0.</w:t>
            </w:r>
            <w:r w:rsidR="002952F1">
              <w:t>52</w:t>
            </w:r>
          </w:p>
        </w:tc>
        <w:tc>
          <w:tcPr>
            <w:tcW w:w="1368" w:type="dxa"/>
          </w:tcPr>
          <w:p w14:paraId="3A34B067" w14:textId="426FF739" w:rsidR="00C16D12" w:rsidRDefault="002952F1" w:rsidP="00376A55">
            <w:pPr>
              <w:pStyle w:val="BodyText"/>
            </w:pPr>
            <w:r>
              <w:t>79</w:t>
            </w:r>
          </w:p>
        </w:tc>
      </w:tr>
    </w:tbl>
    <w:p w14:paraId="268C5122" w14:textId="77777777" w:rsidR="00A637B0" w:rsidRPr="003B09F5" w:rsidRDefault="00A637B0" w:rsidP="00AB74BD">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A59EE0F" wp14:editId="1FA49E29">
            <wp:extent cx="5760000" cy="39852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Figs/WM2WaterPlot-1.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39461121" w14:textId="056BBCB8" w:rsidR="00C16D12" w:rsidRPr="00C16D12" w:rsidRDefault="00A637B0" w:rsidP="00A637B0">
      <w:pPr>
        <w:pStyle w:val="Caption"/>
      </w:pPr>
      <w:bookmarkStart w:id="510" w:name="_Ref2592075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19</w:t>
      </w:r>
      <w:r w:rsidRPr="003B09F5">
        <w:rPr>
          <w:rFonts w:ascii="Times New Roman" w:hAnsi="Times New Roman" w:cs="Times New Roman"/>
        </w:rPr>
        <w:fldChar w:fldCharType="end"/>
      </w:r>
      <w:bookmarkEnd w:id="510"/>
      <w:r w:rsidRPr="003B09F5">
        <w:rPr>
          <w:rFonts w:ascii="Times New Roman" w:hAnsi="Times New Roman" w:cs="Times New Roman"/>
        </w:rPr>
        <w:t xml:space="preserve"> Groundwater levels recorded at bore 61610908 in the vicinity of WM2. Red segments along trendline indicate periods of significant decline in groundwater levels and </w:t>
      </w:r>
      <w:r w:rsidR="005724CA">
        <w:rPr>
          <w:rFonts w:ascii="Times New Roman" w:hAnsi="Times New Roman" w:cs="Times New Roman"/>
        </w:rPr>
        <w:t>green segments</w:t>
      </w:r>
      <w:r w:rsidRPr="003B09F5">
        <w:rPr>
          <w:rFonts w:ascii="Times New Roman" w:hAnsi="Times New Roman" w:cs="Times New Roman"/>
        </w:rPr>
        <w:t xml:space="preserve"> represent significant increases in groundwater level.</w:t>
      </w:r>
    </w:p>
    <w:p w14:paraId="2627225A" w14:textId="0DBD1C9F" w:rsidR="001D584F" w:rsidRDefault="00A200FB">
      <w:pPr>
        <w:pStyle w:val="Heading3"/>
        <w:rPr>
          <w:rFonts w:cs="Times New Roman"/>
        </w:rPr>
      </w:pPr>
      <w:bookmarkStart w:id="511" w:name="_Toc33019606"/>
      <w:r>
        <w:rPr>
          <w:rFonts w:cs="Times New Roman"/>
        </w:rPr>
        <w:t>Implications of revised threshold</w:t>
      </w:r>
      <w:bookmarkEnd w:id="511"/>
    </w:p>
    <w:p w14:paraId="2DC7CDE2" w14:textId="65321D28" w:rsidR="00F55A9C" w:rsidRDefault="006F21CD" w:rsidP="004F1D6C">
      <w:pPr>
        <w:pStyle w:val="FirstParagraph"/>
        <w:rPr>
          <w:rFonts w:cs="Times New Roman"/>
        </w:rPr>
      </w:pPr>
      <w:r w:rsidRPr="003B09F5">
        <w:rPr>
          <w:rFonts w:cs="Times New Roman"/>
        </w:rPr>
        <w:t xml:space="preserve">The vegetation around monitoring bore WM2 has similar vegetation composition as WM1. The vegetation also appears to have been affected by fire in the summer of 2014/2015. The understory is highly diverse, with </w:t>
      </w:r>
      <w:r w:rsidRPr="003B09F5">
        <w:rPr>
          <w:rFonts w:cs="Times New Roman"/>
          <w:i/>
        </w:rPr>
        <w:t>Acacia pulchella</w:t>
      </w:r>
      <w:r w:rsidRPr="003B09F5">
        <w:rPr>
          <w:rFonts w:cs="Times New Roman"/>
        </w:rPr>
        <w:t xml:space="preserve">, </w:t>
      </w:r>
      <w:r w:rsidRPr="003B09F5">
        <w:rPr>
          <w:rFonts w:cs="Times New Roman"/>
          <w:i/>
        </w:rPr>
        <w:t>Adenanthos cygnorum</w:t>
      </w:r>
      <w:r w:rsidRPr="003B09F5">
        <w:rPr>
          <w:rFonts w:cs="Times New Roman"/>
        </w:rPr>
        <w:t xml:space="preserve"> and </w:t>
      </w:r>
      <w:r w:rsidRPr="003B09F5">
        <w:rPr>
          <w:rFonts w:cs="Times New Roman"/>
          <w:i/>
        </w:rPr>
        <w:t>Xanthorrhoea preissii</w:t>
      </w:r>
      <w:r w:rsidRPr="003B09F5">
        <w:rPr>
          <w:rFonts w:cs="Times New Roman"/>
        </w:rPr>
        <w:t xml:space="preserve"> common. Canopy cover is quite open, with several mature </w:t>
      </w:r>
      <w:r w:rsidRPr="003B09F5">
        <w:rPr>
          <w:rFonts w:cs="Times New Roman"/>
          <w:i/>
        </w:rPr>
        <w:t>Banksias</w:t>
      </w:r>
      <w:r w:rsidRPr="003B09F5">
        <w:rPr>
          <w:rFonts w:cs="Times New Roman"/>
        </w:rPr>
        <w:t xml:space="preserve"> present. Most </w:t>
      </w:r>
      <w:r w:rsidRPr="003B09F5">
        <w:rPr>
          <w:rFonts w:cs="Times New Roman"/>
          <w:i/>
        </w:rPr>
        <w:t>Banksias</w:t>
      </w:r>
      <w:r w:rsidRPr="003B09F5">
        <w:rPr>
          <w:rFonts w:cs="Times New Roman"/>
        </w:rPr>
        <w:t xml:space="preserve"> were resprouts and/or young trees between 1 and 3 m tall. Several mature trees bore significant epicormic growth. New </w:t>
      </w:r>
      <w:r w:rsidRPr="003B09F5">
        <w:rPr>
          <w:rFonts w:cs="Times New Roman"/>
          <w:i/>
        </w:rPr>
        <w:t>Banksia</w:t>
      </w:r>
      <w:r w:rsidRPr="003B09F5">
        <w:rPr>
          <w:rFonts w:cs="Times New Roman"/>
        </w:rPr>
        <w:t xml:space="preserve"> recruitment (mainly very small seedlings) for </w:t>
      </w:r>
      <w:r w:rsidRPr="003B09F5">
        <w:rPr>
          <w:rFonts w:cs="Times New Roman"/>
          <w:i/>
        </w:rPr>
        <w:t>Banksia attenuata</w:t>
      </w:r>
      <w:r w:rsidRPr="003B09F5">
        <w:rPr>
          <w:rFonts w:cs="Times New Roman"/>
        </w:rPr>
        <w:t xml:space="preserve"> and </w:t>
      </w:r>
      <w:r w:rsidRPr="003B09F5">
        <w:rPr>
          <w:rFonts w:cs="Times New Roman"/>
          <w:i/>
        </w:rPr>
        <w:t>Banksia menziessi</w:t>
      </w:r>
      <w:r w:rsidRPr="003B09F5">
        <w:rPr>
          <w:rFonts w:cs="Times New Roman"/>
        </w:rPr>
        <w:t xml:space="preserve"> has been observed.</w:t>
      </w:r>
    </w:p>
    <w:p w14:paraId="4E28070A" w14:textId="600A0F23" w:rsidR="004F1D6C" w:rsidRPr="0035428C" w:rsidRDefault="00B915C3" w:rsidP="004F1D6C">
      <w:pPr>
        <w:pStyle w:val="BodyText"/>
        <w:rPr>
          <w:iCs/>
        </w:rPr>
        <w:sectPr w:rsidR="004F1D6C" w:rsidRPr="0035428C" w:rsidSect="00AB74BD">
          <w:pgSz w:w="11906" w:h="16838" w:code="9"/>
          <w:pgMar w:top="1440" w:right="1440" w:bottom="1440" w:left="1440" w:header="720" w:footer="720" w:gutter="0"/>
          <w:cols w:space="720"/>
        </w:sectPr>
      </w:pPr>
      <w:r>
        <w:t xml:space="preserve">The projected declines in groundwater at this site are likely to have a serious </w:t>
      </w:r>
      <w:r w:rsidR="00497650">
        <w:t xml:space="preserve">impact on groundwater dependent trees such as </w:t>
      </w:r>
      <w:r w:rsidR="005E7A6F" w:rsidRPr="003B09F5">
        <w:rPr>
          <w:rFonts w:cs="Times New Roman"/>
          <w:i/>
        </w:rPr>
        <w:t>Banksia attenuata</w:t>
      </w:r>
      <w:r w:rsidR="005E7A6F" w:rsidRPr="003B09F5">
        <w:rPr>
          <w:rFonts w:cs="Times New Roman"/>
        </w:rPr>
        <w:t xml:space="preserve"> and </w:t>
      </w:r>
      <w:r w:rsidR="005E7A6F" w:rsidRPr="003B09F5">
        <w:rPr>
          <w:rFonts w:cs="Times New Roman"/>
          <w:i/>
        </w:rPr>
        <w:t>Banksia menziessi</w:t>
      </w:r>
      <w:r w:rsidR="005E7A6F">
        <w:rPr>
          <w:rFonts w:cs="Times New Roman"/>
          <w:iCs/>
        </w:rPr>
        <w:t>. The health of these trees is likely</w:t>
      </w:r>
      <w:r w:rsidR="00CD47DB">
        <w:rPr>
          <w:iCs/>
        </w:rPr>
        <w:t xml:space="preserve"> to decline as groundwaters approach 65 mAHD </w:t>
      </w:r>
      <w:r w:rsidR="00DD20E2">
        <w:rPr>
          <w:iCs/>
        </w:rPr>
        <w:t xml:space="preserve">as water become more difficult to reach. </w:t>
      </w:r>
      <w:r w:rsidR="00DC16F0">
        <w:rPr>
          <w:iCs/>
        </w:rPr>
        <w:t>The diverse understory is likely to</w:t>
      </w:r>
      <w:r w:rsidR="003964D9">
        <w:rPr>
          <w:iCs/>
        </w:rPr>
        <w:t xml:space="preserve"> continue to be composed of terrestrial species </w:t>
      </w:r>
      <w:r w:rsidR="0035428C">
        <w:rPr>
          <w:iCs/>
        </w:rPr>
        <w:t xml:space="preserve">like </w:t>
      </w:r>
      <w:r w:rsidR="0035428C" w:rsidRPr="003B09F5">
        <w:rPr>
          <w:rFonts w:cs="Times New Roman"/>
          <w:i/>
        </w:rPr>
        <w:t>Acacia pulchella</w:t>
      </w:r>
      <w:r w:rsidR="0035428C" w:rsidRPr="003B09F5">
        <w:rPr>
          <w:rFonts w:cs="Times New Roman"/>
        </w:rPr>
        <w:t xml:space="preserve"> and </w:t>
      </w:r>
      <w:r w:rsidR="0035428C" w:rsidRPr="003B09F5">
        <w:rPr>
          <w:rFonts w:cs="Times New Roman"/>
          <w:i/>
        </w:rPr>
        <w:t>Xanthorrhoea preissii</w:t>
      </w:r>
      <w:r w:rsidR="0035428C">
        <w:rPr>
          <w:rFonts w:cs="Times New Roman"/>
          <w:iCs/>
        </w:rPr>
        <w:t>. L</w:t>
      </w:r>
      <w:r w:rsidR="0011789D">
        <w:rPr>
          <w:rFonts w:cs="Times New Roman"/>
          <w:iCs/>
        </w:rPr>
        <w:t xml:space="preserve">ong term monitoring at this site is likely to capture significant shifts in vegetation composition </w:t>
      </w:r>
      <w:r w:rsidR="002678A9">
        <w:rPr>
          <w:rFonts w:cs="Times New Roman"/>
          <w:iCs/>
        </w:rPr>
        <w:t>if groundwater declines to the project levels by 2030.</w:t>
      </w:r>
    </w:p>
    <w:p w14:paraId="7F94848D" w14:textId="6D0C619F" w:rsidR="00D75615" w:rsidRPr="003B09F5" w:rsidRDefault="00D75615" w:rsidP="00D75615">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344A1B">
        <w:rPr>
          <w:rFonts w:ascii="Times New Roman" w:hAnsi="Times New Roman" w:cs="Times New Roman"/>
          <w:noProof/>
        </w:rPr>
        <w:t>32</w:t>
      </w:r>
      <w:r w:rsidRPr="003B09F5">
        <w:rPr>
          <w:rFonts w:ascii="Times New Roman" w:hAnsi="Times New Roman" w:cs="Times New Roman"/>
        </w:rPr>
        <w:fldChar w:fldCharType="end"/>
      </w:r>
      <w:r w:rsidRPr="003B09F5">
        <w:rPr>
          <w:rFonts w:ascii="Times New Roman" w:hAnsi="Times New Roman" w:cs="Times New Roman"/>
        </w:rPr>
        <w:t xml:space="preserve"> </w:t>
      </w:r>
      <w:r w:rsidR="004549E1" w:rsidRPr="005F0B68">
        <w:rPr>
          <w:rFonts w:cs="Times New Roman"/>
        </w:rPr>
        <w:t xml:space="preserve">Ecological consequences of proposed 2030 minimum threshold </w:t>
      </w:r>
      <w:r w:rsidR="004549E1">
        <w:rPr>
          <w:rFonts w:cs="Times New Roman"/>
        </w:rPr>
        <w:t>(</w:t>
      </w:r>
      <w:r w:rsidR="0085773E">
        <w:rPr>
          <w:rFonts w:cs="Times New Roman"/>
        </w:rPr>
        <w:t>64</w:t>
      </w:r>
      <w:r w:rsidR="004549E1">
        <w:rPr>
          <w:rFonts w:cs="Times New Roman"/>
        </w:rPr>
        <w:t>.7</w:t>
      </w:r>
      <w:r w:rsidR="004549E1" w:rsidRPr="005F0B68">
        <w:rPr>
          <w:rFonts w:cs="Times New Roman"/>
        </w:rPr>
        <w:t xml:space="preserve"> mAHD) in terms of compliance of stated site values and site management objectives at </w:t>
      </w:r>
      <w:r w:rsidR="004549E1">
        <w:rPr>
          <w:rFonts w:cs="Times New Roman"/>
        </w:rPr>
        <w:t>WM2</w:t>
      </w:r>
      <w:r w:rsidR="004549E1" w:rsidRPr="005F0B68">
        <w:rPr>
          <w:rFonts w:cs="Times New Roman"/>
        </w:rPr>
        <w:t xml:space="preserve"> set for the current absolute minimum Ministerial criteria (</w:t>
      </w:r>
      <w:r w:rsidR="009A2EC8">
        <w:rPr>
          <w:rFonts w:cs="Times New Roman"/>
        </w:rPr>
        <w:t>66.5</w:t>
      </w:r>
      <w:r w:rsidR="004549E1" w:rsidRPr="005F0B68">
        <w:rPr>
          <w:rFonts w:cs="Times New Roman"/>
        </w:rPr>
        <w:t xml:space="preserve"> mAHD)</w:t>
      </w:r>
      <w:r w:rsidR="004549E1" w:rsidRPr="003B09F5">
        <w:rPr>
          <w:rFonts w:cs="Times New Roman"/>
        </w:rPr>
        <w:t>.</w:t>
      </w:r>
      <w:r w:rsidR="004549E1"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5388"/>
        <w:gridCol w:w="6058"/>
        <w:gridCol w:w="2512"/>
      </w:tblGrid>
      <w:tr w:rsidR="00F6213E" w:rsidRPr="003B09F5" w14:paraId="2627225F" w14:textId="77777777" w:rsidTr="001322DB">
        <w:tc>
          <w:tcPr>
            <w:tcW w:w="1930" w:type="pct"/>
            <w:tcBorders>
              <w:bottom w:val="single" w:sz="0" w:space="0" w:color="auto"/>
            </w:tcBorders>
            <w:vAlign w:val="bottom"/>
          </w:tcPr>
          <w:p w14:paraId="2627225C" w14:textId="77777777" w:rsidR="00F6213E" w:rsidRPr="003B09F5" w:rsidRDefault="00F6213E" w:rsidP="00F6213E">
            <w:pPr>
              <w:pStyle w:val="Compact"/>
              <w:rPr>
                <w:rFonts w:cs="Times New Roman"/>
              </w:rPr>
            </w:pPr>
          </w:p>
        </w:tc>
        <w:tc>
          <w:tcPr>
            <w:tcW w:w="2170" w:type="pct"/>
            <w:tcBorders>
              <w:bottom w:val="single" w:sz="0" w:space="0" w:color="auto"/>
            </w:tcBorders>
            <w:vAlign w:val="bottom"/>
          </w:tcPr>
          <w:p w14:paraId="2627225D" w14:textId="2981FB6D" w:rsidR="00F6213E" w:rsidRPr="003B09F5" w:rsidRDefault="00F6213E" w:rsidP="00F6213E">
            <w:pPr>
              <w:pStyle w:val="Compact"/>
              <w:rPr>
                <w:rFonts w:cs="Times New Roman"/>
              </w:rPr>
            </w:pPr>
            <w:r w:rsidRPr="003B09F5">
              <w:rPr>
                <w:rFonts w:cs="Times New Roman"/>
              </w:rPr>
              <w:t xml:space="preserve">Likely effect of 2030 revised </w:t>
            </w:r>
            <w:r w:rsidR="009A2EC8">
              <w:rPr>
                <w:rFonts w:cs="Times New Roman"/>
              </w:rPr>
              <w:t xml:space="preserve">minimum </w:t>
            </w:r>
            <w:r w:rsidRPr="003B09F5">
              <w:rPr>
                <w:rFonts w:cs="Times New Roman"/>
              </w:rPr>
              <w:t>threshold</w:t>
            </w:r>
            <w:r w:rsidR="009A2EC8">
              <w:rPr>
                <w:rFonts w:cs="Times New Roman"/>
              </w:rPr>
              <w:t xml:space="preserve"> (64.7 mAHD)</w:t>
            </w:r>
          </w:p>
        </w:tc>
        <w:tc>
          <w:tcPr>
            <w:tcW w:w="0" w:type="auto"/>
            <w:tcBorders>
              <w:bottom w:val="single" w:sz="0" w:space="0" w:color="auto"/>
            </w:tcBorders>
            <w:vAlign w:val="bottom"/>
          </w:tcPr>
          <w:p w14:paraId="2627225E" w14:textId="070EC104"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263" w14:textId="77777777" w:rsidTr="001322DB">
        <w:tc>
          <w:tcPr>
            <w:tcW w:w="1930" w:type="pct"/>
          </w:tcPr>
          <w:p w14:paraId="26272260" w14:textId="63CBEDD9" w:rsidR="001D584F" w:rsidRPr="003B09F5" w:rsidRDefault="00305B18">
            <w:pPr>
              <w:pStyle w:val="Compact"/>
              <w:rPr>
                <w:rFonts w:cs="Times New Roman"/>
              </w:rPr>
            </w:pPr>
            <w:r>
              <w:rPr>
                <w:rFonts w:cs="Times New Roman"/>
                <w:b/>
              </w:rPr>
              <w:t>Site values (WAWA, 1995)</w:t>
            </w:r>
          </w:p>
        </w:tc>
        <w:tc>
          <w:tcPr>
            <w:tcW w:w="2170" w:type="pct"/>
          </w:tcPr>
          <w:p w14:paraId="26272261" w14:textId="77777777" w:rsidR="001D584F" w:rsidRPr="003B09F5" w:rsidRDefault="001D584F">
            <w:pPr>
              <w:pStyle w:val="Compact"/>
              <w:rPr>
                <w:rFonts w:cs="Times New Roman"/>
              </w:rPr>
            </w:pPr>
          </w:p>
        </w:tc>
        <w:tc>
          <w:tcPr>
            <w:tcW w:w="0" w:type="auto"/>
          </w:tcPr>
          <w:p w14:paraId="26272262" w14:textId="77777777" w:rsidR="001D584F" w:rsidRPr="003B09F5" w:rsidRDefault="001D584F">
            <w:pPr>
              <w:pStyle w:val="Compact"/>
              <w:rPr>
                <w:rFonts w:cs="Times New Roman"/>
              </w:rPr>
            </w:pPr>
          </w:p>
        </w:tc>
      </w:tr>
      <w:tr w:rsidR="003B09F5" w:rsidRPr="003B09F5" w14:paraId="26272267" w14:textId="77777777" w:rsidTr="001322DB">
        <w:tc>
          <w:tcPr>
            <w:tcW w:w="1930" w:type="pct"/>
          </w:tcPr>
          <w:p w14:paraId="26272264"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2170" w:type="pct"/>
          </w:tcPr>
          <w:p w14:paraId="26272265" w14:textId="77777777" w:rsidR="001D584F" w:rsidRPr="003B09F5" w:rsidRDefault="001D584F">
            <w:pPr>
              <w:pStyle w:val="Compact"/>
              <w:rPr>
                <w:rFonts w:cs="Times New Roman"/>
              </w:rPr>
            </w:pPr>
          </w:p>
        </w:tc>
        <w:tc>
          <w:tcPr>
            <w:tcW w:w="0" w:type="auto"/>
          </w:tcPr>
          <w:p w14:paraId="26272266" w14:textId="77777777" w:rsidR="001D584F" w:rsidRPr="003B09F5" w:rsidRDefault="001D584F">
            <w:pPr>
              <w:pStyle w:val="Compact"/>
              <w:rPr>
                <w:rFonts w:cs="Times New Roman"/>
              </w:rPr>
            </w:pPr>
          </w:p>
        </w:tc>
      </w:tr>
      <w:tr w:rsidR="003B09F5" w:rsidRPr="003B09F5" w14:paraId="2627226B" w14:textId="77777777" w:rsidTr="001322DB">
        <w:tc>
          <w:tcPr>
            <w:tcW w:w="1930" w:type="pct"/>
          </w:tcPr>
          <w:p w14:paraId="26272268"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2170" w:type="pct"/>
          </w:tcPr>
          <w:p w14:paraId="26272269" w14:textId="77777777" w:rsidR="001D584F" w:rsidRPr="003B09F5" w:rsidRDefault="001D584F">
            <w:pPr>
              <w:pStyle w:val="Compact"/>
              <w:rPr>
                <w:rFonts w:cs="Times New Roman"/>
              </w:rPr>
            </w:pPr>
          </w:p>
        </w:tc>
        <w:tc>
          <w:tcPr>
            <w:tcW w:w="0" w:type="auto"/>
          </w:tcPr>
          <w:p w14:paraId="2627226A" w14:textId="77777777" w:rsidR="001D584F" w:rsidRPr="003B09F5" w:rsidRDefault="001D584F">
            <w:pPr>
              <w:pStyle w:val="Compact"/>
              <w:rPr>
                <w:rFonts w:cs="Times New Roman"/>
              </w:rPr>
            </w:pPr>
          </w:p>
        </w:tc>
      </w:tr>
      <w:tr w:rsidR="003B09F5" w:rsidRPr="003B09F5" w14:paraId="2627226F" w14:textId="77777777" w:rsidTr="001322DB">
        <w:tc>
          <w:tcPr>
            <w:tcW w:w="1930" w:type="pct"/>
          </w:tcPr>
          <w:p w14:paraId="2627226C" w14:textId="2170866F" w:rsidR="001D584F" w:rsidRPr="003B09F5" w:rsidRDefault="00305B18">
            <w:pPr>
              <w:pStyle w:val="Compact"/>
              <w:rPr>
                <w:rFonts w:cs="Times New Roman"/>
              </w:rPr>
            </w:pPr>
            <w:r>
              <w:rPr>
                <w:rFonts w:cs="Times New Roman"/>
                <w:b/>
              </w:rPr>
              <w:t>Site management objectives (WAWA, 1995)</w:t>
            </w:r>
          </w:p>
        </w:tc>
        <w:tc>
          <w:tcPr>
            <w:tcW w:w="2170" w:type="pct"/>
          </w:tcPr>
          <w:p w14:paraId="2627226D" w14:textId="77777777" w:rsidR="001D584F" w:rsidRPr="003B09F5" w:rsidRDefault="001D584F">
            <w:pPr>
              <w:pStyle w:val="Compact"/>
              <w:rPr>
                <w:rFonts w:cs="Times New Roman"/>
              </w:rPr>
            </w:pPr>
          </w:p>
        </w:tc>
        <w:tc>
          <w:tcPr>
            <w:tcW w:w="0" w:type="auto"/>
          </w:tcPr>
          <w:p w14:paraId="2627226E" w14:textId="77777777" w:rsidR="001D584F" w:rsidRPr="003B09F5" w:rsidRDefault="001D584F">
            <w:pPr>
              <w:pStyle w:val="Compact"/>
              <w:rPr>
                <w:rFonts w:cs="Times New Roman"/>
              </w:rPr>
            </w:pPr>
          </w:p>
        </w:tc>
      </w:tr>
      <w:tr w:rsidR="003B09F5" w:rsidRPr="003B09F5" w14:paraId="26272273" w14:textId="77777777" w:rsidTr="001322DB">
        <w:tc>
          <w:tcPr>
            <w:tcW w:w="1930" w:type="pct"/>
          </w:tcPr>
          <w:p w14:paraId="26272270" w14:textId="77777777" w:rsidR="001D584F" w:rsidRPr="003B09F5" w:rsidRDefault="005D6919">
            <w:pPr>
              <w:pStyle w:val="Compact"/>
              <w:rPr>
                <w:rFonts w:cs="Times New Roman"/>
              </w:rPr>
            </w:pPr>
            <w:r w:rsidRPr="003B09F5">
              <w:rPr>
                <w:rFonts w:cs="Times New Roman"/>
              </w:rPr>
              <w:t>* To protect terrestrial vegetation</w:t>
            </w:r>
          </w:p>
        </w:tc>
        <w:tc>
          <w:tcPr>
            <w:tcW w:w="2170" w:type="pct"/>
          </w:tcPr>
          <w:p w14:paraId="26272271" w14:textId="77777777" w:rsidR="001D584F" w:rsidRPr="003B09F5" w:rsidRDefault="001D584F">
            <w:pPr>
              <w:pStyle w:val="Compact"/>
              <w:rPr>
                <w:rFonts w:cs="Times New Roman"/>
              </w:rPr>
            </w:pPr>
          </w:p>
        </w:tc>
        <w:tc>
          <w:tcPr>
            <w:tcW w:w="0" w:type="auto"/>
          </w:tcPr>
          <w:p w14:paraId="26272272" w14:textId="77777777" w:rsidR="001D584F" w:rsidRPr="003B09F5" w:rsidRDefault="001D584F">
            <w:pPr>
              <w:pStyle w:val="Compact"/>
              <w:rPr>
                <w:rFonts w:cs="Times New Roman"/>
              </w:rPr>
            </w:pPr>
          </w:p>
        </w:tc>
      </w:tr>
      <w:tr w:rsidR="003B09F5" w:rsidRPr="003B09F5" w14:paraId="26272277" w14:textId="77777777" w:rsidTr="001322DB">
        <w:tc>
          <w:tcPr>
            <w:tcW w:w="1930" w:type="pct"/>
          </w:tcPr>
          <w:p w14:paraId="26272274"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2170" w:type="pct"/>
          </w:tcPr>
          <w:p w14:paraId="26272275" w14:textId="77777777" w:rsidR="001D584F" w:rsidRPr="003B09F5" w:rsidRDefault="001D584F">
            <w:pPr>
              <w:pStyle w:val="Compact"/>
              <w:rPr>
                <w:rFonts w:cs="Times New Roman"/>
              </w:rPr>
            </w:pPr>
          </w:p>
        </w:tc>
        <w:tc>
          <w:tcPr>
            <w:tcW w:w="0" w:type="auto"/>
          </w:tcPr>
          <w:p w14:paraId="26272276" w14:textId="77777777" w:rsidR="001D584F" w:rsidRPr="003B09F5" w:rsidRDefault="001D584F">
            <w:pPr>
              <w:pStyle w:val="Compact"/>
              <w:rPr>
                <w:rFonts w:cs="Times New Roman"/>
              </w:rPr>
            </w:pPr>
          </w:p>
        </w:tc>
      </w:tr>
      <w:tr w:rsidR="001322DB" w:rsidRPr="003B09F5" w14:paraId="2A947031" w14:textId="77777777" w:rsidTr="001322DB">
        <w:tc>
          <w:tcPr>
            <w:tcW w:w="1930" w:type="pct"/>
          </w:tcPr>
          <w:p w14:paraId="2A396B87" w14:textId="588958A0" w:rsidR="001322DB" w:rsidRPr="003B09F5" w:rsidRDefault="001322DB" w:rsidP="001322DB">
            <w:pPr>
              <w:pStyle w:val="Compact"/>
              <w:rPr>
                <w:rFonts w:cs="Times New Roman"/>
              </w:rPr>
            </w:pPr>
            <w:r w:rsidRPr="00272F1C">
              <w:rPr>
                <w:rFonts w:cs="Times New Roman"/>
                <w:b/>
                <w:bCs/>
              </w:rPr>
              <w:t>Proposed site management objectives</w:t>
            </w:r>
          </w:p>
        </w:tc>
        <w:tc>
          <w:tcPr>
            <w:tcW w:w="2170" w:type="pct"/>
          </w:tcPr>
          <w:p w14:paraId="77DEF4B4" w14:textId="77777777" w:rsidR="001322DB" w:rsidRPr="003B09F5" w:rsidRDefault="001322DB" w:rsidP="001322DB">
            <w:pPr>
              <w:pStyle w:val="Compact"/>
              <w:rPr>
                <w:rFonts w:cs="Times New Roman"/>
              </w:rPr>
            </w:pPr>
          </w:p>
        </w:tc>
        <w:tc>
          <w:tcPr>
            <w:tcW w:w="0" w:type="auto"/>
          </w:tcPr>
          <w:p w14:paraId="3F5E955A" w14:textId="77777777" w:rsidR="001322DB" w:rsidRPr="003B09F5" w:rsidRDefault="001322DB" w:rsidP="001322DB">
            <w:pPr>
              <w:pStyle w:val="Compact"/>
              <w:rPr>
                <w:rFonts w:cs="Times New Roman"/>
              </w:rPr>
            </w:pPr>
          </w:p>
        </w:tc>
      </w:tr>
      <w:tr w:rsidR="001322DB" w:rsidRPr="003B09F5" w14:paraId="54152E22" w14:textId="77777777" w:rsidTr="001322DB">
        <w:tc>
          <w:tcPr>
            <w:tcW w:w="1930" w:type="pct"/>
          </w:tcPr>
          <w:p w14:paraId="002AAEB6" w14:textId="4B97A74B" w:rsidR="001322DB" w:rsidRPr="00272F1C" w:rsidRDefault="001322DB" w:rsidP="001322DB">
            <w:pPr>
              <w:pStyle w:val="Compact"/>
              <w:rPr>
                <w:rFonts w:cs="Times New Roman"/>
                <w:b/>
                <w:bCs/>
              </w:rPr>
            </w:pPr>
            <w:r>
              <w:rPr>
                <w:rFonts w:cs="Times New Roman"/>
              </w:rPr>
              <w:t xml:space="preserve">To avoid significant impacts to the habitat values of the </w:t>
            </w:r>
            <w:r>
              <w:rPr>
                <w:rFonts w:cs="Times New Roman"/>
                <w:i/>
                <w:iCs/>
              </w:rPr>
              <w:t>Banksia</w:t>
            </w:r>
            <w:r>
              <w:rPr>
                <w:rFonts w:cs="Times New Roman"/>
              </w:rPr>
              <w:t xml:space="preserve"> woodland community as it transitions from groundwater-dependent to non-groundwater dependent vegetation</w:t>
            </w:r>
          </w:p>
        </w:tc>
        <w:tc>
          <w:tcPr>
            <w:tcW w:w="2170" w:type="pct"/>
          </w:tcPr>
          <w:p w14:paraId="007D25A2" w14:textId="77777777" w:rsidR="001322DB" w:rsidRPr="003B09F5" w:rsidRDefault="001322DB" w:rsidP="001322DB">
            <w:pPr>
              <w:pStyle w:val="Compact"/>
              <w:rPr>
                <w:rFonts w:cs="Times New Roman"/>
              </w:rPr>
            </w:pPr>
          </w:p>
        </w:tc>
        <w:tc>
          <w:tcPr>
            <w:tcW w:w="0" w:type="auto"/>
          </w:tcPr>
          <w:p w14:paraId="5C195D17" w14:textId="77777777" w:rsidR="001322DB" w:rsidRPr="003B09F5" w:rsidRDefault="001322DB" w:rsidP="001322DB">
            <w:pPr>
              <w:pStyle w:val="Compact"/>
              <w:rPr>
                <w:rFonts w:cs="Times New Roman"/>
              </w:rPr>
            </w:pPr>
          </w:p>
        </w:tc>
      </w:tr>
    </w:tbl>
    <w:p w14:paraId="360991C6" w14:textId="77777777" w:rsidR="00F55A9C" w:rsidRDefault="00F55A9C">
      <w:pPr>
        <w:pStyle w:val="Heading3"/>
        <w:rPr>
          <w:rFonts w:cs="Times New Roman"/>
        </w:rPr>
        <w:sectPr w:rsidR="00F55A9C" w:rsidSect="00AB74BD">
          <w:pgSz w:w="16838" w:h="11906" w:orient="landscape" w:code="9"/>
          <w:pgMar w:top="1440" w:right="1440" w:bottom="1440" w:left="1440" w:header="720" w:footer="720" w:gutter="0"/>
          <w:cols w:space="720"/>
          <w:docGrid w:linePitch="326"/>
        </w:sectPr>
      </w:pPr>
      <w:bookmarkStart w:id="512" w:name="vegetation-character-2"/>
    </w:p>
    <w:p w14:paraId="2627227C" w14:textId="2DFB5A2E" w:rsidR="001D584F" w:rsidRPr="003B09F5" w:rsidRDefault="005D6919">
      <w:pPr>
        <w:pStyle w:val="Heading2"/>
        <w:rPr>
          <w:rFonts w:cs="Times New Roman"/>
        </w:rPr>
      </w:pPr>
      <w:bookmarkStart w:id="513" w:name="wm8---melaleuca-park"/>
      <w:bookmarkStart w:id="514" w:name="_Toc33019607"/>
      <w:bookmarkEnd w:id="512"/>
      <w:r w:rsidRPr="003B09F5">
        <w:rPr>
          <w:rFonts w:cs="Times New Roman"/>
        </w:rPr>
        <w:lastRenderedPageBreak/>
        <w:t>WM8 - Melaleuca Park</w:t>
      </w:r>
      <w:bookmarkEnd w:id="513"/>
      <w:bookmarkEnd w:id="514"/>
    </w:p>
    <w:p w14:paraId="2627227D" w14:textId="037E744E" w:rsidR="001D584F" w:rsidRPr="003B09F5" w:rsidRDefault="005D6919">
      <w:pPr>
        <w:pStyle w:val="FirstParagraph"/>
        <w:rPr>
          <w:rFonts w:cs="Times New Roman"/>
        </w:rPr>
      </w:pPr>
      <w:r w:rsidRPr="003B09F5">
        <w:rPr>
          <w:rFonts w:cs="Times New Roman"/>
        </w:rPr>
        <w:t xml:space="preserve">The WM8 monitoring bore </w:t>
      </w:r>
      <w:r w:rsidR="00FF34C3" w:rsidRPr="003B09F5">
        <w:rPr>
          <w:rFonts w:cs="Times New Roman"/>
        </w:rPr>
        <w:t>is in</w:t>
      </w:r>
      <w:r w:rsidRPr="003B09F5">
        <w:rPr>
          <w:rFonts w:cs="Times New Roman"/>
        </w:rPr>
        <w:t xml:space="preserve"> Melaleuca Park within the Bassendean north vegetation complex and represents native vegetation that may be affected by abstraction from the Lexia groundwater scheme. There has been no reported change in vegetation at the site, although no monitoring or transects have been established here.</w:t>
      </w:r>
    </w:p>
    <w:p w14:paraId="2627227E" w14:textId="77777777" w:rsidR="001D584F" w:rsidRPr="003B09F5" w:rsidRDefault="005D6919">
      <w:pPr>
        <w:pStyle w:val="Heading3"/>
        <w:rPr>
          <w:rFonts w:cs="Times New Roman"/>
        </w:rPr>
      </w:pPr>
      <w:bookmarkStart w:id="515" w:name="hydrology-15"/>
      <w:bookmarkStart w:id="516" w:name="_Toc33019608"/>
      <w:r w:rsidRPr="003B09F5">
        <w:rPr>
          <w:rFonts w:cs="Times New Roman"/>
        </w:rPr>
        <w:t>Hydrology</w:t>
      </w:r>
      <w:bookmarkEnd w:id="515"/>
      <w:bookmarkEnd w:id="516"/>
    </w:p>
    <w:p w14:paraId="2627227F" w14:textId="1469C65E" w:rsidR="001D584F" w:rsidRDefault="005D6919">
      <w:pPr>
        <w:pStyle w:val="FirstParagraph"/>
        <w:rPr>
          <w:rFonts w:cs="Times New Roman"/>
        </w:rPr>
      </w:pPr>
      <w:r w:rsidRPr="003B09F5">
        <w:rPr>
          <w:rFonts w:cs="Times New Roman"/>
        </w:rPr>
        <w:t>Groundwater levels began to decline in 2000 at WM8 from approximately 66.0 mAHD to 64.6 mAHD in 2015 (</w:t>
      </w:r>
      <w:r w:rsidR="00607338">
        <w:rPr>
          <w:rFonts w:cs="Times New Roman"/>
        </w:rPr>
        <w:fldChar w:fldCharType="begin"/>
      </w:r>
      <w:r w:rsidR="00607338">
        <w:rPr>
          <w:rFonts w:cs="Times New Roman"/>
        </w:rPr>
        <w:instrText xml:space="preserve"> REF _Ref25920766 \h </w:instrText>
      </w:r>
      <w:r w:rsidR="00607338">
        <w:rPr>
          <w:rFonts w:cs="Times New Roman"/>
        </w:rPr>
      </w:r>
      <w:r w:rsidR="00607338">
        <w:rPr>
          <w:rFonts w:cs="Times New Roman"/>
        </w:rPr>
        <w:fldChar w:fldCharType="separate"/>
      </w:r>
      <w:r w:rsidR="00344A1B" w:rsidRPr="003B09F5">
        <w:rPr>
          <w:rFonts w:cs="Times New Roman"/>
        </w:rPr>
        <w:t xml:space="preserve">Figure </w:t>
      </w:r>
      <w:r w:rsidR="00344A1B">
        <w:rPr>
          <w:rFonts w:cs="Times New Roman"/>
          <w:noProof/>
        </w:rPr>
        <w:t>20</w:t>
      </w:r>
      <w:r w:rsidR="00607338">
        <w:rPr>
          <w:rFonts w:cs="Times New Roman"/>
        </w:rPr>
        <w:fldChar w:fldCharType="end"/>
      </w:r>
      <w:r w:rsidRPr="003B09F5">
        <w:rPr>
          <w:rFonts w:cs="Times New Roman"/>
        </w:rPr>
        <w:t>). Since 2015, there has been an increase in groundwater levels to approximately 65.5 mAHD. Mean maximum and minimum seasonal water levels have declined by 1.3 and 1.0 m, respectively (</w:t>
      </w:r>
      <w:r w:rsidR="00F87EBE">
        <w:rPr>
          <w:rFonts w:cs="Times New Roman"/>
        </w:rPr>
        <w:fldChar w:fldCharType="begin"/>
      </w:r>
      <w:r w:rsidR="00F87EBE">
        <w:rPr>
          <w:rFonts w:cs="Times New Roman"/>
        </w:rPr>
        <w:instrText xml:space="preserve"> REF _Ref25922456 \h </w:instrText>
      </w:r>
      <w:r w:rsidR="00F87EBE">
        <w:rPr>
          <w:rFonts w:cs="Times New Roman"/>
        </w:rPr>
      </w:r>
      <w:r w:rsidR="00F87EBE">
        <w:rPr>
          <w:rFonts w:cs="Times New Roman"/>
        </w:rPr>
        <w:fldChar w:fldCharType="separate"/>
      </w:r>
      <w:r w:rsidR="00344A1B">
        <w:t xml:space="preserve">Table </w:t>
      </w:r>
      <w:r w:rsidR="00344A1B">
        <w:rPr>
          <w:noProof/>
        </w:rPr>
        <w:t>33</w:t>
      </w:r>
      <w:r w:rsidR="00F87EBE">
        <w:rPr>
          <w:rFonts w:cs="Times New Roman"/>
        </w:rPr>
        <w:fldChar w:fldCharType="end"/>
      </w:r>
      <w:r w:rsidRPr="003B09F5">
        <w:rPr>
          <w:rFonts w:cs="Times New Roman"/>
        </w:rPr>
        <w:t>). Maximum levels are generally reached in December while minimum levels are reached in July.</w:t>
      </w:r>
    </w:p>
    <w:p w14:paraId="79B5BBFE" w14:textId="7D28DDD1" w:rsidR="007277BA" w:rsidRDefault="007277BA" w:rsidP="007277BA">
      <w:pPr>
        <w:pStyle w:val="Caption"/>
        <w:keepNext/>
      </w:pPr>
      <w:bookmarkStart w:id="517" w:name="_Ref25922456"/>
      <w:r>
        <w:t xml:space="preserve">Table </w:t>
      </w:r>
      <w:r>
        <w:fldChar w:fldCharType="begin"/>
      </w:r>
      <w:r>
        <w:instrText>SEQ Table \* ARABIC</w:instrText>
      </w:r>
      <w:r>
        <w:fldChar w:fldCharType="separate"/>
      </w:r>
      <w:r w:rsidR="00344A1B">
        <w:rPr>
          <w:noProof/>
        </w:rPr>
        <w:t>33</w:t>
      </w:r>
      <w:r>
        <w:fldChar w:fldCharType="end"/>
      </w:r>
      <w:bookmarkEnd w:id="517"/>
      <w:r w:rsidRPr="00326731">
        <w:rPr>
          <w:rFonts w:ascii="LMRoman10-Regular" w:hAnsi="LMRoman10-Regular" w:cs="LMRoman10-Regular"/>
          <w:sz w:val="20"/>
          <w:szCs w:val="20"/>
          <w:lang w:val="en-AU"/>
        </w:rPr>
        <w:t xml:space="preserve"> </w:t>
      </w:r>
      <w:r w:rsidRPr="00326731">
        <w:rPr>
          <w:lang w:val="en-AU"/>
        </w:rPr>
        <w:t xml:space="preserve">Five year summaries of surface water level data at </w:t>
      </w:r>
      <w:r>
        <w:rPr>
          <w:lang w:val="en-AU"/>
        </w:rPr>
        <w:t>Melaleuca Park (WM8).</w:t>
      </w:r>
    </w:p>
    <w:tbl>
      <w:tblPr>
        <w:tblStyle w:val="Table"/>
        <w:tblW w:w="8144" w:type="dxa"/>
        <w:tblLook w:val="04A0" w:firstRow="1" w:lastRow="0" w:firstColumn="1" w:lastColumn="0" w:noHBand="0" w:noVBand="1"/>
      </w:tblPr>
      <w:tblGrid>
        <w:gridCol w:w="1989"/>
        <w:gridCol w:w="2051"/>
        <w:gridCol w:w="1368"/>
        <w:gridCol w:w="1368"/>
        <w:gridCol w:w="1368"/>
      </w:tblGrid>
      <w:tr w:rsidR="007277BA" w14:paraId="200F73A7" w14:textId="77777777" w:rsidTr="007C2274">
        <w:tc>
          <w:tcPr>
            <w:tcW w:w="1989" w:type="dxa"/>
          </w:tcPr>
          <w:p w14:paraId="4BFA0A1D" w14:textId="77777777" w:rsidR="007277BA" w:rsidRDefault="007277BA" w:rsidP="00376A55">
            <w:pPr>
              <w:pStyle w:val="BodyText"/>
            </w:pPr>
            <w:r>
              <w:t>Period</w:t>
            </w:r>
          </w:p>
        </w:tc>
        <w:tc>
          <w:tcPr>
            <w:tcW w:w="2051" w:type="dxa"/>
          </w:tcPr>
          <w:p w14:paraId="5262EAB4" w14:textId="77777777" w:rsidR="007277BA" w:rsidRPr="00016946" w:rsidRDefault="007277BA" w:rsidP="00376A55">
            <w:pPr>
              <w:pStyle w:val="BodyText"/>
              <w:rPr>
                <w:lang w:val="en-AU"/>
              </w:rPr>
            </w:pPr>
            <w:r w:rsidRPr="00016946">
              <w:rPr>
                <w:lang w:val="en-AU"/>
              </w:rPr>
              <w:t>Mean</w:t>
            </w:r>
            <w:r>
              <w:rPr>
                <w:lang w:val="en-AU"/>
              </w:rPr>
              <w:t xml:space="preserve"> </w:t>
            </w:r>
            <w:r w:rsidRPr="00016946">
              <w:rPr>
                <w:lang w:val="en-AU"/>
              </w:rPr>
              <w:t>max seasonal</w:t>
            </w:r>
          </w:p>
          <w:p w14:paraId="37D2D202" w14:textId="77777777" w:rsidR="007277BA" w:rsidRDefault="007277BA" w:rsidP="00376A55">
            <w:pPr>
              <w:pStyle w:val="BodyText"/>
            </w:pPr>
            <w:r w:rsidRPr="00016946">
              <w:rPr>
                <w:lang w:val="en-AU"/>
              </w:rPr>
              <w:t>level (mAHD)</w:t>
            </w:r>
          </w:p>
        </w:tc>
        <w:tc>
          <w:tcPr>
            <w:tcW w:w="1368" w:type="dxa"/>
          </w:tcPr>
          <w:p w14:paraId="2DCF6FAB" w14:textId="77777777" w:rsidR="007277BA" w:rsidRPr="00016946" w:rsidRDefault="007277BA" w:rsidP="00376A55">
            <w:pPr>
              <w:pStyle w:val="BodyText"/>
              <w:rPr>
                <w:lang w:val="en-AU"/>
              </w:rPr>
            </w:pPr>
            <w:r w:rsidRPr="00016946">
              <w:rPr>
                <w:lang w:val="en-AU"/>
              </w:rPr>
              <w:t>Mean</w:t>
            </w:r>
            <w:r>
              <w:rPr>
                <w:lang w:val="en-AU"/>
              </w:rPr>
              <w:t xml:space="preserve"> min</w:t>
            </w:r>
            <w:r w:rsidRPr="00016946">
              <w:rPr>
                <w:lang w:val="en-AU"/>
              </w:rPr>
              <w:t xml:space="preserve"> seasonal</w:t>
            </w:r>
          </w:p>
          <w:p w14:paraId="09FBBDE7" w14:textId="77777777" w:rsidR="007277BA" w:rsidRDefault="007277BA" w:rsidP="00376A55">
            <w:pPr>
              <w:pStyle w:val="BodyText"/>
            </w:pPr>
            <w:r w:rsidRPr="00016946">
              <w:rPr>
                <w:lang w:val="en-AU"/>
              </w:rPr>
              <w:t>level (mAHD)</w:t>
            </w:r>
          </w:p>
        </w:tc>
        <w:tc>
          <w:tcPr>
            <w:tcW w:w="1368" w:type="dxa"/>
          </w:tcPr>
          <w:p w14:paraId="19B10509" w14:textId="77777777" w:rsidR="007277BA" w:rsidRDefault="007277BA" w:rsidP="00376A55">
            <w:pPr>
              <w:pStyle w:val="BodyText"/>
            </w:pPr>
            <w:r>
              <w:t>Mean seasonal change (m)</w:t>
            </w:r>
          </w:p>
        </w:tc>
        <w:tc>
          <w:tcPr>
            <w:tcW w:w="1368" w:type="dxa"/>
          </w:tcPr>
          <w:p w14:paraId="371AF400" w14:textId="77777777" w:rsidR="007277BA" w:rsidRDefault="007277BA" w:rsidP="00376A55">
            <w:pPr>
              <w:pStyle w:val="BodyText"/>
            </w:pPr>
            <w:r>
              <w:t>Mean max to min (days)</w:t>
            </w:r>
          </w:p>
        </w:tc>
      </w:tr>
      <w:tr w:rsidR="007277BA" w14:paraId="3541ED3D" w14:textId="77777777" w:rsidTr="007C2274">
        <w:tc>
          <w:tcPr>
            <w:tcW w:w="1989" w:type="dxa"/>
          </w:tcPr>
          <w:p w14:paraId="0BD4845E" w14:textId="77777777" w:rsidR="007277BA" w:rsidRDefault="007277BA" w:rsidP="00376A55">
            <w:pPr>
              <w:pStyle w:val="BodyText"/>
            </w:pPr>
            <w:r>
              <w:t>08/1994 – 07/1999</w:t>
            </w:r>
          </w:p>
        </w:tc>
        <w:tc>
          <w:tcPr>
            <w:tcW w:w="2051" w:type="dxa"/>
          </w:tcPr>
          <w:p w14:paraId="72E6D48D" w14:textId="2FE585C6" w:rsidR="007277BA" w:rsidRDefault="009065AF" w:rsidP="00376A55">
            <w:pPr>
              <w:pStyle w:val="BodyText"/>
            </w:pPr>
            <w:r>
              <w:t>66.3</w:t>
            </w:r>
            <w:r w:rsidR="007277BA">
              <w:t xml:space="preserve"> (</w:t>
            </w:r>
            <w:r>
              <w:t>Oct</w:t>
            </w:r>
            <w:r w:rsidR="007277BA">
              <w:t>)</w:t>
            </w:r>
          </w:p>
        </w:tc>
        <w:tc>
          <w:tcPr>
            <w:tcW w:w="1368" w:type="dxa"/>
          </w:tcPr>
          <w:p w14:paraId="1C750D3A" w14:textId="07C40554" w:rsidR="007277BA" w:rsidRDefault="009065AF" w:rsidP="00376A55">
            <w:pPr>
              <w:pStyle w:val="BodyText"/>
            </w:pPr>
            <w:r>
              <w:t>65.7</w:t>
            </w:r>
            <w:r w:rsidR="007277BA">
              <w:t xml:space="preserve"> (</w:t>
            </w:r>
            <w:r w:rsidR="001551D5">
              <w:t>Jul</w:t>
            </w:r>
            <w:r w:rsidR="007277BA">
              <w:t>)</w:t>
            </w:r>
          </w:p>
        </w:tc>
        <w:tc>
          <w:tcPr>
            <w:tcW w:w="1368" w:type="dxa"/>
          </w:tcPr>
          <w:p w14:paraId="5189220A" w14:textId="42F76BA4" w:rsidR="007277BA" w:rsidRDefault="007277BA" w:rsidP="00376A55">
            <w:pPr>
              <w:pStyle w:val="BodyText"/>
            </w:pPr>
            <w:r>
              <w:t>0.</w:t>
            </w:r>
            <w:r w:rsidR="001551D5">
              <w:t>65</w:t>
            </w:r>
          </w:p>
        </w:tc>
        <w:tc>
          <w:tcPr>
            <w:tcW w:w="1368" w:type="dxa"/>
          </w:tcPr>
          <w:p w14:paraId="14EBCDC6" w14:textId="6357655D" w:rsidR="007277BA" w:rsidRDefault="001551D5" w:rsidP="00376A55">
            <w:pPr>
              <w:pStyle w:val="BodyText"/>
            </w:pPr>
            <w:r>
              <w:t>230</w:t>
            </w:r>
          </w:p>
        </w:tc>
      </w:tr>
      <w:tr w:rsidR="007277BA" w14:paraId="575F9173" w14:textId="77777777" w:rsidTr="007C2274">
        <w:tc>
          <w:tcPr>
            <w:tcW w:w="1989" w:type="dxa"/>
          </w:tcPr>
          <w:p w14:paraId="3D36FB80" w14:textId="77777777" w:rsidR="007277BA" w:rsidRDefault="007277BA" w:rsidP="00376A55">
            <w:pPr>
              <w:pStyle w:val="BodyText"/>
            </w:pPr>
            <w:r>
              <w:t>08/1999 – 07/2004</w:t>
            </w:r>
          </w:p>
        </w:tc>
        <w:tc>
          <w:tcPr>
            <w:tcW w:w="2051" w:type="dxa"/>
          </w:tcPr>
          <w:p w14:paraId="015B3C23" w14:textId="51FDD969" w:rsidR="007277BA" w:rsidRDefault="007277BA" w:rsidP="00376A55">
            <w:pPr>
              <w:pStyle w:val="BodyText"/>
            </w:pPr>
            <w:r>
              <w:t>6</w:t>
            </w:r>
            <w:r w:rsidR="009065AF">
              <w:t>6</w:t>
            </w:r>
            <w:r>
              <w:t>.0 (</w:t>
            </w:r>
            <w:r w:rsidR="009065AF">
              <w:t>Dec</w:t>
            </w:r>
            <w:r>
              <w:t>)</w:t>
            </w:r>
          </w:p>
        </w:tc>
        <w:tc>
          <w:tcPr>
            <w:tcW w:w="1368" w:type="dxa"/>
          </w:tcPr>
          <w:p w14:paraId="241ECE01" w14:textId="5C56BB6D" w:rsidR="007277BA" w:rsidRDefault="009065AF" w:rsidP="00376A55">
            <w:pPr>
              <w:pStyle w:val="BodyText"/>
            </w:pPr>
            <w:r>
              <w:t>65.5</w:t>
            </w:r>
            <w:r w:rsidR="007277BA">
              <w:t xml:space="preserve"> (</w:t>
            </w:r>
            <w:r w:rsidR="001551D5">
              <w:t>Jun</w:t>
            </w:r>
            <w:r w:rsidR="007277BA">
              <w:t>)</w:t>
            </w:r>
          </w:p>
        </w:tc>
        <w:tc>
          <w:tcPr>
            <w:tcW w:w="1368" w:type="dxa"/>
          </w:tcPr>
          <w:p w14:paraId="4CD1B430" w14:textId="63647BA8" w:rsidR="007277BA" w:rsidRDefault="007277BA" w:rsidP="00376A55">
            <w:pPr>
              <w:pStyle w:val="BodyText"/>
            </w:pPr>
            <w:r>
              <w:t>0.</w:t>
            </w:r>
            <w:r w:rsidR="001551D5">
              <w:t>53</w:t>
            </w:r>
          </w:p>
        </w:tc>
        <w:tc>
          <w:tcPr>
            <w:tcW w:w="1368" w:type="dxa"/>
          </w:tcPr>
          <w:p w14:paraId="23FA60C8" w14:textId="2AA86688" w:rsidR="007277BA" w:rsidRDefault="007277BA" w:rsidP="00376A55">
            <w:pPr>
              <w:pStyle w:val="BodyText"/>
            </w:pPr>
            <w:r>
              <w:t>1</w:t>
            </w:r>
            <w:r w:rsidR="001551D5">
              <w:t>80</w:t>
            </w:r>
          </w:p>
        </w:tc>
      </w:tr>
      <w:tr w:rsidR="007277BA" w14:paraId="5E6EA288" w14:textId="77777777" w:rsidTr="007C2274">
        <w:tc>
          <w:tcPr>
            <w:tcW w:w="1989" w:type="dxa"/>
          </w:tcPr>
          <w:p w14:paraId="085BDCD8" w14:textId="77777777" w:rsidR="007277BA" w:rsidRDefault="007277BA" w:rsidP="00376A55">
            <w:pPr>
              <w:pStyle w:val="BodyText"/>
            </w:pPr>
            <w:r>
              <w:t>08/2004 – 07/2009</w:t>
            </w:r>
          </w:p>
        </w:tc>
        <w:tc>
          <w:tcPr>
            <w:tcW w:w="2051" w:type="dxa"/>
          </w:tcPr>
          <w:p w14:paraId="47340BCE" w14:textId="14EFA497" w:rsidR="007277BA" w:rsidRDefault="009065AF" w:rsidP="00376A55">
            <w:pPr>
              <w:pStyle w:val="BodyText"/>
            </w:pPr>
            <w:r>
              <w:t>65.6</w:t>
            </w:r>
            <w:r w:rsidR="007277BA">
              <w:t xml:space="preserve"> (</w:t>
            </w:r>
            <w:r>
              <w:t>Nov</w:t>
            </w:r>
            <w:r w:rsidR="007277BA">
              <w:t>)</w:t>
            </w:r>
          </w:p>
        </w:tc>
        <w:tc>
          <w:tcPr>
            <w:tcW w:w="1368" w:type="dxa"/>
          </w:tcPr>
          <w:p w14:paraId="32B5C6A9" w14:textId="7A866814" w:rsidR="007277BA" w:rsidRDefault="009065AF" w:rsidP="00376A55">
            <w:pPr>
              <w:pStyle w:val="BodyText"/>
            </w:pPr>
            <w:r>
              <w:t>65.2</w:t>
            </w:r>
            <w:r w:rsidR="007277BA">
              <w:t xml:space="preserve"> (</w:t>
            </w:r>
            <w:r w:rsidR="001551D5">
              <w:t>Jul</w:t>
            </w:r>
            <w:r w:rsidR="007277BA">
              <w:t>)</w:t>
            </w:r>
          </w:p>
        </w:tc>
        <w:tc>
          <w:tcPr>
            <w:tcW w:w="1368" w:type="dxa"/>
          </w:tcPr>
          <w:p w14:paraId="02931FA9" w14:textId="57B9E5D3" w:rsidR="007277BA" w:rsidRDefault="007277BA" w:rsidP="00376A55">
            <w:pPr>
              <w:pStyle w:val="BodyText"/>
            </w:pPr>
            <w:r>
              <w:t>0.</w:t>
            </w:r>
            <w:r w:rsidR="001551D5">
              <w:t>40</w:t>
            </w:r>
          </w:p>
        </w:tc>
        <w:tc>
          <w:tcPr>
            <w:tcW w:w="1368" w:type="dxa"/>
          </w:tcPr>
          <w:p w14:paraId="613236D6" w14:textId="1B2E84A7" w:rsidR="007277BA" w:rsidRDefault="001551D5" w:rsidP="00376A55">
            <w:pPr>
              <w:pStyle w:val="BodyText"/>
            </w:pPr>
            <w:r>
              <w:t>256</w:t>
            </w:r>
          </w:p>
        </w:tc>
      </w:tr>
      <w:tr w:rsidR="007277BA" w14:paraId="57739761" w14:textId="77777777" w:rsidTr="007C2274">
        <w:tc>
          <w:tcPr>
            <w:tcW w:w="1989" w:type="dxa"/>
          </w:tcPr>
          <w:p w14:paraId="555E36BD" w14:textId="77777777" w:rsidR="007277BA" w:rsidRDefault="007277BA" w:rsidP="00376A55">
            <w:pPr>
              <w:pStyle w:val="BodyText"/>
            </w:pPr>
            <w:r>
              <w:t>08/2009 – 07/2014</w:t>
            </w:r>
          </w:p>
        </w:tc>
        <w:tc>
          <w:tcPr>
            <w:tcW w:w="2051" w:type="dxa"/>
          </w:tcPr>
          <w:p w14:paraId="1A66C9C1" w14:textId="6CF45B82" w:rsidR="007277BA" w:rsidRDefault="009065AF" w:rsidP="00376A55">
            <w:pPr>
              <w:pStyle w:val="BodyText"/>
            </w:pPr>
            <w:r>
              <w:t>65.0</w:t>
            </w:r>
            <w:r w:rsidR="007277BA">
              <w:t xml:space="preserve"> (</w:t>
            </w:r>
            <w:r>
              <w:t>Nov</w:t>
            </w:r>
            <w:r w:rsidR="007277BA">
              <w:t>)</w:t>
            </w:r>
          </w:p>
        </w:tc>
        <w:tc>
          <w:tcPr>
            <w:tcW w:w="1368" w:type="dxa"/>
          </w:tcPr>
          <w:p w14:paraId="7456A376" w14:textId="58CEF99C" w:rsidR="007277BA" w:rsidRDefault="001551D5" w:rsidP="00376A55">
            <w:pPr>
              <w:pStyle w:val="BodyText"/>
            </w:pPr>
            <w:r>
              <w:t>64.7</w:t>
            </w:r>
            <w:r w:rsidR="007277BA">
              <w:t xml:space="preserve"> (</w:t>
            </w:r>
            <w:r>
              <w:t>Aug</w:t>
            </w:r>
            <w:r w:rsidR="007277BA">
              <w:t>)</w:t>
            </w:r>
          </w:p>
        </w:tc>
        <w:tc>
          <w:tcPr>
            <w:tcW w:w="1368" w:type="dxa"/>
          </w:tcPr>
          <w:p w14:paraId="3AC9E878" w14:textId="5B451B11" w:rsidR="007277BA" w:rsidRDefault="007277BA" w:rsidP="00376A55">
            <w:pPr>
              <w:pStyle w:val="BodyText"/>
            </w:pPr>
            <w:r>
              <w:t>0.</w:t>
            </w:r>
            <w:r w:rsidR="001551D5">
              <w:t>36</w:t>
            </w:r>
          </w:p>
        </w:tc>
        <w:tc>
          <w:tcPr>
            <w:tcW w:w="1368" w:type="dxa"/>
          </w:tcPr>
          <w:p w14:paraId="6EE80E25" w14:textId="5C6FB892" w:rsidR="007277BA" w:rsidRDefault="001551D5" w:rsidP="00376A55">
            <w:pPr>
              <w:pStyle w:val="BodyText"/>
            </w:pPr>
            <w:r>
              <w:t>200</w:t>
            </w:r>
          </w:p>
        </w:tc>
      </w:tr>
      <w:tr w:rsidR="007277BA" w14:paraId="52DE9203" w14:textId="77777777" w:rsidTr="007C2274">
        <w:tc>
          <w:tcPr>
            <w:tcW w:w="1989" w:type="dxa"/>
          </w:tcPr>
          <w:p w14:paraId="08833A7C" w14:textId="77777777" w:rsidR="007277BA" w:rsidRDefault="007277BA" w:rsidP="00376A55">
            <w:pPr>
              <w:pStyle w:val="BodyText"/>
            </w:pPr>
            <w:r>
              <w:t>08/2014 – 07/2019</w:t>
            </w:r>
          </w:p>
        </w:tc>
        <w:tc>
          <w:tcPr>
            <w:tcW w:w="2051" w:type="dxa"/>
          </w:tcPr>
          <w:p w14:paraId="2D675D26" w14:textId="03CE8A6D" w:rsidR="007277BA" w:rsidRDefault="009065AF" w:rsidP="00376A55">
            <w:pPr>
              <w:pStyle w:val="BodyText"/>
            </w:pPr>
            <w:r>
              <w:t>65.0</w:t>
            </w:r>
            <w:r w:rsidR="007277BA">
              <w:t xml:space="preserve"> (</w:t>
            </w:r>
            <w:r>
              <w:t>Dec</w:t>
            </w:r>
            <w:r w:rsidR="007277BA">
              <w:t>)</w:t>
            </w:r>
          </w:p>
        </w:tc>
        <w:tc>
          <w:tcPr>
            <w:tcW w:w="1368" w:type="dxa"/>
          </w:tcPr>
          <w:p w14:paraId="716D33D3" w14:textId="3DD5A5A3" w:rsidR="007277BA" w:rsidRDefault="001551D5" w:rsidP="00376A55">
            <w:pPr>
              <w:pStyle w:val="BodyText"/>
            </w:pPr>
            <w:r>
              <w:t>64.7</w:t>
            </w:r>
            <w:r w:rsidR="007277BA">
              <w:t xml:space="preserve"> (</w:t>
            </w:r>
            <w:r>
              <w:t>Jul</w:t>
            </w:r>
            <w:r w:rsidR="007277BA">
              <w:t>)</w:t>
            </w:r>
          </w:p>
        </w:tc>
        <w:tc>
          <w:tcPr>
            <w:tcW w:w="1368" w:type="dxa"/>
          </w:tcPr>
          <w:p w14:paraId="056A0843" w14:textId="45A7F13B" w:rsidR="007277BA" w:rsidRDefault="007277BA" w:rsidP="00376A55">
            <w:pPr>
              <w:pStyle w:val="BodyText"/>
            </w:pPr>
            <w:r>
              <w:t>0.</w:t>
            </w:r>
            <w:r w:rsidR="001551D5">
              <w:t>33</w:t>
            </w:r>
          </w:p>
        </w:tc>
        <w:tc>
          <w:tcPr>
            <w:tcW w:w="1368" w:type="dxa"/>
          </w:tcPr>
          <w:p w14:paraId="4FCBA750" w14:textId="5A688947" w:rsidR="007277BA" w:rsidRDefault="001551D5" w:rsidP="00376A55">
            <w:pPr>
              <w:pStyle w:val="BodyText"/>
            </w:pPr>
            <w:r>
              <w:t>30</w:t>
            </w:r>
          </w:p>
        </w:tc>
      </w:tr>
    </w:tbl>
    <w:p w14:paraId="4A5A6838" w14:textId="77777777" w:rsidR="00A637B0" w:rsidRPr="003B09F5" w:rsidRDefault="00A637B0" w:rsidP="00495E75">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3A2E9A3" wp14:editId="7321C42A">
            <wp:extent cx="5760000" cy="39852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Figs/WM8WaterPlot-1.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76FA41A8" w14:textId="0C848416" w:rsidR="007277BA" w:rsidRPr="00A637B0" w:rsidRDefault="00A637B0" w:rsidP="00A637B0">
      <w:pPr>
        <w:pStyle w:val="Caption"/>
        <w:rPr>
          <w:rFonts w:ascii="Times New Roman" w:hAnsi="Times New Roman" w:cs="Times New Roman"/>
        </w:rPr>
      </w:pPr>
      <w:bookmarkStart w:id="518" w:name="_Ref2592076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20</w:t>
      </w:r>
      <w:r w:rsidRPr="003B09F5">
        <w:rPr>
          <w:rFonts w:ascii="Times New Roman" w:hAnsi="Times New Roman" w:cs="Times New Roman"/>
        </w:rPr>
        <w:fldChar w:fldCharType="end"/>
      </w:r>
      <w:bookmarkEnd w:id="518"/>
      <w:r w:rsidRPr="003B09F5">
        <w:rPr>
          <w:rFonts w:ascii="Times New Roman" w:hAnsi="Times New Roman" w:cs="Times New Roman"/>
        </w:rPr>
        <w:t xml:space="preserve"> Groundwater levels recorded at bore 61610983 in the vicinity of WM8. Red segments along trendline indicate periods of significant decline in groundwater levels and </w:t>
      </w:r>
      <w:r w:rsidR="005724CA">
        <w:rPr>
          <w:rFonts w:ascii="Times New Roman" w:hAnsi="Times New Roman" w:cs="Times New Roman"/>
        </w:rPr>
        <w:t>green segments</w:t>
      </w:r>
      <w:r w:rsidRPr="003B09F5">
        <w:rPr>
          <w:rFonts w:ascii="Times New Roman" w:hAnsi="Times New Roman" w:cs="Times New Roman"/>
        </w:rPr>
        <w:t xml:space="preserve"> represent significant increases in groundwater level.</w:t>
      </w:r>
    </w:p>
    <w:p w14:paraId="26272280" w14:textId="2CDCDBBC" w:rsidR="001D584F" w:rsidRDefault="00A200FB">
      <w:pPr>
        <w:pStyle w:val="Heading3"/>
        <w:rPr>
          <w:rFonts w:cs="Times New Roman"/>
        </w:rPr>
      </w:pPr>
      <w:bookmarkStart w:id="519" w:name="_Toc33019609"/>
      <w:r>
        <w:rPr>
          <w:rFonts w:cs="Times New Roman"/>
        </w:rPr>
        <w:t>Implications of revised threshold</w:t>
      </w:r>
      <w:bookmarkEnd w:id="519"/>
    </w:p>
    <w:p w14:paraId="0A089627" w14:textId="1EA2C127" w:rsidR="006F21CD" w:rsidRDefault="006F21CD" w:rsidP="006F21CD">
      <w:pPr>
        <w:pStyle w:val="FirstParagraph"/>
        <w:rPr>
          <w:rFonts w:cs="Times New Roman"/>
        </w:rPr>
      </w:pPr>
      <w:r w:rsidRPr="003B09F5">
        <w:rPr>
          <w:rFonts w:cs="Times New Roman"/>
        </w:rPr>
        <w:t xml:space="preserve">The vegetation community at WM8 is typical of </w:t>
      </w:r>
      <w:r w:rsidRPr="003B09F5">
        <w:rPr>
          <w:rFonts w:cs="Times New Roman"/>
          <w:i/>
        </w:rPr>
        <w:t>Banksia</w:t>
      </w:r>
      <w:r w:rsidRPr="003B09F5">
        <w:rPr>
          <w:rFonts w:cs="Times New Roman"/>
        </w:rPr>
        <w:t xml:space="preserve"> woodland. There is a sparse understory composed predominately of </w:t>
      </w:r>
      <w:r w:rsidRPr="003B09F5">
        <w:rPr>
          <w:rFonts w:cs="Times New Roman"/>
          <w:i/>
        </w:rPr>
        <w:t>Lyginia barbata</w:t>
      </w:r>
      <w:r w:rsidRPr="003B09F5">
        <w:rPr>
          <w:rFonts w:cs="Times New Roman"/>
        </w:rPr>
        <w:t xml:space="preserve">, </w:t>
      </w:r>
      <w:r w:rsidRPr="003B09F5">
        <w:rPr>
          <w:rFonts w:cs="Times New Roman"/>
          <w:i/>
        </w:rPr>
        <w:t>Scholtzia involucrata</w:t>
      </w:r>
      <w:r w:rsidRPr="003B09F5">
        <w:rPr>
          <w:rFonts w:cs="Times New Roman"/>
        </w:rPr>
        <w:t xml:space="preserve"> and </w:t>
      </w:r>
      <w:r w:rsidRPr="003B09F5">
        <w:rPr>
          <w:rFonts w:cs="Times New Roman"/>
          <w:i/>
        </w:rPr>
        <w:t>Eremaea pauciflora</w:t>
      </w:r>
      <w:r w:rsidRPr="003B09F5">
        <w:rPr>
          <w:rFonts w:cs="Times New Roman"/>
        </w:rPr>
        <w:t xml:space="preserve">. The canopy is open and consists predominately of </w:t>
      </w:r>
      <w:r w:rsidRPr="003B09F5">
        <w:rPr>
          <w:rFonts w:cs="Times New Roman"/>
          <w:i/>
        </w:rPr>
        <w:t>Banksia attenuata</w:t>
      </w:r>
      <w:r w:rsidRPr="003B09F5">
        <w:rPr>
          <w:rFonts w:cs="Times New Roman"/>
        </w:rPr>
        <w:t xml:space="preserve"> and </w:t>
      </w:r>
      <w:r w:rsidRPr="003B09F5">
        <w:rPr>
          <w:rFonts w:cs="Times New Roman"/>
          <w:i/>
        </w:rPr>
        <w:t>B. menziesii</w:t>
      </w:r>
      <w:r w:rsidRPr="003B09F5">
        <w:rPr>
          <w:rFonts w:cs="Times New Roman"/>
        </w:rPr>
        <w:t xml:space="preserve">. Tree health at the site was good although several dead mature </w:t>
      </w:r>
      <w:r w:rsidRPr="003B09F5">
        <w:rPr>
          <w:rFonts w:cs="Times New Roman"/>
          <w:i/>
        </w:rPr>
        <w:t>Banksias</w:t>
      </w:r>
      <w:r w:rsidRPr="003B09F5">
        <w:rPr>
          <w:rFonts w:cs="Times New Roman"/>
        </w:rPr>
        <w:t xml:space="preserve"> were present. There is evidence of recent </w:t>
      </w:r>
      <w:r w:rsidRPr="003B09F5">
        <w:rPr>
          <w:rFonts w:cs="Times New Roman"/>
          <w:i/>
        </w:rPr>
        <w:t>Banksia attenuata</w:t>
      </w:r>
      <w:r w:rsidRPr="003B09F5">
        <w:rPr>
          <w:rFonts w:cs="Times New Roman"/>
        </w:rPr>
        <w:t xml:space="preserve"> recruitment, mainly in the form of small seedlings. </w:t>
      </w:r>
      <w:r w:rsidRPr="003B09F5">
        <w:rPr>
          <w:rFonts w:cs="Times New Roman"/>
          <w:i/>
        </w:rPr>
        <w:t>Jacksonia floribunda</w:t>
      </w:r>
      <w:r w:rsidRPr="003B09F5">
        <w:rPr>
          <w:rFonts w:cs="Times New Roman"/>
        </w:rPr>
        <w:t xml:space="preserve"> in notably poorer health than at the other Pinjar sites (WM1 and WM2).</w:t>
      </w:r>
    </w:p>
    <w:p w14:paraId="64D8AB90" w14:textId="790485F3" w:rsidR="003414D3" w:rsidRPr="002C070C" w:rsidRDefault="003414D3" w:rsidP="003414D3">
      <w:pPr>
        <w:pStyle w:val="BodyText"/>
      </w:pPr>
      <w:r>
        <w:t xml:space="preserve">Similar to the other Pinjar sites, the projected decline in groundwaters by 2030 are very likely to have a detrimental effect on species accesses the groundwater. These species include the important canopy forming </w:t>
      </w:r>
      <w:r>
        <w:rPr>
          <w:i/>
          <w:iCs/>
        </w:rPr>
        <w:t>Banksia</w:t>
      </w:r>
      <w:r w:rsidR="00505792">
        <w:rPr>
          <w:i/>
          <w:iCs/>
        </w:rPr>
        <w:t xml:space="preserve"> attenuata</w:t>
      </w:r>
      <w:r w:rsidR="00505792">
        <w:t xml:space="preserve">. </w:t>
      </w:r>
      <w:r w:rsidR="003B7ABF">
        <w:t xml:space="preserve">Long term </w:t>
      </w:r>
      <w:r w:rsidR="002C070C">
        <w:t>monitoring</w:t>
      </w:r>
      <w:r w:rsidR="003B7ABF">
        <w:t xml:space="preserve"> the site is likely to detect the shift of </w:t>
      </w:r>
      <w:r w:rsidR="002C070C">
        <w:t xml:space="preserve">the </w:t>
      </w:r>
      <w:r w:rsidR="002C070C">
        <w:rPr>
          <w:i/>
          <w:iCs/>
        </w:rPr>
        <w:t>Banksia</w:t>
      </w:r>
      <w:r w:rsidR="002C070C">
        <w:t xml:space="preserve"> woodland to a community dominated by terrestrial species </w:t>
      </w:r>
      <w:r w:rsidR="00295F2C">
        <w:t>by 2030 if groundwaters decline as predicted.</w:t>
      </w:r>
    </w:p>
    <w:p w14:paraId="23D6FF30" w14:textId="77777777" w:rsidR="006F21CD" w:rsidRPr="006F21CD" w:rsidRDefault="006F21CD" w:rsidP="006F21CD">
      <w:pPr>
        <w:pStyle w:val="BodyText"/>
      </w:pPr>
    </w:p>
    <w:p w14:paraId="01C62FB4" w14:textId="77777777" w:rsidR="00F87EBE" w:rsidRDefault="00F87EBE" w:rsidP="00D63BE4">
      <w:pPr>
        <w:pStyle w:val="TableCaption"/>
        <w:rPr>
          <w:rFonts w:ascii="Times New Roman" w:hAnsi="Times New Roman" w:cs="Times New Roman"/>
        </w:rPr>
        <w:sectPr w:rsidR="00F87EBE" w:rsidSect="00D1768D">
          <w:pgSz w:w="11906" w:h="16838" w:code="9"/>
          <w:pgMar w:top="1440" w:right="1440" w:bottom="1440" w:left="1440" w:header="720" w:footer="720" w:gutter="0"/>
          <w:cols w:space="720"/>
        </w:sectPr>
      </w:pPr>
    </w:p>
    <w:p w14:paraId="07C35A2F" w14:textId="33326E0F" w:rsidR="00D63BE4" w:rsidRPr="003B09F5" w:rsidRDefault="00D63BE4" w:rsidP="00D63BE4">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344A1B">
        <w:rPr>
          <w:rFonts w:ascii="Times New Roman" w:hAnsi="Times New Roman" w:cs="Times New Roman"/>
          <w:noProof/>
        </w:rPr>
        <w:t>34</w:t>
      </w:r>
      <w:r w:rsidRPr="003B09F5">
        <w:rPr>
          <w:rFonts w:ascii="Times New Roman" w:hAnsi="Times New Roman" w:cs="Times New Roman"/>
        </w:rPr>
        <w:fldChar w:fldCharType="end"/>
      </w:r>
      <w:r w:rsidRPr="003B09F5">
        <w:rPr>
          <w:rFonts w:ascii="Times New Roman" w:hAnsi="Times New Roman" w:cs="Times New Roman"/>
        </w:rPr>
        <w:t xml:space="preserve"> </w:t>
      </w:r>
      <w:r w:rsidR="00495E75" w:rsidRPr="005F0B68">
        <w:rPr>
          <w:rFonts w:cs="Times New Roman"/>
        </w:rPr>
        <w:t xml:space="preserve">Ecological consequences of proposed 2030 minimum threshold </w:t>
      </w:r>
      <w:r w:rsidR="00495E75">
        <w:rPr>
          <w:rFonts w:cs="Times New Roman"/>
        </w:rPr>
        <w:t>(63.7</w:t>
      </w:r>
      <w:r w:rsidR="00495E75" w:rsidRPr="005F0B68">
        <w:rPr>
          <w:rFonts w:cs="Times New Roman"/>
        </w:rPr>
        <w:t xml:space="preserve"> mAHD) in terms of compliance of stated site values and site management objectives at </w:t>
      </w:r>
      <w:r w:rsidR="00495E75">
        <w:rPr>
          <w:rFonts w:cs="Times New Roman"/>
        </w:rPr>
        <w:t>WM8</w:t>
      </w:r>
      <w:r w:rsidR="00495E75" w:rsidRPr="005F0B68">
        <w:rPr>
          <w:rFonts w:cs="Times New Roman"/>
        </w:rPr>
        <w:t xml:space="preserve"> set for the current absolute minimum Ministerial criteria (</w:t>
      </w:r>
      <w:r w:rsidR="00495E75">
        <w:rPr>
          <w:rFonts w:cs="Times New Roman"/>
        </w:rPr>
        <w:t>64.8</w:t>
      </w:r>
      <w:r w:rsidR="00495E75" w:rsidRPr="005F0B68">
        <w:rPr>
          <w:rFonts w:cs="Times New Roman"/>
        </w:rPr>
        <w:t xml:space="preserve"> mAHD)</w:t>
      </w:r>
      <w:r w:rsidR="00495E75" w:rsidRPr="003B09F5">
        <w:rPr>
          <w:rFonts w:cs="Times New Roman"/>
        </w:rPr>
        <w:t>.</w:t>
      </w:r>
      <w:r w:rsidR="00495E75" w:rsidRPr="00020D59">
        <w:rPr>
          <w:rFonts w:ascii="Times New Roman" w:hAnsi="Times New Roman" w:cs="Times New Roman"/>
        </w:rPr>
        <w:t xml:space="preserve"> </w:t>
      </w:r>
      <w:r w:rsidR="00020D59">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8119"/>
        <w:gridCol w:w="3326"/>
        <w:gridCol w:w="2513"/>
      </w:tblGrid>
      <w:tr w:rsidR="00F6213E" w:rsidRPr="003B09F5" w14:paraId="26272285" w14:textId="77777777">
        <w:tc>
          <w:tcPr>
            <w:tcW w:w="0" w:type="auto"/>
            <w:tcBorders>
              <w:bottom w:val="single" w:sz="0" w:space="0" w:color="auto"/>
            </w:tcBorders>
            <w:vAlign w:val="bottom"/>
          </w:tcPr>
          <w:p w14:paraId="26272282" w14:textId="77777777" w:rsidR="00F6213E" w:rsidRPr="003B09F5" w:rsidRDefault="00F6213E" w:rsidP="00F6213E">
            <w:pPr>
              <w:pStyle w:val="Compact"/>
              <w:rPr>
                <w:rFonts w:cs="Times New Roman"/>
              </w:rPr>
            </w:pPr>
          </w:p>
        </w:tc>
        <w:tc>
          <w:tcPr>
            <w:tcW w:w="0" w:type="auto"/>
            <w:tcBorders>
              <w:bottom w:val="single" w:sz="0" w:space="0" w:color="auto"/>
            </w:tcBorders>
            <w:vAlign w:val="bottom"/>
          </w:tcPr>
          <w:p w14:paraId="26272283" w14:textId="62BA3CDF" w:rsidR="00F6213E" w:rsidRPr="003B09F5" w:rsidRDefault="00F6213E" w:rsidP="00F6213E">
            <w:pPr>
              <w:pStyle w:val="Compact"/>
              <w:rPr>
                <w:rFonts w:cs="Times New Roman"/>
              </w:rPr>
            </w:pPr>
            <w:r w:rsidRPr="003B09F5">
              <w:rPr>
                <w:rFonts w:cs="Times New Roman"/>
              </w:rPr>
              <w:t xml:space="preserve">Likely effect of 2030 revised </w:t>
            </w:r>
            <w:r w:rsidR="000644CB">
              <w:rPr>
                <w:rFonts w:cs="Times New Roman"/>
              </w:rPr>
              <w:t xml:space="preserve">minimum </w:t>
            </w:r>
            <w:r w:rsidRPr="003B09F5">
              <w:rPr>
                <w:rFonts w:cs="Times New Roman"/>
              </w:rPr>
              <w:t>threshold</w:t>
            </w:r>
            <w:r w:rsidR="000644CB">
              <w:rPr>
                <w:rFonts w:cs="Times New Roman"/>
              </w:rPr>
              <w:t xml:space="preserve"> (63.7 mAHD)</w:t>
            </w:r>
          </w:p>
        </w:tc>
        <w:tc>
          <w:tcPr>
            <w:tcW w:w="0" w:type="auto"/>
            <w:tcBorders>
              <w:bottom w:val="single" w:sz="0" w:space="0" w:color="auto"/>
            </w:tcBorders>
            <w:vAlign w:val="bottom"/>
          </w:tcPr>
          <w:p w14:paraId="26272284" w14:textId="423FD158" w:rsidR="00F6213E" w:rsidRPr="003B09F5" w:rsidRDefault="00F6213E" w:rsidP="00F6213E">
            <w:pPr>
              <w:pStyle w:val="Compact"/>
              <w:jc w:val="center"/>
              <w:rPr>
                <w:rFonts w:cs="Times New Roman"/>
              </w:rPr>
            </w:pPr>
            <w:r w:rsidRPr="00BB05A2">
              <w:rPr>
                <w:rFonts w:cs="Times New Roman"/>
              </w:rPr>
              <w:t>Values and objectives maintained in future</w:t>
            </w:r>
          </w:p>
        </w:tc>
      </w:tr>
      <w:tr w:rsidR="003B09F5" w:rsidRPr="003B09F5" w14:paraId="26272289" w14:textId="77777777">
        <w:tc>
          <w:tcPr>
            <w:tcW w:w="0" w:type="auto"/>
          </w:tcPr>
          <w:p w14:paraId="26272286" w14:textId="74E219AD" w:rsidR="001D584F" w:rsidRPr="003B09F5" w:rsidRDefault="00305B18">
            <w:pPr>
              <w:pStyle w:val="Compact"/>
              <w:rPr>
                <w:rFonts w:cs="Times New Roman"/>
              </w:rPr>
            </w:pPr>
            <w:r>
              <w:rPr>
                <w:rFonts w:cs="Times New Roman"/>
                <w:b/>
              </w:rPr>
              <w:t>Site values (WAWA, 1995)</w:t>
            </w:r>
          </w:p>
        </w:tc>
        <w:tc>
          <w:tcPr>
            <w:tcW w:w="0" w:type="auto"/>
          </w:tcPr>
          <w:p w14:paraId="26272287" w14:textId="77777777" w:rsidR="001D584F" w:rsidRPr="003B09F5" w:rsidRDefault="001D584F">
            <w:pPr>
              <w:pStyle w:val="Compact"/>
              <w:rPr>
                <w:rFonts w:cs="Times New Roman"/>
              </w:rPr>
            </w:pPr>
          </w:p>
        </w:tc>
        <w:tc>
          <w:tcPr>
            <w:tcW w:w="0" w:type="auto"/>
          </w:tcPr>
          <w:p w14:paraId="26272288" w14:textId="77777777" w:rsidR="001D584F" w:rsidRPr="003B09F5" w:rsidRDefault="001D584F">
            <w:pPr>
              <w:pStyle w:val="Compact"/>
              <w:rPr>
                <w:rFonts w:cs="Times New Roman"/>
              </w:rPr>
            </w:pPr>
          </w:p>
        </w:tc>
      </w:tr>
      <w:tr w:rsidR="003B09F5" w:rsidRPr="003B09F5" w14:paraId="2627228D" w14:textId="77777777">
        <w:tc>
          <w:tcPr>
            <w:tcW w:w="0" w:type="auto"/>
          </w:tcPr>
          <w:p w14:paraId="2627228A" w14:textId="77777777" w:rsidR="001D584F" w:rsidRPr="003B09F5" w:rsidRDefault="005D6919">
            <w:pPr>
              <w:pStyle w:val="Compact"/>
              <w:rPr>
                <w:rFonts w:cs="Times New Roman"/>
              </w:rPr>
            </w:pPr>
            <w:r w:rsidRPr="003B09F5">
              <w:rPr>
                <w:rFonts w:cs="Times New Roman"/>
              </w:rPr>
              <w:t>* Selected to represent water levels over area of undisturbed phreatophytic vegetation</w:t>
            </w:r>
          </w:p>
        </w:tc>
        <w:tc>
          <w:tcPr>
            <w:tcW w:w="0" w:type="auto"/>
          </w:tcPr>
          <w:p w14:paraId="2627228B" w14:textId="77777777" w:rsidR="001D584F" w:rsidRPr="003B09F5" w:rsidRDefault="001D584F">
            <w:pPr>
              <w:pStyle w:val="Compact"/>
              <w:rPr>
                <w:rFonts w:cs="Times New Roman"/>
              </w:rPr>
            </w:pPr>
          </w:p>
        </w:tc>
        <w:tc>
          <w:tcPr>
            <w:tcW w:w="0" w:type="auto"/>
          </w:tcPr>
          <w:p w14:paraId="2627228C" w14:textId="77777777" w:rsidR="001D584F" w:rsidRPr="003B09F5" w:rsidRDefault="001D584F">
            <w:pPr>
              <w:pStyle w:val="Compact"/>
              <w:rPr>
                <w:rFonts w:cs="Times New Roman"/>
              </w:rPr>
            </w:pPr>
          </w:p>
        </w:tc>
      </w:tr>
      <w:tr w:rsidR="003B09F5" w:rsidRPr="003B09F5" w14:paraId="26272291" w14:textId="77777777">
        <w:tc>
          <w:tcPr>
            <w:tcW w:w="0" w:type="auto"/>
          </w:tcPr>
          <w:p w14:paraId="2627228E" w14:textId="77777777" w:rsidR="001D584F" w:rsidRPr="003B09F5" w:rsidRDefault="005D6919">
            <w:pPr>
              <w:pStyle w:val="Compact"/>
              <w:rPr>
                <w:rFonts w:cs="Times New Roman"/>
              </w:rPr>
            </w:pPr>
            <w:r w:rsidRPr="003B09F5">
              <w:rPr>
                <w:rFonts w:cs="Times New Roman"/>
              </w:rPr>
              <w:t xml:space="preserve">* </w:t>
            </w:r>
            <w:r w:rsidRPr="003B09F5">
              <w:rPr>
                <w:rFonts w:cs="Times New Roman"/>
                <w:i/>
              </w:rPr>
              <w:t>Banksia</w:t>
            </w:r>
            <w:r w:rsidRPr="003B09F5">
              <w:rPr>
                <w:rFonts w:cs="Times New Roman"/>
              </w:rPr>
              <w:t xml:space="preserve"> woodland &lt;8m depth to groundwater</w:t>
            </w:r>
          </w:p>
        </w:tc>
        <w:tc>
          <w:tcPr>
            <w:tcW w:w="0" w:type="auto"/>
          </w:tcPr>
          <w:p w14:paraId="2627228F" w14:textId="77777777" w:rsidR="001D584F" w:rsidRPr="003B09F5" w:rsidRDefault="001D584F">
            <w:pPr>
              <w:pStyle w:val="Compact"/>
              <w:rPr>
                <w:rFonts w:cs="Times New Roman"/>
              </w:rPr>
            </w:pPr>
          </w:p>
        </w:tc>
        <w:tc>
          <w:tcPr>
            <w:tcW w:w="0" w:type="auto"/>
          </w:tcPr>
          <w:p w14:paraId="26272290" w14:textId="77777777" w:rsidR="001D584F" w:rsidRPr="003B09F5" w:rsidRDefault="001D584F">
            <w:pPr>
              <w:pStyle w:val="Compact"/>
              <w:rPr>
                <w:rFonts w:cs="Times New Roman"/>
              </w:rPr>
            </w:pPr>
          </w:p>
        </w:tc>
      </w:tr>
      <w:tr w:rsidR="003B09F5" w:rsidRPr="003B09F5" w14:paraId="26272295" w14:textId="77777777">
        <w:tc>
          <w:tcPr>
            <w:tcW w:w="0" w:type="auto"/>
          </w:tcPr>
          <w:p w14:paraId="26272292" w14:textId="20FFFB62" w:rsidR="001D584F" w:rsidRPr="003B09F5" w:rsidRDefault="00305B18">
            <w:pPr>
              <w:pStyle w:val="Compact"/>
              <w:rPr>
                <w:rFonts w:cs="Times New Roman"/>
              </w:rPr>
            </w:pPr>
            <w:r>
              <w:rPr>
                <w:rFonts w:cs="Times New Roman"/>
                <w:b/>
              </w:rPr>
              <w:t>Site management objectives (WAWA, 1995)</w:t>
            </w:r>
          </w:p>
        </w:tc>
        <w:tc>
          <w:tcPr>
            <w:tcW w:w="0" w:type="auto"/>
          </w:tcPr>
          <w:p w14:paraId="26272293" w14:textId="77777777" w:rsidR="001D584F" w:rsidRPr="003B09F5" w:rsidRDefault="001D584F">
            <w:pPr>
              <w:pStyle w:val="Compact"/>
              <w:rPr>
                <w:rFonts w:cs="Times New Roman"/>
              </w:rPr>
            </w:pPr>
          </w:p>
        </w:tc>
        <w:tc>
          <w:tcPr>
            <w:tcW w:w="0" w:type="auto"/>
          </w:tcPr>
          <w:p w14:paraId="26272294" w14:textId="77777777" w:rsidR="001D584F" w:rsidRPr="003B09F5" w:rsidRDefault="001D584F">
            <w:pPr>
              <w:pStyle w:val="Compact"/>
              <w:rPr>
                <w:rFonts w:cs="Times New Roman"/>
              </w:rPr>
            </w:pPr>
          </w:p>
        </w:tc>
      </w:tr>
      <w:tr w:rsidR="003B09F5" w:rsidRPr="003B09F5" w14:paraId="26272299" w14:textId="77777777">
        <w:tc>
          <w:tcPr>
            <w:tcW w:w="0" w:type="auto"/>
          </w:tcPr>
          <w:p w14:paraId="26272296" w14:textId="77777777" w:rsidR="001D584F" w:rsidRPr="003B09F5" w:rsidRDefault="005D6919">
            <w:pPr>
              <w:pStyle w:val="Compact"/>
              <w:rPr>
                <w:rFonts w:cs="Times New Roman"/>
              </w:rPr>
            </w:pPr>
            <w:r w:rsidRPr="003B09F5">
              <w:rPr>
                <w:rFonts w:cs="Times New Roman"/>
              </w:rPr>
              <w:t>* To protect terrestrial vegetation</w:t>
            </w:r>
          </w:p>
        </w:tc>
        <w:tc>
          <w:tcPr>
            <w:tcW w:w="0" w:type="auto"/>
          </w:tcPr>
          <w:p w14:paraId="26272297" w14:textId="77777777" w:rsidR="001D584F" w:rsidRPr="003B09F5" w:rsidRDefault="001D584F">
            <w:pPr>
              <w:pStyle w:val="Compact"/>
              <w:rPr>
                <w:rFonts w:cs="Times New Roman"/>
              </w:rPr>
            </w:pPr>
          </w:p>
        </w:tc>
        <w:tc>
          <w:tcPr>
            <w:tcW w:w="0" w:type="auto"/>
          </w:tcPr>
          <w:p w14:paraId="26272298" w14:textId="77777777" w:rsidR="001D584F" w:rsidRPr="003B09F5" w:rsidRDefault="001D584F">
            <w:pPr>
              <w:pStyle w:val="Compact"/>
              <w:rPr>
                <w:rFonts w:cs="Times New Roman"/>
              </w:rPr>
            </w:pPr>
          </w:p>
        </w:tc>
      </w:tr>
      <w:tr w:rsidR="003B09F5" w:rsidRPr="003B09F5" w14:paraId="2627229D" w14:textId="77777777">
        <w:tc>
          <w:tcPr>
            <w:tcW w:w="0" w:type="auto"/>
          </w:tcPr>
          <w:p w14:paraId="2627229A" w14:textId="77777777" w:rsidR="001D584F" w:rsidRPr="003B09F5" w:rsidRDefault="005D6919">
            <w:pPr>
              <w:pStyle w:val="Compact"/>
              <w:rPr>
                <w:rFonts w:cs="Times New Roman"/>
              </w:rPr>
            </w:pPr>
            <w:r w:rsidRPr="003B09F5">
              <w:rPr>
                <w:rFonts w:cs="Times New Roman"/>
              </w:rPr>
              <w:t>* Maintain the existing extent and variety of wetland vegetation</w:t>
            </w:r>
          </w:p>
        </w:tc>
        <w:tc>
          <w:tcPr>
            <w:tcW w:w="0" w:type="auto"/>
          </w:tcPr>
          <w:p w14:paraId="2627229B" w14:textId="77777777" w:rsidR="001D584F" w:rsidRPr="003B09F5" w:rsidRDefault="001D584F">
            <w:pPr>
              <w:pStyle w:val="Compact"/>
              <w:rPr>
                <w:rFonts w:cs="Times New Roman"/>
              </w:rPr>
            </w:pPr>
          </w:p>
        </w:tc>
        <w:tc>
          <w:tcPr>
            <w:tcW w:w="0" w:type="auto"/>
          </w:tcPr>
          <w:p w14:paraId="2627229C" w14:textId="77777777" w:rsidR="001D584F" w:rsidRPr="003B09F5" w:rsidRDefault="001D584F">
            <w:pPr>
              <w:pStyle w:val="Compact"/>
              <w:rPr>
                <w:rFonts w:cs="Times New Roman"/>
              </w:rPr>
            </w:pPr>
          </w:p>
        </w:tc>
      </w:tr>
      <w:tr w:rsidR="00495E75" w:rsidRPr="003B09F5" w14:paraId="18D07EDE" w14:textId="77777777">
        <w:tc>
          <w:tcPr>
            <w:tcW w:w="0" w:type="auto"/>
          </w:tcPr>
          <w:p w14:paraId="30CC39B1" w14:textId="4700F8F3" w:rsidR="00495E75" w:rsidRPr="003B09F5" w:rsidRDefault="00495E75" w:rsidP="00495E75">
            <w:pPr>
              <w:pStyle w:val="Compact"/>
              <w:rPr>
                <w:rFonts w:cs="Times New Roman"/>
              </w:rPr>
            </w:pPr>
            <w:r w:rsidRPr="00272F1C">
              <w:rPr>
                <w:rFonts w:cs="Times New Roman"/>
                <w:b/>
                <w:bCs/>
              </w:rPr>
              <w:t>Proposed site management objectives</w:t>
            </w:r>
          </w:p>
        </w:tc>
        <w:tc>
          <w:tcPr>
            <w:tcW w:w="0" w:type="auto"/>
          </w:tcPr>
          <w:p w14:paraId="25CE0016" w14:textId="77777777" w:rsidR="00495E75" w:rsidRPr="003B09F5" w:rsidRDefault="00495E75" w:rsidP="00495E75">
            <w:pPr>
              <w:pStyle w:val="Compact"/>
              <w:rPr>
                <w:rFonts w:cs="Times New Roman"/>
              </w:rPr>
            </w:pPr>
          </w:p>
        </w:tc>
        <w:tc>
          <w:tcPr>
            <w:tcW w:w="0" w:type="auto"/>
          </w:tcPr>
          <w:p w14:paraId="6AE61C17" w14:textId="77777777" w:rsidR="00495E75" w:rsidRPr="003B09F5" w:rsidRDefault="00495E75" w:rsidP="00495E75">
            <w:pPr>
              <w:pStyle w:val="Compact"/>
              <w:rPr>
                <w:rFonts w:cs="Times New Roman"/>
              </w:rPr>
            </w:pPr>
          </w:p>
        </w:tc>
      </w:tr>
      <w:tr w:rsidR="00495E75" w:rsidRPr="003B09F5" w14:paraId="3BB1CF64" w14:textId="77777777">
        <w:tc>
          <w:tcPr>
            <w:tcW w:w="0" w:type="auto"/>
          </w:tcPr>
          <w:p w14:paraId="47BF38F6" w14:textId="2F6DF7B6" w:rsidR="00495E75" w:rsidRPr="00272F1C" w:rsidRDefault="00495E75" w:rsidP="00495E75">
            <w:pPr>
              <w:pStyle w:val="Compact"/>
              <w:rPr>
                <w:rFonts w:cs="Times New Roman"/>
                <w:b/>
                <w:bCs/>
              </w:rPr>
            </w:pPr>
            <w:r>
              <w:rPr>
                <w:rFonts w:cs="Times New Roman"/>
              </w:rPr>
              <w:t xml:space="preserve">To avoid significant impacts to the habitat values of the </w:t>
            </w:r>
            <w:r>
              <w:rPr>
                <w:rFonts w:cs="Times New Roman"/>
                <w:i/>
                <w:iCs/>
              </w:rPr>
              <w:t>Banksia</w:t>
            </w:r>
            <w:r>
              <w:rPr>
                <w:rFonts w:cs="Times New Roman"/>
              </w:rPr>
              <w:t xml:space="preserve"> woodland community as it transitions from groundwater-dependent to non-groundwater dependent vegetation</w:t>
            </w:r>
          </w:p>
        </w:tc>
        <w:tc>
          <w:tcPr>
            <w:tcW w:w="0" w:type="auto"/>
          </w:tcPr>
          <w:p w14:paraId="0DF9065E" w14:textId="77777777" w:rsidR="00495E75" w:rsidRPr="003B09F5" w:rsidRDefault="00495E75" w:rsidP="00495E75">
            <w:pPr>
              <w:pStyle w:val="Compact"/>
              <w:rPr>
                <w:rFonts w:cs="Times New Roman"/>
              </w:rPr>
            </w:pPr>
          </w:p>
        </w:tc>
        <w:tc>
          <w:tcPr>
            <w:tcW w:w="0" w:type="auto"/>
          </w:tcPr>
          <w:p w14:paraId="25760530" w14:textId="77777777" w:rsidR="00495E75" w:rsidRPr="003B09F5" w:rsidRDefault="00495E75" w:rsidP="00495E75">
            <w:pPr>
              <w:pStyle w:val="Compact"/>
              <w:rPr>
                <w:rFonts w:cs="Times New Roman"/>
              </w:rPr>
            </w:pPr>
          </w:p>
        </w:tc>
      </w:tr>
    </w:tbl>
    <w:p w14:paraId="21200854" w14:textId="77777777" w:rsidR="00F87EBE" w:rsidRDefault="00F87EBE">
      <w:pPr>
        <w:pStyle w:val="Heading3"/>
        <w:rPr>
          <w:rFonts w:cs="Times New Roman"/>
        </w:rPr>
        <w:sectPr w:rsidR="00F87EBE" w:rsidSect="00D1768D">
          <w:pgSz w:w="16838" w:h="11906" w:orient="landscape" w:code="9"/>
          <w:pgMar w:top="1440" w:right="1440" w:bottom="1440" w:left="1440" w:header="720" w:footer="720" w:gutter="0"/>
          <w:cols w:space="720"/>
          <w:docGrid w:linePitch="326"/>
        </w:sectPr>
      </w:pPr>
      <w:bookmarkStart w:id="520" w:name="vegetation-character-3"/>
    </w:p>
    <w:p w14:paraId="7D8C5BCB" w14:textId="7B05A3A8" w:rsidR="00693763" w:rsidRDefault="00693763">
      <w:pPr>
        <w:pStyle w:val="Heading1"/>
        <w:rPr>
          <w:ins w:id="521" w:author="Christopher Kavazos" w:date="2020-02-19T10:40:00Z"/>
          <w:rFonts w:cs="Times New Roman"/>
        </w:rPr>
      </w:pPr>
      <w:bookmarkStart w:id="522" w:name="summary"/>
      <w:bookmarkStart w:id="523" w:name="_Toc33019610"/>
      <w:bookmarkEnd w:id="520"/>
      <w:r>
        <w:rPr>
          <w:rFonts w:cs="Times New Roman"/>
        </w:rPr>
        <w:lastRenderedPageBreak/>
        <w:t>Task 4</w:t>
      </w:r>
      <w:r w:rsidR="00DD1F8B">
        <w:rPr>
          <w:rFonts w:cs="Times New Roman"/>
        </w:rPr>
        <w:t xml:space="preserve">: </w:t>
      </w:r>
      <w:r w:rsidR="00B95720">
        <w:rPr>
          <w:rFonts w:cs="Times New Roman"/>
        </w:rPr>
        <w:t xml:space="preserve">East Wanneroo </w:t>
      </w:r>
      <w:r w:rsidR="00DD1F8B">
        <w:rPr>
          <w:rFonts w:cs="Times New Roman"/>
        </w:rPr>
        <w:t>maximum threshold</w:t>
      </w:r>
      <w:r w:rsidR="00B95720">
        <w:rPr>
          <w:rFonts w:cs="Times New Roman"/>
        </w:rPr>
        <w:t xml:space="preserve"> revisions</w:t>
      </w:r>
      <w:bookmarkEnd w:id="523"/>
    </w:p>
    <w:p w14:paraId="01CC5D45" w14:textId="51AEB57E" w:rsidR="00C25FF2" w:rsidRPr="00C25FF2" w:rsidRDefault="009D3E89" w:rsidP="00C25FF2">
      <w:pPr>
        <w:pStyle w:val="BodyText"/>
      </w:pPr>
      <w:r>
        <w:t xml:space="preserve">It is </w:t>
      </w:r>
      <w:r w:rsidR="00DE2553">
        <w:t>projected</w:t>
      </w:r>
      <w:r>
        <w:t xml:space="preserve"> that a number of </w:t>
      </w:r>
      <w:r w:rsidR="0011117E">
        <w:t>Spearwood/East Wanner</w:t>
      </w:r>
      <w:r w:rsidR="00B149E7">
        <w:t xml:space="preserve">oo lakes could experience a substantial </w:t>
      </w:r>
      <w:r w:rsidR="00281032">
        <w:t>increase in water levels due to increased recharge from urban</w:t>
      </w:r>
      <w:r w:rsidR="00AC6152">
        <w:t xml:space="preserve"> development and decreased abstraction. </w:t>
      </w:r>
      <w:r w:rsidR="00F46B5A">
        <w:t xml:space="preserve">Surrounding groundwater levels </w:t>
      </w:r>
      <w:r w:rsidR="00287720">
        <w:t>at Lake Goollelal are projected to increase by 0.4 m</w:t>
      </w:r>
      <w:r w:rsidR="00EA3AC7">
        <w:t xml:space="preserve"> while groundwater levels surrounding Lake Mariginiup may increase up to </w:t>
      </w:r>
      <w:r w:rsidR="000E1702">
        <w:t>3.9 m</w:t>
      </w:r>
      <w:r w:rsidR="005E6648">
        <w:t xml:space="preserve"> from 2013 levels</w:t>
      </w:r>
      <w:r w:rsidR="000E1702">
        <w:t>.</w:t>
      </w:r>
      <w:r w:rsidR="00ED75D3">
        <w:t xml:space="preserve"> Revised maximum thresholds are proposed here that increase proportionally with the proposed minimum thresholds</w:t>
      </w:r>
      <w:r w:rsidR="00857273">
        <w:t xml:space="preserve"> (</w:t>
      </w:r>
      <w:r w:rsidR="00857273">
        <w:fldChar w:fldCharType="begin"/>
      </w:r>
      <w:r w:rsidR="00857273">
        <w:instrText xml:space="preserve"> REF _Ref33003076 \h </w:instrText>
      </w:r>
      <w:r w:rsidR="00857273">
        <w:fldChar w:fldCharType="separate"/>
      </w:r>
      <w:r w:rsidR="00344A1B">
        <w:t xml:space="preserve">Table </w:t>
      </w:r>
      <w:r w:rsidR="00344A1B">
        <w:rPr>
          <w:noProof/>
        </w:rPr>
        <w:t>35</w:t>
      </w:r>
      <w:r w:rsidR="00857273">
        <w:fldChar w:fldCharType="end"/>
      </w:r>
      <w:r w:rsidR="00857273">
        <w:t>)</w:t>
      </w:r>
      <w:r w:rsidR="00ED75D3">
        <w:t>.</w:t>
      </w:r>
      <w:r w:rsidR="000155FB">
        <w:t xml:space="preserve"> For example, at Lake Goollelal</w:t>
      </w:r>
      <w:r w:rsidR="00B61054">
        <w:t xml:space="preserve"> the minimum threshold is proposed to increase by 0.4 m (from 26.0 to 36.4 mAHD)</w:t>
      </w:r>
      <w:r w:rsidR="002F2869">
        <w:t xml:space="preserve">, therefore a similar 0.4 m increase in the maximum threshold is recommended. </w:t>
      </w:r>
      <w:r w:rsidR="00717412">
        <w:t xml:space="preserve">However, care has been taken to ensure that </w:t>
      </w:r>
      <w:r w:rsidR="00D30D01">
        <w:t xml:space="preserve">maximum water levels are not greater than 1.5 m than fringing vegetation elevations, hence </w:t>
      </w:r>
      <w:r w:rsidR="00142AEE">
        <w:t xml:space="preserve">only a 0.5 m </w:t>
      </w:r>
      <w:r w:rsidR="00806BAB">
        <w:t xml:space="preserve">maximum threshold is proposed for Lake Mariginiup where a </w:t>
      </w:r>
      <w:r w:rsidR="00202436">
        <w:t>0.6 m rise in minimum threshold is proposed.</w:t>
      </w:r>
      <w:r w:rsidR="00A8147C">
        <w:t xml:space="preserve"> The </w:t>
      </w:r>
      <w:r w:rsidR="00EC1D8A">
        <w:t xml:space="preserve">proposed maximum thresholds should maintain the current hydrological regimes of each lake and </w:t>
      </w:r>
      <w:r w:rsidR="00BF4FF7">
        <w:t>preserve the current</w:t>
      </w:r>
      <w:r w:rsidR="0018165F">
        <w:t xml:space="preserve"> hydrological gradients and </w:t>
      </w:r>
      <w:r w:rsidR="00115F3B">
        <w:t xml:space="preserve">fringing vegetation </w:t>
      </w:r>
      <w:r w:rsidR="00A8147C">
        <w:t xml:space="preserve">communities that </w:t>
      </w:r>
      <w:r w:rsidR="00156D7D">
        <w:t xml:space="preserve">currently </w:t>
      </w:r>
      <w:r w:rsidR="00A8147C">
        <w:t>exist.</w:t>
      </w:r>
    </w:p>
    <w:p w14:paraId="19C28FF0" w14:textId="420017FD" w:rsidR="000F02B4" w:rsidRDefault="000F02B4" w:rsidP="000F02B4">
      <w:pPr>
        <w:pStyle w:val="Caption"/>
        <w:keepNext/>
      </w:pPr>
      <w:bookmarkStart w:id="524" w:name="_Ref33003076"/>
      <w:r>
        <w:t xml:space="preserve">Table </w:t>
      </w:r>
      <w:r>
        <w:fldChar w:fldCharType="begin"/>
      </w:r>
      <w:r>
        <w:instrText xml:space="preserve"> SEQ Table \* ARABIC </w:instrText>
      </w:r>
      <w:r>
        <w:fldChar w:fldCharType="separate"/>
      </w:r>
      <w:r w:rsidR="00344A1B">
        <w:rPr>
          <w:noProof/>
        </w:rPr>
        <w:t>35</w:t>
      </w:r>
      <w:r>
        <w:fldChar w:fldCharType="end"/>
      </w:r>
      <w:bookmarkEnd w:id="524"/>
      <w:r>
        <w:t xml:space="preserve"> </w:t>
      </w:r>
      <w:r w:rsidR="001224C9">
        <w:t xml:space="preserve">Summary of proposed water level changed projected for </w:t>
      </w:r>
      <w:r w:rsidR="00D24C1B">
        <w:t xml:space="preserve">four lakes likely to experience increased water levels </w:t>
      </w:r>
      <w:r w:rsidR="00667578">
        <w:t xml:space="preserve">(compared to 2013 levels) </w:t>
      </w:r>
      <w:r w:rsidR="00D24C1B">
        <w:t>under the proposed changes to groundwater abstraction. Maximum thresholds</w:t>
      </w:r>
      <w:r w:rsidR="00E2390A">
        <w:t xml:space="preserve"> are proposed here (Proposed maximum threshold) </w:t>
      </w:r>
      <w:r w:rsidR="006B0C25">
        <w:t xml:space="preserve">to ensure </w:t>
      </w:r>
      <w:r w:rsidR="000A36EC">
        <w:t xml:space="preserve">current hydrological regimes are maintained. </w:t>
      </w:r>
      <w:r w:rsidR="004C3AD6">
        <w:t xml:space="preserve">Range of plot elevations refer to the </w:t>
      </w:r>
      <w:r w:rsidR="00401AA0">
        <w:t xml:space="preserve">elevation gradient captured by the vegetation monitoring transects where the minimum values represent </w:t>
      </w:r>
      <w:r w:rsidR="001C75DE">
        <w:t>elevation of fringing vegetation.</w:t>
      </w:r>
    </w:p>
    <w:tbl>
      <w:tblPr>
        <w:tblStyle w:val="TableGrid"/>
        <w:tblW w:w="0" w:type="auto"/>
        <w:tblLook w:val="04A0" w:firstRow="1" w:lastRow="0" w:firstColumn="1" w:lastColumn="0" w:noHBand="0" w:noVBand="1"/>
      </w:tblPr>
      <w:tblGrid>
        <w:gridCol w:w="1356"/>
        <w:gridCol w:w="1219"/>
        <w:gridCol w:w="1220"/>
        <w:gridCol w:w="1504"/>
        <w:gridCol w:w="1220"/>
        <w:gridCol w:w="1220"/>
        <w:gridCol w:w="1277"/>
      </w:tblGrid>
      <w:tr w:rsidR="00156D7D" w14:paraId="6F5F6C5F" w14:textId="77777777" w:rsidTr="00156D7D">
        <w:tc>
          <w:tcPr>
            <w:tcW w:w="1356" w:type="dxa"/>
            <w:vAlign w:val="center"/>
          </w:tcPr>
          <w:p w14:paraId="49695906" w14:textId="77777777" w:rsidR="002B78B2" w:rsidRPr="00156D7D" w:rsidRDefault="002B78B2" w:rsidP="00156D7D">
            <w:pPr>
              <w:jc w:val="center"/>
              <w:rPr>
                <w:sz w:val="20"/>
                <w:szCs w:val="20"/>
              </w:rPr>
            </w:pPr>
            <w:r w:rsidRPr="00156D7D">
              <w:rPr>
                <w:sz w:val="20"/>
                <w:szCs w:val="20"/>
              </w:rPr>
              <w:t>Wetland</w:t>
            </w:r>
          </w:p>
        </w:tc>
        <w:tc>
          <w:tcPr>
            <w:tcW w:w="1219" w:type="dxa"/>
            <w:vAlign w:val="center"/>
          </w:tcPr>
          <w:p w14:paraId="6989183D" w14:textId="02695D2A" w:rsidR="002B78B2" w:rsidRPr="00156D7D" w:rsidRDefault="002B78B2" w:rsidP="00156D7D">
            <w:pPr>
              <w:jc w:val="center"/>
              <w:rPr>
                <w:sz w:val="20"/>
                <w:szCs w:val="20"/>
              </w:rPr>
            </w:pPr>
            <w:r w:rsidRPr="00156D7D">
              <w:rPr>
                <w:sz w:val="20"/>
                <w:szCs w:val="20"/>
              </w:rPr>
              <w:t>Current min</w:t>
            </w:r>
            <w:r w:rsidR="00156D7D" w:rsidRPr="00156D7D">
              <w:rPr>
                <w:sz w:val="20"/>
                <w:szCs w:val="20"/>
              </w:rPr>
              <w:t xml:space="preserve">imum </w:t>
            </w:r>
            <w:r w:rsidRPr="00156D7D">
              <w:rPr>
                <w:sz w:val="20"/>
                <w:szCs w:val="20"/>
              </w:rPr>
              <w:t>threshold</w:t>
            </w:r>
            <w:r w:rsidR="00156D7D" w:rsidRPr="00156D7D">
              <w:rPr>
                <w:sz w:val="20"/>
                <w:szCs w:val="20"/>
              </w:rPr>
              <w:t xml:space="preserve"> (mAHD)</w:t>
            </w:r>
          </w:p>
        </w:tc>
        <w:tc>
          <w:tcPr>
            <w:tcW w:w="1220" w:type="dxa"/>
            <w:vAlign w:val="center"/>
          </w:tcPr>
          <w:p w14:paraId="4B73CCED" w14:textId="1976DA36" w:rsidR="002B78B2" w:rsidRPr="00156D7D" w:rsidRDefault="002B78B2" w:rsidP="00156D7D">
            <w:pPr>
              <w:jc w:val="center"/>
              <w:rPr>
                <w:sz w:val="20"/>
                <w:szCs w:val="20"/>
              </w:rPr>
            </w:pPr>
            <w:r w:rsidRPr="00156D7D">
              <w:rPr>
                <w:sz w:val="20"/>
                <w:szCs w:val="20"/>
              </w:rPr>
              <w:t>Proposed min</w:t>
            </w:r>
            <w:r w:rsidR="00156D7D" w:rsidRPr="00156D7D">
              <w:rPr>
                <w:sz w:val="20"/>
                <w:szCs w:val="20"/>
              </w:rPr>
              <w:t>imum</w:t>
            </w:r>
            <w:r w:rsidRPr="00156D7D">
              <w:rPr>
                <w:sz w:val="20"/>
                <w:szCs w:val="20"/>
              </w:rPr>
              <w:t xml:space="preserve"> threshold</w:t>
            </w:r>
            <w:r w:rsidR="00156D7D" w:rsidRPr="00156D7D">
              <w:rPr>
                <w:sz w:val="20"/>
                <w:szCs w:val="20"/>
              </w:rPr>
              <w:t xml:space="preserve"> (mAHD)</w:t>
            </w:r>
          </w:p>
        </w:tc>
        <w:tc>
          <w:tcPr>
            <w:tcW w:w="1504" w:type="dxa"/>
            <w:vAlign w:val="center"/>
          </w:tcPr>
          <w:p w14:paraId="34898819" w14:textId="0449B6A1" w:rsidR="002B78B2" w:rsidRPr="00156D7D" w:rsidRDefault="002B78B2" w:rsidP="00156D7D">
            <w:pPr>
              <w:jc w:val="center"/>
              <w:rPr>
                <w:sz w:val="20"/>
                <w:szCs w:val="20"/>
              </w:rPr>
            </w:pPr>
            <w:r w:rsidRPr="00156D7D">
              <w:rPr>
                <w:sz w:val="20"/>
                <w:szCs w:val="20"/>
              </w:rPr>
              <w:t>Project</w:t>
            </w:r>
            <w:r w:rsidR="00B95720">
              <w:rPr>
                <w:sz w:val="20"/>
                <w:szCs w:val="20"/>
              </w:rPr>
              <w:t>ed</w:t>
            </w:r>
            <w:r w:rsidRPr="00156D7D">
              <w:rPr>
                <w:sz w:val="20"/>
                <w:szCs w:val="20"/>
              </w:rPr>
              <w:t xml:space="preserve"> increase </w:t>
            </w:r>
            <w:r w:rsidR="00B95720">
              <w:rPr>
                <w:sz w:val="20"/>
                <w:szCs w:val="20"/>
              </w:rPr>
              <w:t xml:space="preserve">of </w:t>
            </w:r>
            <w:r w:rsidRPr="00156D7D">
              <w:rPr>
                <w:sz w:val="20"/>
                <w:szCs w:val="20"/>
              </w:rPr>
              <w:t xml:space="preserve">surrounding </w:t>
            </w:r>
            <w:r w:rsidR="00156D7D" w:rsidRPr="00156D7D">
              <w:rPr>
                <w:sz w:val="20"/>
                <w:szCs w:val="20"/>
              </w:rPr>
              <w:t>groundwater</w:t>
            </w:r>
            <w:r w:rsidR="00B95720">
              <w:rPr>
                <w:sz w:val="20"/>
                <w:szCs w:val="20"/>
              </w:rPr>
              <w:t xml:space="preserve"> (m)</w:t>
            </w:r>
          </w:p>
        </w:tc>
        <w:tc>
          <w:tcPr>
            <w:tcW w:w="1220" w:type="dxa"/>
            <w:vAlign w:val="center"/>
          </w:tcPr>
          <w:p w14:paraId="1B37056B" w14:textId="43D17D45" w:rsidR="002B78B2" w:rsidRPr="00156D7D" w:rsidRDefault="002B78B2" w:rsidP="00156D7D">
            <w:pPr>
              <w:jc w:val="center"/>
              <w:rPr>
                <w:sz w:val="20"/>
                <w:szCs w:val="20"/>
              </w:rPr>
            </w:pPr>
            <w:r w:rsidRPr="00156D7D">
              <w:rPr>
                <w:sz w:val="20"/>
                <w:szCs w:val="20"/>
              </w:rPr>
              <w:t>Current max</w:t>
            </w:r>
            <w:r w:rsidR="00156D7D">
              <w:rPr>
                <w:sz w:val="20"/>
                <w:szCs w:val="20"/>
              </w:rPr>
              <w:t xml:space="preserve">imum </w:t>
            </w:r>
            <w:r w:rsidRPr="00156D7D">
              <w:rPr>
                <w:sz w:val="20"/>
                <w:szCs w:val="20"/>
              </w:rPr>
              <w:t>threshold</w:t>
            </w:r>
            <w:r w:rsidR="00B95720">
              <w:rPr>
                <w:sz w:val="20"/>
                <w:szCs w:val="20"/>
              </w:rPr>
              <w:t xml:space="preserve"> (mAHD)</w:t>
            </w:r>
          </w:p>
        </w:tc>
        <w:tc>
          <w:tcPr>
            <w:tcW w:w="1220" w:type="dxa"/>
            <w:vAlign w:val="center"/>
          </w:tcPr>
          <w:p w14:paraId="28D7A7A6" w14:textId="6DF714BC" w:rsidR="002B78B2" w:rsidRPr="00156D7D" w:rsidRDefault="002B78B2" w:rsidP="00156D7D">
            <w:pPr>
              <w:jc w:val="center"/>
              <w:rPr>
                <w:sz w:val="20"/>
                <w:szCs w:val="20"/>
              </w:rPr>
            </w:pPr>
            <w:r w:rsidRPr="00156D7D">
              <w:rPr>
                <w:sz w:val="20"/>
                <w:szCs w:val="20"/>
              </w:rPr>
              <w:t>Proposed max</w:t>
            </w:r>
            <w:r w:rsidR="00156D7D">
              <w:rPr>
                <w:sz w:val="20"/>
                <w:szCs w:val="20"/>
              </w:rPr>
              <w:t xml:space="preserve">imum </w:t>
            </w:r>
            <w:r w:rsidRPr="00156D7D">
              <w:rPr>
                <w:sz w:val="20"/>
                <w:szCs w:val="20"/>
              </w:rPr>
              <w:t>threshold</w:t>
            </w:r>
            <w:r w:rsidR="00B95720">
              <w:rPr>
                <w:sz w:val="20"/>
                <w:szCs w:val="20"/>
              </w:rPr>
              <w:t xml:space="preserve"> (mAHD)</w:t>
            </w:r>
          </w:p>
        </w:tc>
        <w:tc>
          <w:tcPr>
            <w:tcW w:w="1277" w:type="dxa"/>
            <w:vAlign w:val="center"/>
          </w:tcPr>
          <w:p w14:paraId="7447539C" w14:textId="40662D16" w:rsidR="002B78B2" w:rsidRPr="00156D7D" w:rsidRDefault="002B78B2" w:rsidP="00156D7D">
            <w:pPr>
              <w:jc w:val="center"/>
              <w:rPr>
                <w:sz w:val="20"/>
                <w:szCs w:val="20"/>
              </w:rPr>
            </w:pPr>
            <w:r w:rsidRPr="00156D7D">
              <w:rPr>
                <w:sz w:val="20"/>
                <w:szCs w:val="20"/>
              </w:rPr>
              <w:t>Range of plot elevations</w:t>
            </w:r>
            <w:r w:rsidR="00B95720">
              <w:rPr>
                <w:sz w:val="20"/>
                <w:szCs w:val="20"/>
              </w:rPr>
              <w:t xml:space="preserve"> (mAHD)</w:t>
            </w:r>
          </w:p>
        </w:tc>
      </w:tr>
      <w:tr w:rsidR="00156D7D" w14:paraId="0BCD3764" w14:textId="77777777" w:rsidTr="00156D7D">
        <w:tc>
          <w:tcPr>
            <w:tcW w:w="1356" w:type="dxa"/>
          </w:tcPr>
          <w:p w14:paraId="3ACD7D83" w14:textId="316BD045" w:rsidR="002B78B2" w:rsidRPr="00156D7D" w:rsidRDefault="002B78B2" w:rsidP="00AD2D96">
            <w:pPr>
              <w:rPr>
                <w:sz w:val="20"/>
                <w:szCs w:val="20"/>
              </w:rPr>
            </w:pPr>
            <w:r w:rsidRPr="00156D7D">
              <w:rPr>
                <w:sz w:val="20"/>
                <w:szCs w:val="20"/>
              </w:rPr>
              <w:t>Lake Goollelal</w:t>
            </w:r>
          </w:p>
        </w:tc>
        <w:tc>
          <w:tcPr>
            <w:tcW w:w="1219" w:type="dxa"/>
            <w:vAlign w:val="center"/>
          </w:tcPr>
          <w:p w14:paraId="7854CDF3" w14:textId="77777777" w:rsidR="002B78B2" w:rsidRPr="00156D7D" w:rsidRDefault="002B78B2" w:rsidP="00156D7D">
            <w:pPr>
              <w:jc w:val="center"/>
              <w:rPr>
                <w:sz w:val="20"/>
                <w:szCs w:val="20"/>
              </w:rPr>
            </w:pPr>
            <w:r w:rsidRPr="00156D7D">
              <w:rPr>
                <w:sz w:val="20"/>
                <w:szCs w:val="20"/>
              </w:rPr>
              <w:t>26.0</w:t>
            </w:r>
          </w:p>
        </w:tc>
        <w:tc>
          <w:tcPr>
            <w:tcW w:w="1220" w:type="dxa"/>
            <w:vAlign w:val="center"/>
          </w:tcPr>
          <w:p w14:paraId="686DC86E" w14:textId="77777777" w:rsidR="002B78B2" w:rsidRPr="00156D7D" w:rsidRDefault="002B78B2" w:rsidP="00156D7D">
            <w:pPr>
              <w:jc w:val="center"/>
              <w:rPr>
                <w:sz w:val="20"/>
                <w:szCs w:val="20"/>
              </w:rPr>
            </w:pPr>
            <w:r w:rsidRPr="00156D7D">
              <w:rPr>
                <w:sz w:val="20"/>
                <w:szCs w:val="20"/>
              </w:rPr>
              <w:t>26.4</w:t>
            </w:r>
          </w:p>
        </w:tc>
        <w:tc>
          <w:tcPr>
            <w:tcW w:w="1504" w:type="dxa"/>
            <w:vAlign w:val="center"/>
          </w:tcPr>
          <w:p w14:paraId="56AF0631" w14:textId="77777777" w:rsidR="002B78B2" w:rsidRPr="00156D7D" w:rsidRDefault="002B78B2" w:rsidP="00156D7D">
            <w:pPr>
              <w:jc w:val="center"/>
              <w:rPr>
                <w:sz w:val="20"/>
                <w:szCs w:val="20"/>
              </w:rPr>
            </w:pPr>
            <w:r w:rsidRPr="00156D7D">
              <w:rPr>
                <w:sz w:val="20"/>
                <w:szCs w:val="20"/>
              </w:rPr>
              <w:t>0.4</w:t>
            </w:r>
          </w:p>
        </w:tc>
        <w:tc>
          <w:tcPr>
            <w:tcW w:w="1220" w:type="dxa"/>
            <w:vAlign w:val="center"/>
          </w:tcPr>
          <w:p w14:paraId="138D64AA" w14:textId="77777777" w:rsidR="002B78B2" w:rsidRPr="00156D7D" w:rsidRDefault="002B78B2" w:rsidP="00156D7D">
            <w:pPr>
              <w:jc w:val="center"/>
              <w:rPr>
                <w:sz w:val="20"/>
                <w:szCs w:val="20"/>
              </w:rPr>
            </w:pPr>
            <w:r w:rsidRPr="00156D7D">
              <w:rPr>
                <w:sz w:val="20"/>
                <w:szCs w:val="20"/>
              </w:rPr>
              <w:t>27.5</w:t>
            </w:r>
          </w:p>
        </w:tc>
        <w:tc>
          <w:tcPr>
            <w:tcW w:w="1220" w:type="dxa"/>
            <w:vAlign w:val="center"/>
          </w:tcPr>
          <w:p w14:paraId="325B7F96" w14:textId="77777777" w:rsidR="002B78B2" w:rsidRPr="00156D7D" w:rsidRDefault="002B78B2" w:rsidP="00156D7D">
            <w:pPr>
              <w:jc w:val="center"/>
              <w:rPr>
                <w:sz w:val="20"/>
                <w:szCs w:val="20"/>
              </w:rPr>
            </w:pPr>
            <w:r w:rsidRPr="00156D7D">
              <w:rPr>
                <w:sz w:val="20"/>
                <w:szCs w:val="20"/>
              </w:rPr>
              <w:t>27.9</w:t>
            </w:r>
          </w:p>
        </w:tc>
        <w:tc>
          <w:tcPr>
            <w:tcW w:w="1277" w:type="dxa"/>
            <w:vAlign w:val="center"/>
          </w:tcPr>
          <w:p w14:paraId="7B3A6F50" w14:textId="77777777" w:rsidR="002B78B2" w:rsidRPr="00156D7D" w:rsidRDefault="002B78B2" w:rsidP="00156D7D">
            <w:pPr>
              <w:jc w:val="center"/>
              <w:rPr>
                <w:sz w:val="20"/>
                <w:szCs w:val="20"/>
              </w:rPr>
            </w:pPr>
            <w:r w:rsidRPr="00156D7D">
              <w:rPr>
                <w:sz w:val="20"/>
                <w:szCs w:val="20"/>
              </w:rPr>
              <w:t>26.7-27.0</w:t>
            </w:r>
          </w:p>
        </w:tc>
      </w:tr>
      <w:tr w:rsidR="00156D7D" w14:paraId="6C1D473B" w14:textId="77777777" w:rsidTr="00156D7D">
        <w:tc>
          <w:tcPr>
            <w:tcW w:w="1356" w:type="dxa"/>
          </w:tcPr>
          <w:p w14:paraId="5AD2BD63" w14:textId="16D8D19C" w:rsidR="002B78B2" w:rsidRPr="00156D7D" w:rsidRDefault="002B78B2" w:rsidP="00AD2D96">
            <w:pPr>
              <w:rPr>
                <w:sz w:val="20"/>
                <w:szCs w:val="20"/>
              </w:rPr>
            </w:pPr>
            <w:r w:rsidRPr="00156D7D">
              <w:rPr>
                <w:sz w:val="20"/>
                <w:szCs w:val="20"/>
              </w:rPr>
              <w:t>Lake Joondalup</w:t>
            </w:r>
          </w:p>
        </w:tc>
        <w:tc>
          <w:tcPr>
            <w:tcW w:w="1219" w:type="dxa"/>
            <w:vAlign w:val="center"/>
          </w:tcPr>
          <w:p w14:paraId="61B8526F" w14:textId="77777777" w:rsidR="002B78B2" w:rsidRPr="00156D7D" w:rsidRDefault="002B78B2" w:rsidP="00156D7D">
            <w:pPr>
              <w:jc w:val="center"/>
              <w:rPr>
                <w:sz w:val="20"/>
                <w:szCs w:val="20"/>
              </w:rPr>
            </w:pPr>
            <w:r w:rsidRPr="00156D7D">
              <w:rPr>
                <w:sz w:val="20"/>
                <w:szCs w:val="20"/>
              </w:rPr>
              <w:t>15.8</w:t>
            </w:r>
          </w:p>
        </w:tc>
        <w:tc>
          <w:tcPr>
            <w:tcW w:w="1220" w:type="dxa"/>
            <w:vAlign w:val="center"/>
          </w:tcPr>
          <w:p w14:paraId="773F537F" w14:textId="77777777" w:rsidR="002B78B2" w:rsidRPr="00156D7D" w:rsidRDefault="002B78B2" w:rsidP="00156D7D">
            <w:pPr>
              <w:jc w:val="center"/>
              <w:rPr>
                <w:sz w:val="20"/>
                <w:szCs w:val="20"/>
              </w:rPr>
            </w:pPr>
            <w:r w:rsidRPr="00156D7D">
              <w:rPr>
                <w:sz w:val="20"/>
                <w:szCs w:val="20"/>
              </w:rPr>
              <w:t>16.2</w:t>
            </w:r>
          </w:p>
        </w:tc>
        <w:tc>
          <w:tcPr>
            <w:tcW w:w="1504" w:type="dxa"/>
            <w:vAlign w:val="center"/>
          </w:tcPr>
          <w:p w14:paraId="537333E9" w14:textId="77777777" w:rsidR="002B78B2" w:rsidRPr="00156D7D" w:rsidRDefault="002B78B2" w:rsidP="00156D7D">
            <w:pPr>
              <w:jc w:val="center"/>
              <w:rPr>
                <w:sz w:val="20"/>
                <w:szCs w:val="20"/>
              </w:rPr>
            </w:pPr>
            <w:r w:rsidRPr="00156D7D">
              <w:rPr>
                <w:sz w:val="20"/>
                <w:szCs w:val="20"/>
              </w:rPr>
              <w:t>2.1</w:t>
            </w:r>
          </w:p>
        </w:tc>
        <w:tc>
          <w:tcPr>
            <w:tcW w:w="1220" w:type="dxa"/>
            <w:vAlign w:val="center"/>
          </w:tcPr>
          <w:p w14:paraId="059B4664" w14:textId="77777777" w:rsidR="002B78B2" w:rsidRPr="00156D7D" w:rsidRDefault="002B78B2" w:rsidP="00156D7D">
            <w:pPr>
              <w:jc w:val="center"/>
              <w:rPr>
                <w:sz w:val="20"/>
                <w:szCs w:val="20"/>
              </w:rPr>
            </w:pPr>
            <w:r w:rsidRPr="00156D7D">
              <w:rPr>
                <w:sz w:val="20"/>
                <w:szCs w:val="20"/>
              </w:rPr>
              <w:t>17.6</w:t>
            </w:r>
          </w:p>
        </w:tc>
        <w:tc>
          <w:tcPr>
            <w:tcW w:w="1220" w:type="dxa"/>
            <w:vAlign w:val="center"/>
          </w:tcPr>
          <w:p w14:paraId="30E82E84" w14:textId="77777777" w:rsidR="002B78B2" w:rsidRPr="00156D7D" w:rsidRDefault="002B78B2" w:rsidP="00156D7D">
            <w:pPr>
              <w:jc w:val="center"/>
              <w:rPr>
                <w:sz w:val="20"/>
                <w:szCs w:val="20"/>
              </w:rPr>
            </w:pPr>
            <w:r w:rsidRPr="00156D7D">
              <w:rPr>
                <w:sz w:val="20"/>
                <w:szCs w:val="20"/>
              </w:rPr>
              <w:t>18.0</w:t>
            </w:r>
          </w:p>
        </w:tc>
        <w:tc>
          <w:tcPr>
            <w:tcW w:w="1277" w:type="dxa"/>
            <w:vAlign w:val="center"/>
          </w:tcPr>
          <w:p w14:paraId="564D3CAB" w14:textId="77777777" w:rsidR="002B78B2" w:rsidRPr="00156D7D" w:rsidRDefault="002B78B2" w:rsidP="00156D7D">
            <w:pPr>
              <w:jc w:val="center"/>
              <w:rPr>
                <w:sz w:val="20"/>
                <w:szCs w:val="20"/>
              </w:rPr>
            </w:pPr>
            <w:r w:rsidRPr="00156D7D">
              <w:rPr>
                <w:sz w:val="20"/>
                <w:szCs w:val="20"/>
              </w:rPr>
              <w:t>16.9-20.3</w:t>
            </w:r>
          </w:p>
        </w:tc>
      </w:tr>
      <w:tr w:rsidR="00156D7D" w14:paraId="554156DA" w14:textId="77777777" w:rsidTr="00156D7D">
        <w:tc>
          <w:tcPr>
            <w:tcW w:w="1356" w:type="dxa"/>
          </w:tcPr>
          <w:p w14:paraId="3A429DD7" w14:textId="615E454D" w:rsidR="002B78B2" w:rsidRPr="00156D7D" w:rsidRDefault="002B78B2" w:rsidP="00AD2D96">
            <w:pPr>
              <w:rPr>
                <w:sz w:val="20"/>
                <w:szCs w:val="20"/>
              </w:rPr>
            </w:pPr>
            <w:r w:rsidRPr="00156D7D">
              <w:rPr>
                <w:sz w:val="20"/>
                <w:szCs w:val="20"/>
              </w:rPr>
              <w:t>Lake Mariginiup</w:t>
            </w:r>
          </w:p>
        </w:tc>
        <w:tc>
          <w:tcPr>
            <w:tcW w:w="1219" w:type="dxa"/>
            <w:vAlign w:val="center"/>
          </w:tcPr>
          <w:p w14:paraId="28AE213D" w14:textId="77777777" w:rsidR="002B78B2" w:rsidRPr="00156D7D" w:rsidRDefault="002B78B2" w:rsidP="00156D7D">
            <w:pPr>
              <w:jc w:val="center"/>
              <w:rPr>
                <w:sz w:val="20"/>
                <w:szCs w:val="20"/>
              </w:rPr>
            </w:pPr>
            <w:r w:rsidRPr="00156D7D">
              <w:rPr>
                <w:sz w:val="20"/>
                <w:szCs w:val="20"/>
              </w:rPr>
              <w:t>41.5</w:t>
            </w:r>
          </w:p>
        </w:tc>
        <w:tc>
          <w:tcPr>
            <w:tcW w:w="1220" w:type="dxa"/>
            <w:vAlign w:val="center"/>
          </w:tcPr>
          <w:p w14:paraId="3B3DFCB9" w14:textId="77777777" w:rsidR="002B78B2" w:rsidRPr="00156D7D" w:rsidRDefault="002B78B2" w:rsidP="00156D7D">
            <w:pPr>
              <w:jc w:val="center"/>
              <w:rPr>
                <w:sz w:val="20"/>
                <w:szCs w:val="20"/>
              </w:rPr>
            </w:pPr>
            <w:r w:rsidRPr="00156D7D">
              <w:rPr>
                <w:sz w:val="20"/>
                <w:szCs w:val="20"/>
              </w:rPr>
              <w:t>42.1</w:t>
            </w:r>
          </w:p>
        </w:tc>
        <w:tc>
          <w:tcPr>
            <w:tcW w:w="1504" w:type="dxa"/>
            <w:vAlign w:val="center"/>
          </w:tcPr>
          <w:p w14:paraId="54151DB2" w14:textId="77777777" w:rsidR="002B78B2" w:rsidRPr="00156D7D" w:rsidRDefault="002B78B2" w:rsidP="00156D7D">
            <w:pPr>
              <w:jc w:val="center"/>
              <w:rPr>
                <w:sz w:val="20"/>
                <w:szCs w:val="20"/>
              </w:rPr>
            </w:pPr>
            <w:r w:rsidRPr="00156D7D">
              <w:rPr>
                <w:sz w:val="20"/>
                <w:szCs w:val="20"/>
              </w:rPr>
              <w:t>3.9</w:t>
            </w:r>
          </w:p>
        </w:tc>
        <w:tc>
          <w:tcPr>
            <w:tcW w:w="1220" w:type="dxa"/>
            <w:vAlign w:val="center"/>
          </w:tcPr>
          <w:p w14:paraId="4921235C" w14:textId="77777777" w:rsidR="002B78B2" w:rsidRPr="00156D7D" w:rsidRDefault="002B78B2" w:rsidP="00156D7D">
            <w:pPr>
              <w:jc w:val="center"/>
              <w:rPr>
                <w:sz w:val="20"/>
                <w:szCs w:val="20"/>
              </w:rPr>
            </w:pPr>
            <w:r w:rsidRPr="00156D7D">
              <w:rPr>
                <w:sz w:val="20"/>
                <w:szCs w:val="20"/>
              </w:rPr>
              <w:t>42.6</w:t>
            </w:r>
          </w:p>
        </w:tc>
        <w:tc>
          <w:tcPr>
            <w:tcW w:w="1220" w:type="dxa"/>
            <w:vAlign w:val="center"/>
          </w:tcPr>
          <w:p w14:paraId="17565744" w14:textId="2758AF43" w:rsidR="002B78B2" w:rsidRPr="00156D7D" w:rsidRDefault="002B78B2" w:rsidP="00156D7D">
            <w:pPr>
              <w:jc w:val="center"/>
              <w:rPr>
                <w:sz w:val="20"/>
                <w:szCs w:val="20"/>
              </w:rPr>
            </w:pPr>
            <w:r w:rsidRPr="00156D7D">
              <w:rPr>
                <w:sz w:val="20"/>
                <w:szCs w:val="20"/>
              </w:rPr>
              <w:t>43.</w:t>
            </w:r>
            <w:r w:rsidR="00C701E8" w:rsidRPr="00156D7D">
              <w:rPr>
                <w:sz w:val="20"/>
                <w:szCs w:val="20"/>
              </w:rPr>
              <w:t>1</w:t>
            </w:r>
          </w:p>
        </w:tc>
        <w:tc>
          <w:tcPr>
            <w:tcW w:w="1277" w:type="dxa"/>
            <w:vAlign w:val="center"/>
          </w:tcPr>
          <w:p w14:paraId="665E932F" w14:textId="77777777" w:rsidR="002B78B2" w:rsidRPr="00156D7D" w:rsidRDefault="002B78B2" w:rsidP="00156D7D">
            <w:pPr>
              <w:jc w:val="center"/>
              <w:rPr>
                <w:sz w:val="20"/>
                <w:szCs w:val="20"/>
              </w:rPr>
            </w:pPr>
            <w:r w:rsidRPr="00156D7D">
              <w:rPr>
                <w:sz w:val="20"/>
                <w:szCs w:val="20"/>
              </w:rPr>
              <w:t>41.6-41.9</w:t>
            </w:r>
          </w:p>
        </w:tc>
      </w:tr>
      <w:tr w:rsidR="00156D7D" w14:paraId="46CA5146" w14:textId="77777777" w:rsidTr="00156D7D">
        <w:tc>
          <w:tcPr>
            <w:tcW w:w="1356" w:type="dxa"/>
          </w:tcPr>
          <w:p w14:paraId="46ADCECC" w14:textId="1589F4DB" w:rsidR="002B78B2" w:rsidRPr="00156D7D" w:rsidRDefault="002B78B2" w:rsidP="00AD2D96">
            <w:pPr>
              <w:rPr>
                <w:sz w:val="20"/>
                <w:szCs w:val="20"/>
              </w:rPr>
            </w:pPr>
            <w:r w:rsidRPr="00156D7D">
              <w:rPr>
                <w:sz w:val="20"/>
                <w:szCs w:val="20"/>
              </w:rPr>
              <w:t>Lake Jandabup</w:t>
            </w:r>
          </w:p>
        </w:tc>
        <w:tc>
          <w:tcPr>
            <w:tcW w:w="1219" w:type="dxa"/>
            <w:vAlign w:val="center"/>
          </w:tcPr>
          <w:p w14:paraId="14E34DA4" w14:textId="77777777" w:rsidR="002B78B2" w:rsidRPr="00156D7D" w:rsidRDefault="002B78B2" w:rsidP="00156D7D">
            <w:pPr>
              <w:jc w:val="center"/>
              <w:rPr>
                <w:sz w:val="20"/>
                <w:szCs w:val="20"/>
              </w:rPr>
            </w:pPr>
            <w:r w:rsidRPr="00156D7D">
              <w:rPr>
                <w:sz w:val="20"/>
                <w:szCs w:val="20"/>
              </w:rPr>
              <w:t>44.2</w:t>
            </w:r>
          </w:p>
        </w:tc>
        <w:tc>
          <w:tcPr>
            <w:tcW w:w="1220" w:type="dxa"/>
            <w:vAlign w:val="center"/>
          </w:tcPr>
          <w:p w14:paraId="6F2644C6" w14:textId="77777777" w:rsidR="002B78B2" w:rsidRPr="00156D7D" w:rsidRDefault="002B78B2" w:rsidP="00156D7D">
            <w:pPr>
              <w:jc w:val="center"/>
              <w:rPr>
                <w:sz w:val="20"/>
                <w:szCs w:val="20"/>
              </w:rPr>
            </w:pPr>
            <w:r w:rsidRPr="00156D7D">
              <w:rPr>
                <w:sz w:val="20"/>
                <w:szCs w:val="20"/>
              </w:rPr>
              <w:t>44.3</w:t>
            </w:r>
          </w:p>
        </w:tc>
        <w:tc>
          <w:tcPr>
            <w:tcW w:w="1504" w:type="dxa"/>
            <w:vAlign w:val="center"/>
          </w:tcPr>
          <w:p w14:paraId="2A29429D" w14:textId="77777777" w:rsidR="002B78B2" w:rsidRPr="00156D7D" w:rsidRDefault="002B78B2" w:rsidP="00156D7D">
            <w:pPr>
              <w:jc w:val="center"/>
              <w:rPr>
                <w:sz w:val="20"/>
                <w:szCs w:val="20"/>
              </w:rPr>
            </w:pPr>
            <w:r w:rsidRPr="00156D7D">
              <w:rPr>
                <w:sz w:val="20"/>
                <w:szCs w:val="20"/>
              </w:rPr>
              <w:t>3.4</w:t>
            </w:r>
          </w:p>
        </w:tc>
        <w:tc>
          <w:tcPr>
            <w:tcW w:w="1220" w:type="dxa"/>
            <w:vAlign w:val="center"/>
          </w:tcPr>
          <w:p w14:paraId="0BED3D0E" w14:textId="77777777" w:rsidR="002B78B2" w:rsidRPr="00156D7D" w:rsidRDefault="002B78B2" w:rsidP="00156D7D">
            <w:pPr>
              <w:jc w:val="center"/>
              <w:rPr>
                <w:sz w:val="20"/>
                <w:szCs w:val="20"/>
              </w:rPr>
            </w:pPr>
            <w:r w:rsidRPr="00156D7D">
              <w:rPr>
                <w:sz w:val="20"/>
                <w:szCs w:val="20"/>
              </w:rPr>
              <w:t>46.1</w:t>
            </w:r>
          </w:p>
        </w:tc>
        <w:tc>
          <w:tcPr>
            <w:tcW w:w="1220" w:type="dxa"/>
            <w:vAlign w:val="center"/>
          </w:tcPr>
          <w:p w14:paraId="274C0885" w14:textId="77777777" w:rsidR="002B78B2" w:rsidRPr="00156D7D" w:rsidRDefault="002B78B2" w:rsidP="00156D7D">
            <w:pPr>
              <w:jc w:val="center"/>
              <w:rPr>
                <w:sz w:val="20"/>
                <w:szCs w:val="20"/>
              </w:rPr>
            </w:pPr>
            <w:r w:rsidRPr="00156D7D">
              <w:rPr>
                <w:sz w:val="20"/>
                <w:szCs w:val="20"/>
              </w:rPr>
              <w:t>46.2</w:t>
            </w:r>
          </w:p>
        </w:tc>
        <w:tc>
          <w:tcPr>
            <w:tcW w:w="1277" w:type="dxa"/>
            <w:vAlign w:val="center"/>
          </w:tcPr>
          <w:p w14:paraId="2AEFA644" w14:textId="77777777" w:rsidR="002B78B2" w:rsidRPr="00156D7D" w:rsidRDefault="002B78B2" w:rsidP="00156D7D">
            <w:pPr>
              <w:jc w:val="center"/>
              <w:rPr>
                <w:sz w:val="20"/>
                <w:szCs w:val="20"/>
              </w:rPr>
            </w:pPr>
            <w:r w:rsidRPr="00156D7D">
              <w:rPr>
                <w:sz w:val="20"/>
                <w:szCs w:val="20"/>
              </w:rPr>
              <w:t>45.0-48.3</w:t>
            </w:r>
          </w:p>
        </w:tc>
      </w:tr>
    </w:tbl>
    <w:p w14:paraId="48B116CC" w14:textId="77777777" w:rsidR="001E15FD" w:rsidRDefault="001E15FD">
      <w:pPr>
        <w:pStyle w:val="Heading1"/>
        <w:rPr>
          <w:rFonts w:cs="Times New Roman"/>
        </w:rPr>
      </w:pPr>
      <w:r>
        <w:rPr>
          <w:rFonts w:cs="Times New Roman"/>
        </w:rPr>
        <w:br w:type="page"/>
      </w:r>
    </w:p>
    <w:p w14:paraId="4B9BD99E" w14:textId="6DD61358" w:rsidR="00693763" w:rsidRDefault="00693763">
      <w:pPr>
        <w:pStyle w:val="Heading1"/>
        <w:rPr>
          <w:rFonts w:cs="Times New Roman"/>
        </w:rPr>
      </w:pPr>
      <w:bookmarkStart w:id="525" w:name="_Toc33019611"/>
      <w:r>
        <w:rPr>
          <w:rFonts w:cs="Times New Roman"/>
        </w:rPr>
        <w:lastRenderedPageBreak/>
        <w:t>Task 5</w:t>
      </w:r>
      <w:r w:rsidR="00DD1F8B">
        <w:rPr>
          <w:rFonts w:cs="Times New Roman"/>
        </w:rPr>
        <w:t xml:space="preserve">: </w:t>
      </w:r>
      <w:r w:rsidR="00261D91">
        <w:rPr>
          <w:rFonts w:cs="Times New Roman"/>
        </w:rPr>
        <w:t>Review of Lake Gwelup</w:t>
      </w:r>
      <w:r w:rsidR="00D477D4">
        <w:rPr>
          <w:rFonts w:cs="Times New Roman"/>
        </w:rPr>
        <w:t xml:space="preserve"> </w:t>
      </w:r>
      <w:r w:rsidR="005E6648">
        <w:rPr>
          <w:rFonts w:cs="Times New Roman"/>
        </w:rPr>
        <w:t>management</w:t>
      </w:r>
      <w:bookmarkEnd w:id="525"/>
    </w:p>
    <w:p w14:paraId="4FB892A1" w14:textId="5E67A4B9" w:rsidR="004A0A66" w:rsidRDefault="00CB32C7" w:rsidP="0021042B">
      <w:pPr>
        <w:pStyle w:val="FirstParagraph"/>
        <w:rPr>
          <w:rFonts w:cs="Times New Roman"/>
        </w:rPr>
      </w:pPr>
      <w:r w:rsidRPr="003B09F5">
        <w:rPr>
          <w:rFonts w:cs="Times New Roman"/>
        </w:rPr>
        <w:t xml:space="preserve">Lake Gwelup is a shallow groundwater system located in the highly urbanised area of Gwelup/Karrinyup. The lake </w:t>
      </w:r>
      <w:r w:rsidR="00263F16">
        <w:rPr>
          <w:rFonts w:cs="Times New Roman"/>
        </w:rPr>
        <w:t>was once</w:t>
      </w:r>
      <w:r w:rsidRPr="003B09F5">
        <w:rPr>
          <w:rFonts w:cs="Times New Roman"/>
        </w:rPr>
        <w:t xml:space="preserve"> permanently inundated </w:t>
      </w:r>
      <w:r w:rsidR="00D80E9A">
        <w:rPr>
          <w:rFonts w:cs="Times New Roman"/>
        </w:rPr>
        <w:t>with surface waters</w:t>
      </w:r>
      <w:r w:rsidR="00D77D8C">
        <w:rPr>
          <w:rFonts w:cs="Times New Roman"/>
        </w:rPr>
        <w:t xml:space="preserve"> dependent on groundwater</w:t>
      </w:r>
      <w:r w:rsidR="001432FA">
        <w:rPr>
          <w:rFonts w:cs="Times New Roman"/>
        </w:rPr>
        <w:t xml:space="preserve">. These hydrological conditions </w:t>
      </w:r>
      <w:r w:rsidR="00C11B98">
        <w:rPr>
          <w:rFonts w:cs="Times New Roman"/>
        </w:rPr>
        <w:t>mad</w:t>
      </w:r>
      <w:r w:rsidR="009B669A">
        <w:rPr>
          <w:rFonts w:cs="Times New Roman"/>
        </w:rPr>
        <w:t>e</w:t>
      </w:r>
      <w:r w:rsidR="00C11B98">
        <w:rPr>
          <w:rFonts w:cs="Times New Roman"/>
        </w:rPr>
        <w:t xml:space="preserve"> the lake an</w:t>
      </w:r>
      <w:r w:rsidRPr="003B09F5">
        <w:rPr>
          <w:rFonts w:cs="Times New Roman"/>
        </w:rPr>
        <w:t xml:space="preserve"> important habitat to a variety of fauna and fringing vegetation.</w:t>
      </w:r>
      <w:r w:rsidR="00BF12C9">
        <w:rPr>
          <w:rFonts w:cs="Times New Roman"/>
        </w:rPr>
        <w:t xml:space="preserve"> </w:t>
      </w:r>
      <w:r w:rsidR="001432FA">
        <w:rPr>
          <w:rFonts w:cs="Times New Roman"/>
        </w:rPr>
        <w:t>However, between 2001 and 2016, the lake has been dry during the summer</w:t>
      </w:r>
      <w:r w:rsidR="00D74A4C">
        <w:rPr>
          <w:rFonts w:cs="Times New Roman"/>
        </w:rPr>
        <w:t xml:space="preserve"> R</w:t>
      </w:r>
      <w:r w:rsidR="007B37F3">
        <w:rPr>
          <w:rFonts w:cs="Times New Roman"/>
        </w:rPr>
        <w:t>ecent</w:t>
      </w:r>
      <w:r w:rsidR="005626C1">
        <w:rPr>
          <w:rFonts w:cs="Times New Roman"/>
        </w:rPr>
        <w:t xml:space="preserve"> years have seen the lake </w:t>
      </w:r>
      <w:r w:rsidR="007B37F3">
        <w:rPr>
          <w:rFonts w:cs="Times New Roman"/>
        </w:rPr>
        <w:t>contain surface water year round</w:t>
      </w:r>
      <w:r w:rsidR="000568B6">
        <w:rPr>
          <w:rFonts w:cs="Times New Roman"/>
        </w:rPr>
        <w:t>.</w:t>
      </w:r>
    </w:p>
    <w:p w14:paraId="58653E69" w14:textId="733F1E25" w:rsidR="00CB32C7" w:rsidRPr="003B09F5" w:rsidRDefault="00CB32C7" w:rsidP="00CB32C7">
      <w:pPr>
        <w:pStyle w:val="FirstParagraph"/>
        <w:rPr>
          <w:rFonts w:cs="Times New Roman"/>
        </w:rPr>
      </w:pPr>
      <w:r w:rsidRPr="003B09F5">
        <w:rPr>
          <w:rFonts w:cs="Times New Roman"/>
        </w:rPr>
        <w:t>The wetland is not currently a Ministerial criteria site.</w:t>
      </w:r>
      <w:r w:rsidR="00D44A94">
        <w:rPr>
          <w:rFonts w:cs="Times New Roman"/>
        </w:rPr>
        <w:t xml:space="preserve"> </w:t>
      </w:r>
      <w:r w:rsidR="00BD076F">
        <w:rPr>
          <w:rFonts w:cs="Times New Roman"/>
        </w:rPr>
        <w:t xml:space="preserve">Proposed minimum and maximum thresholds are provided here to facilitate </w:t>
      </w:r>
      <w:r w:rsidR="00F53A28">
        <w:rPr>
          <w:rFonts w:cs="Times New Roman"/>
        </w:rPr>
        <w:t xml:space="preserve">the development of management objectives. </w:t>
      </w:r>
      <w:r w:rsidR="00996A97">
        <w:rPr>
          <w:rFonts w:cs="Times New Roman"/>
        </w:rPr>
        <w:t xml:space="preserve">It is projected that </w:t>
      </w:r>
      <w:r w:rsidR="003D2E03">
        <w:rPr>
          <w:rFonts w:cs="Times New Roman"/>
        </w:rPr>
        <w:t>ground</w:t>
      </w:r>
      <w:r w:rsidR="00996A97">
        <w:rPr>
          <w:rFonts w:cs="Times New Roman"/>
        </w:rPr>
        <w:t xml:space="preserve">water levels in the </w:t>
      </w:r>
      <w:r w:rsidR="003D2E03">
        <w:rPr>
          <w:rFonts w:cs="Times New Roman"/>
        </w:rPr>
        <w:t>surrounding area</w:t>
      </w:r>
      <w:r w:rsidR="00996A97">
        <w:rPr>
          <w:rFonts w:cs="Times New Roman"/>
        </w:rPr>
        <w:t xml:space="preserve"> will rise by about 0.6 m</w:t>
      </w:r>
      <w:r w:rsidR="003D2E03">
        <w:rPr>
          <w:rFonts w:cs="Times New Roman"/>
        </w:rPr>
        <w:t xml:space="preserve"> from 2013 levels</w:t>
      </w:r>
      <w:r w:rsidR="000E3289">
        <w:rPr>
          <w:rFonts w:cs="Times New Roman"/>
        </w:rPr>
        <w:t xml:space="preserve">, probably resembling </w:t>
      </w:r>
      <w:r w:rsidR="00182EAD">
        <w:rPr>
          <w:rFonts w:cs="Times New Roman"/>
        </w:rPr>
        <w:t>current conditions somewhat.</w:t>
      </w:r>
    </w:p>
    <w:p w14:paraId="3F18268C" w14:textId="77777777" w:rsidR="00CB32C7" w:rsidRPr="003B09F5" w:rsidRDefault="00CB32C7" w:rsidP="00484C87">
      <w:pPr>
        <w:pStyle w:val="Heading2"/>
        <w:rPr>
          <w:rFonts w:cs="Times New Roman"/>
        </w:rPr>
      </w:pPr>
      <w:bookmarkStart w:id="526" w:name="_Toc33019612"/>
      <w:r w:rsidRPr="003B09F5">
        <w:rPr>
          <w:rFonts w:cs="Times New Roman"/>
        </w:rPr>
        <w:t>Hydrology</w:t>
      </w:r>
      <w:bookmarkEnd w:id="526"/>
    </w:p>
    <w:p w14:paraId="1C8BB1FC" w14:textId="51BAFBC4" w:rsidR="00CB32C7" w:rsidRDefault="00CB32C7" w:rsidP="00B2585B">
      <w:pPr>
        <w:pStyle w:val="FirstParagraph"/>
        <w:rPr>
          <w:rFonts w:cs="Times New Roman"/>
        </w:rPr>
      </w:pPr>
      <w:r w:rsidRPr="003B09F5">
        <w:rPr>
          <w:rFonts w:cs="Times New Roman"/>
        </w:rPr>
        <w:t>Lake water levels were first monitored in 1960, but regular monitoring has occurred between 1967 and 1988, and from 1999 until the present. Lake levels in the 1970s and 1980s were 1m to 2m higher than in the 2000s (</w:t>
      </w:r>
      <w:r>
        <w:rPr>
          <w:rFonts w:cs="Times New Roman"/>
        </w:rPr>
        <w:fldChar w:fldCharType="begin"/>
      </w:r>
      <w:r>
        <w:rPr>
          <w:rFonts w:cs="Times New Roman"/>
        </w:rPr>
        <w:instrText xml:space="preserve"> REF _Ref25920774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21</w:t>
      </w:r>
      <w:r>
        <w:rPr>
          <w:rFonts w:cs="Times New Roman"/>
        </w:rPr>
        <w:fldChar w:fldCharType="end"/>
      </w:r>
      <w:r w:rsidRPr="003B09F5">
        <w:rPr>
          <w:rFonts w:cs="Times New Roman"/>
        </w:rPr>
        <w:t>). They have risen again since 2013 following a reduction in nearby public water supply abstraction, and levels are currently similar to levels in the 1980s and 1990’s (</w:t>
      </w:r>
      <w:r>
        <w:rPr>
          <w:rFonts w:cs="Times New Roman"/>
        </w:rPr>
        <w:fldChar w:fldCharType="begin"/>
      </w:r>
      <w:r>
        <w:rPr>
          <w:rFonts w:cs="Times New Roman"/>
        </w:rPr>
        <w:instrText xml:space="preserve"> REF _Ref25922493 \h </w:instrText>
      </w:r>
      <w:r>
        <w:rPr>
          <w:rFonts w:cs="Times New Roman"/>
        </w:rPr>
      </w:r>
      <w:r>
        <w:rPr>
          <w:rFonts w:cs="Times New Roman"/>
        </w:rPr>
        <w:fldChar w:fldCharType="separate"/>
      </w:r>
      <w:r w:rsidR="00344A1B" w:rsidRPr="0021042B">
        <w:t xml:space="preserve">Table </w:t>
      </w:r>
      <w:r w:rsidR="00344A1B">
        <w:rPr>
          <w:noProof/>
        </w:rPr>
        <w:t>36</w:t>
      </w:r>
      <w:r>
        <w:rPr>
          <w:rFonts w:cs="Times New Roman"/>
        </w:rPr>
        <w:fldChar w:fldCharType="end"/>
      </w:r>
      <w:r w:rsidRPr="003B09F5">
        <w:rPr>
          <w:rFonts w:cs="Times New Roman"/>
        </w:rPr>
        <w:t>). The nearby bore 61610032 has been monitored since 1972. Water levels at the bore have declined by around 4 meters since the start of monitoring. Levels have been reasonably stable since the early 2000s and have trended slightly upwards since 2011.</w:t>
      </w:r>
    </w:p>
    <w:p w14:paraId="3637E451" w14:textId="0552306F" w:rsidR="00CB32C7" w:rsidRPr="0021042B" w:rsidRDefault="00CB32C7" w:rsidP="00B2585B">
      <w:pPr>
        <w:pStyle w:val="Caption"/>
      </w:pPr>
      <w:bookmarkStart w:id="527" w:name="_Ref25922493"/>
      <w:r w:rsidRPr="0021042B">
        <w:t xml:space="preserve">Table </w:t>
      </w:r>
      <w:r w:rsidRPr="0021042B">
        <w:fldChar w:fldCharType="begin"/>
      </w:r>
      <w:r w:rsidRPr="0021042B">
        <w:instrText>SEQ Table \* ARABIC</w:instrText>
      </w:r>
      <w:r w:rsidRPr="0021042B">
        <w:fldChar w:fldCharType="separate"/>
      </w:r>
      <w:r w:rsidR="00344A1B">
        <w:rPr>
          <w:noProof/>
        </w:rPr>
        <w:t>36</w:t>
      </w:r>
      <w:r w:rsidRPr="0021042B">
        <w:fldChar w:fldCharType="end"/>
      </w:r>
      <w:bookmarkEnd w:id="527"/>
      <w:r w:rsidRPr="0021042B">
        <w:t xml:space="preserve"> Five year summaries of surface water level data at Lake Gwelup.</w:t>
      </w:r>
    </w:p>
    <w:tbl>
      <w:tblPr>
        <w:tblStyle w:val="Table"/>
        <w:tblW w:w="8144" w:type="dxa"/>
        <w:tblLook w:val="04A0" w:firstRow="1" w:lastRow="0" w:firstColumn="1" w:lastColumn="0" w:noHBand="0" w:noVBand="1"/>
      </w:tblPr>
      <w:tblGrid>
        <w:gridCol w:w="1989"/>
        <w:gridCol w:w="2051"/>
        <w:gridCol w:w="1368"/>
        <w:gridCol w:w="1368"/>
        <w:gridCol w:w="1368"/>
      </w:tblGrid>
      <w:tr w:rsidR="00CB32C7" w14:paraId="78FEFF0F" w14:textId="77777777" w:rsidTr="004176AC">
        <w:tc>
          <w:tcPr>
            <w:tcW w:w="1989" w:type="dxa"/>
          </w:tcPr>
          <w:p w14:paraId="193ED41D" w14:textId="77777777" w:rsidR="00CB32C7" w:rsidRDefault="00CB32C7" w:rsidP="00344A1B">
            <w:pPr>
              <w:pStyle w:val="BodyText"/>
            </w:pPr>
            <w:r>
              <w:t>Period</w:t>
            </w:r>
          </w:p>
        </w:tc>
        <w:tc>
          <w:tcPr>
            <w:tcW w:w="2051" w:type="dxa"/>
          </w:tcPr>
          <w:p w14:paraId="1A5C2A77" w14:textId="77777777" w:rsidR="00CB32C7" w:rsidRPr="00016946" w:rsidRDefault="00CB32C7" w:rsidP="00EF4A19">
            <w:pPr>
              <w:pStyle w:val="BodyText"/>
              <w:rPr>
                <w:lang w:val="en-AU"/>
              </w:rPr>
            </w:pPr>
            <w:r w:rsidRPr="00016946">
              <w:rPr>
                <w:lang w:val="en-AU"/>
              </w:rPr>
              <w:t>Mean</w:t>
            </w:r>
            <w:r>
              <w:rPr>
                <w:lang w:val="en-AU"/>
              </w:rPr>
              <w:t xml:space="preserve"> </w:t>
            </w:r>
            <w:r w:rsidRPr="00016946">
              <w:rPr>
                <w:lang w:val="en-AU"/>
              </w:rPr>
              <w:t>max seasonal</w:t>
            </w:r>
          </w:p>
          <w:p w14:paraId="5CD5C71C" w14:textId="77777777" w:rsidR="00CB32C7" w:rsidRDefault="00CB32C7" w:rsidP="00484C87">
            <w:pPr>
              <w:pStyle w:val="BodyText"/>
              <w:pPrChange w:id="528" w:author="Christopher Kavazos" w:date="2020-02-19T15:26:00Z">
                <w:pPr>
                  <w:pStyle w:val="BodyText"/>
                </w:pPr>
              </w:pPrChange>
            </w:pPr>
            <w:r w:rsidRPr="00016946">
              <w:rPr>
                <w:lang w:val="en-AU"/>
              </w:rPr>
              <w:t>level (mAHD)</w:t>
            </w:r>
          </w:p>
        </w:tc>
        <w:tc>
          <w:tcPr>
            <w:tcW w:w="1368" w:type="dxa"/>
          </w:tcPr>
          <w:p w14:paraId="104459A3" w14:textId="77777777" w:rsidR="00CB32C7" w:rsidRPr="00016946" w:rsidRDefault="00CB32C7" w:rsidP="00484C87">
            <w:pPr>
              <w:pStyle w:val="BodyText"/>
              <w:rPr>
                <w:lang w:val="en-AU"/>
              </w:rPr>
              <w:pPrChange w:id="529" w:author="Christopher Kavazos" w:date="2020-02-19T15:26:00Z">
                <w:pPr>
                  <w:pStyle w:val="BodyText"/>
                </w:pPr>
              </w:pPrChange>
            </w:pPr>
            <w:r w:rsidRPr="00016946">
              <w:rPr>
                <w:lang w:val="en-AU"/>
              </w:rPr>
              <w:t>Mean</w:t>
            </w:r>
            <w:r>
              <w:rPr>
                <w:lang w:val="en-AU"/>
              </w:rPr>
              <w:t xml:space="preserve"> min</w:t>
            </w:r>
            <w:r w:rsidRPr="00016946">
              <w:rPr>
                <w:lang w:val="en-AU"/>
              </w:rPr>
              <w:t xml:space="preserve"> seasonal</w:t>
            </w:r>
          </w:p>
          <w:p w14:paraId="292F7B3D" w14:textId="77777777" w:rsidR="00CB32C7" w:rsidRDefault="00CB32C7" w:rsidP="00484C87">
            <w:pPr>
              <w:pStyle w:val="BodyText"/>
              <w:pPrChange w:id="530" w:author="Christopher Kavazos" w:date="2020-02-19T15:26:00Z">
                <w:pPr>
                  <w:pStyle w:val="BodyText"/>
                </w:pPr>
              </w:pPrChange>
            </w:pPr>
            <w:r w:rsidRPr="00016946">
              <w:rPr>
                <w:lang w:val="en-AU"/>
              </w:rPr>
              <w:t>level (mAHD)</w:t>
            </w:r>
          </w:p>
        </w:tc>
        <w:tc>
          <w:tcPr>
            <w:tcW w:w="1368" w:type="dxa"/>
          </w:tcPr>
          <w:p w14:paraId="1D978F68" w14:textId="77777777" w:rsidR="00CB32C7" w:rsidRDefault="00CB32C7" w:rsidP="00484C87">
            <w:pPr>
              <w:pStyle w:val="BodyText"/>
              <w:pPrChange w:id="531" w:author="Christopher Kavazos" w:date="2020-02-19T15:26:00Z">
                <w:pPr>
                  <w:pStyle w:val="BodyText"/>
                </w:pPr>
              </w:pPrChange>
            </w:pPr>
            <w:r>
              <w:t>Mean seasonal change (m)</w:t>
            </w:r>
          </w:p>
        </w:tc>
        <w:tc>
          <w:tcPr>
            <w:tcW w:w="1368" w:type="dxa"/>
          </w:tcPr>
          <w:p w14:paraId="5A653DC1" w14:textId="77777777" w:rsidR="00CB32C7" w:rsidRDefault="00CB32C7" w:rsidP="00484C87">
            <w:pPr>
              <w:pStyle w:val="BodyText"/>
              <w:pPrChange w:id="532" w:author="Christopher Kavazos" w:date="2020-02-19T15:26:00Z">
                <w:pPr>
                  <w:pStyle w:val="BodyText"/>
                </w:pPr>
              </w:pPrChange>
            </w:pPr>
            <w:r>
              <w:t>Mean max to min (days)</w:t>
            </w:r>
          </w:p>
        </w:tc>
      </w:tr>
      <w:tr w:rsidR="00CB32C7" w14:paraId="18B0D6A7" w14:textId="77777777" w:rsidTr="004176AC">
        <w:tc>
          <w:tcPr>
            <w:tcW w:w="1989" w:type="dxa"/>
          </w:tcPr>
          <w:p w14:paraId="698BDC81" w14:textId="77777777" w:rsidR="00CB32C7" w:rsidRDefault="00CB32C7" w:rsidP="00484C87">
            <w:pPr>
              <w:pStyle w:val="BodyText"/>
            </w:pPr>
            <w:r>
              <w:t>08/1994 – 07/1999</w:t>
            </w:r>
          </w:p>
        </w:tc>
        <w:tc>
          <w:tcPr>
            <w:tcW w:w="2051" w:type="dxa"/>
          </w:tcPr>
          <w:p w14:paraId="35973D05" w14:textId="77777777" w:rsidR="00CB32C7" w:rsidRDefault="00CB32C7" w:rsidP="00B2585B">
            <w:pPr>
              <w:pStyle w:val="BodyText"/>
            </w:pPr>
            <w:r>
              <w:t>7.5 (Sep)</w:t>
            </w:r>
          </w:p>
        </w:tc>
        <w:tc>
          <w:tcPr>
            <w:tcW w:w="1368" w:type="dxa"/>
          </w:tcPr>
          <w:p w14:paraId="060CC1D6" w14:textId="77777777" w:rsidR="00CB32C7" w:rsidRDefault="00CB32C7" w:rsidP="00B2585B">
            <w:pPr>
              <w:pStyle w:val="BodyText"/>
            </w:pPr>
            <w:r>
              <w:t>5.7 (Apr)</w:t>
            </w:r>
          </w:p>
        </w:tc>
        <w:tc>
          <w:tcPr>
            <w:tcW w:w="1368" w:type="dxa"/>
          </w:tcPr>
          <w:p w14:paraId="3274DA20" w14:textId="77777777" w:rsidR="00CB32C7" w:rsidRDefault="00CB32C7" w:rsidP="00344A1B">
            <w:pPr>
              <w:pStyle w:val="BodyText"/>
            </w:pPr>
            <w:r>
              <w:t>1.85</w:t>
            </w:r>
          </w:p>
        </w:tc>
        <w:tc>
          <w:tcPr>
            <w:tcW w:w="1368" w:type="dxa"/>
          </w:tcPr>
          <w:p w14:paraId="47E0DDFC" w14:textId="77777777" w:rsidR="00CB32C7" w:rsidRDefault="00CB32C7" w:rsidP="00EF4A19">
            <w:pPr>
              <w:pStyle w:val="BodyText"/>
            </w:pPr>
            <w:r>
              <w:t>239</w:t>
            </w:r>
          </w:p>
        </w:tc>
      </w:tr>
      <w:tr w:rsidR="00CB32C7" w14:paraId="6EB3577A" w14:textId="77777777" w:rsidTr="004176AC">
        <w:tc>
          <w:tcPr>
            <w:tcW w:w="1989" w:type="dxa"/>
          </w:tcPr>
          <w:p w14:paraId="532790CB" w14:textId="77777777" w:rsidR="00CB32C7" w:rsidRDefault="00CB32C7" w:rsidP="00484C87">
            <w:pPr>
              <w:pStyle w:val="BodyText"/>
            </w:pPr>
            <w:r>
              <w:t>08/1999 – 07/2004</w:t>
            </w:r>
          </w:p>
        </w:tc>
        <w:tc>
          <w:tcPr>
            <w:tcW w:w="2051" w:type="dxa"/>
          </w:tcPr>
          <w:p w14:paraId="2FEAAA91" w14:textId="77777777" w:rsidR="00CB32C7" w:rsidRDefault="00CB32C7" w:rsidP="00B2585B">
            <w:pPr>
              <w:pStyle w:val="BodyText"/>
            </w:pPr>
            <w:r>
              <w:t>6.7 (Oct)</w:t>
            </w:r>
          </w:p>
        </w:tc>
        <w:tc>
          <w:tcPr>
            <w:tcW w:w="1368" w:type="dxa"/>
          </w:tcPr>
          <w:p w14:paraId="589E48F4" w14:textId="77777777" w:rsidR="00CB32C7" w:rsidRDefault="00CB32C7" w:rsidP="00B2585B">
            <w:pPr>
              <w:pStyle w:val="BodyText"/>
            </w:pPr>
            <w:r>
              <w:t>5.1 (Apr)</w:t>
            </w:r>
          </w:p>
        </w:tc>
        <w:tc>
          <w:tcPr>
            <w:tcW w:w="1368" w:type="dxa"/>
          </w:tcPr>
          <w:p w14:paraId="4B618F08" w14:textId="77777777" w:rsidR="00CB32C7" w:rsidRDefault="00CB32C7" w:rsidP="00344A1B">
            <w:pPr>
              <w:pStyle w:val="BodyText"/>
            </w:pPr>
            <w:r>
              <w:t>1.52</w:t>
            </w:r>
          </w:p>
        </w:tc>
        <w:tc>
          <w:tcPr>
            <w:tcW w:w="1368" w:type="dxa"/>
          </w:tcPr>
          <w:p w14:paraId="78B9104D" w14:textId="77777777" w:rsidR="00CB32C7" w:rsidRDefault="00CB32C7" w:rsidP="00EF4A19">
            <w:pPr>
              <w:pStyle w:val="BodyText"/>
            </w:pPr>
            <w:r>
              <w:t>172</w:t>
            </w:r>
          </w:p>
        </w:tc>
      </w:tr>
      <w:tr w:rsidR="00CB32C7" w14:paraId="6D64CB8E" w14:textId="77777777" w:rsidTr="004176AC">
        <w:tc>
          <w:tcPr>
            <w:tcW w:w="1989" w:type="dxa"/>
          </w:tcPr>
          <w:p w14:paraId="712FC6BF" w14:textId="77777777" w:rsidR="00CB32C7" w:rsidRDefault="00CB32C7" w:rsidP="00484C87">
            <w:pPr>
              <w:pStyle w:val="BodyText"/>
            </w:pPr>
            <w:r>
              <w:t>08/2004 – 07/2009</w:t>
            </w:r>
          </w:p>
        </w:tc>
        <w:tc>
          <w:tcPr>
            <w:tcW w:w="2051" w:type="dxa"/>
          </w:tcPr>
          <w:p w14:paraId="50E88F16" w14:textId="77777777" w:rsidR="00CB32C7" w:rsidRDefault="00CB32C7" w:rsidP="00B2585B">
            <w:pPr>
              <w:pStyle w:val="BodyText"/>
            </w:pPr>
            <w:r>
              <w:t>6.3 (Sep)</w:t>
            </w:r>
          </w:p>
        </w:tc>
        <w:tc>
          <w:tcPr>
            <w:tcW w:w="1368" w:type="dxa"/>
          </w:tcPr>
          <w:p w14:paraId="04C62905" w14:textId="77777777" w:rsidR="00CB32C7" w:rsidRDefault="00CB32C7" w:rsidP="00B2585B">
            <w:pPr>
              <w:pStyle w:val="BodyText"/>
            </w:pPr>
            <w:r>
              <w:t>5.0 (Dec)</w:t>
            </w:r>
          </w:p>
        </w:tc>
        <w:tc>
          <w:tcPr>
            <w:tcW w:w="1368" w:type="dxa"/>
          </w:tcPr>
          <w:p w14:paraId="4120591E" w14:textId="77777777" w:rsidR="00CB32C7" w:rsidRDefault="00CB32C7" w:rsidP="00344A1B">
            <w:pPr>
              <w:pStyle w:val="BodyText"/>
            </w:pPr>
            <w:r>
              <w:t>1.32</w:t>
            </w:r>
          </w:p>
        </w:tc>
        <w:tc>
          <w:tcPr>
            <w:tcW w:w="1368" w:type="dxa"/>
          </w:tcPr>
          <w:p w14:paraId="1107A580" w14:textId="77777777" w:rsidR="00CB32C7" w:rsidRDefault="00CB32C7" w:rsidP="00EF4A19">
            <w:pPr>
              <w:pStyle w:val="BodyText"/>
            </w:pPr>
            <w:r>
              <w:t>14</w:t>
            </w:r>
          </w:p>
        </w:tc>
      </w:tr>
      <w:tr w:rsidR="00CB32C7" w14:paraId="07934ABE" w14:textId="77777777" w:rsidTr="004176AC">
        <w:tc>
          <w:tcPr>
            <w:tcW w:w="1989" w:type="dxa"/>
          </w:tcPr>
          <w:p w14:paraId="4EE1FF4B" w14:textId="77777777" w:rsidR="00CB32C7" w:rsidRDefault="00CB32C7" w:rsidP="00484C87">
            <w:pPr>
              <w:pStyle w:val="BodyText"/>
            </w:pPr>
            <w:r>
              <w:t>08/2009 – 07/2014</w:t>
            </w:r>
          </w:p>
        </w:tc>
        <w:tc>
          <w:tcPr>
            <w:tcW w:w="2051" w:type="dxa"/>
          </w:tcPr>
          <w:p w14:paraId="4F0BD210" w14:textId="77777777" w:rsidR="00CB32C7" w:rsidRDefault="00CB32C7" w:rsidP="00B2585B">
            <w:pPr>
              <w:pStyle w:val="BodyText"/>
            </w:pPr>
            <w:r>
              <w:t>6.1 (Oct)</w:t>
            </w:r>
          </w:p>
        </w:tc>
        <w:tc>
          <w:tcPr>
            <w:tcW w:w="1368" w:type="dxa"/>
          </w:tcPr>
          <w:p w14:paraId="13868648" w14:textId="77777777" w:rsidR="00CB32C7" w:rsidRDefault="00CB32C7" w:rsidP="00B2585B">
            <w:pPr>
              <w:pStyle w:val="BodyText"/>
            </w:pPr>
            <w:r>
              <w:t>5.0 (Jan)</w:t>
            </w:r>
          </w:p>
        </w:tc>
        <w:tc>
          <w:tcPr>
            <w:tcW w:w="1368" w:type="dxa"/>
          </w:tcPr>
          <w:p w14:paraId="2ADA4329" w14:textId="77777777" w:rsidR="00CB32C7" w:rsidRDefault="00CB32C7" w:rsidP="00344A1B">
            <w:pPr>
              <w:pStyle w:val="BodyText"/>
            </w:pPr>
            <w:r>
              <w:t>1.17</w:t>
            </w:r>
          </w:p>
        </w:tc>
        <w:tc>
          <w:tcPr>
            <w:tcW w:w="1368" w:type="dxa"/>
          </w:tcPr>
          <w:p w14:paraId="124F4EEB" w14:textId="77777777" w:rsidR="00CB32C7" w:rsidRDefault="00CB32C7" w:rsidP="00EF4A19">
            <w:pPr>
              <w:pStyle w:val="BodyText"/>
            </w:pPr>
            <w:r>
              <w:t>138</w:t>
            </w:r>
          </w:p>
        </w:tc>
      </w:tr>
      <w:tr w:rsidR="00CB32C7" w14:paraId="2154C1D4" w14:textId="77777777" w:rsidTr="004176AC">
        <w:tc>
          <w:tcPr>
            <w:tcW w:w="1989" w:type="dxa"/>
          </w:tcPr>
          <w:p w14:paraId="38A7056F" w14:textId="77777777" w:rsidR="00CB32C7" w:rsidRDefault="00CB32C7" w:rsidP="00484C87">
            <w:pPr>
              <w:pStyle w:val="BodyText"/>
            </w:pPr>
            <w:r>
              <w:t>08/2014 – 07/2019</w:t>
            </w:r>
          </w:p>
        </w:tc>
        <w:tc>
          <w:tcPr>
            <w:tcW w:w="2051" w:type="dxa"/>
          </w:tcPr>
          <w:p w14:paraId="7A8845D1" w14:textId="77777777" w:rsidR="00CB32C7" w:rsidRDefault="00CB32C7" w:rsidP="00B2585B">
            <w:pPr>
              <w:pStyle w:val="BodyText"/>
            </w:pPr>
            <w:r>
              <w:t>7.3 (Oct)</w:t>
            </w:r>
          </w:p>
        </w:tc>
        <w:tc>
          <w:tcPr>
            <w:tcW w:w="1368" w:type="dxa"/>
          </w:tcPr>
          <w:p w14:paraId="58EB629A" w14:textId="77777777" w:rsidR="00CB32C7" w:rsidRDefault="00CB32C7" w:rsidP="00B2585B">
            <w:pPr>
              <w:pStyle w:val="BodyText"/>
            </w:pPr>
            <w:r>
              <w:t>5.6 (Apr)</w:t>
            </w:r>
          </w:p>
        </w:tc>
        <w:tc>
          <w:tcPr>
            <w:tcW w:w="1368" w:type="dxa"/>
          </w:tcPr>
          <w:p w14:paraId="59329B90" w14:textId="77777777" w:rsidR="00CB32C7" w:rsidRDefault="00CB32C7" w:rsidP="00344A1B">
            <w:pPr>
              <w:pStyle w:val="BodyText"/>
            </w:pPr>
            <w:r>
              <w:t>1.66</w:t>
            </w:r>
          </w:p>
        </w:tc>
        <w:tc>
          <w:tcPr>
            <w:tcW w:w="1368" w:type="dxa"/>
          </w:tcPr>
          <w:p w14:paraId="0586D98E" w14:textId="77777777" w:rsidR="00CB32C7" w:rsidRDefault="00CB32C7" w:rsidP="00EF4A19">
            <w:pPr>
              <w:pStyle w:val="BodyText"/>
            </w:pPr>
            <w:r>
              <w:t>222</w:t>
            </w:r>
          </w:p>
        </w:tc>
      </w:tr>
    </w:tbl>
    <w:p w14:paraId="4B9CA00E" w14:textId="77777777" w:rsidR="00CB32C7" w:rsidRPr="003B09F5" w:rsidRDefault="00CB32C7" w:rsidP="00484C87">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3A0CACD7" wp14:editId="134F90CB">
            <wp:extent cx="5760000" cy="3985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s/GwelupWaterPlot-1.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2B52236" w14:textId="3F95B2C5" w:rsidR="00CB32C7" w:rsidRPr="003B09F5" w:rsidRDefault="00CB32C7" w:rsidP="00B2585B">
      <w:pPr>
        <w:pStyle w:val="Caption"/>
        <w:rPr>
          <w:rFonts w:ascii="Times New Roman" w:hAnsi="Times New Roman" w:cs="Times New Roman"/>
        </w:rPr>
      </w:pPr>
      <w:bookmarkStart w:id="533" w:name="_Ref2592077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21</w:t>
      </w:r>
      <w:r w:rsidRPr="003B09F5">
        <w:rPr>
          <w:rFonts w:ascii="Times New Roman" w:hAnsi="Times New Roman" w:cs="Times New Roman"/>
        </w:rPr>
        <w:fldChar w:fldCharType="end"/>
      </w:r>
      <w:bookmarkEnd w:id="533"/>
      <w:r w:rsidRPr="003B09F5">
        <w:rPr>
          <w:rFonts w:ascii="Times New Roman" w:hAnsi="Times New Roman" w:cs="Times New Roman"/>
        </w:rPr>
        <w:t xml:space="preserve"> Ground and surface water levels for Lake Gwelup recorded at bore 61610032 (red) and staff 6162504 (blue). The minimum recordable water level for the staff gauge is 5.0 mAHD. Blue dots at 5.0 mAHD represent water levels below the minimum level measurable by the staff. Red segments on fitted line represent statistically significant periods of decline and blue represent statistically significant periods of increasing water levels.</w:t>
      </w:r>
    </w:p>
    <w:p w14:paraId="09EE4564" w14:textId="106B8A2A" w:rsidR="00CB32C7" w:rsidRDefault="00167384" w:rsidP="00B2585B">
      <w:pPr>
        <w:pStyle w:val="Heading2"/>
        <w:rPr>
          <w:rFonts w:cs="Times New Roman"/>
        </w:rPr>
      </w:pPr>
      <w:bookmarkStart w:id="534" w:name="_Toc33019613"/>
      <w:r>
        <w:rPr>
          <w:rFonts w:cs="Times New Roman"/>
        </w:rPr>
        <w:t>Proposed thresholds</w:t>
      </w:r>
      <w:bookmarkEnd w:id="534"/>
    </w:p>
    <w:p w14:paraId="08A02E9A" w14:textId="44924A6B" w:rsidR="00167384" w:rsidRDefault="00182EAD" w:rsidP="00CD4D5A">
      <w:pPr>
        <w:pStyle w:val="BodyText"/>
        <w:tabs>
          <w:tab w:val="left" w:pos="5625"/>
        </w:tabs>
      </w:pPr>
      <w:r>
        <w:t xml:space="preserve">The </w:t>
      </w:r>
      <w:r w:rsidR="00CD4D5A">
        <w:t xml:space="preserve">key wetland vegetation species at Lake Gwelup include </w:t>
      </w:r>
      <w:r w:rsidR="00CD4D5A">
        <w:rPr>
          <w:i/>
          <w:iCs/>
        </w:rPr>
        <w:t>M</w:t>
      </w:r>
      <w:r w:rsidR="003A0DE2">
        <w:rPr>
          <w:i/>
          <w:iCs/>
        </w:rPr>
        <w:t>elaleuca rhaphiophyl</w:t>
      </w:r>
      <w:r w:rsidR="00537DD5">
        <w:rPr>
          <w:i/>
          <w:iCs/>
        </w:rPr>
        <w:t>l</w:t>
      </w:r>
      <w:r w:rsidR="003A0DE2">
        <w:rPr>
          <w:i/>
          <w:iCs/>
        </w:rPr>
        <w:t>a</w:t>
      </w:r>
      <w:r w:rsidR="00D85382">
        <w:rPr>
          <w:i/>
          <w:iCs/>
        </w:rPr>
        <w:t xml:space="preserve"> </w:t>
      </w:r>
      <w:r w:rsidR="00D85382" w:rsidRPr="00D85382">
        <w:t>and</w:t>
      </w:r>
      <w:r w:rsidR="00D85382">
        <w:rPr>
          <w:i/>
          <w:iCs/>
        </w:rPr>
        <w:t xml:space="preserve"> </w:t>
      </w:r>
      <w:r w:rsidR="00537DD5">
        <w:rPr>
          <w:i/>
          <w:iCs/>
        </w:rPr>
        <w:t>Eucalyptus rudis</w:t>
      </w:r>
      <w:r w:rsidR="00D85382">
        <w:rPr>
          <w:i/>
          <w:iCs/>
        </w:rPr>
        <w:t xml:space="preserve"> </w:t>
      </w:r>
      <w:r w:rsidR="00D85382">
        <w:t xml:space="preserve">(Buller et al., 2018). </w:t>
      </w:r>
      <w:r w:rsidR="00314E56">
        <w:t xml:space="preserve">The important </w:t>
      </w:r>
      <w:r w:rsidR="007A6270">
        <w:t>bu</w:t>
      </w:r>
      <w:r w:rsidR="0099576C">
        <w:t>l</w:t>
      </w:r>
      <w:r w:rsidR="007A6270">
        <w:t>lrush species</w:t>
      </w:r>
      <w:r w:rsidR="008F0EBC">
        <w:t xml:space="preserve">, </w:t>
      </w:r>
      <w:r w:rsidR="008F0EBC">
        <w:rPr>
          <w:i/>
          <w:iCs/>
        </w:rPr>
        <w:t>Typha orientalis</w:t>
      </w:r>
      <w:r w:rsidR="008F0EBC">
        <w:t xml:space="preserve">, has also been recorded at the </w:t>
      </w:r>
      <w:r w:rsidR="007A6270">
        <w:t>lake</w:t>
      </w:r>
      <w:r w:rsidR="008F0EBC">
        <w:t xml:space="preserve"> but </w:t>
      </w:r>
      <w:r w:rsidR="0099576C">
        <w:t>is</w:t>
      </w:r>
      <w:r w:rsidR="008F0EBC">
        <w:t xml:space="preserve"> absent from</w:t>
      </w:r>
      <w:r w:rsidR="00FD4F1E">
        <w:t xml:space="preserve"> </w:t>
      </w:r>
      <w:r w:rsidR="007A6270">
        <w:t>monitoring transects (Buller et al.</w:t>
      </w:r>
      <w:r w:rsidR="00C2499B">
        <w:t>,</w:t>
      </w:r>
      <w:r w:rsidR="007A6270">
        <w:t xml:space="preserve"> 2018</w:t>
      </w:r>
      <w:r w:rsidR="00C2499B">
        <w:t>; Froend et al., 2009b).</w:t>
      </w:r>
      <w:r w:rsidR="003D69D3">
        <w:t xml:space="preserve"> There is no information regarding</w:t>
      </w:r>
      <w:r w:rsidR="004150C5">
        <w:t xml:space="preserve"> </w:t>
      </w:r>
      <w:r w:rsidR="001155DB">
        <w:t>aquatic macroinvertebrates</w:t>
      </w:r>
      <w:r w:rsidR="003D69D3">
        <w:t xml:space="preserve"> at Lake Gwelup, but due to the importance of fringing and emergent </w:t>
      </w:r>
      <w:r w:rsidR="0067065F">
        <w:t xml:space="preserve">vegetation </w:t>
      </w:r>
      <w:r w:rsidR="00CD7C9E">
        <w:t>providing</w:t>
      </w:r>
      <w:r w:rsidR="003C5722">
        <w:t xml:space="preserve"> habitat, proposed thresholds </w:t>
      </w:r>
      <w:r w:rsidR="004150C5">
        <w:t xml:space="preserve">that aim to </w:t>
      </w:r>
      <w:r w:rsidR="005B082B">
        <w:t xml:space="preserve">protect the surrounding vegetation </w:t>
      </w:r>
      <w:r w:rsidR="003D7C13">
        <w:t xml:space="preserve">can be considered a surrogate for the </w:t>
      </w:r>
      <w:r w:rsidR="001155DB">
        <w:t>ecological water requirements for aquatic macroinvertebrates.</w:t>
      </w:r>
      <w:r w:rsidR="007B37F3">
        <w:t xml:space="preserve"> </w:t>
      </w:r>
      <w:r w:rsidR="00C8350D">
        <w:t xml:space="preserve">However, increased inflow from stormwater needs to be monitored as pollution, primarily nutrient enrichment, may </w:t>
      </w:r>
      <w:r w:rsidR="007061D1">
        <w:t xml:space="preserve">have a detrimental effect on macroinvertebrate assemblages. </w:t>
      </w:r>
      <w:r w:rsidR="007B37F3">
        <w:t>B</w:t>
      </w:r>
      <w:r w:rsidR="005818EF">
        <w:t>ecause of the permanent surface water that typically occurs, the s</w:t>
      </w:r>
      <w:r w:rsidR="007C588D">
        <w:t xml:space="preserve">ite is </w:t>
      </w:r>
      <w:r w:rsidR="008718BF">
        <w:t>an impo</w:t>
      </w:r>
      <w:r w:rsidR="009E5D2E">
        <w:t>r</w:t>
      </w:r>
      <w:r w:rsidR="008718BF">
        <w:t>tant habitat for waterbirds</w:t>
      </w:r>
      <w:r w:rsidR="009E5D2E">
        <w:t xml:space="preserve">. </w:t>
      </w:r>
      <w:r w:rsidR="00BF4CB1">
        <w:t>Shallow water is required by wader sp</w:t>
      </w:r>
      <w:r w:rsidR="0021653F">
        <w:t>ecies</w:t>
      </w:r>
      <w:r w:rsidR="00D629AF">
        <w:t xml:space="preserve"> in summer</w:t>
      </w:r>
      <w:r w:rsidR="0021653F">
        <w:t xml:space="preserve"> to facilitate feeding and high </w:t>
      </w:r>
      <w:r w:rsidR="00D629AF">
        <w:t>waters in winter to prevent the spread of vegetation throughout the basin.</w:t>
      </w:r>
    </w:p>
    <w:p w14:paraId="39A21152" w14:textId="173E8F94" w:rsidR="007061D1" w:rsidRDefault="008801E1" w:rsidP="00B646EF">
      <w:pPr>
        <w:pStyle w:val="BodyText"/>
        <w:tabs>
          <w:tab w:val="left" w:pos="5625"/>
        </w:tabs>
      </w:pPr>
      <w:r>
        <w:t>Froend et al., (2004b) suggest that</w:t>
      </w:r>
      <w:r w:rsidR="006B0AEB">
        <w:t xml:space="preserve"> absolute</w:t>
      </w:r>
      <w:r>
        <w:t xml:space="preserve"> minimum </w:t>
      </w:r>
      <w:r w:rsidR="00190027">
        <w:t xml:space="preserve">ecological water requirements for </w:t>
      </w:r>
      <w:r w:rsidR="00190027">
        <w:rPr>
          <w:i/>
          <w:iCs/>
        </w:rPr>
        <w:t>M. rhaphiophylla</w:t>
      </w:r>
      <w:r w:rsidR="00190027">
        <w:t xml:space="preserve">, </w:t>
      </w:r>
      <w:r w:rsidR="00190027">
        <w:rPr>
          <w:i/>
          <w:iCs/>
        </w:rPr>
        <w:t>E. rudis</w:t>
      </w:r>
      <w:r w:rsidR="00190027">
        <w:t xml:space="preserve"> and </w:t>
      </w:r>
      <w:r w:rsidR="00190027">
        <w:rPr>
          <w:i/>
          <w:iCs/>
        </w:rPr>
        <w:t>T. orientalis</w:t>
      </w:r>
      <w:r w:rsidR="00190027">
        <w:t xml:space="preserve"> </w:t>
      </w:r>
      <w:r w:rsidR="00E65600">
        <w:t xml:space="preserve">are </w:t>
      </w:r>
      <w:r w:rsidR="008618BC">
        <w:t xml:space="preserve">2.14, 3.26 and 0.95 m </w:t>
      </w:r>
      <w:r w:rsidR="00776C05">
        <w:t>below surface levels</w:t>
      </w:r>
      <w:r w:rsidR="006A57C5">
        <w:t>, respectively</w:t>
      </w:r>
      <w:r w:rsidR="004719D5">
        <w:t xml:space="preserve">. </w:t>
      </w:r>
      <w:r w:rsidR="007A3CDA">
        <w:t>Clohessy</w:t>
      </w:r>
      <w:r w:rsidR="006205ED">
        <w:t xml:space="preserve"> (2012) determined, that based on the lowest elevation occurrence</w:t>
      </w:r>
      <w:r w:rsidR="00776C05">
        <w:t xml:space="preserve"> of individuals at Lake Gwelup</w:t>
      </w:r>
      <w:r w:rsidR="00D0018A">
        <w:t xml:space="preserve">, </w:t>
      </w:r>
      <w:r w:rsidR="000112FB">
        <w:t xml:space="preserve">the ecological </w:t>
      </w:r>
      <w:r w:rsidR="005E727E">
        <w:t xml:space="preserve">water requirements at this site may be </w:t>
      </w:r>
      <w:r w:rsidR="00DF2916">
        <w:t xml:space="preserve">4.24 and 3.86 mAHD </w:t>
      </w:r>
      <w:r w:rsidR="00B646EF">
        <w:t xml:space="preserve">for </w:t>
      </w:r>
      <w:r w:rsidR="00B646EF">
        <w:rPr>
          <w:i/>
          <w:iCs/>
        </w:rPr>
        <w:t>M. rhaphiophylla</w:t>
      </w:r>
      <w:r w:rsidR="00B646EF">
        <w:t xml:space="preserve"> and </w:t>
      </w:r>
      <w:r w:rsidR="00B646EF">
        <w:rPr>
          <w:i/>
          <w:iCs/>
        </w:rPr>
        <w:t>E. rudis</w:t>
      </w:r>
      <w:r w:rsidR="00B646EF">
        <w:t>, respectively.</w:t>
      </w:r>
      <w:r w:rsidR="00DB0FB0">
        <w:t xml:space="preserve"> </w:t>
      </w:r>
    </w:p>
    <w:p w14:paraId="0E11B316" w14:textId="0B0988C0" w:rsidR="00FC4B85" w:rsidRDefault="00FC4B85" w:rsidP="00B646EF">
      <w:pPr>
        <w:pStyle w:val="BodyText"/>
        <w:tabs>
          <w:tab w:val="left" w:pos="5625"/>
        </w:tabs>
      </w:pPr>
      <w:r>
        <w:t>However, a</w:t>
      </w:r>
      <w:r w:rsidR="00B31F18">
        <w:t>s the proposed</w:t>
      </w:r>
      <w:r>
        <w:t xml:space="preserve"> mana</w:t>
      </w:r>
      <w:r w:rsidR="00B31F18">
        <w:t xml:space="preserve">gement objectives for Lake Gwelup include the </w:t>
      </w:r>
      <w:r w:rsidR="00444B7B">
        <w:t>maintenance</w:t>
      </w:r>
      <w:r w:rsidR="00B31F18">
        <w:t xml:space="preserve"> of permanent </w:t>
      </w:r>
      <w:r w:rsidR="003813D9">
        <w:t xml:space="preserve">surface </w:t>
      </w:r>
      <w:r w:rsidR="00B31F18">
        <w:t xml:space="preserve">water, a </w:t>
      </w:r>
      <w:r w:rsidR="00444B7B">
        <w:t xml:space="preserve">minimum threshold needs to </w:t>
      </w:r>
      <w:r w:rsidR="00770EE8">
        <w:t xml:space="preserve">ensure </w:t>
      </w:r>
      <w:r w:rsidR="00440E87">
        <w:t>that minimum water levels do not fall below the surface of the lake</w:t>
      </w:r>
      <w:r w:rsidR="00B6465E">
        <w:t xml:space="preserve"> (approximately 5.0 mAHD)</w:t>
      </w:r>
      <w:r w:rsidR="00440E87">
        <w:t xml:space="preserve">. </w:t>
      </w:r>
      <w:r w:rsidR="00D51DFA">
        <w:t>Considering</w:t>
      </w:r>
      <w:r w:rsidR="00E6030F">
        <w:t xml:space="preserve"> the projected</w:t>
      </w:r>
      <w:r w:rsidR="00D51DFA">
        <w:t xml:space="preserve"> local rises in groundwater </w:t>
      </w:r>
      <w:r w:rsidR="00E6030F">
        <w:t xml:space="preserve">levels of 0.6 m from 2013 levels, </w:t>
      </w:r>
      <w:r w:rsidR="00D614AC">
        <w:t xml:space="preserve">maintaining surface water levels at the staff gauge that </w:t>
      </w:r>
      <w:r w:rsidR="00D614AC">
        <w:lastRenderedPageBreak/>
        <w:t>resemble the 1990-2000 hydrological regime could be met.</w:t>
      </w:r>
      <w:r w:rsidR="00F5331C">
        <w:t xml:space="preserve"> The following thresholds are suggested for the staff gauge </w:t>
      </w:r>
      <w:r w:rsidR="00835C78" w:rsidRPr="003B09F5">
        <w:rPr>
          <w:rFonts w:cs="Times New Roman"/>
        </w:rPr>
        <w:t>6162504</w:t>
      </w:r>
      <w:r w:rsidR="00F5331C">
        <w:t>:</w:t>
      </w:r>
    </w:p>
    <w:p w14:paraId="336320F6" w14:textId="1CEFAD10" w:rsidR="00F5331C" w:rsidRDefault="0058714F" w:rsidP="0058714F">
      <w:pPr>
        <w:pStyle w:val="BodyText"/>
        <w:numPr>
          <w:ilvl w:val="0"/>
          <w:numId w:val="25"/>
        </w:numPr>
        <w:tabs>
          <w:tab w:val="left" w:pos="5625"/>
        </w:tabs>
      </w:pPr>
      <w:r>
        <w:t>Minimum threshold</w:t>
      </w:r>
      <w:r w:rsidR="00426155">
        <w:t xml:space="preserve">: </w:t>
      </w:r>
      <w:r w:rsidR="00ED166A">
        <w:t>5.4 mAHD</w:t>
      </w:r>
    </w:p>
    <w:p w14:paraId="467A3117" w14:textId="511A73AC" w:rsidR="0058714F" w:rsidRDefault="0058714F" w:rsidP="0058714F">
      <w:pPr>
        <w:pStyle w:val="BodyText"/>
        <w:numPr>
          <w:ilvl w:val="0"/>
          <w:numId w:val="25"/>
        </w:numPr>
        <w:tabs>
          <w:tab w:val="left" w:pos="5625"/>
        </w:tabs>
      </w:pPr>
      <w:r>
        <w:t>Maximum threshold</w:t>
      </w:r>
      <w:r w:rsidR="00426155">
        <w:t xml:space="preserve">: </w:t>
      </w:r>
      <w:r w:rsidR="00C73972">
        <w:t>7.6 mAHD</w:t>
      </w:r>
    </w:p>
    <w:p w14:paraId="7ED46C91" w14:textId="6F9BB558" w:rsidR="00C73972" w:rsidRPr="00A0192D" w:rsidRDefault="00C73972" w:rsidP="00C73972">
      <w:pPr>
        <w:pStyle w:val="BodyText"/>
        <w:tabs>
          <w:tab w:val="left" w:pos="5625"/>
        </w:tabs>
      </w:pPr>
      <w:r>
        <w:t xml:space="preserve">These thresholds will </w:t>
      </w:r>
      <w:r w:rsidR="002F797D">
        <w:t xml:space="preserve">ensure permanent water exists in the lake, </w:t>
      </w:r>
      <w:r w:rsidR="00790D86">
        <w:t>enough</w:t>
      </w:r>
      <w:r w:rsidR="002F797D">
        <w:t xml:space="preserve"> variation in water levels </w:t>
      </w:r>
      <w:r w:rsidR="00790D86">
        <w:t>for</w:t>
      </w:r>
      <w:r w:rsidR="00ED2F9E">
        <w:t xml:space="preserve"> </w:t>
      </w:r>
      <w:r w:rsidR="00790D86">
        <w:t xml:space="preserve">water bird </w:t>
      </w:r>
      <w:r w:rsidR="00ED2F9E">
        <w:t xml:space="preserve">feeding habitat, absolute minimum ecological water requirements for fringing vegetation are met and that maximum water levels </w:t>
      </w:r>
      <w:r w:rsidR="00A31F64">
        <w:t>prevent loss of impo</w:t>
      </w:r>
      <w:r w:rsidR="00A0192D">
        <w:t>rtant fringing vegetation (</w:t>
      </w:r>
      <w:r w:rsidR="00A0192D">
        <w:rPr>
          <w:i/>
          <w:iCs/>
        </w:rPr>
        <w:t>M. rhaphiophylla</w:t>
      </w:r>
      <w:r w:rsidR="00A0192D">
        <w:t xml:space="preserve"> and </w:t>
      </w:r>
      <w:r w:rsidR="00A0192D">
        <w:rPr>
          <w:i/>
          <w:iCs/>
        </w:rPr>
        <w:t>E. rudis</w:t>
      </w:r>
      <w:r w:rsidR="00A0192D">
        <w:t>).</w:t>
      </w:r>
      <w:r w:rsidR="00250FEC">
        <w:t xml:space="preserve"> An assessment of</w:t>
      </w:r>
      <w:r w:rsidR="005C5585">
        <w:t xml:space="preserve"> the</w:t>
      </w:r>
      <w:r w:rsidR="00250FEC">
        <w:t xml:space="preserve"> </w:t>
      </w:r>
      <w:r w:rsidR="00163441">
        <w:t xml:space="preserve">proposed </w:t>
      </w:r>
      <w:r w:rsidR="00732DAA">
        <w:t xml:space="preserve">management objectives </w:t>
      </w:r>
      <w:r w:rsidR="005C5585">
        <w:t xml:space="preserve">for the proposed thresholds </w:t>
      </w:r>
      <w:r w:rsidR="00276493">
        <w:t xml:space="preserve">is provided in </w:t>
      </w:r>
      <w:r w:rsidR="00276493">
        <w:fldChar w:fldCharType="begin"/>
      </w:r>
      <w:r w:rsidR="00276493">
        <w:instrText xml:space="preserve"> REF _Ref33003076 \h </w:instrText>
      </w:r>
      <w:r w:rsidR="00276493">
        <w:fldChar w:fldCharType="separate"/>
      </w:r>
      <w:r w:rsidR="00344A1B">
        <w:t xml:space="preserve">Table </w:t>
      </w:r>
      <w:r w:rsidR="00344A1B">
        <w:rPr>
          <w:noProof/>
        </w:rPr>
        <w:t>35</w:t>
      </w:r>
      <w:r w:rsidR="00276493">
        <w:fldChar w:fldCharType="end"/>
      </w:r>
      <w:r w:rsidR="00276493">
        <w:t>.</w:t>
      </w:r>
      <w:r w:rsidR="00C94150">
        <w:t xml:space="preserve"> </w:t>
      </w:r>
    </w:p>
    <w:p w14:paraId="40A6AB98" w14:textId="3252F3E3" w:rsidR="0058714F" w:rsidRPr="00B646EF" w:rsidRDefault="0058714F" w:rsidP="00B646EF">
      <w:pPr>
        <w:pStyle w:val="BodyText"/>
        <w:tabs>
          <w:tab w:val="left" w:pos="5625"/>
        </w:tabs>
        <w:sectPr w:rsidR="0058714F" w:rsidRPr="00B646EF" w:rsidSect="00B11235">
          <w:pgSz w:w="11906" w:h="16838" w:code="9"/>
          <w:pgMar w:top="1440" w:right="1440" w:bottom="1440" w:left="1440" w:header="720" w:footer="720" w:gutter="0"/>
          <w:cols w:space="720"/>
        </w:sectPr>
      </w:pPr>
    </w:p>
    <w:p w14:paraId="5511BC76" w14:textId="5B8CAE41" w:rsidR="00CB32C7" w:rsidRPr="003B09F5" w:rsidRDefault="00CB32C7" w:rsidP="00CB32C7">
      <w:pPr>
        <w:pStyle w:val="TableCaption"/>
        <w:rPr>
          <w:rFonts w:ascii="Times New Roman" w:hAnsi="Times New Roman" w:cs="Times New Roman"/>
        </w:rPr>
      </w:pPr>
      <w:r w:rsidRPr="003B09F5">
        <w:rPr>
          <w:rFonts w:ascii="Times New Roman" w:hAnsi="Times New Roman" w:cs="Times New Roman"/>
        </w:rPr>
        <w:lastRenderedPageBreak/>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344A1B">
        <w:rPr>
          <w:rFonts w:ascii="Times New Roman" w:hAnsi="Times New Roman" w:cs="Times New Roman"/>
          <w:noProof/>
        </w:rPr>
        <w:t>37</w:t>
      </w:r>
      <w:r w:rsidRPr="003B09F5">
        <w:rPr>
          <w:rFonts w:ascii="Times New Roman" w:hAnsi="Times New Roman" w:cs="Times New Roman"/>
        </w:rPr>
        <w:fldChar w:fldCharType="end"/>
      </w:r>
      <w:r w:rsidRPr="003B09F5">
        <w:rPr>
          <w:rFonts w:ascii="Times New Roman" w:hAnsi="Times New Roman" w:cs="Times New Roman"/>
        </w:rPr>
        <w:t xml:space="preserve"> Ecological consequences of </w:t>
      </w:r>
      <w:r w:rsidR="00D00C63">
        <w:rPr>
          <w:rFonts w:ascii="Times New Roman" w:hAnsi="Times New Roman" w:cs="Times New Roman"/>
        </w:rPr>
        <w:t xml:space="preserve">proposed minimum </w:t>
      </w:r>
      <w:r w:rsidRPr="003B09F5">
        <w:rPr>
          <w:rFonts w:ascii="Times New Roman" w:hAnsi="Times New Roman" w:cs="Times New Roman"/>
        </w:rPr>
        <w:t>threshold</w:t>
      </w:r>
      <w:r w:rsidR="00D00C63">
        <w:rPr>
          <w:rFonts w:ascii="Times New Roman" w:hAnsi="Times New Roman" w:cs="Times New Roman"/>
        </w:rPr>
        <w:t xml:space="preserve"> of 5.4 mAHD and maximum threshold of 7.6 mAHD</w:t>
      </w:r>
      <w:r w:rsidRPr="003B09F5">
        <w:rPr>
          <w:rFonts w:ascii="Times New Roman" w:hAnsi="Times New Roman" w:cs="Times New Roman"/>
        </w:rPr>
        <w:t xml:space="preserve"> </w:t>
      </w:r>
      <w:r w:rsidR="00184049">
        <w:rPr>
          <w:rFonts w:ascii="Times New Roman" w:hAnsi="Times New Roman" w:cs="Times New Roman"/>
        </w:rPr>
        <w:t xml:space="preserve">at staff gauge 6162504 </w:t>
      </w:r>
      <w:r w:rsidRPr="003B09F5">
        <w:rPr>
          <w:rFonts w:ascii="Times New Roman" w:hAnsi="Times New Roman" w:cs="Times New Roman"/>
        </w:rPr>
        <w:t xml:space="preserve">in terms of compliance of </w:t>
      </w:r>
      <w:r w:rsidR="001920F4">
        <w:rPr>
          <w:rFonts w:ascii="Times New Roman" w:hAnsi="Times New Roman" w:cs="Times New Roman"/>
        </w:rPr>
        <w:t>proposed</w:t>
      </w:r>
      <w:r w:rsidRPr="003B09F5">
        <w:rPr>
          <w:rFonts w:ascii="Times New Roman" w:hAnsi="Times New Roman" w:cs="Times New Roman"/>
        </w:rPr>
        <w:t xml:space="preserve"> site management objectives at Lake Gwelup.</w:t>
      </w:r>
      <w:r w:rsidRPr="00020D59">
        <w:rPr>
          <w:rFonts w:ascii="Times New Roman" w:hAnsi="Times New Roman" w:cs="Times New Roman"/>
        </w:rPr>
        <w:t xml:space="preserve"> </w:t>
      </w:r>
      <w:r>
        <w:rPr>
          <w:rFonts w:ascii="Times New Roman" w:hAnsi="Times New Roman" w:cs="Times New Roman"/>
        </w:rPr>
        <w:t>Future compliance assessments are based on current understandings of the hydrological influences on flora and fauna. They do not include future exogenous factors (like pollution events, introduction of exotic plants or animals) that might or might not occur in the future and affect these compliance estimations.</w:t>
      </w:r>
    </w:p>
    <w:tbl>
      <w:tblPr>
        <w:tblStyle w:val="Table"/>
        <w:tblW w:w="5000" w:type="pct"/>
        <w:tblLook w:val="07E0" w:firstRow="1" w:lastRow="1" w:firstColumn="1" w:lastColumn="1" w:noHBand="1" w:noVBand="1"/>
      </w:tblPr>
      <w:tblGrid>
        <w:gridCol w:w="4960"/>
        <w:gridCol w:w="7172"/>
        <w:gridCol w:w="1826"/>
      </w:tblGrid>
      <w:tr w:rsidR="006502CA" w:rsidRPr="003B09F5" w14:paraId="6B4FC23B" w14:textId="77777777" w:rsidTr="006502CA">
        <w:tc>
          <w:tcPr>
            <w:tcW w:w="1777" w:type="pct"/>
            <w:tcBorders>
              <w:bottom w:val="single" w:sz="0" w:space="0" w:color="auto"/>
            </w:tcBorders>
            <w:vAlign w:val="bottom"/>
          </w:tcPr>
          <w:p w14:paraId="2477D755" w14:textId="77777777" w:rsidR="00CB32C7" w:rsidRPr="003B09F5" w:rsidRDefault="00CB32C7" w:rsidP="004176AC">
            <w:pPr>
              <w:pStyle w:val="Compact"/>
              <w:rPr>
                <w:rFonts w:cs="Times New Roman"/>
              </w:rPr>
            </w:pPr>
          </w:p>
        </w:tc>
        <w:tc>
          <w:tcPr>
            <w:tcW w:w="2569" w:type="pct"/>
            <w:tcBorders>
              <w:bottom w:val="single" w:sz="0" w:space="0" w:color="auto"/>
            </w:tcBorders>
            <w:vAlign w:val="bottom"/>
          </w:tcPr>
          <w:p w14:paraId="248C90E7" w14:textId="2421F856" w:rsidR="00CB32C7" w:rsidRPr="003B09F5" w:rsidRDefault="00CB32C7" w:rsidP="004176AC">
            <w:pPr>
              <w:pStyle w:val="Compact"/>
              <w:rPr>
                <w:rFonts w:cs="Times New Roman"/>
              </w:rPr>
            </w:pPr>
            <w:r w:rsidRPr="003B09F5">
              <w:rPr>
                <w:rFonts w:cs="Times New Roman"/>
              </w:rPr>
              <w:t xml:space="preserve">Likely effect of </w:t>
            </w:r>
            <w:r w:rsidR="00B81492">
              <w:rPr>
                <w:rFonts w:cs="Times New Roman"/>
              </w:rPr>
              <w:t>proposed minimum and maximum</w:t>
            </w:r>
            <w:r w:rsidRPr="003B09F5">
              <w:rPr>
                <w:rFonts w:cs="Times New Roman"/>
              </w:rPr>
              <w:t xml:space="preserve"> threshold</w:t>
            </w:r>
            <w:r w:rsidR="00B81492">
              <w:rPr>
                <w:rFonts w:cs="Times New Roman"/>
              </w:rPr>
              <w:t>s</w:t>
            </w:r>
            <w:r w:rsidR="001920F4">
              <w:rPr>
                <w:rFonts w:cs="Times New Roman"/>
              </w:rPr>
              <w:t xml:space="preserve"> (</w:t>
            </w:r>
            <w:r w:rsidR="006502CA">
              <w:rPr>
                <w:rFonts w:cs="Times New Roman"/>
              </w:rPr>
              <w:t>5.4 – 7.6 mAHD)</w:t>
            </w:r>
          </w:p>
        </w:tc>
        <w:tc>
          <w:tcPr>
            <w:tcW w:w="0" w:type="auto"/>
            <w:tcBorders>
              <w:bottom w:val="single" w:sz="0" w:space="0" w:color="auto"/>
            </w:tcBorders>
            <w:vAlign w:val="bottom"/>
          </w:tcPr>
          <w:p w14:paraId="3F9FAA29" w14:textId="77777777" w:rsidR="00CB32C7" w:rsidRPr="003B09F5" w:rsidRDefault="00CB32C7" w:rsidP="004176AC">
            <w:pPr>
              <w:pStyle w:val="Compact"/>
              <w:jc w:val="center"/>
              <w:rPr>
                <w:rFonts w:cs="Times New Roman"/>
              </w:rPr>
            </w:pPr>
            <w:r w:rsidRPr="003B09F5">
              <w:rPr>
                <w:rFonts w:cs="Times New Roman"/>
              </w:rPr>
              <w:t>Future Compliance</w:t>
            </w:r>
          </w:p>
        </w:tc>
      </w:tr>
      <w:tr w:rsidR="006502CA" w:rsidRPr="003B09F5" w14:paraId="23AD642F" w14:textId="77777777" w:rsidTr="006502CA">
        <w:tc>
          <w:tcPr>
            <w:tcW w:w="1777" w:type="pct"/>
          </w:tcPr>
          <w:p w14:paraId="04B7DE42" w14:textId="77777777" w:rsidR="00CB32C7" w:rsidRPr="00272F1C" w:rsidRDefault="00CB32C7" w:rsidP="004176AC">
            <w:pPr>
              <w:pStyle w:val="Compact"/>
              <w:rPr>
                <w:rFonts w:cs="Times New Roman"/>
                <w:b/>
                <w:bCs/>
              </w:rPr>
            </w:pPr>
            <w:r>
              <w:rPr>
                <w:rFonts w:cs="Times New Roman"/>
              </w:rPr>
              <w:t>To maintain permanent water for fauna habitat and for visual amenity</w:t>
            </w:r>
          </w:p>
        </w:tc>
        <w:tc>
          <w:tcPr>
            <w:tcW w:w="2569" w:type="pct"/>
          </w:tcPr>
          <w:p w14:paraId="1CD63463" w14:textId="6CF12F70" w:rsidR="00CB32C7" w:rsidRPr="003B09F5" w:rsidRDefault="00057DAE" w:rsidP="004176AC">
            <w:pPr>
              <w:pStyle w:val="Compact"/>
              <w:rPr>
                <w:rFonts w:cs="Times New Roman"/>
              </w:rPr>
            </w:pPr>
            <w:r>
              <w:rPr>
                <w:rFonts w:cs="Times New Roman"/>
              </w:rPr>
              <w:t xml:space="preserve">Managing </w:t>
            </w:r>
            <w:r w:rsidR="00184049">
              <w:rPr>
                <w:rFonts w:cs="Times New Roman"/>
              </w:rPr>
              <w:t xml:space="preserve">surface water levels above 5.4 mAHD will ensure permanent water remains a feature of Lake Gwelup. </w:t>
            </w:r>
            <w:r w:rsidR="00A413BC">
              <w:rPr>
                <w:rFonts w:cs="Times New Roman"/>
              </w:rPr>
              <w:t xml:space="preserve">Seasonal minimum surface water levels greater than 5.4 mAHD will ensure </w:t>
            </w:r>
            <w:r w:rsidR="00D5354D">
              <w:rPr>
                <w:rFonts w:cs="Times New Roman"/>
              </w:rPr>
              <w:t xml:space="preserve">habitat for aquatic fauna and flora. </w:t>
            </w:r>
            <w:r w:rsidR="00B14F27">
              <w:rPr>
                <w:rFonts w:cs="Times New Roman"/>
              </w:rPr>
              <w:t xml:space="preserve">Permanent surface water will also </w:t>
            </w:r>
            <w:r w:rsidR="008F7E7D">
              <w:rPr>
                <w:rFonts w:cs="Times New Roman"/>
              </w:rPr>
              <w:t>enhance the visual amenity of the lake.</w:t>
            </w:r>
            <w:r w:rsidR="00FA11B7">
              <w:rPr>
                <w:rFonts w:cs="Times New Roman"/>
              </w:rPr>
              <w:t xml:space="preserve"> Seasonal variation in surface water levels should be sufficient to provided feeding habitat for visiting and resident water birds.</w:t>
            </w:r>
          </w:p>
        </w:tc>
        <w:tc>
          <w:tcPr>
            <w:tcW w:w="0" w:type="auto"/>
          </w:tcPr>
          <w:p w14:paraId="60A48C76" w14:textId="5501D2D2" w:rsidR="00CB32C7" w:rsidRPr="003B09F5" w:rsidRDefault="00B81492" w:rsidP="004176AC">
            <w:pPr>
              <w:pStyle w:val="Compact"/>
              <w:jc w:val="center"/>
              <w:rPr>
                <w:rFonts w:cs="Times New Roman"/>
              </w:rPr>
            </w:pPr>
            <w:r>
              <w:rPr>
                <w:rFonts w:cs="Times New Roman"/>
              </w:rPr>
              <w:t>Very likely</w:t>
            </w:r>
          </w:p>
        </w:tc>
      </w:tr>
      <w:tr w:rsidR="006502CA" w:rsidRPr="003B09F5" w14:paraId="3F2275E2" w14:textId="77777777" w:rsidTr="006502CA">
        <w:tc>
          <w:tcPr>
            <w:tcW w:w="1777" w:type="pct"/>
          </w:tcPr>
          <w:p w14:paraId="4DE92655" w14:textId="77777777" w:rsidR="00CB32C7" w:rsidRDefault="00CB32C7" w:rsidP="004176AC">
            <w:pPr>
              <w:pStyle w:val="Compact"/>
              <w:rPr>
                <w:rFonts w:cs="Times New Roman"/>
              </w:rPr>
            </w:pPr>
            <w:r>
              <w:rPr>
                <w:rFonts w:cs="Times New Roman"/>
              </w:rPr>
              <w:t>To maintain permanent water for fringing vegetation</w:t>
            </w:r>
          </w:p>
        </w:tc>
        <w:tc>
          <w:tcPr>
            <w:tcW w:w="2569" w:type="pct"/>
          </w:tcPr>
          <w:p w14:paraId="04705AC2" w14:textId="47247ECB" w:rsidR="00CB32C7" w:rsidRPr="00B02F47" w:rsidRDefault="00B02F47" w:rsidP="004176AC">
            <w:pPr>
              <w:pStyle w:val="Compact"/>
              <w:rPr>
                <w:rFonts w:cs="Times New Roman"/>
              </w:rPr>
            </w:pPr>
            <w:r>
              <w:rPr>
                <w:rFonts w:cs="Times New Roman"/>
              </w:rPr>
              <w:t xml:space="preserve">The minimum and maximum thresholds provided here will ensure that fringing vegetation of </w:t>
            </w:r>
            <w:r w:rsidRPr="00B02F47">
              <w:rPr>
                <w:rFonts w:cs="Times New Roman"/>
                <w:i/>
                <w:iCs/>
              </w:rPr>
              <w:t>E. rudis</w:t>
            </w:r>
            <w:r>
              <w:rPr>
                <w:rFonts w:cs="Times New Roman"/>
              </w:rPr>
              <w:t xml:space="preserve">, </w:t>
            </w:r>
            <w:r w:rsidRPr="00B02F47">
              <w:rPr>
                <w:rFonts w:cs="Times New Roman"/>
                <w:i/>
                <w:iCs/>
              </w:rPr>
              <w:t>M. rhaphiophylla</w:t>
            </w:r>
            <w:r>
              <w:rPr>
                <w:rFonts w:cs="Times New Roman"/>
              </w:rPr>
              <w:t xml:space="preserve"> and </w:t>
            </w:r>
            <w:r>
              <w:rPr>
                <w:rFonts w:cs="Times New Roman"/>
                <w:i/>
                <w:iCs/>
              </w:rPr>
              <w:t>T. orientalis</w:t>
            </w:r>
            <w:r>
              <w:rPr>
                <w:rFonts w:cs="Times New Roman"/>
              </w:rPr>
              <w:t xml:space="preserve"> are maintained</w:t>
            </w:r>
            <w:r w:rsidR="003010CB">
              <w:rPr>
                <w:rFonts w:cs="Times New Roman"/>
              </w:rPr>
              <w:t>.</w:t>
            </w:r>
            <w:r w:rsidR="00584DF3">
              <w:rPr>
                <w:rFonts w:cs="Times New Roman"/>
              </w:rPr>
              <w:t xml:space="preserve"> The occurrence of surface water </w:t>
            </w:r>
            <w:r w:rsidR="00FC4C96">
              <w:rPr>
                <w:rFonts w:cs="Times New Roman"/>
              </w:rPr>
              <w:t xml:space="preserve">will ensure the ecological water requirements for these key species, while the maximum threshold will prevent the death of </w:t>
            </w:r>
            <w:r w:rsidR="00250FEC">
              <w:rPr>
                <w:rFonts w:cs="Times New Roman"/>
              </w:rPr>
              <w:t>fringing vegetation when maximum water levels occur.</w:t>
            </w:r>
          </w:p>
        </w:tc>
        <w:tc>
          <w:tcPr>
            <w:tcW w:w="0" w:type="auto"/>
          </w:tcPr>
          <w:p w14:paraId="655669B7" w14:textId="376C7013" w:rsidR="00CB32C7" w:rsidRPr="003B09F5" w:rsidRDefault="00B81492" w:rsidP="004176AC">
            <w:pPr>
              <w:pStyle w:val="Compact"/>
              <w:jc w:val="center"/>
              <w:rPr>
                <w:rFonts w:cs="Times New Roman"/>
              </w:rPr>
            </w:pPr>
            <w:r>
              <w:rPr>
                <w:rFonts w:cs="Times New Roman"/>
              </w:rPr>
              <w:t>Very likely</w:t>
            </w:r>
          </w:p>
        </w:tc>
      </w:tr>
    </w:tbl>
    <w:p w14:paraId="2811483A" w14:textId="77777777" w:rsidR="00CB32C7" w:rsidRDefault="00CB32C7" w:rsidP="00CB32C7">
      <w:pPr>
        <w:pStyle w:val="Heading3"/>
        <w:rPr>
          <w:rFonts w:cs="Times New Roman"/>
        </w:rPr>
        <w:sectPr w:rsidR="00CB32C7" w:rsidSect="0008533B">
          <w:pgSz w:w="16838" w:h="11906" w:orient="landscape" w:code="9"/>
          <w:pgMar w:top="1440" w:right="1440" w:bottom="1440" w:left="1440" w:header="720" w:footer="720" w:gutter="0"/>
          <w:cols w:space="720"/>
          <w:docGrid w:linePitch="326"/>
        </w:sectPr>
      </w:pPr>
    </w:p>
    <w:p w14:paraId="262723C2" w14:textId="32043ADE" w:rsidR="001D584F" w:rsidRPr="003B09F5" w:rsidRDefault="005D6919">
      <w:pPr>
        <w:pStyle w:val="Heading1"/>
        <w:rPr>
          <w:rFonts w:cs="Times New Roman"/>
        </w:rPr>
      </w:pPr>
      <w:bookmarkStart w:id="535" w:name="references"/>
      <w:bookmarkStart w:id="536" w:name="_Toc33019614"/>
      <w:bookmarkEnd w:id="522"/>
      <w:r w:rsidRPr="003B09F5">
        <w:rPr>
          <w:rFonts w:cs="Times New Roman"/>
        </w:rPr>
        <w:lastRenderedPageBreak/>
        <w:t>References</w:t>
      </w:r>
      <w:bookmarkEnd w:id="535"/>
      <w:bookmarkEnd w:id="536"/>
    </w:p>
    <w:p w14:paraId="262723C3" w14:textId="1BBB7160" w:rsidR="001D584F" w:rsidRDefault="005D6919">
      <w:pPr>
        <w:pStyle w:val="Bibliography"/>
        <w:rPr>
          <w:rFonts w:ascii="Times New Roman" w:hAnsi="Times New Roman" w:cs="Times New Roman"/>
        </w:rPr>
      </w:pPr>
      <w:bookmarkStart w:id="537" w:name="ref-Bamford2003"/>
      <w:bookmarkStart w:id="538" w:name="refs"/>
      <w:r w:rsidRPr="003B09F5">
        <w:rPr>
          <w:rFonts w:ascii="Times New Roman" w:hAnsi="Times New Roman" w:cs="Times New Roman"/>
        </w:rPr>
        <w:t>Bamford, M.J., Bamford, A.R., 2003. Vertebrate Fauna: Values</w:t>
      </w:r>
      <w:r w:rsidR="00CF2388">
        <w:rPr>
          <w:rFonts w:ascii="Times New Roman" w:hAnsi="Times New Roman" w:cs="Times New Roman"/>
        </w:rPr>
        <w:t xml:space="preserve"> </w:t>
      </w:r>
      <w:r w:rsidRPr="003B09F5">
        <w:rPr>
          <w:rFonts w:ascii="Times New Roman" w:hAnsi="Times New Roman" w:cs="Times New Roman"/>
        </w:rPr>
        <w:t>and Groundwater Dependence in the Gnangara Study Area. Water; Rivers Commission, Perth, Western Australia.</w:t>
      </w:r>
    </w:p>
    <w:p w14:paraId="00F936C3" w14:textId="0CE5C0D7" w:rsidR="00AB32B9" w:rsidRPr="003B09F5" w:rsidRDefault="009F6B4F">
      <w:pPr>
        <w:pStyle w:val="Bibliography"/>
        <w:rPr>
          <w:rFonts w:ascii="Times New Roman" w:hAnsi="Times New Roman" w:cs="Times New Roman"/>
        </w:rPr>
      </w:pPr>
      <w:r>
        <w:rPr>
          <w:rFonts w:ascii="Times New Roman" w:hAnsi="Times New Roman" w:cs="Times New Roman"/>
        </w:rPr>
        <w:t>Boucher, B., 2000. Biogeography of a changing landscape: Pipidinny Swamp, Yanchep National Park</w:t>
      </w:r>
      <w:r w:rsidR="007E2981">
        <w:rPr>
          <w:rFonts w:ascii="Times New Roman" w:hAnsi="Times New Roman" w:cs="Times New Roman"/>
        </w:rPr>
        <w:t xml:space="preserve"> Western Australia. </w:t>
      </w:r>
      <w:r w:rsidR="005117AA" w:rsidRPr="005117AA">
        <w:rPr>
          <w:rFonts w:ascii="Times New Roman" w:hAnsi="Times New Roman" w:cs="Times New Roman"/>
        </w:rPr>
        <w:t>Faculty of Community Services, Education and Social Sciences</w:t>
      </w:r>
      <w:r w:rsidR="005117AA">
        <w:rPr>
          <w:rFonts w:ascii="Times New Roman" w:hAnsi="Times New Roman" w:cs="Times New Roman"/>
        </w:rPr>
        <w:t xml:space="preserve">, </w:t>
      </w:r>
      <w:r w:rsidR="007E2981">
        <w:rPr>
          <w:rFonts w:ascii="Times New Roman" w:hAnsi="Times New Roman" w:cs="Times New Roman"/>
        </w:rPr>
        <w:t xml:space="preserve">Edith Cowan </w:t>
      </w:r>
      <w:r w:rsidR="00BE6F0F">
        <w:rPr>
          <w:rFonts w:ascii="Times New Roman" w:hAnsi="Times New Roman" w:cs="Times New Roman"/>
        </w:rPr>
        <w:t>University, Joondalup.</w:t>
      </w:r>
    </w:p>
    <w:p w14:paraId="262723C4" w14:textId="108D7E2B" w:rsidR="001D584F" w:rsidRPr="003B09F5" w:rsidRDefault="005D6919">
      <w:pPr>
        <w:pStyle w:val="Bibliography"/>
        <w:rPr>
          <w:rFonts w:ascii="Times New Roman" w:hAnsi="Times New Roman" w:cs="Times New Roman"/>
        </w:rPr>
      </w:pPr>
      <w:bookmarkStart w:id="539" w:name="ref-Buller2019"/>
      <w:bookmarkEnd w:id="537"/>
      <w:r w:rsidRPr="003B09F5">
        <w:rPr>
          <w:rFonts w:ascii="Times New Roman" w:hAnsi="Times New Roman" w:cs="Times New Roman"/>
        </w:rPr>
        <w:t xml:space="preserve">Buller, G., Kavazos, C.R.J., Froend, R., 2019. Wetland Vegetation Monitoring 2018 Survey of Gnangara Wetlands. Edith Cowan </w:t>
      </w:r>
      <w:r w:rsidR="00CF2388" w:rsidRPr="003B09F5">
        <w:rPr>
          <w:rFonts w:ascii="Times New Roman" w:hAnsi="Times New Roman" w:cs="Times New Roman"/>
        </w:rPr>
        <w:t>University</w:t>
      </w:r>
      <w:r w:rsidRPr="003B09F5">
        <w:rPr>
          <w:rFonts w:ascii="Times New Roman" w:hAnsi="Times New Roman" w:cs="Times New Roman"/>
        </w:rPr>
        <w:t>, Joondalup.</w:t>
      </w:r>
    </w:p>
    <w:p w14:paraId="262723C5" w14:textId="719CC66B" w:rsidR="001D584F" w:rsidRPr="00BC454A" w:rsidRDefault="005D6919" w:rsidP="00BC454A">
      <w:pPr>
        <w:pStyle w:val="Bibliography"/>
      </w:pPr>
      <w:bookmarkStart w:id="540" w:name="ref-Buller2018"/>
      <w:bookmarkEnd w:id="539"/>
      <w:r w:rsidRPr="00BC454A">
        <w:t>Buller, G., Kavazos, C.R.J., Froend, R., 2018. Wetland Vegetation Monitoring 2017 Survey of Gnangara Wetlands. Edith Cowan University, Joondalup.</w:t>
      </w:r>
    </w:p>
    <w:p w14:paraId="2674FB6C" w14:textId="6A9AA77B" w:rsidR="00BC454A" w:rsidRPr="00BC454A" w:rsidRDefault="00BC454A" w:rsidP="00BC454A">
      <w:pPr>
        <w:pStyle w:val="Bibliography"/>
      </w:pPr>
      <w:r w:rsidRPr="00BC454A">
        <w:t>Clohessy, S</w:t>
      </w:r>
      <w:r>
        <w:t xml:space="preserve">. </w:t>
      </w:r>
      <w:r w:rsidRPr="00BC454A">
        <w:t>G</w:t>
      </w:r>
      <w:r w:rsidR="00FA77FB">
        <w:t>.,</w:t>
      </w:r>
      <w:r w:rsidRPr="00BC454A">
        <w:t xml:space="preserve"> 2012, Perth Shallow Groundwater Systems Investigation: Lake Gwelup, Hydrogeological record series, report no. HG56, Department of Water, Perth</w:t>
      </w:r>
      <w:r w:rsidR="00FA77FB">
        <w:t>, Western Australia</w:t>
      </w:r>
      <w:r w:rsidRPr="00BC454A">
        <w:t>.</w:t>
      </w:r>
    </w:p>
    <w:p w14:paraId="262723C6" w14:textId="77777777" w:rsidR="001D584F" w:rsidRPr="003B09F5" w:rsidRDefault="005D6919" w:rsidP="00BC454A">
      <w:pPr>
        <w:pStyle w:val="Bibliography"/>
      </w:pPr>
      <w:bookmarkStart w:id="541" w:name="ref-DepartmentofWater2011"/>
      <w:bookmarkEnd w:id="540"/>
      <w:r w:rsidRPr="00BC454A">
        <w:t>Department of Water, 2011. Groundwater-surface water interaction along Gingin Brook Western</w:t>
      </w:r>
      <w:r w:rsidRPr="003B09F5">
        <w:t xml:space="preserve"> Australia (No. January). Government of Western Australia.</w:t>
      </w:r>
    </w:p>
    <w:p w14:paraId="262723C7" w14:textId="77777777" w:rsidR="001D584F" w:rsidRPr="003B09F5" w:rsidRDefault="005D6919">
      <w:pPr>
        <w:pStyle w:val="Bibliography"/>
        <w:rPr>
          <w:rFonts w:ascii="Times New Roman" w:hAnsi="Times New Roman" w:cs="Times New Roman"/>
        </w:rPr>
      </w:pPr>
      <w:bookmarkStart w:id="542" w:name="ref-DepartmentofWater2008"/>
      <w:bookmarkEnd w:id="541"/>
      <w:r w:rsidRPr="003B09F5">
        <w:rPr>
          <w:rFonts w:ascii="Times New Roman" w:hAnsi="Times New Roman" w:cs="Times New Roman"/>
        </w:rPr>
        <w:t>Department of Water, 2008. Review of ministerial conditions on the groundwater resources of the Gnangara Mound (No. January). Department of Water, Perth, Western Australia.</w:t>
      </w:r>
    </w:p>
    <w:p w14:paraId="262723C8" w14:textId="3F05E98D" w:rsidR="001D584F" w:rsidRDefault="005D6919">
      <w:pPr>
        <w:pStyle w:val="Bibliography"/>
        <w:rPr>
          <w:rStyle w:val="Hyperlink"/>
          <w:rFonts w:ascii="Times New Roman" w:hAnsi="Times New Roman" w:cs="Times New Roman"/>
          <w:color w:val="auto"/>
        </w:rPr>
      </w:pPr>
      <w:bookmarkStart w:id="543" w:name="ref-England2006"/>
      <w:bookmarkEnd w:id="542"/>
      <w:r w:rsidRPr="003B09F5">
        <w:rPr>
          <w:rFonts w:ascii="Times New Roman" w:hAnsi="Times New Roman" w:cs="Times New Roman"/>
        </w:rPr>
        <w:t xml:space="preserve">England, M.H., Ummenhofer, C.C., Santoso, A., 2006. Interannual rainfall extremes over southwest Western Australia linked to Indian Ocean climate variability. Journal of Climate 19, 1948–1969. </w:t>
      </w:r>
      <w:hyperlink r:id="rId36">
        <w:r w:rsidRPr="003B09F5">
          <w:rPr>
            <w:rStyle w:val="Hyperlink"/>
            <w:rFonts w:ascii="Times New Roman" w:hAnsi="Times New Roman" w:cs="Times New Roman"/>
            <w:color w:val="auto"/>
          </w:rPr>
          <w:t>https://doi.org/10.1175/JCLI3700.1</w:t>
        </w:r>
      </w:hyperlink>
    </w:p>
    <w:p w14:paraId="14FEB323" w14:textId="0F6CDB17" w:rsidR="00C65960" w:rsidRPr="008B736B" w:rsidRDefault="00EF05FC" w:rsidP="008B736B">
      <w:pPr>
        <w:pStyle w:val="Bibliography"/>
        <w:rPr>
          <w:rFonts w:ascii="Times New Roman" w:hAnsi="Times New Roman" w:cs="Times New Roman"/>
        </w:rPr>
      </w:pPr>
      <w:r w:rsidRPr="008B736B">
        <w:rPr>
          <w:rStyle w:val="Hyperlink"/>
          <w:rFonts w:ascii="Times New Roman" w:hAnsi="Times New Roman" w:cs="Times New Roman"/>
          <w:color w:val="auto"/>
          <w:sz w:val="24"/>
        </w:rPr>
        <w:t>Environmental Protection</w:t>
      </w:r>
      <w:r w:rsidR="00547023" w:rsidRPr="008B736B">
        <w:rPr>
          <w:rStyle w:val="Hyperlink"/>
          <w:rFonts w:ascii="Times New Roman" w:hAnsi="Times New Roman" w:cs="Times New Roman"/>
          <w:color w:val="auto"/>
          <w:sz w:val="24"/>
        </w:rPr>
        <w:t xml:space="preserve"> Authority, </w:t>
      </w:r>
      <w:r w:rsidR="00742C7A" w:rsidRPr="008B736B">
        <w:rPr>
          <w:rStyle w:val="Hyperlink"/>
          <w:rFonts w:ascii="Times New Roman" w:hAnsi="Times New Roman" w:cs="Times New Roman"/>
          <w:color w:val="auto"/>
          <w:sz w:val="24"/>
        </w:rPr>
        <w:t xml:space="preserve">2018. </w:t>
      </w:r>
      <w:r w:rsidR="002F435A" w:rsidRPr="008B736B">
        <w:rPr>
          <w:rFonts w:ascii="Times New Roman" w:hAnsi="Times New Roman" w:cs="Times New Roman"/>
        </w:rPr>
        <w:t>Instructions on how to prepare Environmental Protection Act 1986 Part IV Environmental Management Plans</w:t>
      </w:r>
      <w:r w:rsidR="00AE3AF0" w:rsidRPr="008B736B">
        <w:rPr>
          <w:rFonts w:ascii="Times New Roman" w:hAnsi="Times New Roman" w:cs="Times New Roman"/>
        </w:rPr>
        <w:t>. G</w:t>
      </w:r>
      <w:r w:rsidR="00B0014B" w:rsidRPr="008B736B">
        <w:rPr>
          <w:rFonts w:ascii="Times New Roman" w:hAnsi="Times New Roman" w:cs="Times New Roman"/>
        </w:rPr>
        <w:t>overnment of Western Australia.</w:t>
      </w:r>
    </w:p>
    <w:p w14:paraId="262723CA" w14:textId="562EB65F" w:rsidR="001D584F" w:rsidRPr="003B09F5" w:rsidRDefault="005D6919">
      <w:pPr>
        <w:pStyle w:val="Bibliography"/>
        <w:rPr>
          <w:rFonts w:ascii="Times New Roman" w:hAnsi="Times New Roman" w:cs="Times New Roman"/>
        </w:rPr>
      </w:pPr>
      <w:bookmarkStart w:id="544" w:name="ref-Froend2004"/>
      <w:bookmarkEnd w:id="543"/>
      <w:r w:rsidRPr="003B09F5">
        <w:rPr>
          <w:rFonts w:ascii="Times New Roman" w:hAnsi="Times New Roman" w:cs="Times New Roman"/>
        </w:rPr>
        <w:t>Froend, R., Loomes, R., Horwitz, P., Rogan, R., Lavery, P., How, J., Storey, A.W., Bamford, M., Metcalf, B., 2004</w:t>
      </w:r>
      <w:r w:rsidR="00992EAD">
        <w:rPr>
          <w:rFonts w:ascii="Times New Roman" w:hAnsi="Times New Roman" w:cs="Times New Roman"/>
        </w:rPr>
        <w:t>a</w:t>
      </w:r>
      <w:r w:rsidRPr="003B09F5">
        <w:rPr>
          <w:rFonts w:ascii="Times New Roman" w:hAnsi="Times New Roman" w:cs="Times New Roman"/>
        </w:rPr>
        <w:t>. Study of Ecological Water Requirements on the Gnangara and Jandakot Mounds under Section 46 of the EP Act. Task 1: Identification and Re-valuation of Ecological Values. Centre for Ecosystem Management, Edith Cowan University, Joondalup, Western Australia.</w:t>
      </w:r>
    </w:p>
    <w:p w14:paraId="1F202E30" w14:textId="685F6FC3" w:rsidR="00992EAD" w:rsidRDefault="00992EAD" w:rsidP="00992EAD">
      <w:pPr>
        <w:pStyle w:val="Bibliography"/>
        <w:rPr>
          <w:rFonts w:ascii="Times New Roman" w:hAnsi="Times New Roman" w:cs="Times New Roman"/>
        </w:rPr>
      </w:pPr>
      <w:bookmarkStart w:id="545" w:name="ref-Froend2004a"/>
      <w:bookmarkStart w:id="546" w:name="ref-Groom2000"/>
      <w:bookmarkEnd w:id="544"/>
      <w:r w:rsidRPr="003B09F5">
        <w:rPr>
          <w:rFonts w:ascii="Times New Roman" w:hAnsi="Times New Roman" w:cs="Times New Roman"/>
        </w:rPr>
        <w:t>Froend, R., Loomes, R., Horwitz, P., Bertuch, M., Storey, A., Bamford, M., 2004</w:t>
      </w:r>
      <w:r>
        <w:rPr>
          <w:rFonts w:ascii="Times New Roman" w:hAnsi="Times New Roman" w:cs="Times New Roman"/>
        </w:rPr>
        <w:t>b</w:t>
      </w:r>
      <w:r w:rsidRPr="003B09F5">
        <w:rPr>
          <w:rFonts w:ascii="Times New Roman" w:hAnsi="Times New Roman" w:cs="Times New Roman"/>
        </w:rPr>
        <w:t>. Study of Ecological Water Requirements on the Gnangara and Jandakot Mounds under Section 46 of the EP Act. Task 2: Determination of Ecological Water Requirements. Centre for Ecosystem Management, Edith Cowan University, Perth, Western Australia.</w:t>
      </w:r>
    </w:p>
    <w:p w14:paraId="50D57BE6" w14:textId="62455961" w:rsidR="004A2DD0" w:rsidRDefault="00371B65">
      <w:pPr>
        <w:pStyle w:val="Bibliography"/>
        <w:rPr>
          <w:rFonts w:ascii="Times New Roman" w:hAnsi="Times New Roman" w:cs="Times New Roman"/>
        </w:rPr>
      </w:pPr>
      <w:r w:rsidRPr="003B09F5">
        <w:rPr>
          <w:rFonts w:ascii="Times New Roman" w:hAnsi="Times New Roman" w:cs="Times New Roman"/>
        </w:rPr>
        <w:t>Froend, R., Loomes, R., Rogan, R</w:t>
      </w:r>
      <w:r>
        <w:rPr>
          <w:rFonts w:ascii="Times New Roman" w:hAnsi="Times New Roman" w:cs="Times New Roman"/>
        </w:rPr>
        <w:t xml:space="preserve">., 2005 </w:t>
      </w:r>
      <w:r w:rsidR="009E62C7" w:rsidRPr="009E62C7">
        <w:rPr>
          <w:rFonts w:ascii="Times New Roman" w:hAnsi="Times New Roman" w:cs="Times New Roman"/>
          <w:lang w:val="en-AU"/>
        </w:rPr>
        <w:t>Study of Ecological Water Requirements on the Gnangara and Jandakot Mounds under Section 46 of the EP Act. Tasks 3 and 5: Parameter Identification and Monitoring Program Review. Centre for Ecosystem Management, E</w:t>
      </w:r>
      <w:r w:rsidR="009E62C7">
        <w:rPr>
          <w:rFonts w:ascii="Times New Roman" w:hAnsi="Times New Roman" w:cs="Times New Roman"/>
          <w:lang w:val="en-AU"/>
        </w:rPr>
        <w:t xml:space="preserve">dith </w:t>
      </w:r>
      <w:r w:rsidR="009E62C7" w:rsidRPr="009E62C7">
        <w:rPr>
          <w:rFonts w:ascii="Times New Roman" w:hAnsi="Times New Roman" w:cs="Times New Roman"/>
          <w:lang w:val="en-AU"/>
        </w:rPr>
        <w:t>C</w:t>
      </w:r>
      <w:r w:rsidR="009E62C7">
        <w:rPr>
          <w:rFonts w:ascii="Times New Roman" w:hAnsi="Times New Roman" w:cs="Times New Roman"/>
          <w:lang w:val="en-AU"/>
        </w:rPr>
        <w:t xml:space="preserve">owan </w:t>
      </w:r>
      <w:r w:rsidR="009E62C7" w:rsidRPr="009E62C7">
        <w:rPr>
          <w:rFonts w:ascii="Times New Roman" w:hAnsi="Times New Roman" w:cs="Times New Roman"/>
          <w:lang w:val="en-AU"/>
        </w:rPr>
        <w:t>U</w:t>
      </w:r>
      <w:r w:rsidR="009E62C7">
        <w:rPr>
          <w:rFonts w:ascii="Times New Roman" w:hAnsi="Times New Roman" w:cs="Times New Roman"/>
          <w:lang w:val="en-AU"/>
        </w:rPr>
        <w:t>niversity</w:t>
      </w:r>
      <w:r w:rsidR="004A2DD0">
        <w:rPr>
          <w:rFonts w:ascii="Times New Roman" w:hAnsi="Times New Roman" w:cs="Times New Roman"/>
          <w:lang w:val="en-AU"/>
        </w:rPr>
        <w:t>, Perth, Western Australia</w:t>
      </w:r>
      <w:r w:rsidR="009E62C7" w:rsidRPr="009E62C7">
        <w:rPr>
          <w:rFonts w:ascii="Times New Roman" w:hAnsi="Times New Roman" w:cs="Times New Roman"/>
          <w:lang w:val="en-AU"/>
        </w:rPr>
        <w:t>.</w:t>
      </w:r>
      <w:bookmarkEnd w:id="545"/>
    </w:p>
    <w:p w14:paraId="262723CB" w14:textId="0E579400" w:rsidR="001D584F" w:rsidRPr="003B09F5" w:rsidRDefault="005D6919">
      <w:pPr>
        <w:pStyle w:val="Bibliography"/>
        <w:rPr>
          <w:rFonts w:ascii="Times New Roman" w:hAnsi="Times New Roman" w:cs="Times New Roman"/>
        </w:rPr>
      </w:pPr>
      <w:r w:rsidRPr="003B09F5">
        <w:rPr>
          <w:rFonts w:ascii="Times New Roman" w:hAnsi="Times New Roman" w:cs="Times New Roman"/>
        </w:rPr>
        <w:lastRenderedPageBreak/>
        <w:t>Groom, P.K., Froend, R.H., Mattiske, E.M., 2000. Impact of groundwater abstraction on a Banksia woodland, Swan Coastal Plain, Western Australia. Ecological Management &amp; Restoration 1, 117–124.</w:t>
      </w:r>
    </w:p>
    <w:p w14:paraId="262723CC" w14:textId="4DBEC90D" w:rsidR="001D584F" w:rsidRPr="003B09F5" w:rsidDel="00FE45AC" w:rsidRDefault="005D6919">
      <w:pPr>
        <w:pStyle w:val="Bibliography"/>
        <w:rPr>
          <w:del w:id="547" w:author="Christopher Kavazos" w:date="2020-02-18T16:56:00Z"/>
          <w:rFonts w:ascii="Times New Roman" w:hAnsi="Times New Roman" w:cs="Times New Roman"/>
        </w:rPr>
      </w:pPr>
      <w:bookmarkStart w:id="548" w:name="ref-Heddle1980"/>
      <w:bookmarkEnd w:id="546"/>
      <w:del w:id="549" w:author="Christopher Kavazos" w:date="2020-02-18T16:56:00Z">
        <w:r w:rsidRPr="003B09F5" w:rsidDel="00FE45AC">
          <w:rPr>
            <w:rFonts w:ascii="Times New Roman" w:hAnsi="Times New Roman" w:cs="Times New Roman"/>
          </w:rPr>
          <w:delText>Heddle, E.M., Loneragan, D.W., Havel, J.J., 1980. Vegetation complexes of the Darling System, Western Australia. Atlas of natural resources, Darling System, Western Australia. Department of Conservation an Environment, Perth.</w:delText>
        </w:r>
      </w:del>
    </w:p>
    <w:p w14:paraId="262723CD" w14:textId="77777777" w:rsidR="001D584F" w:rsidRPr="003B09F5" w:rsidRDefault="005D6919">
      <w:pPr>
        <w:pStyle w:val="Bibliography"/>
        <w:rPr>
          <w:rFonts w:ascii="Times New Roman" w:hAnsi="Times New Roman" w:cs="Times New Roman"/>
        </w:rPr>
      </w:pPr>
      <w:bookmarkStart w:id="550" w:name="ref-Hill1996"/>
      <w:bookmarkEnd w:id="548"/>
      <w:r w:rsidRPr="003B09F5">
        <w:rPr>
          <w:rFonts w:ascii="Times New Roman" w:hAnsi="Times New Roman" w:cs="Times New Roman"/>
        </w:rPr>
        <w:t>Hill, A.L., Semeniuk, C.A., Semeniuk, V., Marco, A.D., 1996. Wetland Mapping, Classification and Evaluation, Main Report, in: Wetlands of the Swan Coastal Plain. Perth, Western Australia.</w:t>
      </w:r>
    </w:p>
    <w:p w14:paraId="262723CE" w14:textId="77777777" w:rsidR="001D584F" w:rsidRPr="003B09F5" w:rsidRDefault="005D6919">
      <w:pPr>
        <w:pStyle w:val="Bibliography"/>
        <w:rPr>
          <w:rFonts w:ascii="Times New Roman" w:hAnsi="Times New Roman" w:cs="Times New Roman"/>
        </w:rPr>
      </w:pPr>
      <w:bookmarkStart w:id="551" w:name="ref-Horwitz2008"/>
      <w:bookmarkEnd w:id="550"/>
      <w:r w:rsidRPr="003B09F5">
        <w:rPr>
          <w:rFonts w:ascii="Times New Roman" w:hAnsi="Times New Roman" w:cs="Times New Roman"/>
        </w:rPr>
        <w:t>Horwitz, P., Bradshaw, D., Hopper, S., Davies, P., Froend, R., Bradshaw, F., 2008. Hydrological change escalates risk of ecosystem stress in Australia’s threatened biodiversity hotspot. Journal of the Royal Society of Western Australia 91, 1–11.</w:t>
      </w:r>
    </w:p>
    <w:p w14:paraId="75471195" w14:textId="7BCBC983" w:rsidR="00F842EA" w:rsidRDefault="00F842EA">
      <w:pPr>
        <w:pStyle w:val="Bibliography"/>
        <w:rPr>
          <w:rFonts w:ascii="Times New Roman" w:hAnsi="Times New Roman" w:cs="Times New Roman"/>
        </w:rPr>
      </w:pPr>
      <w:bookmarkStart w:id="552" w:name="ref-Horwitz2009"/>
      <w:bookmarkEnd w:id="551"/>
      <w:r w:rsidRPr="00F842EA">
        <w:rPr>
          <w:rFonts w:ascii="Times New Roman" w:hAnsi="Times New Roman" w:cs="Times New Roman"/>
        </w:rPr>
        <w:t>Horwitz, P., Rogan, R., Halse, S., Davis, J. and Sommer, B. (2009). Wetland invertebrate richness and endemism on the Swan Coastal Plain, Western Australia. Marine and Freshwater Research 60: 1006-1020.</w:t>
      </w:r>
    </w:p>
    <w:p w14:paraId="262723CF" w14:textId="5195BED0" w:rsidR="001D584F" w:rsidRDefault="005D6919">
      <w:pPr>
        <w:pStyle w:val="Bibliography"/>
        <w:rPr>
          <w:rFonts w:ascii="Times New Roman" w:hAnsi="Times New Roman" w:cs="Times New Roman"/>
        </w:rPr>
      </w:pPr>
      <w:r w:rsidRPr="003B09F5">
        <w:rPr>
          <w:rFonts w:ascii="Times New Roman" w:hAnsi="Times New Roman" w:cs="Times New Roman"/>
        </w:rPr>
        <w:t>Horwitz, P., Sommer, B., Froend, R., 2009</w:t>
      </w:r>
      <w:r w:rsidR="007D40BD">
        <w:rPr>
          <w:rFonts w:ascii="Times New Roman" w:hAnsi="Times New Roman" w:cs="Times New Roman"/>
        </w:rPr>
        <w:t>a</w:t>
      </w:r>
      <w:r w:rsidRPr="003B09F5">
        <w:rPr>
          <w:rFonts w:ascii="Times New Roman" w:hAnsi="Times New Roman" w:cs="Times New Roman"/>
        </w:rPr>
        <w:t xml:space="preserve">. Wetlands and groundwater dependent ecosystems of the Gnangara Mound, in: Gnangara Sustainability Strategy. Centre for Ecosystem </w:t>
      </w:r>
      <w:r w:rsidR="00B73D9A" w:rsidRPr="003B09F5">
        <w:rPr>
          <w:rFonts w:ascii="Times New Roman" w:hAnsi="Times New Roman" w:cs="Times New Roman"/>
        </w:rPr>
        <w:t>Management</w:t>
      </w:r>
      <w:r w:rsidRPr="003B09F5">
        <w:rPr>
          <w:rFonts w:ascii="Times New Roman" w:hAnsi="Times New Roman" w:cs="Times New Roman"/>
        </w:rPr>
        <w:t>, Edith Cowan University, Joondalup, Western Australia, pp. 1–48.</w:t>
      </w:r>
    </w:p>
    <w:p w14:paraId="261A100E" w14:textId="78C61FC7" w:rsidR="00B73D9A" w:rsidRPr="003B09F5" w:rsidRDefault="00B73D9A" w:rsidP="00B73D9A">
      <w:pPr>
        <w:pStyle w:val="Bibliography"/>
        <w:rPr>
          <w:rFonts w:ascii="Times New Roman" w:hAnsi="Times New Roman" w:cs="Times New Roman"/>
        </w:rPr>
      </w:pPr>
      <w:r w:rsidRPr="003B09F5">
        <w:rPr>
          <w:rFonts w:ascii="Times New Roman" w:hAnsi="Times New Roman" w:cs="Times New Roman"/>
        </w:rPr>
        <w:t xml:space="preserve">Horwitz, P., Sommer, B., </w:t>
      </w:r>
      <w:r>
        <w:rPr>
          <w:rFonts w:ascii="Times New Roman" w:hAnsi="Times New Roman" w:cs="Times New Roman"/>
        </w:rPr>
        <w:t>Hewitt</w:t>
      </w:r>
      <w:r w:rsidRPr="003B09F5">
        <w:rPr>
          <w:rFonts w:ascii="Times New Roman" w:hAnsi="Times New Roman" w:cs="Times New Roman"/>
        </w:rPr>
        <w:t xml:space="preserve">, </w:t>
      </w:r>
      <w:r>
        <w:rPr>
          <w:rFonts w:ascii="Times New Roman" w:hAnsi="Times New Roman" w:cs="Times New Roman"/>
        </w:rPr>
        <w:t>P</w:t>
      </w:r>
      <w:r w:rsidRPr="003B09F5">
        <w:rPr>
          <w:rFonts w:ascii="Times New Roman" w:hAnsi="Times New Roman" w:cs="Times New Roman"/>
        </w:rPr>
        <w:t>., 2009</w:t>
      </w:r>
      <w:r w:rsidR="007D40BD">
        <w:rPr>
          <w:rFonts w:ascii="Times New Roman" w:hAnsi="Times New Roman" w:cs="Times New Roman"/>
        </w:rPr>
        <w:t>b</w:t>
      </w:r>
      <w:r w:rsidRPr="003B09F5">
        <w:rPr>
          <w:rFonts w:ascii="Times New Roman" w:hAnsi="Times New Roman" w:cs="Times New Roman"/>
        </w:rPr>
        <w:t>. Wetland</w:t>
      </w:r>
      <w:r w:rsidR="009F5CAF">
        <w:rPr>
          <w:rFonts w:ascii="Times New Roman" w:hAnsi="Times New Roman" w:cs="Times New Roman"/>
        </w:rPr>
        <w:t>: Changes and losses</w:t>
      </w:r>
      <w:r w:rsidRPr="003B09F5">
        <w:rPr>
          <w:rFonts w:ascii="Times New Roman" w:hAnsi="Times New Roman" w:cs="Times New Roman"/>
        </w:rPr>
        <w:t>, in: Gnangara Sustainability Strategy. Centre for Ecosystem Management, Edith Cowan University, Joondalup, Western Australia, pp. 1–</w:t>
      </w:r>
      <w:r w:rsidR="007D40BD">
        <w:rPr>
          <w:rFonts w:ascii="Times New Roman" w:hAnsi="Times New Roman" w:cs="Times New Roman"/>
        </w:rPr>
        <w:t>33</w:t>
      </w:r>
      <w:r w:rsidRPr="003B09F5">
        <w:rPr>
          <w:rFonts w:ascii="Times New Roman" w:hAnsi="Times New Roman" w:cs="Times New Roman"/>
        </w:rPr>
        <w:t>.</w:t>
      </w:r>
    </w:p>
    <w:p w14:paraId="262723D0" w14:textId="60DD9C50" w:rsidR="001D584F" w:rsidRPr="003B09F5" w:rsidRDefault="005D6919">
      <w:pPr>
        <w:pStyle w:val="Bibliography"/>
        <w:rPr>
          <w:rFonts w:ascii="Times New Roman" w:hAnsi="Times New Roman" w:cs="Times New Roman"/>
        </w:rPr>
      </w:pPr>
      <w:bookmarkStart w:id="553" w:name="ref-Hui2016"/>
      <w:bookmarkEnd w:id="552"/>
      <w:r w:rsidRPr="003B09F5">
        <w:rPr>
          <w:rFonts w:ascii="Times New Roman" w:hAnsi="Times New Roman" w:cs="Times New Roman"/>
        </w:rPr>
        <w:t xml:space="preserve">Hui, F.K., 2016. boral – Bayesian Ordination and Regression Analysis of Multivariate Abundance Data in r. Methods in Ecology and Evolution 7, 744–750. </w:t>
      </w:r>
      <w:hyperlink r:id="rId37">
        <w:r w:rsidRPr="003B09F5">
          <w:rPr>
            <w:rStyle w:val="Hyperlink"/>
            <w:rFonts w:ascii="Times New Roman" w:hAnsi="Times New Roman" w:cs="Times New Roman"/>
            <w:color w:val="auto"/>
          </w:rPr>
          <w:t>https://doi.org/10.1111/2041-210X.12514</w:t>
        </w:r>
      </w:hyperlink>
    </w:p>
    <w:p w14:paraId="262723D1" w14:textId="77777777" w:rsidR="001D584F" w:rsidRPr="003B09F5" w:rsidRDefault="005D6919">
      <w:pPr>
        <w:pStyle w:val="Bibliography"/>
        <w:rPr>
          <w:rFonts w:ascii="Times New Roman" w:hAnsi="Times New Roman" w:cs="Times New Roman"/>
        </w:rPr>
      </w:pPr>
      <w:bookmarkStart w:id="554" w:name="ref-Hui2018"/>
      <w:bookmarkEnd w:id="553"/>
      <w:r w:rsidRPr="003B09F5">
        <w:rPr>
          <w:rFonts w:ascii="Times New Roman" w:hAnsi="Times New Roman" w:cs="Times New Roman"/>
        </w:rPr>
        <w:t>Hui, F.K.C., 2018. boral: Bayesian Ordination and Regression AnaLysis.</w:t>
      </w:r>
    </w:p>
    <w:p w14:paraId="262723D2" w14:textId="77777777" w:rsidR="001D584F" w:rsidRPr="003B09F5" w:rsidRDefault="005D6919">
      <w:pPr>
        <w:pStyle w:val="Bibliography"/>
        <w:rPr>
          <w:rFonts w:ascii="Times New Roman" w:hAnsi="Times New Roman" w:cs="Times New Roman"/>
        </w:rPr>
      </w:pPr>
      <w:bookmarkStart w:id="555" w:name="ref-Johnson2000"/>
      <w:bookmarkEnd w:id="554"/>
      <w:r w:rsidRPr="003B09F5">
        <w:rPr>
          <w:rFonts w:ascii="Times New Roman" w:hAnsi="Times New Roman" w:cs="Times New Roman"/>
        </w:rPr>
        <w:t>Johnson, S.L., 2000. Hydrogeological assessment of the perennial brooks on the Dandaragan Plateau. Water; Rivers Commission, Perth, Western Australia.</w:t>
      </w:r>
    </w:p>
    <w:p w14:paraId="262723D3" w14:textId="1B70BB22" w:rsidR="001D584F" w:rsidRDefault="005D6919">
      <w:pPr>
        <w:pStyle w:val="Bibliography"/>
        <w:rPr>
          <w:rFonts w:ascii="Times New Roman" w:hAnsi="Times New Roman" w:cs="Times New Roman"/>
        </w:rPr>
      </w:pPr>
      <w:bookmarkStart w:id="556" w:name="ref-Judd2019"/>
      <w:bookmarkEnd w:id="555"/>
      <w:r w:rsidRPr="003B09F5">
        <w:rPr>
          <w:rFonts w:ascii="Times New Roman" w:hAnsi="Times New Roman" w:cs="Times New Roman"/>
        </w:rPr>
        <w:t>Judd, S., Horwitz, P., 2019. Annual Report for the Gnangara Mound Environmental Monitoring Programme - Macroinvertebrate and Water Quality Wetland Monitoring for Spring 2018. Edith Cowan University, Joondalup, Perth.</w:t>
      </w:r>
    </w:p>
    <w:p w14:paraId="4EC7B728" w14:textId="7DB9BDA3" w:rsidR="00F356F1" w:rsidRPr="003B09F5" w:rsidRDefault="00000C84">
      <w:pPr>
        <w:pStyle w:val="Bibliography"/>
        <w:rPr>
          <w:rFonts w:ascii="Times New Roman" w:hAnsi="Times New Roman" w:cs="Times New Roman"/>
        </w:rPr>
      </w:pPr>
      <w:r>
        <w:rPr>
          <w:rFonts w:ascii="Times New Roman" w:hAnsi="Times New Roman" w:cs="Times New Roman"/>
        </w:rPr>
        <w:t>Kret</w:t>
      </w:r>
      <w:r w:rsidR="00B22911">
        <w:rPr>
          <w:rFonts w:ascii="Times New Roman" w:hAnsi="Times New Roman" w:cs="Times New Roman"/>
        </w:rPr>
        <w:t xml:space="preserve">schmer, P., </w:t>
      </w:r>
      <w:r w:rsidR="00785318">
        <w:rPr>
          <w:rFonts w:ascii="Times New Roman" w:hAnsi="Times New Roman" w:cs="Times New Roman"/>
        </w:rPr>
        <w:t xml:space="preserve">Kelsey, P., 2016. </w:t>
      </w:r>
      <w:r w:rsidR="002C0046">
        <w:rPr>
          <w:rFonts w:ascii="Times New Roman" w:hAnsi="Times New Roman" w:cs="Times New Roman"/>
        </w:rPr>
        <w:t>Loch McNess hydro</w:t>
      </w:r>
      <w:r w:rsidR="00423982">
        <w:rPr>
          <w:rFonts w:ascii="Times New Roman" w:hAnsi="Times New Roman" w:cs="Times New Roman"/>
        </w:rPr>
        <w:t>geology and causes of water level decline (1975</w:t>
      </w:r>
      <w:r w:rsidR="00E4109B">
        <w:rPr>
          <w:rFonts w:ascii="Times New Roman" w:hAnsi="Times New Roman" w:cs="Times New Roman"/>
        </w:rPr>
        <w:t xml:space="preserve">-2011) </w:t>
      </w:r>
      <w:r w:rsidR="00933D36">
        <w:rPr>
          <w:rFonts w:ascii="Times New Roman" w:hAnsi="Times New Roman" w:cs="Times New Roman"/>
        </w:rPr>
        <w:t>–</w:t>
      </w:r>
      <w:r w:rsidR="00E4109B">
        <w:rPr>
          <w:rFonts w:ascii="Times New Roman" w:hAnsi="Times New Roman" w:cs="Times New Roman"/>
        </w:rPr>
        <w:t xml:space="preserve"> Hydroge</w:t>
      </w:r>
      <w:r w:rsidR="00933D36">
        <w:rPr>
          <w:rFonts w:ascii="Times New Roman" w:hAnsi="Times New Roman" w:cs="Times New Roman"/>
        </w:rPr>
        <w:t>ological record series, HG60, Department of Water, Western Australia</w:t>
      </w:r>
      <w:r w:rsidR="00E94371">
        <w:rPr>
          <w:rFonts w:ascii="Times New Roman" w:hAnsi="Times New Roman" w:cs="Times New Roman"/>
        </w:rPr>
        <w:t>.</w:t>
      </w:r>
    </w:p>
    <w:p w14:paraId="262723D4" w14:textId="56103E16" w:rsidR="001D584F" w:rsidRPr="003B09F5" w:rsidDel="00FE45AC" w:rsidRDefault="005D6919">
      <w:pPr>
        <w:pStyle w:val="Bibliography"/>
        <w:rPr>
          <w:del w:id="557" w:author="Christopher Kavazos" w:date="2020-02-18T16:56:00Z"/>
          <w:rFonts w:ascii="Times New Roman" w:hAnsi="Times New Roman" w:cs="Times New Roman"/>
        </w:rPr>
      </w:pPr>
      <w:bookmarkStart w:id="558" w:name="ref-McArthur1960"/>
      <w:bookmarkEnd w:id="556"/>
      <w:del w:id="559" w:author="Christopher Kavazos" w:date="2020-02-18T16:56:00Z">
        <w:r w:rsidRPr="003B09F5" w:rsidDel="00FE45AC">
          <w:rPr>
            <w:rFonts w:ascii="Times New Roman" w:hAnsi="Times New Roman" w:cs="Times New Roman"/>
          </w:rPr>
          <w:delText>McArthur, W.M., Bettenay, E., 1960. The development and distribution of the soils of the Swan coastal plain, Western Australia., Second. ed. Commonwealth Scientific; Industrial Research Organisation, Australia, Melbourne.</w:delText>
        </w:r>
      </w:del>
    </w:p>
    <w:p w14:paraId="262723D5" w14:textId="30C29DF4" w:rsidR="001D584F" w:rsidRPr="003B09F5" w:rsidRDefault="005D6919">
      <w:pPr>
        <w:pStyle w:val="Bibliography"/>
        <w:rPr>
          <w:rFonts w:ascii="Times New Roman" w:hAnsi="Times New Roman" w:cs="Times New Roman"/>
        </w:rPr>
      </w:pPr>
      <w:bookmarkStart w:id="560" w:name="ref-Muler2018"/>
      <w:bookmarkEnd w:id="558"/>
      <w:r w:rsidRPr="003B09F5">
        <w:rPr>
          <w:rFonts w:ascii="Times New Roman" w:hAnsi="Times New Roman" w:cs="Times New Roman"/>
        </w:rPr>
        <w:t xml:space="preserve">Muler, A.L., Canham, C.A., Etten, E.J.B.V., Stock, W.D., Froend, R.H., 2018. Forest Ecology and Management Using a functional ecology approach to assist plant selection for restoration of Mediterranean woodlands. Forest Ecology and Management 424, 1–10. </w:t>
      </w:r>
      <w:hyperlink r:id="rId38">
        <w:r w:rsidRPr="003B09F5">
          <w:rPr>
            <w:rStyle w:val="Hyperlink"/>
            <w:rFonts w:ascii="Times New Roman" w:hAnsi="Times New Roman" w:cs="Times New Roman"/>
            <w:color w:val="auto"/>
          </w:rPr>
          <w:t>https://doi.org/10.1016/j.foreco.2018.04.032</w:t>
        </w:r>
      </w:hyperlink>
    </w:p>
    <w:p w14:paraId="262723D6" w14:textId="77777777" w:rsidR="001D584F" w:rsidRPr="003B09F5" w:rsidRDefault="005D6919">
      <w:pPr>
        <w:pStyle w:val="Bibliography"/>
        <w:rPr>
          <w:rFonts w:ascii="Times New Roman" w:hAnsi="Times New Roman" w:cs="Times New Roman"/>
        </w:rPr>
      </w:pPr>
      <w:bookmarkStart w:id="561" w:name="ref-Pinheiro2019"/>
      <w:bookmarkEnd w:id="560"/>
      <w:r w:rsidRPr="003B09F5">
        <w:rPr>
          <w:rFonts w:ascii="Times New Roman" w:hAnsi="Times New Roman" w:cs="Times New Roman"/>
        </w:rPr>
        <w:lastRenderedPageBreak/>
        <w:t>Pinheiro, J., Bates, D., DebRoy, S., Sarkar, D., R Core Team, 2019. nlme: Linear and Nonlinear Mixed Effects Models.</w:t>
      </w:r>
    </w:p>
    <w:p w14:paraId="262723D7" w14:textId="77777777" w:rsidR="001D584F" w:rsidRPr="003B09F5" w:rsidRDefault="005D6919">
      <w:pPr>
        <w:pStyle w:val="Bibliography"/>
        <w:rPr>
          <w:rFonts w:ascii="Times New Roman" w:hAnsi="Times New Roman" w:cs="Times New Roman"/>
        </w:rPr>
      </w:pPr>
      <w:bookmarkStart w:id="562" w:name="ref-Quintero2018"/>
      <w:bookmarkEnd w:id="561"/>
      <w:r w:rsidRPr="003B09F5">
        <w:rPr>
          <w:rFonts w:ascii="Times New Roman" w:hAnsi="Times New Roman" w:cs="Times New Roman"/>
        </w:rPr>
        <w:t>Quintero Vasquez, M., Lund, M.A., 2018. Yellagonga Regional Park wetlands water quality monitoring 2017/18 report. Center for Ecosystem Management, Edith Cowan Univerisity, Perth, Australia.</w:t>
      </w:r>
    </w:p>
    <w:p w14:paraId="262723D8" w14:textId="77777777" w:rsidR="001D584F" w:rsidRPr="003B09F5" w:rsidRDefault="005D6919">
      <w:pPr>
        <w:pStyle w:val="Bibliography"/>
        <w:rPr>
          <w:rFonts w:ascii="Times New Roman" w:hAnsi="Times New Roman" w:cs="Times New Roman"/>
        </w:rPr>
      </w:pPr>
      <w:bookmarkStart w:id="563" w:name="ref-Rogan2006"/>
      <w:bookmarkEnd w:id="562"/>
      <w:r w:rsidRPr="003B09F5">
        <w:rPr>
          <w:rFonts w:ascii="Times New Roman" w:hAnsi="Times New Roman" w:cs="Times New Roman"/>
        </w:rPr>
        <w:t>Rogan, R., Loomes, R., Froend, R., 2006. Wetland vegetation monitoring 2005 - survey of Gnangara Wetlands. Centre for Ecosystem Managment, Edith Cowan University, Joondalup, Western Australia.</w:t>
      </w:r>
    </w:p>
    <w:p w14:paraId="262723D9" w14:textId="77777777" w:rsidR="001D584F" w:rsidRPr="003B09F5" w:rsidRDefault="005D6919">
      <w:pPr>
        <w:pStyle w:val="Bibliography"/>
        <w:rPr>
          <w:rFonts w:ascii="Times New Roman" w:hAnsi="Times New Roman" w:cs="Times New Roman"/>
        </w:rPr>
      </w:pPr>
      <w:bookmarkStart w:id="564" w:name="ref-Salama1991"/>
      <w:bookmarkEnd w:id="563"/>
      <w:r w:rsidRPr="003B09F5">
        <w:rPr>
          <w:rFonts w:ascii="Times New Roman" w:hAnsi="Times New Roman" w:cs="Times New Roman"/>
        </w:rPr>
        <w:t>Salama, R.B., Bekele, E., Hatton, T., Pollock, D., Lee-Steere, N., 1991. Sustainable yield of groundwater of the Gnangara Mound, Perth, Western Australia 1–21.</w:t>
      </w:r>
    </w:p>
    <w:p w14:paraId="28BD6FDB" w14:textId="52938525" w:rsidR="007D4325" w:rsidRDefault="007D4325">
      <w:pPr>
        <w:pStyle w:val="Bibliography"/>
        <w:rPr>
          <w:rFonts w:ascii="Times New Roman" w:hAnsi="Times New Roman" w:cs="Times New Roman"/>
        </w:rPr>
      </w:pPr>
      <w:bookmarkStart w:id="565" w:name="ref-Semeniuk1996"/>
      <w:bookmarkEnd w:id="564"/>
      <w:r>
        <w:rPr>
          <w:rFonts w:ascii="Times New Roman" w:hAnsi="Times New Roman" w:cs="Times New Roman"/>
        </w:rPr>
        <w:t>Semeniuk</w:t>
      </w:r>
      <w:r w:rsidR="00BE032D">
        <w:rPr>
          <w:rFonts w:ascii="Times New Roman" w:hAnsi="Times New Roman" w:cs="Times New Roman"/>
        </w:rPr>
        <w:t xml:space="preserve">, C. A., 1987. Wetlands of the Darling system – a </w:t>
      </w:r>
      <w:r w:rsidR="00412D0F">
        <w:rPr>
          <w:rFonts w:ascii="Times New Roman" w:hAnsi="Times New Roman" w:cs="Times New Roman"/>
        </w:rPr>
        <w:t>geomorphic approach</w:t>
      </w:r>
      <w:r w:rsidR="0055111B">
        <w:rPr>
          <w:rFonts w:ascii="Times New Roman" w:hAnsi="Times New Roman" w:cs="Times New Roman"/>
        </w:rPr>
        <w:t xml:space="preserve"> to habitat classification</w:t>
      </w:r>
      <w:r w:rsidR="00AC31BE">
        <w:rPr>
          <w:rFonts w:ascii="Times New Roman" w:hAnsi="Times New Roman" w:cs="Times New Roman"/>
        </w:rPr>
        <w:t>. Journal of the Royal Society of Western Australia</w:t>
      </w:r>
      <w:r w:rsidR="00D02EB8">
        <w:rPr>
          <w:rFonts w:ascii="Times New Roman" w:hAnsi="Times New Roman" w:cs="Times New Roman"/>
        </w:rPr>
        <w:t xml:space="preserve"> 69, 95-112</w:t>
      </w:r>
    </w:p>
    <w:p w14:paraId="262723DA" w14:textId="1D5032E6" w:rsidR="001D584F" w:rsidRPr="003B09F5" w:rsidRDefault="005D6919">
      <w:pPr>
        <w:pStyle w:val="Bibliography"/>
        <w:rPr>
          <w:rFonts w:ascii="Times New Roman" w:hAnsi="Times New Roman" w:cs="Times New Roman"/>
        </w:rPr>
      </w:pPr>
      <w:r w:rsidRPr="003B09F5">
        <w:rPr>
          <w:rFonts w:ascii="Times New Roman" w:hAnsi="Times New Roman" w:cs="Times New Roman"/>
        </w:rPr>
        <w:t>Semeniuk, C.A., Semeniuk, V., 1996. The geomorphic classification of wetlands, in: Hill, A.L., Semeniuk, C.A., Semeniuk, V., Marco, A.D. (Eds.), Wetlands of the Swan Coastal Plain. Perth, Western Australia, pp. 30–49.</w:t>
      </w:r>
    </w:p>
    <w:p w14:paraId="262723DB" w14:textId="35325AE7" w:rsidR="001D584F" w:rsidRPr="003B09F5" w:rsidRDefault="005D6919">
      <w:pPr>
        <w:pStyle w:val="Bibliography"/>
        <w:rPr>
          <w:rFonts w:ascii="Times New Roman" w:hAnsi="Times New Roman" w:cs="Times New Roman"/>
        </w:rPr>
      </w:pPr>
      <w:bookmarkStart w:id="566" w:name="ref-Sommer2009"/>
      <w:bookmarkEnd w:id="565"/>
      <w:r w:rsidRPr="003B09F5">
        <w:rPr>
          <w:rFonts w:ascii="Times New Roman" w:hAnsi="Times New Roman" w:cs="Times New Roman"/>
        </w:rPr>
        <w:t xml:space="preserve">Sommer, B., Horwitz, P., 2009. Macroinvertebrate cycles of decline and recovery in Swan Coastal Plain (Western Australia) wetlands affected by drought-induced acidification. Hydrobiologia 624, 191–203. </w:t>
      </w:r>
      <w:hyperlink r:id="rId39">
        <w:r w:rsidRPr="003B09F5">
          <w:rPr>
            <w:rStyle w:val="Hyperlink"/>
            <w:rFonts w:ascii="Times New Roman" w:hAnsi="Times New Roman" w:cs="Times New Roman"/>
            <w:color w:val="auto"/>
          </w:rPr>
          <w:t>https://doi.org/10.1007/s10750-008-9692-6</w:t>
        </w:r>
      </w:hyperlink>
    </w:p>
    <w:p w14:paraId="262723DC" w14:textId="77777777" w:rsidR="001D584F" w:rsidRPr="003B09F5" w:rsidRDefault="005D6919">
      <w:pPr>
        <w:pStyle w:val="Bibliography"/>
        <w:rPr>
          <w:rFonts w:ascii="Times New Roman" w:hAnsi="Times New Roman" w:cs="Times New Roman"/>
        </w:rPr>
      </w:pPr>
      <w:bookmarkStart w:id="567" w:name="ref-Sommer2008"/>
      <w:bookmarkEnd w:id="566"/>
      <w:r w:rsidRPr="003B09F5">
        <w:rPr>
          <w:rFonts w:ascii="Times New Roman" w:hAnsi="Times New Roman" w:cs="Times New Roman"/>
        </w:rPr>
        <w:t>Sommer, B., Horwitz, P., Hewitt, P., 2008. Assessment of Wetland Invertebrate and Fish Biodiversity for the Gnangara Sustainability Strategy (GSS) (No. November). Centre for Ecosystem Management, Edith Cowan University, Joondalup, Western Australia.</w:t>
      </w:r>
    </w:p>
    <w:p w14:paraId="262723DD" w14:textId="77777777" w:rsidR="001D584F" w:rsidRPr="003B09F5" w:rsidRDefault="005D6919">
      <w:pPr>
        <w:pStyle w:val="Bibliography"/>
        <w:rPr>
          <w:rFonts w:ascii="Times New Roman" w:hAnsi="Times New Roman" w:cs="Times New Roman"/>
        </w:rPr>
      </w:pPr>
      <w:bookmarkStart w:id="568" w:name="ref-WaterandRiversCommission2004"/>
      <w:bookmarkEnd w:id="567"/>
      <w:r w:rsidRPr="003B09F5">
        <w:rPr>
          <w:rFonts w:ascii="Times New Roman" w:hAnsi="Times New Roman" w:cs="Times New Roman"/>
        </w:rPr>
        <w:t>Water and Rivers Commission, 2004. Environmental management of groundwater abstraction from the Gnangara Mound 2000-2003 - Triennial report to the Environmental Protection Authority. (No. March). Water; Rivers Commission, Perth, Western Australia.</w:t>
      </w:r>
    </w:p>
    <w:p w14:paraId="262723DE" w14:textId="6843EC7E" w:rsidR="001D584F" w:rsidRPr="003B09F5" w:rsidRDefault="005D6919">
      <w:pPr>
        <w:pStyle w:val="Bibliography"/>
        <w:rPr>
          <w:rFonts w:ascii="Times New Roman" w:hAnsi="Times New Roman" w:cs="Times New Roman"/>
        </w:rPr>
      </w:pPr>
      <w:bookmarkStart w:id="569" w:name="ref-Australia1995"/>
      <w:bookmarkEnd w:id="568"/>
      <w:r w:rsidRPr="003B09F5">
        <w:rPr>
          <w:rFonts w:ascii="Times New Roman" w:hAnsi="Times New Roman" w:cs="Times New Roman"/>
        </w:rPr>
        <w:t>Water Authority of Western Australia, 1995. Review of proposed changes to environmental conditions: Gnangara Mound groundwater resources (Section 46) / Water Authority of Western Australia. Water Authority of Western Australia, Leederville, W.A.</w:t>
      </w:r>
    </w:p>
    <w:p w14:paraId="262723DF" w14:textId="77777777" w:rsidR="001D584F" w:rsidRPr="003B09F5" w:rsidRDefault="005D6919">
      <w:pPr>
        <w:pStyle w:val="Bibliography"/>
        <w:rPr>
          <w:rFonts w:ascii="Times New Roman" w:hAnsi="Times New Roman" w:cs="Times New Roman"/>
        </w:rPr>
      </w:pPr>
      <w:bookmarkStart w:id="570" w:name="ref-Wood2019"/>
      <w:bookmarkEnd w:id="569"/>
      <w:r w:rsidRPr="003B09F5">
        <w:rPr>
          <w:rFonts w:ascii="Times New Roman" w:hAnsi="Times New Roman" w:cs="Times New Roman"/>
        </w:rPr>
        <w:t>Wood, S., 2019. mgcv: Mixed GAM Computation Vehicle with Automatic Smoothness Estimation.</w:t>
      </w:r>
    </w:p>
    <w:p w14:paraId="262723E0" w14:textId="67D631C6" w:rsidR="001D584F" w:rsidRPr="003B09F5" w:rsidRDefault="005D6919">
      <w:pPr>
        <w:pStyle w:val="Bibliography"/>
        <w:rPr>
          <w:rFonts w:ascii="Times New Roman" w:hAnsi="Times New Roman" w:cs="Times New Roman"/>
        </w:rPr>
      </w:pPr>
      <w:bookmarkStart w:id="571" w:name="ref-Wood2011"/>
      <w:bookmarkEnd w:id="570"/>
      <w:r w:rsidRPr="003B09F5">
        <w:rPr>
          <w:rFonts w:ascii="Times New Roman" w:hAnsi="Times New Roman" w:cs="Times New Roman"/>
        </w:rPr>
        <w:t xml:space="preserve">Wood, S.N., 2011. Fast stable restricted maximum likelihood and marginal likelihood estimation of semiparametric generalized linear models. Journal of the Royal Statistical Society. Series B: Statistical Methodology 73, 3–36. </w:t>
      </w:r>
      <w:hyperlink r:id="rId40">
        <w:r w:rsidRPr="003B09F5">
          <w:rPr>
            <w:rStyle w:val="Hyperlink"/>
            <w:rFonts w:ascii="Times New Roman" w:hAnsi="Times New Roman" w:cs="Times New Roman"/>
            <w:color w:val="auto"/>
          </w:rPr>
          <w:t>https://doi.org/10.1111/j.1467-9868.2010.00749.x</w:t>
        </w:r>
      </w:hyperlink>
    </w:p>
    <w:p w14:paraId="262723E1" w14:textId="77777777" w:rsidR="001D584F" w:rsidRPr="003B09F5" w:rsidRDefault="005D6919">
      <w:pPr>
        <w:pStyle w:val="Bibliography"/>
        <w:rPr>
          <w:rFonts w:ascii="Times New Roman" w:hAnsi="Times New Roman" w:cs="Times New Roman"/>
        </w:rPr>
      </w:pPr>
      <w:bookmarkStart w:id="572" w:name="ref-Yesertener2008"/>
      <w:bookmarkEnd w:id="571"/>
      <w:r w:rsidRPr="003B09F5">
        <w:rPr>
          <w:rFonts w:ascii="Times New Roman" w:hAnsi="Times New Roman" w:cs="Times New Roman"/>
        </w:rPr>
        <w:t>Yesertener, C., 2007. Assessment of the declining groundwater levels in the Gnangara Mound, Report HG1. ed. Perth, Western Australia.</w:t>
      </w:r>
    </w:p>
    <w:p w14:paraId="262723E2" w14:textId="1F405B50" w:rsidR="001D584F" w:rsidRDefault="005D6919">
      <w:pPr>
        <w:pStyle w:val="Bibliography"/>
        <w:rPr>
          <w:rStyle w:val="Hyperlink"/>
          <w:rFonts w:ascii="Times New Roman" w:hAnsi="Times New Roman" w:cs="Times New Roman"/>
          <w:color w:val="auto"/>
        </w:rPr>
      </w:pPr>
      <w:bookmarkStart w:id="573" w:name="ref-Zencich2002"/>
      <w:bookmarkEnd w:id="572"/>
      <w:r w:rsidRPr="003B09F5">
        <w:rPr>
          <w:rFonts w:ascii="Times New Roman" w:hAnsi="Times New Roman" w:cs="Times New Roman"/>
        </w:rPr>
        <w:t xml:space="preserve">Zencich, S.J., Froend, R.H., Turner, J.V., Gailitis, V., 2002. Influence of groundwater depth on the seasonal sources of water accessed by Banksia tree species on a shallow, sandy coastal aquifer. Oecologia 131, 8–19. </w:t>
      </w:r>
      <w:hyperlink r:id="rId41">
        <w:r w:rsidRPr="003B09F5">
          <w:rPr>
            <w:rStyle w:val="Hyperlink"/>
            <w:rFonts w:ascii="Times New Roman" w:hAnsi="Times New Roman" w:cs="Times New Roman"/>
            <w:color w:val="auto"/>
          </w:rPr>
          <w:t>https://doi.org/10.1007/s00442-001-0855-7</w:t>
        </w:r>
      </w:hyperlink>
      <w:bookmarkEnd w:id="538"/>
      <w:bookmarkEnd w:id="573"/>
    </w:p>
    <w:p w14:paraId="0764B327" w14:textId="0CF10E2C" w:rsidR="00277CE3" w:rsidRDefault="00277CE3">
      <w:pPr>
        <w:pStyle w:val="Bibliography"/>
        <w:rPr>
          <w:rStyle w:val="Hyperlink"/>
          <w:rFonts w:ascii="Times New Roman" w:hAnsi="Times New Roman" w:cs="Times New Roman"/>
          <w:color w:val="auto"/>
        </w:rPr>
      </w:pPr>
    </w:p>
    <w:p w14:paraId="38C64326" w14:textId="77777777" w:rsidR="00277CE3" w:rsidRDefault="00277CE3">
      <w:pPr>
        <w:pStyle w:val="Bibliography"/>
        <w:rPr>
          <w:rFonts w:ascii="Times New Roman" w:hAnsi="Times New Roman" w:cs="Times New Roman"/>
        </w:rPr>
        <w:sectPr w:rsidR="00277CE3" w:rsidSect="00605A84">
          <w:pgSz w:w="11906" w:h="16838" w:code="9"/>
          <w:pgMar w:top="1440" w:right="1440" w:bottom="1440" w:left="1440" w:header="720" w:footer="720" w:gutter="0"/>
          <w:cols w:space="720"/>
        </w:sectPr>
      </w:pPr>
    </w:p>
    <w:p w14:paraId="16B95FAA" w14:textId="733977F9" w:rsidR="00277CE3" w:rsidRDefault="00277CE3" w:rsidP="00277CE3">
      <w:pPr>
        <w:pStyle w:val="Heading1"/>
      </w:pPr>
      <w:bookmarkStart w:id="574" w:name="_Toc33019615"/>
      <w:r>
        <w:lastRenderedPageBreak/>
        <w:t>Appendi</w:t>
      </w:r>
      <w:r w:rsidR="00124C90">
        <w:t>ces</w:t>
      </w:r>
      <w:bookmarkEnd w:id="574"/>
    </w:p>
    <w:p w14:paraId="147842F3" w14:textId="03841145" w:rsidR="006F16CA" w:rsidRPr="003B09F5" w:rsidRDefault="00C7434B" w:rsidP="00DA4EC4">
      <w:pPr>
        <w:pStyle w:val="Heading2"/>
        <w:rPr>
          <w:rFonts w:cs="Times New Roman"/>
        </w:rPr>
      </w:pPr>
      <w:bookmarkStart w:id="575" w:name="trends-across-wetlands-on-the-gnangara-m"/>
      <w:bookmarkStart w:id="576" w:name="_Toc33019616"/>
      <w:r>
        <w:rPr>
          <w:rFonts w:cs="Times New Roman"/>
        </w:rPr>
        <w:t xml:space="preserve">Appendix 1: </w:t>
      </w:r>
      <w:r w:rsidR="006F16CA" w:rsidRPr="003B09F5">
        <w:rPr>
          <w:rFonts w:cs="Times New Roman"/>
        </w:rPr>
        <w:t xml:space="preserve">Trends across wetlands on the Gnangara </w:t>
      </w:r>
      <w:bookmarkEnd w:id="575"/>
      <w:r w:rsidR="00540C87">
        <w:rPr>
          <w:rFonts w:cs="Times New Roman"/>
        </w:rPr>
        <w:t>Groundwater System</w:t>
      </w:r>
      <w:bookmarkEnd w:id="576"/>
    </w:p>
    <w:p w14:paraId="64AD2BD5" w14:textId="434E4EC2" w:rsidR="006F16CA" w:rsidRPr="003B09F5" w:rsidRDefault="006F16CA" w:rsidP="006F16CA">
      <w:pPr>
        <w:pStyle w:val="FirstParagraph"/>
        <w:rPr>
          <w:rFonts w:cs="Times New Roman"/>
        </w:rPr>
      </w:pPr>
      <w:commentRangeStart w:id="577"/>
      <w:r w:rsidRPr="003B09F5">
        <w:rPr>
          <w:rFonts w:cs="Times New Roman"/>
        </w:rPr>
        <w:t>Each wetland monitored in the Gnangara Groundwater System vegetation surveys represent unique assemblages of native vegetation, particularly wetlands such as Melaleuca Park 173, Lake Jandabup and Loch McNess (</w:t>
      </w:r>
      <w:r>
        <w:rPr>
          <w:rFonts w:cs="Times New Roman"/>
        </w:rPr>
        <w:fldChar w:fldCharType="begin"/>
      </w:r>
      <w:r>
        <w:rPr>
          <w:rFonts w:cs="Times New Roman"/>
        </w:rPr>
        <w:instrText xml:space="preserve"> REF _Ref25920870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22</w:t>
      </w:r>
      <w:r>
        <w:rPr>
          <w:rFonts w:cs="Times New Roman"/>
        </w:rPr>
        <w:fldChar w:fldCharType="end"/>
      </w:r>
      <w:r w:rsidRPr="003B09F5">
        <w:rPr>
          <w:rFonts w:cs="Times New Roman"/>
        </w:rPr>
        <w:t>). Generally, the wetlands occurring in the Bassendean Dunes are distinct from those of the Spearwood Dunal System. However, annual monitoring reveals shifts in the composition of these assemblages, with evidence of some wetlands becoming increasingly similar to each other over time, probably in response to changing hydrological regimes. Lexia 186, Melaleuca Park 78 and Quin Brook appear to have vegetation communities with similar shifts in composition, suggesting the drying of these wetlands is a having a common influence on their vegetation structure. Similarly, Lake Mariginiup and Lake Wilgarup, both of which are now experiencing seasonal dry periods, are experiencing dramatic shifts in composition. It is likely that the temporary drying of these once permanent bodies of water is driving similar changes in vegetation composition.</w:t>
      </w:r>
      <w:commentRangeEnd w:id="577"/>
      <w:r>
        <w:rPr>
          <w:rStyle w:val="CommentReference"/>
          <w:rFonts w:asciiTheme="minorHAnsi" w:hAnsiTheme="minorHAnsi"/>
        </w:rPr>
        <w:commentReference w:id="577"/>
      </w:r>
    </w:p>
    <w:p w14:paraId="62777620" w14:textId="77777777" w:rsidR="006F16CA" w:rsidRPr="003B09F5" w:rsidRDefault="006F16CA" w:rsidP="006F16CA">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7B9FD38" wp14:editId="253415E0">
            <wp:extent cx="5760000" cy="39852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Figs/AllVegOrd-1.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1BFB8B1C" w14:textId="2BE5239A" w:rsidR="006F16CA" w:rsidRPr="003B09F5" w:rsidRDefault="006F16CA" w:rsidP="006F16CA">
      <w:pPr>
        <w:pStyle w:val="Caption"/>
        <w:rPr>
          <w:rFonts w:ascii="Times New Roman" w:hAnsi="Times New Roman" w:cs="Times New Roman"/>
        </w:rPr>
      </w:pPr>
      <w:bookmarkStart w:id="578" w:name="_Ref2592087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22</w:t>
      </w:r>
      <w:r w:rsidRPr="003B09F5">
        <w:rPr>
          <w:rFonts w:ascii="Times New Roman" w:hAnsi="Times New Roman" w:cs="Times New Roman"/>
        </w:rPr>
        <w:fldChar w:fldCharType="end"/>
      </w:r>
      <w:bookmarkEnd w:id="578"/>
      <w:r w:rsidRPr="003B09F5">
        <w:rPr>
          <w:rFonts w:ascii="Times New Roman" w:hAnsi="Times New Roman" w:cs="Times New Roman"/>
        </w:rPr>
        <w:t xml:space="preserve"> Unconstrained ordination plot of vegetation at each wetland site during the survey period (1996-2018). Arrows represent change from first survey to last survey. Vegetation ordination includes native vegetation only.</w:t>
      </w:r>
    </w:p>
    <w:p w14:paraId="1C1470B7" w14:textId="1191D809" w:rsidR="006F16CA" w:rsidRPr="003B09F5" w:rsidRDefault="006F16CA" w:rsidP="006F16CA">
      <w:pPr>
        <w:pStyle w:val="BodyText"/>
        <w:rPr>
          <w:rFonts w:cs="Times New Roman"/>
        </w:rPr>
      </w:pPr>
      <w:commentRangeStart w:id="579"/>
      <w:r w:rsidRPr="003B09F5">
        <w:rPr>
          <w:rFonts w:cs="Times New Roman"/>
        </w:rPr>
        <w:t>The aquatic invertebrate assemblages form three distinct groups based on the dunal system of the wetland (</w:t>
      </w:r>
      <w:r>
        <w:rPr>
          <w:rFonts w:cs="Times New Roman"/>
        </w:rPr>
        <w:fldChar w:fldCharType="begin"/>
      </w:r>
      <w:r>
        <w:rPr>
          <w:rFonts w:cs="Times New Roman"/>
        </w:rPr>
        <w:instrText xml:space="preserve"> REF _Ref25920876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23</w:t>
      </w:r>
      <w:r>
        <w:rPr>
          <w:rFonts w:cs="Times New Roman"/>
        </w:rPr>
        <w:fldChar w:fldCharType="end"/>
      </w:r>
      <w:r w:rsidRPr="003B09F5">
        <w:rPr>
          <w:rFonts w:cs="Times New Roman"/>
        </w:rPr>
        <w:t xml:space="preserve">). The Spearwood Dunes (Lake Goollelal, Lake Joondalup, Loch McNess, Lake Nowergup and Lake Yonderup) form the most diverse group, while the Bassendean Dunes Wetlands (Melaleuca Park 173) and East Wanneroo Interdunal Wetlands (Lake Jandabup and Lake Mariginiup) have different assemblages to each other. Generally, the Bassendean Dunes and East Wanneroo Interdunal wetlands are becoming more similar </w:t>
      </w:r>
      <w:r>
        <w:rPr>
          <w:rFonts w:cs="Times New Roman"/>
        </w:rPr>
        <w:t>to</w:t>
      </w:r>
      <w:r w:rsidRPr="003B09F5">
        <w:rPr>
          <w:rFonts w:cs="Times New Roman"/>
        </w:rPr>
        <w:t xml:space="preserve"> each other, </w:t>
      </w:r>
      <w:commentRangeStart w:id="580"/>
      <w:r w:rsidRPr="003B09F5">
        <w:rPr>
          <w:rFonts w:cs="Times New Roman"/>
        </w:rPr>
        <w:t>although such conclusions are based on a very limited set of wetlands</w:t>
      </w:r>
      <w:commentRangeEnd w:id="580"/>
      <w:r>
        <w:rPr>
          <w:rStyle w:val="CommentReference"/>
          <w:rFonts w:asciiTheme="minorHAnsi" w:hAnsiTheme="minorHAnsi"/>
        </w:rPr>
        <w:commentReference w:id="580"/>
      </w:r>
      <w:r w:rsidRPr="003B09F5">
        <w:rPr>
          <w:rFonts w:cs="Times New Roman"/>
        </w:rPr>
        <w:t xml:space="preserve">. The Spearwood Dunes contain wetlands with two distinct trajectories, </w:t>
      </w:r>
      <w:r w:rsidRPr="003B09F5">
        <w:rPr>
          <w:rFonts w:cs="Times New Roman"/>
        </w:rPr>
        <w:lastRenderedPageBreak/>
        <w:t>those migrating towards initial Lake Joondalup compositions (Loch McNess, Lake Goollelal and Lake Nowergup), and those migrating towards initial Loch McNess compositions (Lake Joondalup and Lake Yonderup</w:t>
      </w:r>
      <w:commentRangeStart w:id="581"/>
      <w:r w:rsidRPr="003B09F5">
        <w:rPr>
          <w:rFonts w:cs="Times New Roman"/>
        </w:rPr>
        <w:t>). Nonetheless, each wetland has a distinct assemblage of macroinvertebrates but, aquatic macroinvertebrate communities have shifted during the monitoring period</w:t>
      </w:r>
      <w:commentRangeEnd w:id="581"/>
      <w:r>
        <w:rPr>
          <w:rStyle w:val="CommentReference"/>
          <w:rFonts w:asciiTheme="minorHAnsi" w:hAnsiTheme="minorHAnsi"/>
        </w:rPr>
        <w:commentReference w:id="581"/>
      </w:r>
      <w:r w:rsidRPr="003B09F5">
        <w:rPr>
          <w:rFonts w:cs="Times New Roman"/>
        </w:rPr>
        <w:t>. Recent monitoring suggests that Loch McNess and Melaleuca Park 173 are becoming more similar to other wetlands. For instance, Loch McNess has shifted dramatically towards early Lake Joondalup composition. Lake Goollelal has displayed a similar, although not as dramatic, shift in composition. During the monitoring period, it is becoming apparent that Melaleuca Park 173, Lake Jandabup and Lake Mariginiup are converging in terms of macroinvertebrate assemblages. The communities at Lake Joondalup and Lake Yonderup have been shifting towards the early communities of Loch McNess. Lake Nowergup has shown some variation in community composition, but the current trajectory shows little change to the 1996 assemblage</w:t>
      </w:r>
      <w:commentRangeEnd w:id="579"/>
      <w:r>
        <w:rPr>
          <w:rStyle w:val="CommentReference"/>
          <w:rFonts w:asciiTheme="minorHAnsi" w:hAnsiTheme="minorHAnsi"/>
        </w:rPr>
        <w:commentReference w:id="579"/>
      </w:r>
      <w:r w:rsidRPr="003B09F5">
        <w:rPr>
          <w:rFonts w:cs="Times New Roman"/>
        </w:rPr>
        <w:t>.</w:t>
      </w:r>
    </w:p>
    <w:p w14:paraId="5734D127" w14:textId="77777777" w:rsidR="006F16CA" w:rsidRPr="003B09F5" w:rsidRDefault="006F16CA" w:rsidP="006F16CA">
      <w:pPr>
        <w:pStyle w:val="CaptionedFigure"/>
        <w:jc w:val="center"/>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5A38059E" wp14:editId="323C7709">
            <wp:extent cx="5760000" cy="39888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Figs/AllInvOrd-1.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760000" cy="3988800"/>
                    </a:xfrm>
                    <a:prstGeom prst="rect">
                      <a:avLst/>
                    </a:prstGeom>
                    <a:noFill/>
                    <a:ln w="9525">
                      <a:noFill/>
                      <a:headEnd/>
                      <a:tailEnd/>
                    </a:ln>
                  </pic:spPr>
                </pic:pic>
              </a:graphicData>
            </a:graphic>
          </wp:inline>
        </w:drawing>
      </w:r>
    </w:p>
    <w:p w14:paraId="2048B99C" w14:textId="7EFE19A6" w:rsidR="006F16CA" w:rsidRPr="003B09F5" w:rsidRDefault="006F16CA" w:rsidP="006F16CA">
      <w:pPr>
        <w:pStyle w:val="Caption"/>
        <w:rPr>
          <w:rFonts w:ascii="Times New Roman" w:hAnsi="Times New Roman" w:cs="Times New Roman"/>
        </w:rPr>
      </w:pPr>
      <w:bookmarkStart w:id="582" w:name="_Ref2592087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23</w:t>
      </w:r>
      <w:r w:rsidRPr="003B09F5">
        <w:rPr>
          <w:rFonts w:ascii="Times New Roman" w:hAnsi="Times New Roman" w:cs="Times New Roman"/>
        </w:rPr>
        <w:fldChar w:fldCharType="end"/>
      </w:r>
      <w:bookmarkEnd w:id="582"/>
      <w:r w:rsidRPr="003B09F5">
        <w:rPr>
          <w:rFonts w:ascii="Times New Roman" w:hAnsi="Times New Roman" w:cs="Times New Roman"/>
        </w:rPr>
        <w:t xml:space="preserve"> Unconstrained ordination plot of aquatic invertebrates at each wetland site during the survey period (1996-2018). Arrows represent change from first survey to last survey. Vegetation ordination includes native vegetation only. Wetlands included in invertebrate analysis include Lake Goollelal (GOO), Lake Jandabup (JAN), Lake Joondalup (JOO), Lake Mariginiup (MAR), Loch McNess (MCS), Melaleuca Park 173 (MEL), Lake Nowergup (NOW) and Lake Yonderup (YON).</w:t>
      </w:r>
    </w:p>
    <w:p w14:paraId="2105537D" w14:textId="30116236" w:rsidR="006F16CA" w:rsidRPr="003B09F5" w:rsidRDefault="006F16CA" w:rsidP="006F16CA">
      <w:pPr>
        <w:pStyle w:val="BodyText"/>
        <w:rPr>
          <w:rFonts w:cs="Times New Roman"/>
        </w:rPr>
      </w:pPr>
      <w:commentRangeStart w:id="583"/>
      <w:r w:rsidRPr="003B09F5">
        <w:rPr>
          <w:rFonts w:cs="Times New Roman"/>
        </w:rPr>
        <w:t>Patterns of changing assemblages and declining richness are complemented by an analysis of monitoring data for macroinvertebrates (</w:t>
      </w:r>
      <w:r>
        <w:rPr>
          <w:rFonts w:cs="Times New Roman"/>
        </w:rPr>
        <w:fldChar w:fldCharType="begin"/>
      </w:r>
      <w:r>
        <w:rPr>
          <w:rFonts w:cs="Times New Roman"/>
        </w:rPr>
        <w:instrText xml:space="preserve"> REF _Ref25922563 \h </w:instrText>
      </w:r>
      <w:r>
        <w:rPr>
          <w:rFonts w:cs="Times New Roman"/>
        </w:rPr>
      </w:r>
      <w:r>
        <w:rPr>
          <w:rFonts w:cs="Times New Roman"/>
        </w:rPr>
        <w:fldChar w:fldCharType="separate"/>
      </w:r>
      <w:r w:rsidR="00344A1B" w:rsidRPr="003B09F5">
        <w:rPr>
          <w:rFonts w:cs="Times New Roman"/>
        </w:rPr>
        <w:t xml:space="preserve">Table </w:t>
      </w:r>
      <w:r w:rsidR="00344A1B">
        <w:rPr>
          <w:rFonts w:cs="Times New Roman"/>
          <w:noProof/>
        </w:rPr>
        <w:t>38</w:t>
      </w:r>
      <w:r>
        <w:rPr>
          <w:rFonts w:cs="Times New Roman"/>
        </w:rPr>
        <w:fldChar w:fldCharType="end"/>
      </w:r>
      <w:r w:rsidRPr="003B09F5">
        <w:rPr>
          <w:rFonts w:cs="Times New Roman"/>
        </w:rPr>
        <w:t>). The limitations of these data are that they are only once-off sampling for the season of spring each year, and only at usually three sites representing three different habitats, so the presence of taxa is a more reliable indicator than the absence of taxa. Nevertheless, patterns are discernible and if repeated over a sequence of years, and if they can be shown at more than one wetland, then they warrant closer attention. For the dataset examined, two patterns were determined. Some taxa were regularly present in the samples, in most years in the early period of monitoring (between 1996 and 2006) but have since become less frequently observed and are now actually absent in the samples in the last 5-15 years). Other taxa were extremely common in the early period of monitoring (between 1996 and 2006) but have since become much rarer or absent in the samples in the last 5-15 years).</w:t>
      </w:r>
    </w:p>
    <w:p w14:paraId="6460B6A1" w14:textId="25F186E3" w:rsidR="006F16CA" w:rsidRPr="003B09F5" w:rsidRDefault="006F16CA" w:rsidP="006F16CA">
      <w:pPr>
        <w:pStyle w:val="BodyText"/>
        <w:rPr>
          <w:rFonts w:cs="Times New Roman"/>
        </w:rPr>
      </w:pPr>
      <w:r w:rsidRPr="003B09F5">
        <w:rPr>
          <w:rFonts w:cs="Times New Roman"/>
        </w:rPr>
        <w:lastRenderedPageBreak/>
        <w:t xml:space="preserve">Lakes Nowergup, Yonderup and Loch McNess have many taxa in one of these two groups (8, 9 and 10 taxa overall, respectively). Two insect groups have shown the same pattern of decline – Scirtidae beetles (from 4 of the six wetlands) and the Cordulidae damsel flies (also from 4 of the six wetlands). The insects, Corduliidae (Odonata), Ecnomidae (Trichoptera), Haliplidae (Coleoptera) and Mesoveliidae (Hemiptera) are all species with widespread distributions in the Swan Coastal Plain (Sommer et al., </w:t>
      </w:r>
      <w:hyperlink w:anchor="ref-Sommer2008">
        <w:r w:rsidRPr="003B09F5">
          <w:rPr>
            <w:rStyle w:val="Hyperlink"/>
            <w:rFonts w:cs="Times New Roman"/>
            <w:color w:val="auto"/>
          </w:rPr>
          <w:t>2008</w:t>
        </w:r>
      </w:hyperlink>
      <w:r w:rsidRPr="003B09F5">
        <w:rPr>
          <w:rFonts w:cs="Times New Roman"/>
        </w:rPr>
        <w:t>), but are now not found in the monitored wetlands reported here.</w:t>
      </w:r>
      <w:commentRangeEnd w:id="583"/>
      <w:r>
        <w:rPr>
          <w:rStyle w:val="CommentReference"/>
          <w:rFonts w:asciiTheme="minorHAnsi" w:hAnsiTheme="minorHAnsi"/>
        </w:rPr>
        <w:commentReference w:id="583"/>
      </w:r>
    </w:p>
    <w:p w14:paraId="6D4B1E9E" w14:textId="73CA2D5B" w:rsidR="006F16CA" w:rsidRPr="003B09F5" w:rsidRDefault="006F16CA" w:rsidP="006F16CA">
      <w:pPr>
        <w:pStyle w:val="TableCaption"/>
        <w:rPr>
          <w:rFonts w:ascii="Times New Roman" w:hAnsi="Times New Roman" w:cs="Times New Roman"/>
        </w:rPr>
      </w:pPr>
      <w:bookmarkStart w:id="584" w:name="_Ref25922563"/>
      <w:commentRangeStart w:id="585"/>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344A1B">
        <w:rPr>
          <w:rFonts w:ascii="Times New Roman" w:hAnsi="Times New Roman" w:cs="Times New Roman"/>
          <w:noProof/>
        </w:rPr>
        <w:t>38</w:t>
      </w:r>
      <w:r w:rsidRPr="003B09F5">
        <w:rPr>
          <w:rFonts w:ascii="Times New Roman" w:hAnsi="Times New Roman" w:cs="Times New Roman"/>
        </w:rPr>
        <w:fldChar w:fldCharType="end"/>
      </w:r>
      <w:bookmarkEnd w:id="584"/>
      <w:r w:rsidRPr="003B09F5">
        <w:rPr>
          <w:rFonts w:ascii="Times New Roman" w:hAnsi="Times New Roman" w:cs="Times New Roman"/>
        </w:rPr>
        <w:t xml:space="preserve"> Taxa that have gone from regularly rare to absent and taxa that have gone from common to rare, or absent during spring monitoring.</w:t>
      </w:r>
    </w:p>
    <w:tbl>
      <w:tblPr>
        <w:tblStyle w:val="Table"/>
        <w:tblW w:w="5377" w:type="pct"/>
        <w:tblInd w:w="-142" w:type="dxa"/>
        <w:tblLook w:val="07E0" w:firstRow="1" w:lastRow="1" w:firstColumn="1" w:lastColumn="1" w:noHBand="1" w:noVBand="1"/>
      </w:tblPr>
      <w:tblGrid>
        <w:gridCol w:w="1602"/>
        <w:gridCol w:w="4277"/>
        <w:gridCol w:w="3828"/>
      </w:tblGrid>
      <w:tr w:rsidR="006F16CA" w:rsidRPr="003B09F5" w14:paraId="2F4355ED" w14:textId="77777777" w:rsidTr="00305B18">
        <w:tc>
          <w:tcPr>
            <w:tcW w:w="825" w:type="pct"/>
            <w:tcBorders>
              <w:bottom w:val="single" w:sz="0" w:space="0" w:color="auto"/>
            </w:tcBorders>
            <w:vAlign w:val="bottom"/>
          </w:tcPr>
          <w:p w14:paraId="75E29552" w14:textId="77777777" w:rsidR="006F16CA" w:rsidRPr="003B09F5" w:rsidRDefault="006F16CA" w:rsidP="00305B18">
            <w:pPr>
              <w:pStyle w:val="Compact"/>
              <w:jc w:val="center"/>
              <w:rPr>
                <w:rFonts w:cs="Times New Roman"/>
              </w:rPr>
            </w:pPr>
            <w:r w:rsidRPr="003B09F5">
              <w:rPr>
                <w:rFonts w:cs="Times New Roman"/>
              </w:rPr>
              <w:t>Lake</w:t>
            </w:r>
          </w:p>
        </w:tc>
        <w:tc>
          <w:tcPr>
            <w:tcW w:w="2203" w:type="pct"/>
            <w:tcBorders>
              <w:bottom w:val="single" w:sz="0" w:space="0" w:color="auto"/>
            </w:tcBorders>
            <w:vAlign w:val="bottom"/>
          </w:tcPr>
          <w:p w14:paraId="108769CC" w14:textId="77777777" w:rsidR="006F16CA" w:rsidRPr="003B09F5" w:rsidRDefault="006F16CA" w:rsidP="00305B18">
            <w:pPr>
              <w:pStyle w:val="Compact"/>
              <w:jc w:val="center"/>
              <w:rPr>
                <w:rFonts w:cs="Times New Roman"/>
              </w:rPr>
            </w:pPr>
            <w:r w:rsidRPr="003B09F5">
              <w:rPr>
                <w:rFonts w:cs="Times New Roman"/>
              </w:rPr>
              <w:t>Taxa that have gone from regularly rare to absent</w:t>
            </w:r>
          </w:p>
        </w:tc>
        <w:tc>
          <w:tcPr>
            <w:tcW w:w="1972" w:type="pct"/>
            <w:tcBorders>
              <w:bottom w:val="single" w:sz="0" w:space="0" w:color="auto"/>
            </w:tcBorders>
            <w:vAlign w:val="bottom"/>
          </w:tcPr>
          <w:p w14:paraId="35F26617" w14:textId="77777777" w:rsidR="006F16CA" w:rsidRPr="003B09F5" w:rsidRDefault="006F16CA" w:rsidP="00305B18">
            <w:pPr>
              <w:pStyle w:val="Compact"/>
              <w:jc w:val="center"/>
              <w:rPr>
                <w:rFonts w:cs="Times New Roman"/>
              </w:rPr>
            </w:pPr>
            <w:r w:rsidRPr="003B09F5">
              <w:rPr>
                <w:rFonts w:cs="Times New Roman"/>
              </w:rPr>
              <w:t>Taxa that have gone from common to rare or absent</w:t>
            </w:r>
          </w:p>
        </w:tc>
      </w:tr>
      <w:commentRangeEnd w:id="585"/>
      <w:tr w:rsidR="006F16CA" w:rsidRPr="003B09F5" w14:paraId="650B1B7C" w14:textId="77777777" w:rsidTr="00305B18">
        <w:tc>
          <w:tcPr>
            <w:tcW w:w="825" w:type="pct"/>
          </w:tcPr>
          <w:p w14:paraId="45442935" w14:textId="77777777" w:rsidR="006F16CA" w:rsidRPr="003B09F5" w:rsidRDefault="006F16CA" w:rsidP="00305B18">
            <w:pPr>
              <w:pStyle w:val="Compact"/>
              <w:jc w:val="center"/>
              <w:rPr>
                <w:rFonts w:cs="Times New Roman"/>
              </w:rPr>
            </w:pPr>
            <w:r>
              <w:rPr>
                <w:rStyle w:val="CommentReference"/>
                <w:rFonts w:asciiTheme="minorHAnsi" w:hAnsiTheme="minorHAnsi"/>
              </w:rPr>
              <w:commentReference w:id="585"/>
            </w:r>
            <w:r w:rsidRPr="003B09F5">
              <w:rPr>
                <w:rFonts w:cs="Times New Roman"/>
              </w:rPr>
              <w:t>Lake Goollelal</w:t>
            </w:r>
          </w:p>
        </w:tc>
        <w:tc>
          <w:tcPr>
            <w:tcW w:w="2203" w:type="pct"/>
          </w:tcPr>
          <w:p w14:paraId="62EDB45D" w14:textId="77777777" w:rsidR="006F16CA" w:rsidRPr="003B09F5" w:rsidRDefault="006F16CA" w:rsidP="00305B18">
            <w:pPr>
              <w:pStyle w:val="Compact"/>
              <w:jc w:val="center"/>
              <w:rPr>
                <w:rFonts w:cs="Times New Roman"/>
              </w:rPr>
            </w:pPr>
            <w:r w:rsidRPr="003B09F5">
              <w:rPr>
                <w:rFonts w:cs="Times New Roman"/>
              </w:rPr>
              <w:t>Scirtidae (beetle) last seen in 2004</w:t>
            </w:r>
          </w:p>
        </w:tc>
        <w:tc>
          <w:tcPr>
            <w:tcW w:w="1972" w:type="pct"/>
          </w:tcPr>
          <w:p w14:paraId="542D3305" w14:textId="77777777" w:rsidR="006F16CA" w:rsidRPr="003B09F5" w:rsidRDefault="006F16CA" w:rsidP="00305B18">
            <w:pPr>
              <w:pStyle w:val="Compact"/>
              <w:jc w:val="center"/>
              <w:rPr>
                <w:rFonts w:cs="Times New Roman"/>
              </w:rPr>
            </w:pPr>
            <w:r w:rsidRPr="003B09F5">
              <w:rPr>
                <w:rFonts w:cs="Times New Roman"/>
              </w:rPr>
              <w:t>Hydrophilidae (beetle) last seen 2014</w:t>
            </w:r>
          </w:p>
        </w:tc>
      </w:tr>
      <w:tr w:rsidR="006F16CA" w:rsidRPr="003B09F5" w14:paraId="78338364" w14:textId="77777777" w:rsidTr="00305B18">
        <w:tc>
          <w:tcPr>
            <w:tcW w:w="825" w:type="pct"/>
          </w:tcPr>
          <w:p w14:paraId="762A47A0" w14:textId="77777777" w:rsidR="006F16CA" w:rsidRPr="003B09F5" w:rsidRDefault="006F16CA" w:rsidP="00305B18">
            <w:pPr>
              <w:pStyle w:val="Compact"/>
              <w:jc w:val="center"/>
              <w:rPr>
                <w:rFonts w:cs="Times New Roman"/>
              </w:rPr>
            </w:pPr>
            <w:r w:rsidRPr="003B09F5">
              <w:rPr>
                <w:rFonts w:cs="Times New Roman"/>
              </w:rPr>
              <w:t>Lake Joondalup</w:t>
            </w:r>
          </w:p>
        </w:tc>
        <w:tc>
          <w:tcPr>
            <w:tcW w:w="2203" w:type="pct"/>
          </w:tcPr>
          <w:p w14:paraId="4F0AAE53" w14:textId="77777777" w:rsidR="006F16CA" w:rsidRPr="003B09F5" w:rsidRDefault="006F16CA" w:rsidP="00305B18">
            <w:pPr>
              <w:pStyle w:val="Compact"/>
              <w:jc w:val="center"/>
              <w:rPr>
                <w:rFonts w:cs="Times New Roman"/>
              </w:rPr>
            </w:pPr>
            <w:r w:rsidRPr="003B09F5">
              <w:rPr>
                <w:rFonts w:cs="Times New Roman"/>
              </w:rPr>
              <w:t>Cordulidae (damsel fly) last seen 2011</w:t>
            </w:r>
          </w:p>
        </w:tc>
        <w:tc>
          <w:tcPr>
            <w:tcW w:w="1972" w:type="pct"/>
          </w:tcPr>
          <w:p w14:paraId="67CE80E3" w14:textId="77777777" w:rsidR="006F16CA" w:rsidRPr="003B09F5" w:rsidRDefault="006F16CA" w:rsidP="00305B18">
            <w:pPr>
              <w:pStyle w:val="Compact"/>
              <w:rPr>
                <w:rFonts w:cs="Times New Roman"/>
              </w:rPr>
            </w:pPr>
          </w:p>
        </w:tc>
      </w:tr>
      <w:tr w:rsidR="006F16CA" w:rsidRPr="003B09F5" w14:paraId="6D3F67CA" w14:textId="77777777" w:rsidTr="00305B18">
        <w:tc>
          <w:tcPr>
            <w:tcW w:w="825" w:type="pct"/>
          </w:tcPr>
          <w:p w14:paraId="6B4487FD" w14:textId="77777777" w:rsidR="006F16CA" w:rsidRPr="003B09F5" w:rsidRDefault="006F16CA" w:rsidP="00305B18">
            <w:pPr>
              <w:pStyle w:val="Compact"/>
              <w:rPr>
                <w:rFonts w:cs="Times New Roman"/>
              </w:rPr>
            </w:pPr>
          </w:p>
        </w:tc>
        <w:tc>
          <w:tcPr>
            <w:tcW w:w="2203" w:type="pct"/>
          </w:tcPr>
          <w:p w14:paraId="3F21EE12" w14:textId="77777777" w:rsidR="006F16CA" w:rsidRPr="003B09F5" w:rsidRDefault="006F16CA" w:rsidP="00305B18">
            <w:pPr>
              <w:pStyle w:val="Compact"/>
              <w:jc w:val="center"/>
              <w:rPr>
                <w:rFonts w:cs="Times New Roman"/>
              </w:rPr>
            </w:pPr>
            <w:r w:rsidRPr="003B09F5">
              <w:rPr>
                <w:rFonts w:cs="Times New Roman"/>
              </w:rPr>
              <w:t>Haliplidae (beetle) last seen 2010</w:t>
            </w:r>
          </w:p>
        </w:tc>
        <w:tc>
          <w:tcPr>
            <w:tcW w:w="1972" w:type="pct"/>
          </w:tcPr>
          <w:p w14:paraId="13B6F771" w14:textId="77777777" w:rsidR="006F16CA" w:rsidRPr="003B09F5" w:rsidRDefault="006F16CA" w:rsidP="00305B18">
            <w:pPr>
              <w:pStyle w:val="Compact"/>
              <w:rPr>
                <w:rFonts w:cs="Times New Roman"/>
              </w:rPr>
            </w:pPr>
          </w:p>
        </w:tc>
      </w:tr>
      <w:tr w:rsidR="006F16CA" w:rsidRPr="003B09F5" w14:paraId="666AA65B" w14:textId="77777777" w:rsidTr="00305B18">
        <w:tc>
          <w:tcPr>
            <w:tcW w:w="825" w:type="pct"/>
          </w:tcPr>
          <w:p w14:paraId="347DA400" w14:textId="77777777" w:rsidR="006F16CA" w:rsidRPr="003B09F5" w:rsidRDefault="006F16CA" w:rsidP="00305B18">
            <w:pPr>
              <w:pStyle w:val="Compact"/>
              <w:rPr>
                <w:rFonts w:cs="Times New Roman"/>
              </w:rPr>
            </w:pPr>
          </w:p>
        </w:tc>
        <w:tc>
          <w:tcPr>
            <w:tcW w:w="2203" w:type="pct"/>
          </w:tcPr>
          <w:p w14:paraId="530951F7" w14:textId="77777777" w:rsidR="006F16CA" w:rsidRPr="003B09F5" w:rsidRDefault="006F16CA" w:rsidP="00305B18">
            <w:pPr>
              <w:pStyle w:val="Compact"/>
              <w:jc w:val="center"/>
              <w:rPr>
                <w:rFonts w:cs="Times New Roman"/>
              </w:rPr>
            </w:pPr>
            <w:r w:rsidRPr="003B09F5">
              <w:rPr>
                <w:rFonts w:cs="Times New Roman"/>
              </w:rPr>
              <w:t>Scirtidae (beetle) last seen 2010</w:t>
            </w:r>
          </w:p>
        </w:tc>
        <w:tc>
          <w:tcPr>
            <w:tcW w:w="1972" w:type="pct"/>
          </w:tcPr>
          <w:p w14:paraId="279A52E3" w14:textId="77777777" w:rsidR="006F16CA" w:rsidRPr="003B09F5" w:rsidRDefault="006F16CA" w:rsidP="00305B18">
            <w:pPr>
              <w:pStyle w:val="Compact"/>
              <w:rPr>
                <w:rFonts w:cs="Times New Roman"/>
              </w:rPr>
            </w:pPr>
          </w:p>
        </w:tc>
      </w:tr>
      <w:tr w:rsidR="006F16CA" w:rsidRPr="003B09F5" w14:paraId="7B8938C8" w14:textId="77777777" w:rsidTr="00305B18">
        <w:tc>
          <w:tcPr>
            <w:tcW w:w="825" w:type="pct"/>
          </w:tcPr>
          <w:p w14:paraId="247CCD5F" w14:textId="77777777" w:rsidR="006F16CA" w:rsidRPr="003B09F5" w:rsidRDefault="006F16CA" w:rsidP="00305B18">
            <w:pPr>
              <w:pStyle w:val="Compact"/>
              <w:jc w:val="center"/>
              <w:rPr>
                <w:rFonts w:cs="Times New Roman"/>
              </w:rPr>
            </w:pPr>
            <w:r w:rsidRPr="003B09F5">
              <w:rPr>
                <w:rFonts w:cs="Times New Roman"/>
              </w:rPr>
              <w:t>Lake Nowergup</w:t>
            </w:r>
          </w:p>
        </w:tc>
        <w:tc>
          <w:tcPr>
            <w:tcW w:w="2203" w:type="pct"/>
          </w:tcPr>
          <w:p w14:paraId="62DF86F5" w14:textId="77777777" w:rsidR="006F16CA" w:rsidRPr="003B09F5" w:rsidRDefault="006F16CA" w:rsidP="00305B18">
            <w:pPr>
              <w:pStyle w:val="Compact"/>
              <w:jc w:val="center"/>
              <w:rPr>
                <w:rFonts w:cs="Times New Roman"/>
              </w:rPr>
            </w:pPr>
            <w:r w:rsidRPr="003B09F5">
              <w:rPr>
                <w:rFonts w:cs="Times New Roman"/>
              </w:rPr>
              <w:t>Sphaeridae (bivalve) last seen 2002</w:t>
            </w:r>
          </w:p>
        </w:tc>
        <w:tc>
          <w:tcPr>
            <w:tcW w:w="1972" w:type="pct"/>
          </w:tcPr>
          <w:p w14:paraId="34494FDA" w14:textId="77777777" w:rsidR="006F16CA" w:rsidRPr="003B09F5" w:rsidRDefault="006F16CA" w:rsidP="00305B18">
            <w:pPr>
              <w:pStyle w:val="Compact"/>
              <w:jc w:val="center"/>
              <w:rPr>
                <w:rFonts w:cs="Times New Roman"/>
              </w:rPr>
            </w:pPr>
            <w:r w:rsidRPr="003B09F5">
              <w:rPr>
                <w:rFonts w:cs="Times New Roman"/>
              </w:rPr>
              <w:t>Ceinidae (amphipod) last seen 2007</w:t>
            </w:r>
          </w:p>
        </w:tc>
      </w:tr>
      <w:tr w:rsidR="006F16CA" w:rsidRPr="003B09F5" w14:paraId="50CF16E2" w14:textId="77777777" w:rsidTr="00305B18">
        <w:tc>
          <w:tcPr>
            <w:tcW w:w="825" w:type="pct"/>
          </w:tcPr>
          <w:p w14:paraId="5A5441A6" w14:textId="77777777" w:rsidR="006F16CA" w:rsidRPr="003B09F5" w:rsidRDefault="006F16CA" w:rsidP="00305B18">
            <w:pPr>
              <w:pStyle w:val="Compact"/>
              <w:rPr>
                <w:rFonts w:cs="Times New Roman"/>
              </w:rPr>
            </w:pPr>
          </w:p>
        </w:tc>
        <w:tc>
          <w:tcPr>
            <w:tcW w:w="2203" w:type="pct"/>
          </w:tcPr>
          <w:p w14:paraId="6D6753D8" w14:textId="77777777" w:rsidR="006F16CA" w:rsidRPr="003B09F5" w:rsidRDefault="006F16CA" w:rsidP="00305B18">
            <w:pPr>
              <w:pStyle w:val="Compact"/>
              <w:jc w:val="center"/>
              <w:rPr>
                <w:rFonts w:cs="Times New Roman"/>
              </w:rPr>
            </w:pPr>
            <w:r w:rsidRPr="003B09F5">
              <w:rPr>
                <w:rFonts w:cs="Times New Roman"/>
              </w:rPr>
              <w:t>Arrenuridae (mite) last seen 2007</w:t>
            </w:r>
          </w:p>
        </w:tc>
        <w:tc>
          <w:tcPr>
            <w:tcW w:w="1972" w:type="pct"/>
          </w:tcPr>
          <w:p w14:paraId="30087DCE" w14:textId="77777777" w:rsidR="006F16CA" w:rsidRPr="003B09F5" w:rsidRDefault="006F16CA" w:rsidP="00305B18">
            <w:pPr>
              <w:pStyle w:val="Compact"/>
              <w:jc w:val="center"/>
              <w:rPr>
                <w:rFonts w:cs="Times New Roman"/>
              </w:rPr>
            </w:pPr>
            <w:r w:rsidRPr="003B09F5">
              <w:rPr>
                <w:rFonts w:cs="Times New Roman"/>
              </w:rPr>
              <w:t>Notodromadidae (ostracod) last seen 2005</w:t>
            </w:r>
          </w:p>
        </w:tc>
      </w:tr>
      <w:tr w:rsidR="006F16CA" w:rsidRPr="003B09F5" w14:paraId="79A242CC" w14:textId="77777777" w:rsidTr="00305B18">
        <w:tc>
          <w:tcPr>
            <w:tcW w:w="825" w:type="pct"/>
          </w:tcPr>
          <w:p w14:paraId="33ADCE25" w14:textId="77777777" w:rsidR="006F16CA" w:rsidRPr="003B09F5" w:rsidRDefault="006F16CA" w:rsidP="00305B18">
            <w:pPr>
              <w:pStyle w:val="Compact"/>
              <w:rPr>
                <w:rFonts w:cs="Times New Roman"/>
              </w:rPr>
            </w:pPr>
          </w:p>
        </w:tc>
        <w:tc>
          <w:tcPr>
            <w:tcW w:w="2203" w:type="pct"/>
          </w:tcPr>
          <w:p w14:paraId="2DCA2674" w14:textId="77777777" w:rsidR="006F16CA" w:rsidRPr="003B09F5" w:rsidRDefault="006F16CA" w:rsidP="00305B18">
            <w:pPr>
              <w:pStyle w:val="Compact"/>
              <w:jc w:val="center"/>
              <w:rPr>
                <w:rFonts w:cs="Times New Roman"/>
              </w:rPr>
            </w:pPr>
            <w:r w:rsidRPr="003B09F5">
              <w:rPr>
                <w:rFonts w:cs="Times New Roman"/>
              </w:rPr>
              <w:t>Limnesiidae (mite) last seen 2007</w:t>
            </w:r>
          </w:p>
        </w:tc>
        <w:tc>
          <w:tcPr>
            <w:tcW w:w="1972" w:type="pct"/>
          </w:tcPr>
          <w:p w14:paraId="3F31EEC8" w14:textId="77777777" w:rsidR="006F16CA" w:rsidRPr="003B09F5" w:rsidRDefault="006F16CA" w:rsidP="00305B18">
            <w:pPr>
              <w:pStyle w:val="Compact"/>
              <w:rPr>
                <w:rFonts w:cs="Times New Roman"/>
              </w:rPr>
            </w:pPr>
          </w:p>
        </w:tc>
      </w:tr>
      <w:tr w:rsidR="006F16CA" w:rsidRPr="003B09F5" w14:paraId="55297B45" w14:textId="77777777" w:rsidTr="00305B18">
        <w:tc>
          <w:tcPr>
            <w:tcW w:w="825" w:type="pct"/>
          </w:tcPr>
          <w:p w14:paraId="60E98BA3" w14:textId="77777777" w:rsidR="006F16CA" w:rsidRPr="003B09F5" w:rsidRDefault="006F16CA" w:rsidP="00305B18">
            <w:pPr>
              <w:pStyle w:val="Compact"/>
              <w:jc w:val="center"/>
              <w:rPr>
                <w:rFonts w:cs="Times New Roman"/>
              </w:rPr>
            </w:pPr>
          </w:p>
        </w:tc>
        <w:tc>
          <w:tcPr>
            <w:tcW w:w="2203" w:type="pct"/>
          </w:tcPr>
          <w:p w14:paraId="7A9ECC0B" w14:textId="77777777" w:rsidR="006F16CA" w:rsidRPr="003B09F5" w:rsidRDefault="006F16CA" w:rsidP="00305B18">
            <w:pPr>
              <w:pStyle w:val="Compact"/>
              <w:jc w:val="center"/>
              <w:rPr>
                <w:rFonts w:cs="Times New Roman"/>
              </w:rPr>
            </w:pPr>
            <w:r w:rsidRPr="003B09F5">
              <w:rPr>
                <w:rFonts w:cs="Times New Roman"/>
              </w:rPr>
              <w:t>Cordulidae (damsel fly) last seen spring 2011</w:t>
            </w:r>
          </w:p>
        </w:tc>
        <w:tc>
          <w:tcPr>
            <w:tcW w:w="1972" w:type="pct"/>
          </w:tcPr>
          <w:p w14:paraId="3906CE6A" w14:textId="77777777" w:rsidR="006F16CA" w:rsidRPr="003B09F5" w:rsidRDefault="006F16CA" w:rsidP="00305B18">
            <w:pPr>
              <w:pStyle w:val="Compact"/>
              <w:rPr>
                <w:rFonts w:cs="Times New Roman"/>
              </w:rPr>
            </w:pPr>
          </w:p>
        </w:tc>
      </w:tr>
      <w:tr w:rsidR="006F16CA" w:rsidRPr="003B09F5" w14:paraId="37437AB5" w14:textId="77777777" w:rsidTr="00305B18">
        <w:tc>
          <w:tcPr>
            <w:tcW w:w="825" w:type="pct"/>
          </w:tcPr>
          <w:p w14:paraId="336AD9D6" w14:textId="77777777" w:rsidR="006F16CA" w:rsidRPr="003B09F5" w:rsidRDefault="006F16CA" w:rsidP="00305B18">
            <w:pPr>
              <w:pStyle w:val="Compact"/>
              <w:rPr>
                <w:rFonts w:cs="Times New Roman"/>
              </w:rPr>
            </w:pPr>
          </w:p>
        </w:tc>
        <w:tc>
          <w:tcPr>
            <w:tcW w:w="2203" w:type="pct"/>
          </w:tcPr>
          <w:p w14:paraId="2533C36E" w14:textId="77777777" w:rsidR="006F16CA" w:rsidRPr="003B09F5" w:rsidRDefault="006F16CA" w:rsidP="00305B18">
            <w:pPr>
              <w:pStyle w:val="Compact"/>
              <w:jc w:val="center"/>
              <w:rPr>
                <w:rFonts w:cs="Times New Roman"/>
              </w:rPr>
            </w:pPr>
            <w:r w:rsidRPr="003B09F5">
              <w:rPr>
                <w:rFonts w:cs="Times New Roman"/>
              </w:rPr>
              <w:t>Scirtidae (beetle) last seen in spring – 2004</w:t>
            </w:r>
          </w:p>
        </w:tc>
        <w:tc>
          <w:tcPr>
            <w:tcW w:w="1972" w:type="pct"/>
          </w:tcPr>
          <w:p w14:paraId="4DDD20E3" w14:textId="77777777" w:rsidR="006F16CA" w:rsidRPr="003B09F5" w:rsidRDefault="006F16CA" w:rsidP="00305B18">
            <w:pPr>
              <w:pStyle w:val="Compact"/>
              <w:rPr>
                <w:rFonts w:cs="Times New Roman"/>
              </w:rPr>
            </w:pPr>
          </w:p>
        </w:tc>
      </w:tr>
      <w:tr w:rsidR="006F16CA" w:rsidRPr="003B09F5" w14:paraId="68D76CAA" w14:textId="77777777" w:rsidTr="00305B18">
        <w:tc>
          <w:tcPr>
            <w:tcW w:w="825" w:type="pct"/>
          </w:tcPr>
          <w:p w14:paraId="32C74E37" w14:textId="77777777" w:rsidR="006F16CA" w:rsidRPr="003B09F5" w:rsidRDefault="006F16CA" w:rsidP="00305B18">
            <w:pPr>
              <w:pStyle w:val="Compact"/>
              <w:rPr>
                <w:rFonts w:cs="Times New Roman"/>
              </w:rPr>
            </w:pPr>
          </w:p>
        </w:tc>
        <w:tc>
          <w:tcPr>
            <w:tcW w:w="2203" w:type="pct"/>
          </w:tcPr>
          <w:p w14:paraId="2310735E" w14:textId="77777777" w:rsidR="006F16CA" w:rsidRPr="003B09F5" w:rsidRDefault="006F16CA" w:rsidP="00305B18">
            <w:pPr>
              <w:pStyle w:val="Compact"/>
              <w:jc w:val="center"/>
              <w:rPr>
                <w:rFonts w:cs="Times New Roman"/>
              </w:rPr>
            </w:pPr>
            <w:r w:rsidRPr="003B09F5">
              <w:rPr>
                <w:rFonts w:cs="Times New Roman"/>
              </w:rPr>
              <w:t>Chydoridae (Cladoceran) last seen 2011</w:t>
            </w:r>
          </w:p>
        </w:tc>
        <w:tc>
          <w:tcPr>
            <w:tcW w:w="1972" w:type="pct"/>
          </w:tcPr>
          <w:p w14:paraId="49269964" w14:textId="77777777" w:rsidR="006F16CA" w:rsidRPr="003B09F5" w:rsidRDefault="006F16CA" w:rsidP="00305B18">
            <w:pPr>
              <w:pStyle w:val="Compact"/>
              <w:rPr>
                <w:rFonts w:cs="Times New Roman"/>
              </w:rPr>
            </w:pPr>
          </w:p>
        </w:tc>
      </w:tr>
      <w:tr w:rsidR="006F16CA" w:rsidRPr="003B09F5" w14:paraId="6BC1ED2E" w14:textId="77777777" w:rsidTr="00305B18">
        <w:tc>
          <w:tcPr>
            <w:tcW w:w="825" w:type="pct"/>
          </w:tcPr>
          <w:p w14:paraId="2B709FB5" w14:textId="77777777" w:rsidR="006F16CA" w:rsidRPr="003B09F5" w:rsidRDefault="006F16CA" w:rsidP="00305B18">
            <w:pPr>
              <w:pStyle w:val="Compact"/>
              <w:jc w:val="center"/>
              <w:rPr>
                <w:rFonts w:cs="Times New Roman"/>
              </w:rPr>
            </w:pPr>
            <w:r w:rsidRPr="003B09F5">
              <w:rPr>
                <w:rFonts w:cs="Times New Roman"/>
              </w:rPr>
              <w:t>Lake Yonderup</w:t>
            </w:r>
          </w:p>
        </w:tc>
        <w:tc>
          <w:tcPr>
            <w:tcW w:w="2203" w:type="pct"/>
          </w:tcPr>
          <w:p w14:paraId="1AABB674" w14:textId="77777777" w:rsidR="006F16CA" w:rsidRPr="003B09F5" w:rsidRDefault="006F16CA" w:rsidP="00305B18">
            <w:pPr>
              <w:pStyle w:val="Compact"/>
              <w:jc w:val="center"/>
              <w:rPr>
                <w:rFonts w:cs="Times New Roman"/>
              </w:rPr>
            </w:pPr>
            <w:r w:rsidRPr="003B09F5">
              <w:rPr>
                <w:rFonts w:cs="Times New Roman"/>
              </w:rPr>
              <w:t>Hirudinea (Leech) last seen 2003</w:t>
            </w:r>
          </w:p>
        </w:tc>
        <w:tc>
          <w:tcPr>
            <w:tcW w:w="1972" w:type="pct"/>
          </w:tcPr>
          <w:p w14:paraId="48832F7F" w14:textId="77777777" w:rsidR="006F16CA" w:rsidRPr="003B09F5" w:rsidRDefault="006F16CA" w:rsidP="00305B18">
            <w:pPr>
              <w:pStyle w:val="Compact"/>
              <w:rPr>
                <w:rFonts w:cs="Times New Roman"/>
              </w:rPr>
            </w:pPr>
          </w:p>
        </w:tc>
      </w:tr>
      <w:tr w:rsidR="006F16CA" w:rsidRPr="003B09F5" w14:paraId="5AB33A5B" w14:textId="77777777" w:rsidTr="00305B18">
        <w:tc>
          <w:tcPr>
            <w:tcW w:w="825" w:type="pct"/>
          </w:tcPr>
          <w:p w14:paraId="09B4F9F2" w14:textId="77777777" w:rsidR="006F16CA" w:rsidRPr="003B09F5" w:rsidRDefault="006F16CA" w:rsidP="00305B18">
            <w:pPr>
              <w:pStyle w:val="Compact"/>
              <w:rPr>
                <w:rFonts w:cs="Times New Roman"/>
              </w:rPr>
            </w:pPr>
          </w:p>
        </w:tc>
        <w:tc>
          <w:tcPr>
            <w:tcW w:w="2203" w:type="pct"/>
          </w:tcPr>
          <w:p w14:paraId="7EE572AE" w14:textId="77777777" w:rsidR="006F16CA" w:rsidRPr="003B09F5" w:rsidRDefault="006F16CA" w:rsidP="00305B18">
            <w:pPr>
              <w:pStyle w:val="Compact"/>
              <w:jc w:val="center"/>
              <w:rPr>
                <w:rFonts w:cs="Times New Roman"/>
              </w:rPr>
            </w:pPr>
            <w:r w:rsidRPr="003B09F5">
              <w:rPr>
                <w:rFonts w:cs="Times New Roman"/>
              </w:rPr>
              <w:t>Ancylidae (limpet) last seen 2011</w:t>
            </w:r>
          </w:p>
        </w:tc>
        <w:tc>
          <w:tcPr>
            <w:tcW w:w="1972" w:type="pct"/>
          </w:tcPr>
          <w:p w14:paraId="436D7F23" w14:textId="77777777" w:rsidR="006F16CA" w:rsidRPr="003B09F5" w:rsidRDefault="006F16CA" w:rsidP="00305B18">
            <w:pPr>
              <w:pStyle w:val="Compact"/>
              <w:rPr>
                <w:rFonts w:cs="Times New Roman"/>
              </w:rPr>
            </w:pPr>
          </w:p>
        </w:tc>
      </w:tr>
      <w:tr w:rsidR="006F16CA" w:rsidRPr="003B09F5" w14:paraId="685099B9" w14:textId="77777777" w:rsidTr="00305B18">
        <w:tc>
          <w:tcPr>
            <w:tcW w:w="825" w:type="pct"/>
          </w:tcPr>
          <w:p w14:paraId="28D28A54" w14:textId="77777777" w:rsidR="006F16CA" w:rsidRPr="003B09F5" w:rsidRDefault="006F16CA" w:rsidP="00305B18">
            <w:pPr>
              <w:pStyle w:val="Compact"/>
              <w:rPr>
                <w:rFonts w:cs="Times New Roman"/>
              </w:rPr>
            </w:pPr>
          </w:p>
        </w:tc>
        <w:tc>
          <w:tcPr>
            <w:tcW w:w="2203" w:type="pct"/>
          </w:tcPr>
          <w:p w14:paraId="3011871E" w14:textId="77777777" w:rsidR="006F16CA" w:rsidRPr="003B09F5" w:rsidRDefault="006F16CA" w:rsidP="00305B18">
            <w:pPr>
              <w:pStyle w:val="Compact"/>
              <w:jc w:val="center"/>
              <w:rPr>
                <w:rFonts w:cs="Times New Roman"/>
              </w:rPr>
            </w:pPr>
            <w:r w:rsidRPr="003B09F5">
              <w:rPr>
                <w:rFonts w:cs="Times New Roman"/>
              </w:rPr>
              <w:t>Physidae (snail) last seen 2012</w:t>
            </w:r>
          </w:p>
        </w:tc>
        <w:tc>
          <w:tcPr>
            <w:tcW w:w="1972" w:type="pct"/>
          </w:tcPr>
          <w:p w14:paraId="2B795222" w14:textId="77777777" w:rsidR="006F16CA" w:rsidRPr="003B09F5" w:rsidRDefault="006F16CA" w:rsidP="00305B18">
            <w:pPr>
              <w:pStyle w:val="Compact"/>
              <w:rPr>
                <w:rFonts w:cs="Times New Roman"/>
              </w:rPr>
            </w:pPr>
          </w:p>
        </w:tc>
      </w:tr>
      <w:tr w:rsidR="006F16CA" w:rsidRPr="003B09F5" w14:paraId="13958BD6" w14:textId="77777777" w:rsidTr="00305B18">
        <w:tc>
          <w:tcPr>
            <w:tcW w:w="825" w:type="pct"/>
          </w:tcPr>
          <w:p w14:paraId="772630F6" w14:textId="77777777" w:rsidR="006F16CA" w:rsidRPr="003B09F5" w:rsidRDefault="006F16CA" w:rsidP="00305B18">
            <w:pPr>
              <w:pStyle w:val="Compact"/>
              <w:rPr>
                <w:rFonts w:cs="Times New Roman"/>
              </w:rPr>
            </w:pPr>
          </w:p>
        </w:tc>
        <w:tc>
          <w:tcPr>
            <w:tcW w:w="2203" w:type="pct"/>
          </w:tcPr>
          <w:p w14:paraId="0F3136A5" w14:textId="77777777" w:rsidR="006F16CA" w:rsidRPr="003B09F5" w:rsidRDefault="006F16CA" w:rsidP="00305B18">
            <w:pPr>
              <w:pStyle w:val="Compact"/>
              <w:jc w:val="center"/>
              <w:rPr>
                <w:rFonts w:cs="Times New Roman"/>
              </w:rPr>
            </w:pPr>
            <w:r w:rsidRPr="003B09F5">
              <w:rPr>
                <w:rFonts w:cs="Times New Roman"/>
              </w:rPr>
              <w:t>Cordulidae (damsel fly) last seen spring 2008</w:t>
            </w:r>
          </w:p>
        </w:tc>
        <w:tc>
          <w:tcPr>
            <w:tcW w:w="1972" w:type="pct"/>
          </w:tcPr>
          <w:p w14:paraId="6E0A135B" w14:textId="77777777" w:rsidR="006F16CA" w:rsidRPr="003B09F5" w:rsidRDefault="006F16CA" w:rsidP="00305B18">
            <w:pPr>
              <w:pStyle w:val="Compact"/>
              <w:rPr>
                <w:rFonts w:cs="Times New Roman"/>
              </w:rPr>
            </w:pPr>
          </w:p>
        </w:tc>
      </w:tr>
      <w:tr w:rsidR="006F16CA" w:rsidRPr="003B09F5" w14:paraId="05228EE4" w14:textId="77777777" w:rsidTr="00305B18">
        <w:tc>
          <w:tcPr>
            <w:tcW w:w="825" w:type="pct"/>
          </w:tcPr>
          <w:p w14:paraId="6B225B4B" w14:textId="77777777" w:rsidR="006F16CA" w:rsidRPr="003B09F5" w:rsidRDefault="006F16CA" w:rsidP="00305B18">
            <w:pPr>
              <w:pStyle w:val="Compact"/>
              <w:rPr>
                <w:rFonts w:cs="Times New Roman"/>
              </w:rPr>
            </w:pPr>
          </w:p>
        </w:tc>
        <w:tc>
          <w:tcPr>
            <w:tcW w:w="2203" w:type="pct"/>
          </w:tcPr>
          <w:p w14:paraId="2015422F" w14:textId="77777777" w:rsidR="006F16CA" w:rsidRPr="003B09F5" w:rsidRDefault="006F16CA" w:rsidP="00305B18">
            <w:pPr>
              <w:pStyle w:val="Compact"/>
              <w:jc w:val="center"/>
              <w:rPr>
                <w:rFonts w:cs="Times New Roman"/>
              </w:rPr>
            </w:pPr>
            <w:r w:rsidRPr="003B09F5">
              <w:rPr>
                <w:rFonts w:cs="Times New Roman"/>
              </w:rPr>
              <w:t>Lestidae (damsel fly) last seen spring 2006</w:t>
            </w:r>
          </w:p>
        </w:tc>
        <w:tc>
          <w:tcPr>
            <w:tcW w:w="1972" w:type="pct"/>
          </w:tcPr>
          <w:p w14:paraId="6A98DB50" w14:textId="77777777" w:rsidR="006F16CA" w:rsidRPr="003B09F5" w:rsidRDefault="006F16CA" w:rsidP="00305B18">
            <w:pPr>
              <w:pStyle w:val="Compact"/>
              <w:rPr>
                <w:rFonts w:cs="Times New Roman"/>
              </w:rPr>
            </w:pPr>
          </w:p>
        </w:tc>
      </w:tr>
      <w:tr w:rsidR="006F16CA" w:rsidRPr="003B09F5" w14:paraId="2A75A034" w14:textId="77777777" w:rsidTr="00305B18">
        <w:tc>
          <w:tcPr>
            <w:tcW w:w="825" w:type="pct"/>
          </w:tcPr>
          <w:p w14:paraId="19D079DA" w14:textId="77777777" w:rsidR="006F16CA" w:rsidRPr="003B09F5" w:rsidRDefault="006F16CA" w:rsidP="00305B18">
            <w:pPr>
              <w:pStyle w:val="Compact"/>
              <w:rPr>
                <w:rFonts w:cs="Times New Roman"/>
              </w:rPr>
            </w:pPr>
          </w:p>
        </w:tc>
        <w:tc>
          <w:tcPr>
            <w:tcW w:w="2203" w:type="pct"/>
          </w:tcPr>
          <w:p w14:paraId="6DDF5C6F" w14:textId="77777777" w:rsidR="006F16CA" w:rsidRPr="003B09F5" w:rsidRDefault="006F16CA" w:rsidP="00305B18">
            <w:pPr>
              <w:pStyle w:val="Compact"/>
              <w:jc w:val="center"/>
              <w:rPr>
                <w:rFonts w:cs="Times New Roman"/>
              </w:rPr>
            </w:pPr>
            <w:r w:rsidRPr="003B09F5">
              <w:rPr>
                <w:rFonts w:cs="Times New Roman"/>
              </w:rPr>
              <w:t>Libellulidae (damsel fly) last seen spring 2005</w:t>
            </w:r>
          </w:p>
        </w:tc>
        <w:tc>
          <w:tcPr>
            <w:tcW w:w="1972" w:type="pct"/>
          </w:tcPr>
          <w:p w14:paraId="2CEA1007" w14:textId="77777777" w:rsidR="006F16CA" w:rsidRPr="003B09F5" w:rsidRDefault="006F16CA" w:rsidP="00305B18">
            <w:pPr>
              <w:pStyle w:val="Compact"/>
              <w:rPr>
                <w:rFonts w:cs="Times New Roman"/>
              </w:rPr>
            </w:pPr>
          </w:p>
        </w:tc>
      </w:tr>
      <w:tr w:rsidR="006F16CA" w:rsidRPr="003B09F5" w14:paraId="2A197D5B" w14:textId="77777777" w:rsidTr="00305B18">
        <w:tc>
          <w:tcPr>
            <w:tcW w:w="825" w:type="pct"/>
          </w:tcPr>
          <w:p w14:paraId="7D8FC58D" w14:textId="77777777" w:rsidR="006F16CA" w:rsidRPr="003B09F5" w:rsidRDefault="006F16CA" w:rsidP="00305B18">
            <w:pPr>
              <w:pStyle w:val="Compact"/>
              <w:rPr>
                <w:rFonts w:cs="Times New Roman"/>
              </w:rPr>
            </w:pPr>
          </w:p>
        </w:tc>
        <w:tc>
          <w:tcPr>
            <w:tcW w:w="2203" w:type="pct"/>
          </w:tcPr>
          <w:p w14:paraId="0F9AAA30" w14:textId="77777777" w:rsidR="006F16CA" w:rsidRPr="003B09F5" w:rsidRDefault="006F16CA" w:rsidP="00305B18">
            <w:pPr>
              <w:pStyle w:val="Compact"/>
              <w:jc w:val="center"/>
              <w:rPr>
                <w:rFonts w:cs="Times New Roman"/>
              </w:rPr>
            </w:pPr>
            <w:r w:rsidRPr="003B09F5">
              <w:rPr>
                <w:rFonts w:cs="Times New Roman"/>
              </w:rPr>
              <w:t>Mesovelidae (bug) last seen 2006</w:t>
            </w:r>
          </w:p>
        </w:tc>
        <w:tc>
          <w:tcPr>
            <w:tcW w:w="1972" w:type="pct"/>
          </w:tcPr>
          <w:p w14:paraId="3B7F9F92" w14:textId="77777777" w:rsidR="006F16CA" w:rsidRPr="003B09F5" w:rsidRDefault="006F16CA" w:rsidP="00305B18">
            <w:pPr>
              <w:pStyle w:val="Compact"/>
              <w:rPr>
                <w:rFonts w:cs="Times New Roman"/>
              </w:rPr>
            </w:pPr>
          </w:p>
        </w:tc>
      </w:tr>
      <w:tr w:rsidR="006F16CA" w:rsidRPr="003B09F5" w14:paraId="5703B6CF" w14:textId="77777777" w:rsidTr="00305B18">
        <w:tc>
          <w:tcPr>
            <w:tcW w:w="825" w:type="pct"/>
          </w:tcPr>
          <w:p w14:paraId="2EEAD351" w14:textId="77777777" w:rsidR="006F16CA" w:rsidRPr="003B09F5" w:rsidRDefault="006F16CA" w:rsidP="00305B18">
            <w:pPr>
              <w:pStyle w:val="Compact"/>
              <w:rPr>
                <w:rFonts w:cs="Times New Roman"/>
              </w:rPr>
            </w:pPr>
          </w:p>
        </w:tc>
        <w:tc>
          <w:tcPr>
            <w:tcW w:w="2203" w:type="pct"/>
          </w:tcPr>
          <w:p w14:paraId="01B99A4E" w14:textId="77777777" w:rsidR="006F16CA" w:rsidRPr="003B09F5" w:rsidRDefault="006F16CA" w:rsidP="00305B18">
            <w:pPr>
              <w:pStyle w:val="Compact"/>
              <w:jc w:val="center"/>
              <w:rPr>
                <w:rFonts w:cs="Times New Roman"/>
              </w:rPr>
            </w:pPr>
            <w:r w:rsidRPr="003B09F5">
              <w:rPr>
                <w:rFonts w:cs="Times New Roman"/>
              </w:rPr>
              <w:t>Dytiscidae (beetle) last seen 2014</w:t>
            </w:r>
          </w:p>
        </w:tc>
        <w:tc>
          <w:tcPr>
            <w:tcW w:w="1972" w:type="pct"/>
          </w:tcPr>
          <w:p w14:paraId="48614793" w14:textId="77777777" w:rsidR="006F16CA" w:rsidRPr="003B09F5" w:rsidRDefault="006F16CA" w:rsidP="00305B18">
            <w:pPr>
              <w:pStyle w:val="Compact"/>
              <w:rPr>
                <w:rFonts w:cs="Times New Roman"/>
              </w:rPr>
            </w:pPr>
          </w:p>
        </w:tc>
      </w:tr>
      <w:tr w:rsidR="006F16CA" w:rsidRPr="003B09F5" w14:paraId="367BAC98" w14:textId="77777777" w:rsidTr="00305B18">
        <w:tc>
          <w:tcPr>
            <w:tcW w:w="825" w:type="pct"/>
          </w:tcPr>
          <w:p w14:paraId="4488FCF7" w14:textId="77777777" w:rsidR="006F16CA" w:rsidRPr="003B09F5" w:rsidRDefault="006F16CA" w:rsidP="00305B18">
            <w:pPr>
              <w:pStyle w:val="Compact"/>
              <w:rPr>
                <w:rFonts w:cs="Times New Roman"/>
              </w:rPr>
            </w:pPr>
          </w:p>
        </w:tc>
        <w:tc>
          <w:tcPr>
            <w:tcW w:w="2203" w:type="pct"/>
          </w:tcPr>
          <w:p w14:paraId="565D5A6F" w14:textId="77777777" w:rsidR="006F16CA" w:rsidRPr="003B09F5" w:rsidRDefault="006F16CA" w:rsidP="00305B18">
            <w:pPr>
              <w:pStyle w:val="Compact"/>
              <w:jc w:val="center"/>
              <w:rPr>
                <w:rFonts w:cs="Times New Roman"/>
              </w:rPr>
            </w:pPr>
            <w:r w:rsidRPr="003B09F5">
              <w:rPr>
                <w:rFonts w:cs="Times New Roman"/>
              </w:rPr>
              <w:t>Macrothricidae (cladoceran) last seen 2013</w:t>
            </w:r>
          </w:p>
        </w:tc>
        <w:tc>
          <w:tcPr>
            <w:tcW w:w="1972" w:type="pct"/>
          </w:tcPr>
          <w:p w14:paraId="566331D5" w14:textId="77777777" w:rsidR="006F16CA" w:rsidRPr="003B09F5" w:rsidRDefault="006F16CA" w:rsidP="00305B18">
            <w:pPr>
              <w:pStyle w:val="Compact"/>
              <w:rPr>
                <w:rFonts w:cs="Times New Roman"/>
              </w:rPr>
            </w:pPr>
          </w:p>
        </w:tc>
      </w:tr>
      <w:tr w:rsidR="006F16CA" w:rsidRPr="003B09F5" w14:paraId="1333584E" w14:textId="77777777" w:rsidTr="00305B18">
        <w:tc>
          <w:tcPr>
            <w:tcW w:w="825" w:type="pct"/>
          </w:tcPr>
          <w:p w14:paraId="4199127E" w14:textId="77777777" w:rsidR="006F16CA" w:rsidRPr="003B09F5" w:rsidRDefault="006F16CA" w:rsidP="00305B18">
            <w:pPr>
              <w:pStyle w:val="Compact"/>
              <w:jc w:val="center"/>
              <w:rPr>
                <w:rFonts w:cs="Times New Roman"/>
              </w:rPr>
            </w:pPr>
            <w:r w:rsidRPr="003B09F5">
              <w:rPr>
                <w:rFonts w:cs="Times New Roman"/>
              </w:rPr>
              <w:t>Loch McNess</w:t>
            </w:r>
          </w:p>
        </w:tc>
        <w:tc>
          <w:tcPr>
            <w:tcW w:w="2203" w:type="pct"/>
          </w:tcPr>
          <w:p w14:paraId="28674C5C" w14:textId="77777777" w:rsidR="006F16CA" w:rsidRPr="003B09F5" w:rsidRDefault="006F16CA" w:rsidP="00305B18">
            <w:pPr>
              <w:pStyle w:val="Compact"/>
              <w:jc w:val="center"/>
              <w:rPr>
                <w:rFonts w:cs="Times New Roman"/>
              </w:rPr>
            </w:pPr>
            <w:r w:rsidRPr="003B09F5">
              <w:rPr>
                <w:rFonts w:cs="Times New Roman"/>
              </w:rPr>
              <w:t>Limnesiidae (mite) last seen 2007</w:t>
            </w:r>
          </w:p>
        </w:tc>
        <w:tc>
          <w:tcPr>
            <w:tcW w:w="1972" w:type="pct"/>
          </w:tcPr>
          <w:p w14:paraId="1DE91E12" w14:textId="77777777" w:rsidR="006F16CA" w:rsidRPr="003B09F5" w:rsidRDefault="006F16CA" w:rsidP="00305B18">
            <w:pPr>
              <w:pStyle w:val="Compact"/>
              <w:jc w:val="center"/>
              <w:rPr>
                <w:rFonts w:cs="Times New Roman"/>
              </w:rPr>
            </w:pPr>
            <w:r w:rsidRPr="003B09F5">
              <w:rPr>
                <w:rFonts w:cs="Times New Roman"/>
              </w:rPr>
              <w:t>Palaemonidae (shrimp) last seen 2010</w:t>
            </w:r>
          </w:p>
        </w:tc>
      </w:tr>
      <w:tr w:rsidR="006F16CA" w:rsidRPr="003B09F5" w14:paraId="1254F27B" w14:textId="77777777" w:rsidTr="00305B18">
        <w:tc>
          <w:tcPr>
            <w:tcW w:w="825" w:type="pct"/>
          </w:tcPr>
          <w:p w14:paraId="33CF71EB" w14:textId="77777777" w:rsidR="006F16CA" w:rsidRPr="003B09F5" w:rsidRDefault="006F16CA" w:rsidP="00305B18">
            <w:pPr>
              <w:pStyle w:val="Compact"/>
              <w:rPr>
                <w:rFonts w:cs="Times New Roman"/>
              </w:rPr>
            </w:pPr>
          </w:p>
        </w:tc>
        <w:tc>
          <w:tcPr>
            <w:tcW w:w="2203" w:type="pct"/>
          </w:tcPr>
          <w:p w14:paraId="38520616" w14:textId="77777777" w:rsidR="006F16CA" w:rsidRPr="003B09F5" w:rsidRDefault="006F16CA" w:rsidP="00305B18">
            <w:pPr>
              <w:pStyle w:val="Compact"/>
              <w:jc w:val="center"/>
              <w:rPr>
                <w:rFonts w:cs="Times New Roman"/>
              </w:rPr>
            </w:pPr>
            <w:r w:rsidRPr="003B09F5">
              <w:rPr>
                <w:rFonts w:cs="Times New Roman"/>
              </w:rPr>
              <w:t>Oxiidae (mite) last seen 2008</w:t>
            </w:r>
          </w:p>
        </w:tc>
        <w:tc>
          <w:tcPr>
            <w:tcW w:w="1972" w:type="pct"/>
          </w:tcPr>
          <w:p w14:paraId="3DC038EF" w14:textId="77777777" w:rsidR="006F16CA" w:rsidRPr="003B09F5" w:rsidRDefault="006F16CA" w:rsidP="00305B18">
            <w:pPr>
              <w:pStyle w:val="Compact"/>
              <w:jc w:val="center"/>
              <w:rPr>
                <w:rFonts w:cs="Times New Roman"/>
              </w:rPr>
            </w:pPr>
            <w:r w:rsidRPr="003B09F5">
              <w:rPr>
                <w:rFonts w:cs="Times New Roman"/>
              </w:rPr>
              <w:t>Hydroptilidae (purse caddis) last seen 2014</w:t>
            </w:r>
          </w:p>
        </w:tc>
      </w:tr>
      <w:tr w:rsidR="006F16CA" w:rsidRPr="003B09F5" w14:paraId="4E5829C9" w14:textId="77777777" w:rsidTr="00305B18">
        <w:tc>
          <w:tcPr>
            <w:tcW w:w="825" w:type="pct"/>
          </w:tcPr>
          <w:p w14:paraId="5FE7215D" w14:textId="77777777" w:rsidR="006F16CA" w:rsidRPr="003B09F5" w:rsidRDefault="006F16CA" w:rsidP="00305B18">
            <w:pPr>
              <w:pStyle w:val="Compact"/>
              <w:rPr>
                <w:rFonts w:cs="Times New Roman"/>
              </w:rPr>
            </w:pPr>
          </w:p>
        </w:tc>
        <w:tc>
          <w:tcPr>
            <w:tcW w:w="2203" w:type="pct"/>
          </w:tcPr>
          <w:p w14:paraId="40F7CDF8" w14:textId="77777777" w:rsidR="006F16CA" w:rsidRPr="003B09F5" w:rsidRDefault="006F16CA" w:rsidP="00305B18">
            <w:pPr>
              <w:pStyle w:val="Compact"/>
              <w:jc w:val="center"/>
              <w:rPr>
                <w:rFonts w:cs="Times New Roman"/>
              </w:rPr>
            </w:pPr>
            <w:r w:rsidRPr="003B09F5">
              <w:rPr>
                <w:rFonts w:cs="Times New Roman"/>
              </w:rPr>
              <w:t>Unioncolidae (mite) last seen 2006</w:t>
            </w:r>
          </w:p>
        </w:tc>
        <w:tc>
          <w:tcPr>
            <w:tcW w:w="1972" w:type="pct"/>
          </w:tcPr>
          <w:p w14:paraId="7DA56D1F" w14:textId="77777777" w:rsidR="006F16CA" w:rsidRPr="003B09F5" w:rsidRDefault="006F16CA" w:rsidP="00305B18">
            <w:pPr>
              <w:pStyle w:val="Compact"/>
              <w:rPr>
                <w:rFonts w:cs="Times New Roman"/>
              </w:rPr>
            </w:pPr>
          </w:p>
        </w:tc>
      </w:tr>
      <w:tr w:rsidR="006F16CA" w:rsidRPr="003B09F5" w14:paraId="27C54D36" w14:textId="77777777" w:rsidTr="00305B18">
        <w:tc>
          <w:tcPr>
            <w:tcW w:w="825" w:type="pct"/>
          </w:tcPr>
          <w:p w14:paraId="2747D0AC" w14:textId="77777777" w:rsidR="006F16CA" w:rsidRPr="003B09F5" w:rsidRDefault="006F16CA" w:rsidP="00305B18">
            <w:pPr>
              <w:pStyle w:val="Compact"/>
              <w:rPr>
                <w:rFonts w:cs="Times New Roman"/>
              </w:rPr>
            </w:pPr>
          </w:p>
        </w:tc>
        <w:tc>
          <w:tcPr>
            <w:tcW w:w="2203" w:type="pct"/>
          </w:tcPr>
          <w:p w14:paraId="091D295C" w14:textId="77777777" w:rsidR="006F16CA" w:rsidRPr="003B09F5" w:rsidRDefault="006F16CA" w:rsidP="00305B18">
            <w:pPr>
              <w:pStyle w:val="Compact"/>
              <w:jc w:val="center"/>
              <w:rPr>
                <w:rFonts w:cs="Times New Roman"/>
              </w:rPr>
            </w:pPr>
            <w:r w:rsidRPr="003B09F5">
              <w:rPr>
                <w:rFonts w:cs="Times New Roman"/>
              </w:rPr>
              <w:t>Parastacidae (crayfish) last seen 2003</w:t>
            </w:r>
          </w:p>
        </w:tc>
        <w:tc>
          <w:tcPr>
            <w:tcW w:w="1972" w:type="pct"/>
          </w:tcPr>
          <w:p w14:paraId="3EC85DDA" w14:textId="77777777" w:rsidR="006F16CA" w:rsidRPr="003B09F5" w:rsidRDefault="006F16CA" w:rsidP="00305B18">
            <w:pPr>
              <w:pStyle w:val="Compact"/>
              <w:rPr>
                <w:rFonts w:cs="Times New Roman"/>
              </w:rPr>
            </w:pPr>
          </w:p>
        </w:tc>
      </w:tr>
      <w:tr w:rsidR="006F16CA" w:rsidRPr="003B09F5" w14:paraId="4F8561FC" w14:textId="77777777" w:rsidTr="00305B18">
        <w:tc>
          <w:tcPr>
            <w:tcW w:w="825" w:type="pct"/>
          </w:tcPr>
          <w:p w14:paraId="572FE25D" w14:textId="77777777" w:rsidR="006F16CA" w:rsidRPr="003B09F5" w:rsidRDefault="006F16CA" w:rsidP="00305B18">
            <w:pPr>
              <w:pStyle w:val="Compact"/>
              <w:rPr>
                <w:rFonts w:cs="Times New Roman"/>
              </w:rPr>
            </w:pPr>
          </w:p>
        </w:tc>
        <w:tc>
          <w:tcPr>
            <w:tcW w:w="2203" w:type="pct"/>
          </w:tcPr>
          <w:p w14:paraId="630BEA24" w14:textId="77777777" w:rsidR="006F16CA" w:rsidRPr="003B09F5" w:rsidRDefault="006F16CA" w:rsidP="00305B18">
            <w:pPr>
              <w:pStyle w:val="Compact"/>
              <w:jc w:val="center"/>
              <w:rPr>
                <w:rFonts w:cs="Times New Roman"/>
              </w:rPr>
            </w:pPr>
            <w:r w:rsidRPr="003B09F5">
              <w:rPr>
                <w:rFonts w:cs="Times New Roman"/>
              </w:rPr>
              <w:t>Caenidae (mayfly) last seen 2010</w:t>
            </w:r>
          </w:p>
        </w:tc>
        <w:tc>
          <w:tcPr>
            <w:tcW w:w="1972" w:type="pct"/>
          </w:tcPr>
          <w:p w14:paraId="5B22578B" w14:textId="77777777" w:rsidR="006F16CA" w:rsidRPr="003B09F5" w:rsidRDefault="006F16CA" w:rsidP="00305B18">
            <w:pPr>
              <w:pStyle w:val="Compact"/>
              <w:rPr>
                <w:rFonts w:cs="Times New Roman"/>
              </w:rPr>
            </w:pPr>
          </w:p>
        </w:tc>
      </w:tr>
      <w:tr w:rsidR="006F16CA" w:rsidRPr="003B09F5" w14:paraId="171B9050" w14:textId="77777777" w:rsidTr="00305B18">
        <w:tc>
          <w:tcPr>
            <w:tcW w:w="825" w:type="pct"/>
          </w:tcPr>
          <w:p w14:paraId="4B0CEF5E" w14:textId="77777777" w:rsidR="006F16CA" w:rsidRPr="003B09F5" w:rsidRDefault="006F16CA" w:rsidP="00305B18">
            <w:pPr>
              <w:pStyle w:val="Compact"/>
              <w:rPr>
                <w:rFonts w:cs="Times New Roman"/>
              </w:rPr>
            </w:pPr>
          </w:p>
        </w:tc>
        <w:tc>
          <w:tcPr>
            <w:tcW w:w="2203" w:type="pct"/>
          </w:tcPr>
          <w:p w14:paraId="4A47B56D" w14:textId="77777777" w:rsidR="006F16CA" w:rsidRPr="003B09F5" w:rsidRDefault="006F16CA" w:rsidP="00305B18">
            <w:pPr>
              <w:pStyle w:val="Compact"/>
              <w:jc w:val="center"/>
              <w:rPr>
                <w:rFonts w:cs="Times New Roman"/>
              </w:rPr>
            </w:pPr>
            <w:r w:rsidRPr="003B09F5">
              <w:rPr>
                <w:rFonts w:cs="Times New Roman"/>
              </w:rPr>
              <w:t>Simuliidae (blackfly) last seen 2003</w:t>
            </w:r>
          </w:p>
        </w:tc>
        <w:tc>
          <w:tcPr>
            <w:tcW w:w="1972" w:type="pct"/>
          </w:tcPr>
          <w:p w14:paraId="3C07ECFE" w14:textId="77777777" w:rsidR="006F16CA" w:rsidRPr="003B09F5" w:rsidRDefault="006F16CA" w:rsidP="00305B18">
            <w:pPr>
              <w:pStyle w:val="Compact"/>
              <w:rPr>
                <w:rFonts w:cs="Times New Roman"/>
              </w:rPr>
            </w:pPr>
          </w:p>
        </w:tc>
      </w:tr>
      <w:tr w:rsidR="006F16CA" w:rsidRPr="003B09F5" w14:paraId="1F07C700" w14:textId="77777777" w:rsidTr="00305B18">
        <w:tc>
          <w:tcPr>
            <w:tcW w:w="825" w:type="pct"/>
          </w:tcPr>
          <w:p w14:paraId="177BFDD8" w14:textId="77777777" w:rsidR="006F16CA" w:rsidRPr="003B09F5" w:rsidRDefault="006F16CA" w:rsidP="00305B18">
            <w:pPr>
              <w:pStyle w:val="Compact"/>
              <w:rPr>
                <w:rFonts w:cs="Times New Roman"/>
              </w:rPr>
            </w:pPr>
          </w:p>
        </w:tc>
        <w:tc>
          <w:tcPr>
            <w:tcW w:w="2203" w:type="pct"/>
          </w:tcPr>
          <w:p w14:paraId="0AC60477" w14:textId="77777777" w:rsidR="006F16CA" w:rsidRPr="003B09F5" w:rsidRDefault="006F16CA" w:rsidP="00305B18">
            <w:pPr>
              <w:pStyle w:val="Compact"/>
              <w:jc w:val="center"/>
              <w:rPr>
                <w:rFonts w:cs="Times New Roman"/>
              </w:rPr>
            </w:pPr>
            <w:r w:rsidRPr="003B09F5">
              <w:rPr>
                <w:rFonts w:cs="Times New Roman"/>
              </w:rPr>
              <w:t>Calanoida (zoopl.) last seen 2009</w:t>
            </w:r>
          </w:p>
        </w:tc>
        <w:tc>
          <w:tcPr>
            <w:tcW w:w="1972" w:type="pct"/>
          </w:tcPr>
          <w:p w14:paraId="69A5F729" w14:textId="77777777" w:rsidR="006F16CA" w:rsidRPr="003B09F5" w:rsidRDefault="006F16CA" w:rsidP="00305B18">
            <w:pPr>
              <w:pStyle w:val="Compact"/>
              <w:rPr>
                <w:rFonts w:cs="Times New Roman"/>
              </w:rPr>
            </w:pPr>
          </w:p>
        </w:tc>
      </w:tr>
      <w:tr w:rsidR="006F16CA" w:rsidRPr="003B09F5" w14:paraId="5C127D7E" w14:textId="77777777" w:rsidTr="00305B18">
        <w:tc>
          <w:tcPr>
            <w:tcW w:w="825" w:type="pct"/>
          </w:tcPr>
          <w:p w14:paraId="0869FC15" w14:textId="77777777" w:rsidR="006F16CA" w:rsidRPr="003B09F5" w:rsidRDefault="006F16CA" w:rsidP="00305B18">
            <w:pPr>
              <w:pStyle w:val="Compact"/>
              <w:rPr>
                <w:rFonts w:cs="Times New Roman"/>
              </w:rPr>
            </w:pPr>
          </w:p>
        </w:tc>
        <w:tc>
          <w:tcPr>
            <w:tcW w:w="2203" w:type="pct"/>
          </w:tcPr>
          <w:p w14:paraId="64F86421" w14:textId="77777777" w:rsidR="006F16CA" w:rsidRPr="003B09F5" w:rsidRDefault="006F16CA" w:rsidP="00305B18">
            <w:pPr>
              <w:pStyle w:val="Compact"/>
              <w:jc w:val="center"/>
              <w:rPr>
                <w:rFonts w:cs="Times New Roman"/>
              </w:rPr>
            </w:pPr>
            <w:r w:rsidRPr="003B09F5">
              <w:rPr>
                <w:rFonts w:cs="Times New Roman"/>
              </w:rPr>
              <w:t>Macrothricidae (cladoceran) last seen 2007</w:t>
            </w:r>
          </w:p>
        </w:tc>
        <w:tc>
          <w:tcPr>
            <w:tcW w:w="1972" w:type="pct"/>
          </w:tcPr>
          <w:p w14:paraId="2826302A" w14:textId="77777777" w:rsidR="006F16CA" w:rsidRPr="003B09F5" w:rsidRDefault="006F16CA" w:rsidP="00305B18">
            <w:pPr>
              <w:pStyle w:val="Compact"/>
              <w:rPr>
                <w:rFonts w:cs="Times New Roman"/>
              </w:rPr>
            </w:pPr>
          </w:p>
        </w:tc>
      </w:tr>
    </w:tbl>
    <w:p w14:paraId="4C653A7E" w14:textId="77777777" w:rsidR="006F16CA" w:rsidRPr="003B09F5" w:rsidRDefault="006F16CA" w:rsidP="006F16CA">
      <w:pPr>
        <w:rPr>
          <w:rFonts w:ascii="Times New Roman" w:eastAsiaTheme="majorEastAsia" w:hAnsi="Times New Roman" w:cs="Times New Roman"/>
          <w:b/>
          <w:bCs/>
          <w:sz w:val="32"/>
          <w:szCs w:val="32"/>
        </w:rPr>
      </w:pPr>
    </w:p>
    <w:p w14:paraId="6281C6F1" w14:textId="77777777" w:rsidR="006F16CA" w:rsidRPr="003B09F5" w:rsidRDefault="006F16CA" w:rsidP="006F16CA">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16211429" w14:textId="77777777" w:rsidR="00C7434B" w:rsidRDefault="00C7434B" w:rsidP="00DA4EC4">
      <w:pPr>
        <w:pStyle w:val="Heading2"/>
      </w:pPr>
      <w:bookmarkStart w:id="586" w:name="_Toc33019617"/>
      <w:r>
        <w:lastRenderedPageBreak/>
        <w:t>Appendix 2: Data analysis for each wetland</w:t>
      </w:r>
      <w:bookmarkEnd w:id="586"/>
    </w:p>
    <w:p w14:paraId="605E18B3" w14:textId="2B4F23E7" w:rsidR="00277CE3" w:rsidRDefault="00277CE3" w:rsidP="00C7434B">
      <w:pPr>
        <w:pStyle w:val="Heading3"/>
      </w:pPr>
      <w:bookmarkStart w:id="587" w:name="_Toc33019618"/>
      <w:r>
        <w:t>Lake Goollel</w:t>
      </w:r>
      <w:r w:rsidR="00437343">
        <w:t>al</w:t>
      </w:r>
      <w:bookmarkEnd w:id="587"/>
      <w:r w:rsidR="00437343">
        <w:t xml:space="preserve"> </w:t>
      </w:r>
    </w:p>
    <w:p w14:paraId="27E267B9" w14:textId="77777777" w:rsidR="00437343" w:rsidRPr="003B09F5" w:rsidRDefault="00437343" w:rsidP="00C7434B">
      <w:pPr>
        <w:pStyle w:val="Heading4"/>
        <w:rPr>
          <w:rFonts w:cs="Times New Roman"/>
        </w:rPr>
      </w:pPr>
      <w:commentRangeStart w:id="588"/>
      <w:r w:rsidRPr="003B09F5">
        <w:rPr>
          <w:rFonts w:cs="Times New Roman"/>
        </w:rPr>
        <w:t>Water quality</w:t>
      </w:r>
    </w:p>
    <w:p w14:paraId="33B1EDCA" w14:textId="3DD08111" w:rsidR="00437343" w:rsidRPr="003B09F5" w:rsidRDefault="00437343" w:rsidP="00C7434B">
      <w:pPr>
        <w:pStyle w:val="FirstParagraph"/>
        <w:rPr>
          <w:rFonts w:cs="Times New Roman"/>
        </w:rPr>
      </w:pPr>
      <w:r w:rsidRPr="003B09F5">
        <w:rPr>
          <w:rFonts w:cs="Times New Roman"/>
        </w:rPr>
        <w:t xml:space="preserve">Lake Goollelal has stable water quality (Judd and Horwitz, </w:t>
      </w:r>
      <w:hyperlink w:anchor="ref-Judd2019">
        <w:r w:rsidRPr="003B09F5">
          <w:rPr>
            <w:rStyle w:val="Hyperlink"/>
            <w:rFonts w:cs="Times New Roman"/>
            <w:color w:val="auto"/>
          </w:rPr>
          <w:t>2019</w:t>
        </w:r>
      </w:hyperlink>
      <w:r w:rsidRPr="003B09F5">
        <w:rPr>
          <w:rFonts w:cs="Times New Roman"/>
        </w:rPr>
        <w:t>). Water pH, normally around 7.5, has only been recorded below 7 in 2007 while the current risk of acidification remains low due to declining chloride:sulphate</w:t>
      </w:r>
      <w:r>
        <w:rPr>
          <w:rFonts w:cs="Times New Roman"/>
        </w:rPr>
        <w:t xml:space="preserve"> ratios.</w:t>
      </w:r>
      <w:r w:rsidRPr="003B09F5">
        <w:rPr>
          <w:rFonts w:cs="Times New Roman"/>
        </w:rPr>
        <w:t xml:space="preserve"> Currently, the lake has low phosphorous, but is experiencing increasing levels of nitrogen, although levels are still below long-term averages.</w:t>
      </w:r>
      <w:r>
        <w:rPr>
          <w:rFonts w:cs="Times New Roman"/>
        </w:rPr>
        <w:t xml:space="preserve"> </w:t>
      </w:r>
      <w:commentRangeEnd w:id="588"/>
      <w:r>
        <w:rPr>
          <w:rStyle w:val="CommentReference"/>
          <w:rFonts w:asciiTheme="minorHAnsi" w:hAnsiTheme="minorHAnsi"/>
        </w:rPr>
        <w:commentReference w:id="588"/>
      </w:r>
    </w:p>
    <w:p w14:paraId="090349DA" w14:textId="77777777" w:rsidR="00766910" w:rsidRPr="003B09F5" w:rsidRDefault="00766910" w:rsidP="00C7434B">
      <w:pPr>
        <w:pStyle w:val="Heading4"/>
        <w:rPr>
          <w:rFonts w:cs="Times New Roman"/>
        </w:rPr>
      </w:pPr>
      <w:bookmarkStart w:id="589" w:name="vegetation-dynamics"/>
      <w:commentRangeStart w:id="590"/>
      <w:r w:rsidRPr="003B09F5">
        <w:rPr>
          <w:rFonts w:cs="Times New Roman"/>
        </w:rPr>
        <w:t>Vegetation dynamics</w:t>
      </w:r>
      <w:bookmarkEnd w:id="589"/>
      <w:commentRangeEnd w:id="590"/>
      <w:r>
        <w:rPr>
          <w:rStyle w:val="CommentReference"/>
          <w:rFonts w:asciiTheme="minorHAnsi" w:eastAsiaTheme="minorHAnsi" w:hAnsiTheme="minorHAnsi" w:cstheme="minorBidi"/>
          <w:b w:val="0"/>
          <w:bCs w:val="0"/>
        </w:rPr>
        <w:commentReference w:id="590"/>
      </w:r>
    </w:p>
    <w:p w14:paraId="5E34E8C4" w14:textId="77777777" w:rsidR="00766910" w:rsidRPr="003B09F5" w:rsidRDefault="00766910" w:rsidP="00C7434B">
      <w:pPr>
        <w:pStyle w:val="FirstParagraph"/>
        <w:rPr>
          <w:rFonts w:cs="Times New Roman"/>
        </w:rPr>
      </w:pPr>
      <w:r w:rsidRPr="003B09F5">
        <w:rPr>
          <w:rFonts w:cs="Times New Roman"/>
        </w:rPr>
        <w:t xml:space="preserve">The composition of vegetation at Lake Goollelal has been assessed 15 times between 1997 and 2019 at four plots along an established transect. Plot A represents fringing </w:t>
      </w:r>
      <w:r w:rsidRPr="003B09F5">
        <w:rPr>
          <w:rFonts w:cs="Times New Roman"/>
          <w:i/>
        </w:rPr>
        <w:t>Melaleuca rhaphiophylla</w:t>
      </w:r>
      <w:r w:rsidRPr="003B09F5">
        <w:rPr>
          <w:rFonts w:cs="Times New Roman"/>
        </w:rPr>
        <w:t>/</w:t>
      </w:r>
      <w:r w:rsidRPr="003B09F5">
        <w:rPr>
          <w:rFonts w:cs="Times New Roman"/>
          <w:i/>
        </w:rPr>
        <w:t>Eucalyptus rudis</w:t>
      </w:r>
      <w:r w:rsidRPr="003B09F5">
        <w:rPr>
          <w:rFonts w:cs="Times New Roman"/>
        </w:rPr>
        <w:t xml:space="preserve"> vegetation and a stable community of the native sedges, </w:t>
      </w:r>
      <w:r w:rsidRPr="003B09F5">
        <w:rPr>
          <w:rFonts w:cs="Times New Roman"/>
          <w:i/>
        </w:rPr>
        <w:t>Baumea articulata</w:t>
      </w:r>
      <w:r w:rsidRPr="003B09F5">
        <w:rPr>
          <w:rFonts w:cs="Times New Roman"/>
        </w:rPr>
        <w:t xml:space="preserve"> and </w:t>
      </w:r>
      <w:r w:rsidRPr="003B09F5">
        <w:rPr>
          <w:rFonts w:cs="Times New Roman"/>
          <w:i/>
        </w:rPr>
        <w:t>Lepidosperma gladiatum</w:t>
      </w:r>
      <w:r w:rsidRPr="003B09F5">
        <w:rPr>
          <w:rFonts w:cs="Times New Roman"/>
        </w:rPr>
        <w:t xml:space="preserve">. The </w:t>
      </w:r>
      <w:r w:rsidRPr="003B09F5">
        <w:rPr>
          <w:rFonts w:cs="Times New Roman"/>
          <w:i/>
        </w:rPr>
        <w:t>M. rhaphiophylla</w:t>
      </w:r>
      <w:r w:rsidRPr="003B09F5">
        <w:rPr>
          <w:rFonts w:cs="Times New Roman"/>
        </w:rPr>
        <w:t>/</w:t>
      </w:r>
      <w:r w:rsidRPr="003B09F5">
        <w:rPr>
          <w:rFonts w:cs="Times New Roman"/>
          <w:i/>
        </w:rPr>
        <w:t>E. rudis</w:t>
      </w:r>
      <w:r w:rsidRPr="003B09F5">
        <w:rPr>
          <w:rFonts w:cs="Times New Roman"/>
        </w:rPr>
        <w:t xml:space="preserve"> complex continues throughout the transect, which has also remained relatively stable in terms of cover abundance since 2002. There is a high richness of exotic vegetation species present at the lake. Generally, these exotic species have increased in abundance during the survey period.</w:t>
      </w:r>
    </w:p>
    <w:p w14:paraId="2ED2865D" w14:textId="16F45296" w:rsidR="00766910" w:rsidRPr="003B09F5" w:rsidRDefault="00766910" w:rsidP="00C7434B">
      <w:pPr>
        <w:pStyle w:val="BodyText"/>
        <w:rPr>
          <w:rFonts w:cs="Times New Roman"/>
        </w:rPr>
      </w:pPr>
      <w:r w:rsidRPr="003B09F5">
        <w:rPr>
          <w:rFonts w:cs="Times New Roman"/>
        </w:rPr>
        <w:t xml:space="preserve">Ordination reveals that Plot A has a distinct assemblage to the other plots but has </w:t>
      </w:r>
      <w:commentRangeStart w:id="591"/>
      <w:commentRangeStart w:id="592"/>
      <w:r w:rsidRPr="003B09F5">
        <w:rPr>
          <w:rFonts w:cs="Times New Roman"/>
        </w:rPr>
        <w:t xml:space="preserve">displayed similar shifts </w:t>
      </w:r>
      <w:commentRangeEnd w:id="591"/>
      <w:r>
        <w:rPr>
          <w:rStyle w:val="CommentReference"/>
          <w:rFonts w:asciiTheme="minorHAnsi" w:hAnsiTheme="minorHAnsi"/>
        </w:rPr>
        <w:commentReference w:id="591"/>
      </w:r>
      <w:commentRangeEnd w:id="592"/>
      <w:r>
        <w:rPr>
          <w:rStyle w:val="CommentReference"/>
          <w:rFonts w:asciiTheme="minorHAnsi" w:hAnsiTheme="minorHAnsi"/>
        </w:rPr>
        <w:commentReference w:id="592"/>
      </w:r>
      <w:r w:rsidRPr="003B09F5">
        <w:rPr>
          <w:rFonts w:cs="Times New Roman"/>
        </w:rPr>
        <w:t>in vegetation composition during the monitoring period (</w:t>
      </w:r>
      <w:r>
        <w:rPr>
          <w:rFonts w:cs="Times New Roman"/>
        </w:rPr>
        <w:fldChar w:fldCharType="begin"/>
      </w:r>
      <w:r>
        <w:rPr>
          <w:rFonts w:cs="Times New Roman"/>
        </w:rPr>
        <w:instrText xml:space="preserve"> REF _Ref25919011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24</w:t>
      </w:r>
      <w:r>
        <w:rPr>
          <w:rFonts w:cs="Times New Roman"/>
        </w:rPr>
        <w:fldChar w:fldCharType="end"/>
      </w:r>
      <w:r w:rsidRPr="003B09F5">
        <w:rPr>
          <w:rFonts w:cs="Times New Roman"/>
        </w:rPr>
        <w:t>). All plots show minor shifts in composition during the s</w:t>
      </w:r>
      <w:commentRangeStart w:id="593"/>
      <w:r w:rsidRPr="003B09F5">
        <w:rPr>
          <w:rFonts w:cs="Times New Roman"/>
        </w:rPr>
        <w:t xml:space="preserve">tudy period, </w:t>
      </w:r>
      <w:commentRangeEnd w:id="593"/>
      <w:r>
        <w:rPr>
          <w:rStyle w:val="CommentReference"/>
          <w:rFonts w:asciiTheme="minorHAnsi" w:hAnsiTheme="minorHAnsi"/>
        </w:rPr>
        <w:commentReference w:id="593"/>
      </w:r>
      <w:r w:rsidRPr="003B09F5">
        <w:rPr>
          <w:rFonts w:cs="Times New Roman"/>
        </w:rPr>
        <w:t>with each plot distinct from the others. Plot D displays a different pattern, probably due to the record</w:t>
      </w:r>
      <w:r>
        <w:rPr>
          <w:rFonts w:cs="Times New Roman"/>
        </w:rPr>
        <w:t>ed presence</w:t>
      </w:r>
      <w:r w:rsidRPr="003B09F5">
        <w:rPr>
          <w:rFonts w:cs="Times New Roman"/>
        </w:rPr>
        <w:t xml:space="preserve"> of </w:t>
      </w:r>
      <w:r w:rsidRPr="003B09F5">
        <w:rPr>
          <w:rFonts w:cs="Times New Roman"/>
          <w:i/>
        </w:rPr>
        <w:t>B. articulata</w:t>
      </w:r>
      <w:r w:rsidRPr="003B09F5">
        <w:rPr>
          <w:rFonts w:cs="Times New Roman"/>
        </w:rPr>
        <w:t xml:space="preserve"> in 1997 and the high cover abundance of exotic species. Bayesian regression analysis predicts many exotic species to increase in cover abundance with declining surface water levels (</w:t>
      </w:r>
      <w:r>
        <w:rPr>
          <w:rFonts w:cs="Times New Roman"/>
        </w:rPr>
        <w:fldChar w:fldCharType="begin"/>
      </w:r>
      <w:r>
        <w:rPr>
          <w:rFonts w:cs="Times New Roman"/>
        </w:rPr>
        <w:instrText xml:space="preserve"> REF _Ref25919021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25</w:t>
      </w:r>
      <w:r>
        <w:rPr>
          <w:rFonts w:cs="Times New Roman"/>
        </w:rPr>
        <w:fldChar w:fldCharType="end"/>
      </w:r>
      <w:r w:rsidRPr="003B09F5">
        <w:rPr>
          <w:rFonts w:cs="Times New Roman"/>
        </w:rPr>
        <w:t>).</w:t>
      </w:r>
    </w:p>
    <w:p w14:paraId="5D796B7C" w14:textId="77777777" w:rsidR="00766910" w:rsidRPr="003B09F5" w:rsidRDefault="00766910" w:rsidP="003A53DC">
      <w:pPr>
        <w:pStyle w:val="CaptionedFigure"/>
        <w:jc w:val="center"/>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1D80EB2" wp14:editId="2578D1AC">
            <wp:extent cx="5760000" cy="3985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s/GoollelalOrd-1.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161D5BC0" w14:textId="1E8C221C" w:rsidR="00766910" w:rsidRPr="003B09F5" w:rsidRDefault="00766910" w:rsidP="00C7434B">
      <w:pPr>
        <w:pStyle w:val="Caption"/>
        <w:rPr>
          <w:rFonts w:ascii="Times New Roman" w:hAnsi="Times New Roman" w:cs="Times New Roman"/>
        </w:rPr>
      </w:pPr>
      <w:bookmarkStart w:id="594" w:name="_Ref2591901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24</w:t>
      </w:r>
      <w:r w:rsidRPr="003B09F5">
        <w:rPr>
          <w:rFonts w:ascii="Times New Roman" w:hAnsi="Times New Roman" w:cs="Times New Roman"/>
        </w:rPr>
        <w:fldChar w:fldCharType="end"/>
      </w:r>
      <w:bookmarkEnd w:id="594"/>
      <w:r w:rsidRPr="003B09F5">
        <w:rPr>
          <w:rFonts w:ascii="Times New Roman" w:hAnsi="Times New Roman" w:cs="Times New Roman"/>
        </w:rPr>
        <w:t xml:space="preserve"> Unconstrained ordination based on vegetation data for each surveyed year for Lake Goollelal. Plots are represented as different colours and consecutive years are joined by a line with first and last survey years labeled.</w:t>
      </w:r>
    </w:p>
    <w:p w14:paraId="7F559735" w14:textId="77777777" w:rsidR="00766910" w:rsidRPr="003B09F5" w:rsidRDefault="00766910" w:rsidP="00C7434B">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D6CF1A2" wp14:editId="32D86D5A">
            <wp:extent cx="5760000" cy="39888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s/GoollelalPost-1.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760000" cy="3988800"/>
                    </a:xfrm>
                    <a:prstGeom prst="rect">
                      <a:avLst/>
                    </a:prstGeom>
                    <a:noFill/>
                    <a:ln w="9525">
                      <a:noFill/>
                      <a:headEnd/>
                      <a:tailEnd/>
                    </a:ln>
                  </pic:spPr>
                </pic:pic>
              </a:graphicData>
            </a:graphic>
          </wp:inline>
        </w:drawing>
      </w:r>
    </w:p>
    <w:p w14:paraId="1196D0E1" w14:textId="129E50F9" w:rsidR="00766910" w:rsidRPr="003B09F5" w:rsidRDefault="00766910" w:rsidP="00C7434B">
      <w:pPr>
        <w:pStyle w:val="Caption"/>
        <w:rPr>
          <w:rFonts w:ascii="Times New Roman" w:hAnsi="Times New Roman" w:cs="Times New Roman"/>
        </w:rPr>
      </w:pPr>
      <w:bookmarkStart w:id="595" w:name="_Ref25919021"/>
      <w:commentRangeStart w:id="5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25</w:t>
      </w:r>
      <w:r w:rsidRPr="003B09F5">
        <w:rPr>
          <w:rFonts w:ascii="Times New Roman" w:hAnsi="Times New Roman" w:cs="Times New Roman"/>
        </w:rPr>
        <w:fldChar w:fldCharType="end"/>
      </w:r>
      <w:bookmarkEnd w:id="595"/>
      <w:r w:rsidRPr="003B09F5">
        <w:rPr>
          <w:rFonts w:ascii="Times New Roman" w:hAnsi="Times New Roman" w:cs="Times New Roman"/>
        </w:rPr>
        <w:t xml:space="preserve"> </w:t>
      </w:r>
      <w:commentRangeEnd w:id="596"/>
      <w:r>
        <w:rPr>
          <w:rStyle w:val="CommentReference"/>
        </w:rPr>
        <w:commentReference w:id="596"/>
      </w:r>
      <w:r w:rsidRPr="003B09F5">
        <w:rPr>
          <w:rFonts w:ascii="Times New Roman" w:hAnsi="Times New Roman" w:cs="Times New Roman"/>
        </w:rPr>
        <w:t xml:space="preserve">Estimated mean regression coefficients (dots) and 95% credible intervals (bars) for effect of groundwater levels at </w:t>
      </w:r>
      <w:r w:rsidR="00542D71">
        <w:rPr>
          <w:rFonts w:ascii="Times New Roman" w:hAnsi="Times New Roman" w:cs="Times New Roman"/>
        </w:rPr>
        <w:t>Lake Goollelal</w:t>
      </w:r>
      <w:r w:rsidRPr="003B09F5">
        <w:rPr>
          <w:rFonts w:ascii="Times New Roman" w:hAnsi="Times New Roman" w:cs="Times New Roman"/>
        </w:rPr>
        <w:t xml:space="preserve"> on vegetation species cover abundances based on Bayesian Regression Analysis </w:t>
      </w:r>
      <w:r w:rsidRPr="00577045">
        <w:rPr>
          <w:rFonts w:ascii="Times New Roman" w:hAnsi="Times New Roman" w:cs="Times New Roman"/>
        </w:rPr>
        <w:t>(Hui, 2016)</w:t>
      </w:r>
      <w:r w:rsidRPr="003B09F5">
        <w:rPr>
          <w:rFonts w:ascii="Times New Roman" w:hAnsi="Times New Roman" w:cs="Times New Roman"/>
        </w:rPr>
        <w:t>. S</w:t>
      </w:r>
      <w:commentRangeStart w:id="597"/>
      <w:r w:rsidRPr="003B09F5">
        <w:rPr>
          <w:rFonts w:ascii="Times New Roman" w:hAnsi="Times New Roman" w:cs="Times New Roman"/>
        </w:rPr>
        <w:t>pecies with a negative mean posterior value are likely to increase in cover abundance as water levels decline while species with positive posterior values are likely to increase in cover abundance with increasing water levels</w:t>
      </w:r>
      <w:commentRangeEnd w:id="597"/>
      <w:r>
        <w:rPr>
          <w:rStyle w:val="CommentReference"/>
        </w:rPr>
        <w:commentReference w:id="597"/>
      </w:r>
      <w:r w:rsidRPr="003B09F5">
        <w:rPr>
          <w:rFonts w:ascii="Times New Roman" w:hAnsi="Times New Roman" w:cs="Times New Roman"/>
        </w:rPr>
        <w:t>. Only those species with coefficients significan</w:t>
      </w:r>
      <w:r>
        <w:rPr>
          <w:rFonts w:ascii="Times New Roman" w:hAnsi="Times New Roman" w:cs="Times New Roman"/>
        </w:rPr>
        <w:t>tl</w:t>
      </w:r>
      <w:r w:rsidRPr="003B09F5">
        <w:rPr>
          <w:rFonts w:ascii="Times New Roman" w:hAnsi="Times New Roman" w:cs="Times New Roman"/>
        </w:rPr>
        <w:t>y different to zero are shown.</w:t>
      </w:r>
      <w:ins w:id="598" w:author="Christopher Kavazos" w:date="2020-02-13T14:34:00Z">
        <w:r w:rsidR="00227149">
          <w:rPr>
            <w:rFonts w:ascii="Times New Roman" w:hAnsi="Times New Roman" w:cs="Times New Roman"/>
          </w:rPr>
          <w:t xml:space="preserve"> Invasi</w:t>
        </w:r>
      </w:ins>
      <w:ins w:id="599" w:author="Christopher Kavazos" w:date="2020-02-13T14:35:00Z">
        <w:r w:rsidR="00227149">
          <w:rPr>
            <w:rFonts w:ascii="Times New Roman" w:hAnsi="Times New Roman" w:cs="Times New Roman"/>
          </w:rPr>
          <w:t>ve species are</w:t>
        </w:r>
        <w:r w:rsidR="0033315C">
          <w:rPr>
            <w:rFonts w:ascii="Times New Roman" w:hAnsi="Times New Roman" w:cs="Times New Roman"/>
          </w:rPr>
          <w:t xml:space="preserve"> identified by the pre-text ‘X’.</w:t>
        </w:r>
      </w:ins>
    </w:p>
    <w:p w14:paraId="4897692C" w14:textId="77777777" w:rsidR="00766910" w:rsidRDefault="00766910" w:rsidP="00C7434B"/>
    <w:p w14:paraId="44BCEB06" w14:textId="77777777" w:rsidR="00FC2E86" w:rsidRPr="003B09F5" w:rsidRDefault="00FC2E86" w:rsidP="00C7434B">
      <w:pPr>
        <w:pStyle w:val="Heading4"/>
        <w:rPr>
          <w:rFonts w:cs="Times New Roman"/>
        </w:rPr>
      </w:pPr>
      <w:bookmarkStart w:id="600" w:name="aquatic-invertebrates"/>
      <w:r w:rsidRPr="003B09F5">
        <w:rPr>
          <w:rFonts w:cs="Times New Roman"/>
        </w:rPr>
        <w:t>Aquatic invertebrates</w:t>
      </w:r>
      <w:bookmarkEnd w:id="600"/>
    </w:p>
    <w:p w14:paraId="1E910D1D" w14:textId="439BFA26" w:rsidR="00FC2E86" w:rsidRPr="003B09F5" w:rsidRDefault="00FC2E86" w:rsidP="00FC2E86">
      <w:pPr>
        <w:pStyle w:val="FirstParagraph"/>
        <w:rPr>
          <w:rFonts w:cs="Times New Roman"/>
        </w:rPr>
      </w:pPr>
      <w:r w:rsidRPr="003B09F5">
        <w:rPr>
          <w:rFonts w:cs="Times New Roman"/>
        </w:rPr>
        <w:t xml:space="preserve">The mean </w:t>
      </w:r>
      <w:r>
        <w:rPr>
          <w:rFonts w:cs="Times New Roman"/>
        </w:rPr>
        <w:t xml:space="preserve">spring </w:t>
      </w:r>
      <w:r w:rsidRPr="003B09F5">
        <w:rPr>
          <w:rFonts w:cs="Times New Roman"/>
        </w:rPr>
        <w:t>family richness of aquatic invertebrates is 22 for Lake Goollelal (</w:t>
      </w:r>
      <w:r>
        <w:rPr>
          <w:rFonts w:cs="Times New Roman"/>
        </w:rPr>
        <w:fldChar w:fldCharType="begin"/>
      </w:r>
      <w:r>
        <w:rPr>
          <w:rFonts w:cs="Times New Roman"/>
        </w:rPr>
        <w:instrText xml:space="preserve"> REF _Ref25919041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26</w:t>
      </w:r>
      <w:r>
        <w:rPr>
          <w:rFonts w:cs="Times New Roman"/>
        </w:rPr>
        <w:fldChar w:fldCharType="end"/>
      </w:r>
      <w:r w:rsidRPr="003B09F5">
        <w:rPr>
          <w:rFonts w:cs="Times New Roman"/>
        </w:rPr>
        <w:t xml:space="preserve">). Since 2008, family richness has mostly been stable and above the long-term average. There are stable populations of Amphisopidae, Calanoida, Ceinidae, Chironominae, Corixidae, </w:t>
      </w:r>
      <w:r>
        <w:rPr>
          <w:rFonts w:cs="Times New Roman"/>
        </w:rPr>
        <w:t xml:space="preserve">and </w:t>
      </w:r>
      <w:r w:rsidRPr="003B09F5">
        <w:rPr>
          <w:rFonts w:cs="Times New Roman"/>
        </w:rPr>
        <w:t xml:space="preserve">Cyprididae at the lake. The </w:t>
      </w:r>
      <w:r>
        <w:rPr>
          <w:rFonts w:cs="Times New Roman"/>
        </w:rPr>
        <w:t xml:space="preserve">current </w:t>
      </w:r>
      <w:r w:rsidRPr="003B09F5">
        <w:rPr>
          <w:rFonts w:cs="Times New Roman"/>
        </w:rPr>
        <w:t xml:space="preserve">absence of the Chydoridae (Cladocera) is notable given the abundance in early monitoring years. </w:t>
      </w:r>
      <w:r>
        <w:rPr>
          <w:rFonts w:cs="Times New Roman"/>
        </w:rPr>
        <w:t xml:space="preserve">Also, the beetle family Scirtidae has not been found at the wetland since 2004.  </w:t>
      </w:r>
      <w:r w:rsidRPr="003B09F5">
        <w:rPr>
          <w:rFonts w:cs="Times New Roman"/>
        </w:rPr>
        <w:t xml:space="preserve">Other taxa </w:t>
      </w:r>
      <w:r>
        <w:rPr>
          <w:rFonts w:cs="Times New Roman"/>
        </w:rPr>
        <w:t>showing recent absences</w:t>
      </w:r>
      <w:r w:rsidRPr="003B09F5">
        <w:rPr>
          <w:rFonts w:cs="Times New Roman"/>
        </w:rPr>
        <w:t xml:space="preserve"> in the lake include Ceratopogonidae, Chydoridae, Oligochaeta and Pionidae. There was a major shift in the assemblage composition in 2006-2007, with ordination revealing two main groups of annual data; those collected pre 2007, and those collected post 2007 (</w:t>
      </w:r>
      <w:r>
        <w:rPr>
          <w:rFonts w:cs="Times New Roman"/>
        </w:rPr>
        <w:fldChar w:fldCharType="begin"/>
      </w:r>
      <w:r>
        <w:rPr>
          <w:rFonts w:cs="Times New Roman"/>
        </w:rPr>
        <w:instrText xml:space="preserve"> REF _Ref25919053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27</w:t>
      </w:r>
      <w:r>
        <w:rPr>
          <w:rFonts w:cs="Times New Roman"/>
        </w:rPr>
        <w:fldChar w:fldCharType="end"/>
      </w:r>
      <w:r w:rsidRPr="003B09F5">
        <w:rPr>
          <w:rFonts w:cs="Times New Roman"/>
        </w:rPr>
        <w:t xml:space="preserve">). </w:t>
      </w:r>
      <w:commentRangeStart w:id="601"/>
      <w:r w:rsidRPr="003B09F5">
        <w:rPr>
          <w:rFonts w:cs="Times New Roman"/>
        </w:rPr>
        <w:t xml:space="preserve">However, recent high-water levels and low nutrients appear to be shifting the assemblages back towards pre-2007 compositions (see Judd and Horwitz </w:t>
      </w:r>
      <w:hyperlink w:anchor="ref-Judd2019">
        <w:r w:rsidRPr="003B09F5">
          <w:rPr>
            <w:rStyle w:val="Hyperlink"/>
            <w:rFonts w:cs="Times New Roman"/>
            <w:color w:val="auto"/>
          </w:rPr>
          <w:t>2019</w:t>
        </w:r>
      </w:hyperlink>
      <w:r w:rsidRPr="003B09F5">
        <w:rPr>
          <w:rFonts w:cs="Times New Roman"/>
        </w:rPr>
        <w:t>).</w:t>
      </w:r>
      <w:commentRangeEnd w:id="601"/>
      <w:r>
        <w:rPr>
          <w:rStyle w:val="CommentReference"/>
          <w:rFonts w:asciiTheme="minorHAnsi" w:hAnsiTheme="minorHAnsi"/>
        </w:rPr>
        <w:commentReference w:id="601"/>
      </w:r>
    </w:p>
    <w:p w14:paraId="3DB0D366" w14:textId="77777777" w:rsidR="00FC2E86" w:rsidRPr="003B09F5" w:rsidRDefault="00FC2E86" w:rsidP="00FC2E8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047D358" wp14:editId="28735E5A">
            <wp:extent cx="5760000" cy="39852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igs/GoollelalRichInv-1.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43AABCEE" w14:textId="5F89EE3A" w:rsidR="00FC2E86" w:rsidRPr="003B09F5" w:rsidRDefault="00FC2E86" w:rsidP="00FC2E86">
      <w:pPr>
        <w:pStyle w:val="Caption"/>
        <w:rPr>
          <w:rFonts w:ascii="Times New Roman" w:hAnsi="Times New Roman" w:cs="Times New Roman"/>
        </w:rPr>
      </w:pPr>
      <w:bookmarkStart w:id="602" w:name="_Ref2591904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26</w:t>
      </w:r>
      <w:r w:rsidRPr="003B09F5">
        <w:rPr>
          <w:rFonts w:ascii="Times New Roman" w:hAnsi="Times New Roman" w:cs="Times New Roman"/>
        </w:rPr>
        <w:fldChar w:fldCharType="end"/>
      </w:r>
      <w:bookmarkEnd w:id="602"/>
      <w:r w:rsidRPr="003B09F5">
        <w:rPr>
          <w:rFonts w:ascii="Times New Roman" w:hAnsi="Times New Roman" w:cs="Times New Roman"/>
        </w:rPr>
        <w:t xml:space="preserve"> Richness of aquatic invertebrate families for each year at Lake Goollelal. Line is a moving 3-year average.</w:t>
      </w:r>
    </w:p>
    <w:p w14:paraId="081EDE3E" w14:textId="77777777" w:rsidR="00FC2E86" w:rsidRPr="003B09F5" w:rsidRDefault="00FC2E86" w:rsidP="00FC2E86">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DB56046" wp14:editId="6D746608">
            <wp:extent cx="5760000" cy="39852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Figs/GoollelalOrdInv-1.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3409398" w14:textId="0F48D280" w:rsidR="00FC2E86" w:rsidRPr="003B09F5" w:rsidRDefault="00FC2E86" w:rsidP="00FC2E86">
      <w:pPr>
        <w:pStyle w:val="Caption"/>
        <w:rPr>
          <w:rFonts w:ascii="Times New Roman" w:hAnsi="Times New Roman" w:cs="Times New Roman"/>
        </w:rPr>
      </w:pPr>
      <w:bookmarkStart w:id="603" w:name="_Ref2591905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27</w:t>
      </w:r>
      <w:r w:rsidRPr="003B09F5">
        <w:rPr>
          <w:rFonts w:ascii="Times New Roman" w:hAnsi="Times New Roman" w:cs="Times New Roman"/>
        </w:rPr>
        <w:fldChar w:fldCharType="end"/>
      </w:r>
      <w:bookmarkEnd w:id="603"/>
      <w:r w:rsidRPr="003B09F5">
        <w:rPr>
          <w:rFonts w:ascii="Times New Roman" w:hAnsi="Times New Roman" w:cs="Times New Roman"/>
        </w:rPr>
        <w:t xml:space="preserve"> </w:t>
      </w:r>
      <w:commentRangeStart w:id="604"/>
      <w:r w:rsidRPr="003B09F5">
        <w:rPr>
          <w:rFonts w:ascii="Times New Roman" w:hAnsi="Times New Roman" w:cs="Times New Roman"/>
        </w:rPr>
        <w:t>Unconstrained ordination based on invertebrate data for each surveyed year for Lake Goollelal. Consecutive years are joined by a line with first and last survey years labeled</w:t>
      </w:r>
      <w:commentRangeEnd w:id="604"/>
      <w:r>
        <w:rPr>
          <w:rStyle w:val="CommentReference"/>
        </w:rPr>
        <w:commentReference w:id="604"/>
      </w:r>
      <w:r w:rsidRPr="003B09F5">
        <w:rPr>
          <w:rFonts w:ascii="Times New Roman" w:hAnsi="Times New Roman" w:cs="Times New Roman"/>
        </w:rPr>
        <w:t>.</w:t>
      </w:r>
    </w:p>
    <w:p w14:paraId="7F6AE1FE" w14:textId="77777777" w:rsidR="00FC2E86" w:rsidRDefault="00FC2E86" w:rsidP="00FC2E86">
      <w:pPr>
        <w:rPr>
          <w:ins w:id="605" w:author="Natasha Del Borrello" w:date="2019-12-09T13:27:00Z"/>
          <w:rFonts w:ascii="Times New Roman" w:hAnsi="Times New Roman" w:cs="Times New Roman"/>
        </w:rPr>
      </w:pPr>
    </w:p>
    <w:p w14:paraId="426CBAD2" w14:textId="77777777" w:rsidR="00FC2E86" w:rsidRPr="003B09F5" w:rsidRDefault="00FC2E86" w:rsidP="00FC2E86">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74B2764B" w14:textId="181F2186" w:rsidR="00FC2E86" w:rsidRDefault="00590E78" w:rsidP="00C7434B">
      <w:pPr>
        <w:pStyle w:val="Heading3"/>
      </w:pPr>
      <w:bookmarkStart w:id="606" w:name="_Toc33019619"/>
      <w:r>
        <w:lastRenderedPageBreak/>
        <w:t>Loch McN</w:t>
      </w:r>
      <w:r w:rsidR="005976F1">
        <w:t>ess</w:t>
      </w:r>
      <w:bookmarkEnd w:id="606"/>
    </w:p>
    <w:p w14:paraId="5E87C08E" w14:textId="77777777" w:rsidR="00271A89" w:rsidRPr="003B09F5" w:rsidRDefault="00271A89" w:rsidP="00C7434B">
      <w:pPr>
        <w:pStyle w:val="Heading4"/>
        <w:rPr>
          <w:rFonts w:cs="Times New Roman"/>
        </w:rPr>
      </w:pPr>
      <w:r w:rsidRPr="003B09F5">
        <w:rPr>
          <w:rFonts w:cs="Times New Roman"/>
        </w:rPr>
        <w:t>Wat</w:t>
      </w:r>
      <w:commentRangeStart w:id="607"/>
      <w:r w:rsidRPr="003B09F5">
        <w:rPr>
          <w:rFonts w:cs="Times New Roman"/>
        </w:rPr>
        <w:t>e</w:t>
      </w:r>
      <w:r>
        <w:rPr>
          <w:rFonts w:cs="Times New Roman"/>
        </w:rPr>
        <w:t>r</w:t>
      </w:r>
      <w:r w:rsidRPr="003B09F5">
        <w:rPr>
          <w:rFonts w:cs="Times New Roman"/>
        </w:rPr>
        <w:t xml:space="preserve"> quality</w:t>
      </w:r>
    </w:p>
    <w:p w14:paraId="18F2F2D0" w14:textId="51D84DAF" w:rsidR="00271A89" w:rsidRPr="003B09F5" w:rsidRDefault="00271A89" w:rsidP="00C7434B">
      <w:pPr>
        <w:pStyle w:val="FirstParagraph"/>
        <w:rPr>
          <w:rFonts w:cs="Times New Roman"/>
        </w:rPr>
      </w:pPr>
      <w:r w:rsidRPr="003B09F5">
        <w:rPr>
          <w:rFonts w:cs="Times New Roman"/>
        </w:rPr>
        <w:t xml:space="preserve">Water quality at Loch McNess appears to have stabilised in the past couple of years. Normal pH is thought to be over 8.0 but has been below 8.0 since 2010. Current monitoring suggests a pH of 7.8, the highest since 2010 (Judd and Horwitz, </w:t>
      </w:r>
      <w:hyperlink w:anchor="ref-Judd2019">
        <w:r w:rsidRPr="003B09F5">
          <w:rPr>
            <w:rStyle w:val="Hyperlink"/>
            <w:rFonts w:cs="Times New Roman"/>
            <w:color w:val="auto"/>
          </w:rPr>
          <w:t>2019</w:t>
        </w:r>
      </w:hyperlink>
      <w:r w:rsidRPr="003B09F5">
        <w:rPr>
          <w:rFonts w:cs="Times New Roman"/>
        </w:rPr>
        <w:t xml:space="preserve">). Chloride:sulphate and alkalinity observations suggest that acidification is not a </w:t>
      </w:r>
      <w:r>
        <w:rPr>
          <w:rFonts w:cs="Times New Roman"/>
        </w:rPr>
        <w:t xml:space="preserve">current </w:t>
      </w:r>
      <w:r w:rsidRPr="003B09F5">
        <w:rPr>
          <w:rFonts w:cs="Times New Roman"/>
        </w:rPr>
        <w:t xml:space="preserve">concern at </w:t>
      </w:r>
      <w:r>
        <w:rPr>
          <w:rFonts w:cs="Times New Roman"/>
        </w:rPr>
        <w:t>Loch McNess South; but the same cannot be said for Loch McNess North</w:t>
      </w:r>
      <w:r w:rsidRPr="003B09F5">
        <w:rPr>
          <w:rFonts w:cs="Times New Roman"/>
        </w:rPr>
        <w:t xml:space="preserve">. </w:t>
      </w:r>
      <w:r>
        <w:rPr>
          <w:rFonts w:cs="Times New Roman"/>
        </w:rPr>
        <w:t>In Loch McNess South t</w:t>
      </w:r>
      <w:r w:rsidRPr="003B09F5">
        <w:rPr>
          <w:rFonts w:cs="Times New Roman"/>
        </w:rPr>
        <w:t xml:space="preserve">here has been a trend of increasing nitrogen levels in the wetland since 2010, current levels </w:t>
      </w:r>
      <w:r>
        <w:rPr>
          <w:rFonts w:cs="Times New Roman"/>
        </w:rPr>
        <w:t>are</w:t>
      </w:r>
      <w:r w:rsidRPr="003B09F5">
        <w:rPr>
          <w:rFonts w:cs="Times New Roman"/>
        </w:rPr>
        <w:t xml:space="preserve"> double</w:t>
      </w:r>
      <w:r>
        <w:rPr>
          <w:rFonts w:cs="Times New Roman"/>
        </w:rPr>
        <w:t xml:space="preserve"> those recorded in</w:t>
      </w:r>
      <w:r w:rsidRPr="003B09F5">
        <w:rPr>
          <w:rFonts w:cs="Times New Roman"/>
        </w:rPr>
        <w:t xml:space="preserve"> 1997-2007 levels. Current phosphate levels are an order of magnitude greater than 1999-2004 levels and require close monitoring.</w:t>
      </w:r>
      <w:r w:rsidRPr="00AA583F">
        <w:rPr>
          <w:rFonts w:cs="Times New Roman"/>
        </w:rPr>
        <w:t xml:space="preserve"> </w:t>
      </w:r>
      <w:r>
        <w:rPr>
          <w:rFonts w:cs="Times New Roman"/>
        </w:rPr>
        <w:t>These changes are probably due to exposure of unconsolidated sediments to a drying-rewetting regime.</w:t>
      </w:r>
      <w:commentRangeEnd w:id="607"/>
      <w:r>
        <w:rPr>
          <w:rStyle w:val="CommentReference"/>
          <w:rFonts w:asciiTheme="minorHAnsi" w:hAnsiTheme="minorHAnsi"/>
        </w:rPr>
        <w:commentReference w:id="607"/>
      </w:r>
    </w:p>
    <w:p w14:paraId="3B59C644" w14:textId="77777777" w:rsidR="00271A89" w:rsidRPr="003B09F5" w:rsidRDefault="00271A89" w:rsidP="00C7434B">
      <w:pPr>
        <w:pStyle w:val="Heading4"/>
        <w:rPr>
          <w:rFonts w:cs="Times New Roman"/>
        </w:rPr>
      </w:pPr>
      <w:bookmarkStart w:id="608" w:name="vegetation-dynamics-1"/>
      <w:r w:rsidRPr="003B09F5">
        <w:rPr>
          <w:rFonts w:cs="Times New Roman"/>
        </w:rPr>
        <w:t>Vegetation dynamics</w:t>
      </w:r>
      <w:bookmarkEnd w:id="608"/>
    </w:p>
    <w:p w14:paraId="7E17FB16" w14:textId="72291028" w:rsidR="00271A89" w:rsidRPr="003B09F5" w:rsidRDefault="00271A89" w:rsidP="00C7434B">
      <w:pPr>
        <w:pStyle w:val="FirstParagraph"/>
        <w:rPr>
          <w:rFonts w:cs="Times New Roman"/>
        </w:rPr>
      </w:pPr>
      <w:r w:rsidRPr="003B09F5">
        <w:rPr>
          <w:rFonts w:cs="Times New Roman"/>
        </w:rPr>
        <w:t xml:space="preserve">A vegetation monitoring transect was established in 2004 with three plots (A, B, and C) plus an additional up-slope plot in 2009 (Plot D) and a plot down-slope of Plot A in 2010 (Plot E). The fringing vegetation is largely comprised of a </w:t>
      </w:r>
      <w:r w:rsidRPr="003B09F5">
        <w:rPr>
          <w:rFonts w:cs="Times New Roman"/>
          <w:i/>
        </w:rPr>
        <w:t>Melaleuca rhaphiophylla</w:t>
      </w:r>
      <w:r w:rsidRPr="003B09F5">
        <w:rPr>
          <w:rFonts w:cs="Times New Roman"/>
        </w:rPr>
        <w:t>/</w:t>
      </w:r>
      <w:r w:rsidRPr="003B09F5">
        <w:rPr>
          <w:rFonts w:cs="Times New Roman"/>
          <w:i/>
        </w:rPr>
        <w:t>Eucalyptus rudis</w:t>
      </w:r>
      <w:r w:rsidRPr="003B09F5">
        <w:rPr>
          <w:rFonts w:cs="Times New Roman"/>
        </w:rPr>
        <w:t xml:space="preserve"> complex. Most trees are in average to good health (Buller et al., </w:t>
      </w:r>
      <w:hyperlink w:anchor="ref-Buller2019">
        <w:r w:rsidRPr="003B09F5">
          <w:rPr>
            <w:rStyle w:val="Hyperlink"/>
            <w:rFonts w:cs="Times New Roman"/>
            <w:color w:val="auto"/>
          </w:rPr>
          <w:t>2019</w:t>
        </w:r>
      </w:hyperlink>
      <w:r w:rsidRPr="003B09F5">
        <w:rPr>
          <w:rFonts w:cs="Times New Roman"/>
        </w:rPr>
        <w:t xml:space="preserve">). </w:t>
      </w:r>
      <w:r w:rsidRPr="003B09F5">
        <w:rPr>
          <w:rFonts w:cs="Times New Roman"/>
          <w:i/>
        </w:rPr>
        <w:t>Baumea juncea</w:t>
      </w:r>
      <w:r w:rsidRPr="003B09F5">
        <w:rPr>
          <w:rFonts w:cs="Times New Roman"/>
        </w:rPr>
        <w:t xml:space="preserve"> is found in Plots A - D at relatively constant cover abundances. </w:t>
      </w:r>
      <w:r w:rsidRPr="003B09F5">
        <w:rPr>
          <w:rFonts w:cs="Times New Roman"/>
          <w:i/>
        </w:rPr>
        <w:t>Baumea articulata</w:t>
      </w:r>
      <w:r w:rsidRPr="003B09F5">
        <w:rPr>
          <w:rFonts w:cs="Times New Roman"/>
        </w:rPr>
        <w:t xml:space="preserve">, however, disappeared from Plot A in 2005 and was present in the new down-slope plot (Plot E) until 2014. Currently, </w:t>
      </w:r>
      <w:r w:rsidRPr="003B09F5">
        <w:rPr>
          <w:rFonts w:cs="Times New Roman"/>
          <w:i/>
        </w:rPr>
        <w:t>B. articulata</w:t>
      </w:r>
      <w:r w:rsidRPr="003B09F5">
        <w:rPr>
          <w:rFonts w:cs="Times New Roman"/>
        </w:rPr>
        <w:t xml:space="preserve"> is probably not present at the site (Buller 2019 - personal observation) and the disappearance is likely due to a combination of a fire in 2009 and declining water.</w:t>
      </w:r>
    </w:p>
    <w:p w14:paraId="790879C5" w14:textId="0FFDF5BE" w:rsidR="00271A89" w:rsidRPr="003B09F5" w:rsidRDefault="00271A89" w:rsidP="00C7434B">
      <w:pPr>
        <w:pStyle w:val="BodyText"/>
        <w:rPr>
          <w:rFonts w:cs="Times New Roman"/>
        </w:rPr>
      </w:pPr>
      <w:r w:rsidRPr="003B09F5">
        <w:rPr>
          <w:rFonts w:cs="Times New Roman"/>
        </w:rPr>
        <w:t>Plots A and B have shifted in community composition dramatically during the monitoring period as the vegetation responds to lower surface water levels in the lake and the impact of fire in 2004 and 2009 (Buller et al. (</w:t>
      </w:r>
      <w:hyperlink w:anchor="ref-Buller2019">
        <w:r w:rsidRPr="003B09F5">
          <w:rPr>
            <w:rStyle w:val="Hyperlink"/>
            <w:rFonts w:cs="Times New Roman"/>
            <w:color w:val="auto"/>
          </w:rPr>
          <w:t>2019</w:t>
        </w:r>
      </w:hyperlink>
      <w:r w:rsidRPr="003B09F5">
        <w:rPr>
          <w:rFonts w:cs="Times New Roman"/>
        </w:rPr>
        <w:t>);</w:t>
      </w:r>
      <w:r>
        <w:rPr>
          <w:rFonts w:cs="Times New Roman"/>
        </w:rPr>
        <w:t xml:space="preserve"> </w:t>
      </w:r>
      <w:r>
        <w:rPr>
          <w:rFonts w:cs="Times New Roman"/>
        </w:rPr>
        <w:fldChar w:fldCharType="begin"/>
      </w:r>
      <w:r>
        <w:rPr>
          <w:rFonts w:cs="Times New Roman"/>
        </w:rPr>
        <w:instrText xml:space="preserve"> REF _Ref25919190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28</w:t>
      </w:r>
      <w:r>
        <w:rPr>
          <w:rFonts w:cs="Times New Roman"/>
        </w:rPr>
        <w:fldChar w:fldCharType="end"/>
      </w:r>
      <w:r w:rsidRPr="003B09F5">
        <w:rPr>
          <w:rFonts w:cs="Times New Roman"/>
        </w:rPr>
        <w:t xml:space="preserve">). Regression analysis reveals that the exotic </w:t>
      </w:r>
      <w:r w:rsidRPr="003B09F5">
        <w:rPr>
          <w:rFonts w:cs="Times New Roman"/>
          <w:i/>
        </w:rPr>
        <w:t>Avena barbata</w:t>
      </w:r>
      <w:r w:rsidRPr="003B09F5">
        <w:rPr>
          <w:rFonts w:cs="Times New Roman"/>
        </w:rPr>
        <w:t xml:space="preserve"> and the native </w:t>
      </w:r>
      <w:r w:rsidRPr="003B09F5">
        <w:rPr>
          <w:rFonts w:cs="Times New Roman"/>
          <w:i/>
        </w:rPr>
        <w:t>Tricoryne elatior</w:t>
      </w:r>
      <w:r w:rsidRPr="003B09F5">
        <w:rPr>
          <w:rFonts w:cs="Times New Roman"/>
        </w:rPr>
        <w:t xml:space="preserve"> will increase the most in cover abundance as water levels in the lake remain low or decline further (</w:t>
      </w:r>
      <w:r>
        <w:rPr>
          <w:rFonts w:cs="Times New Roman"/>
        </w:rPr>
        <w:fldChar w:fldCharType="begin"/>
      </w:r>
      <w:r>
        <w:rPr>
          <w:rFonts w:cs="Times New Roman"/>
        </w:rPr>
        <w:instrText xml:space="preserve"> REF _Ref25919201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29</w:t>
      </w:r>
      <w:r>
        <w:rPr>
          <w:rFonts w:cs="Times New Roman"/>
        </w:rPr>
        <w:fldChar w:fldCharType="end"/>
      </w:r>
      <w:r w:rsidRPr="003B09F5">
        <w:rPr>
          <w:rFonts w:cs="Times New Roman"/>
        </w:rPr>
        <w:t xml:space="preserve">). The natives, </w:t>
      </w:r>
      <w:r w:rsidRPr="003B09F5">
        <w:rPr>
          <w:rFonts w:cs="Times New Roman"/>
          <w:i/>
        </w:rPr>
        <w:t>Carex fascicularis</w:t>
      </w:r>
      <w:r w:rsidRPr="003B09F5">
        <w:rPr>
          <w:rFonts w:cs="Times New Roman"/>
        </w:rPr>
        <w:t xml:space="preserve">, </w:t>
      </w:r>
      <w:r w:rsidRPr="003B09F5">
        <w:rPr>
          <w:rFonts w:cs="Times New Roman"/>
          <w:i/>
        </w:rPr>
        <w:t>Triglochin centrocarpa</w:t>
      </w:r>
      <w:r w:rsidRPr="003B09F5">
        <w:rPr>
          <w:rFonts w:cs="Times New Roman"/>
        </w:rPr>
        <w:t xml:space="preserve"> and </w:t>
      </w:r>
      <w:r w:rsidRPr="003B09F5">
        <w:rPr>
          <w:rFonts w:cs="Times New Roman"/>
          <w:i/>
        </w:rPr>
        <w:t>M. rhaphiophylla</w:t>
      </w:r>
      <w:r w:rsidRPr="003B09F5">
        <w:rPr>
          <w:rFonts w:cs="Times New Roman"/>
        </w:rPr>
        <w:t xml:space="preserve"> are most likely to decline dramatically at the wetland under a scenario of continued low water levels.</w:t>
      </w:r>
    </w:p>
    <w:p w14:paraId="5534614B" w14:textId="77777777" w:rsidR="00271A89" w:rsidRPr="003B09F5" w:rsidRDefault="00271A89" w:rsidP="00C7434B">
      <w:pPr>
        <w:pStyle w:val="Heading4"/>
        <w:rPr>
          <w:rFonts w:cs="Times New Roman"/>
        </w:rPr>
      </w:pPr>
      <w:bookmarkStart w:id="609" w:name="aquatic-macroinvertebrates"/>
      <w:r w:rsidRPr="003B09F5">
        <w:rPr>
          <w:rFonts w:cs="Times New Roman"/>
        </w:rPr>
        <w:t>Aquatic macroinvertebrates</w:t>
      </w:r>
      <w:bookmarkEnd w:id="609"/>
    </w:p>
    <w:p w14:paraId="55855548" w14:textId="646DFB5B" w:rsidR="00271A89" w:rsidRPr="003B09F5" w:rsidRDefault="00271A89" w:rsidP="00271A89">
      <w:pPr>
        <w:pStyle w:val="FirstParagraph"/>
        <w:rPr>
          <w:rFonts w:cs="Times New Roman"/>
        </w:rPr>
      </w:pPr>
      <w:r w:rsidRPr="003B09F5">
        <w:rPr>
          <w:rFonts w:cs="Times New Roman"/>
        </w:rPr>
        <w:t>Loch McNess is the most taxonomically rich of the Spearwood Dune wetlands, with about 27 macroinvertebrate families regularly found there</w:t>
      </w:r>
      <w:r>
        <w:rPr>
          <w:rFonts w:cs="Times New Roman"/>
        </w:rPr>
        <w:t xml:space="preserve"> in spring seasonal monitoring</w:t>
      </w:r>
      <w:r w:rsidRPr="003B09F5">
        <w:rPr>
          <w:rFonts w:cs="Times New Roman"/>
        </w:rPr>
        <w:t xml:space="preserve"> (</w:t>
      </w:r>
      <w:r>
        <w:rPr>
          <w:rFonts w:cs="Times New Roman"/>
        </w:rPr>
        <w:fldChar w:fldCharType="begin"/>
      </w:r>
      <w:r>
        <w:rPr>
          <w:rFonts w:cs="Times New Roman"/>
        </w:rPr>
        <w:instrText xml:space="preserve"> REF _Ref25919214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30</w:t>
      </w:r>
      <w:r>
        <w:rPr>
          <w:rFonts w:cs="Times New Roman"/>
        </w:rPr>
        <w:fldChar w:fldCharType="end"/>
      </w:r>
      <w:r w:rsidRPr="003B09F5">
        <w:rPr>
          <w:rFonts w:cs="Times New Roman"/>
        </w:rPr>
        <w:t>). However, the composition of the community is shifting (</w:t>
      </w:r>
      <w:r>
        <w:rPr>
          <w:rFonts w:cs="Times New Roman"/>
        </w:rPr>
        <w:fldChar w:fldCharType="begin"/>
      </w:r>
      <w:r>
        <w:rPr>
          <w:rFonts w:cs="Times New Roman"/>
        </w:rPr>
        <w:instrText xml:space="preserve"> REF _Ref25919232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31</w:t>
      </w:r>
      <w:r>
        <w:rPr>
          <w:rFonts w:cs="Times New Roman"/>
        </w:rPr>
        <w:fldChar w:fldCharType="end"/>
      </w:r>
      <w:r w:rsidRPr="003B09F5">
        <w:rPr>
          <w:rFonts w:cs="Times New Roman"/>
        </w:rPr>
        <w:t xml:space="preserve">). The communities were relatively stable in terms of composition until 2008 </w:t>
      </w:r>
      <w:r>
        <w:rPr>
          <w:rFonts w:cs="Times New Roman"/>
        </w:rPr>
        <w:t>after</w:t>
      </w:r>
      <w:r w:rsidRPr="003B09F5">
        <w:rPr>
          <w:rFonts w:cs="Times New Roman"/>
        </w:rPr>
        <w:t xml:space="preserve"> water levels</w:t>
      </w:r>
      <w:r>
        <w:rPr>
          <w:rFonts w:cs="Times New Roman"/>
        </w:rPr>
        <w:t xml:space="preserve"> had</w:t>
      </w:r>
      <w:r w:rsidRPr="003B09F5">
        <w:rPr>
          <w:rFonts w:cs="Times New Roman"/>
        </w:rPr>
        <w:t xml:space="preserve"> beg</w:t>
      </w:r>
      <w:r>
        <w:rPr>
          <w:rFonts w:cs="Times New Roman"/>
        </w:rPr>
        <w:t>u</w:t>
      </w:r>
      <w:r w:rsidRPr="003B09F5">
        <w:rPr>
          <w:rFonts w:cs="Times New Roman"/>
        </w:rPr>
        <w:t>n to decline significantly. The current trajectory suggests the dissimilarity between pre-2008 and contemporary communities will continue. The site is now dominated by common taxa of the Swan Coastal Plain such as Amphisopidae, Chironomidae larvae, Corixidae, Culicidae larvae, Cyclopoida (</w:t>
      </w:r>
      <w:r w:rsidRPr="003B09F5">
        <w:rPr>
          <w:rFonts w:cs="Times New Roman"/>
          <w:i/>
        </w:rPr>
        <w:t>Daphnia</w:t>
      </w:r>
      <w:r w:rsidRPr="003B09F5">
        <w:rPr>
          <w:rFonts w:cs="Times New Roman"/>
        </w:rPr>
        <w:t xml:space="preserve">), Dytiscidae, Notonectidae and Pionidae. Some of these, namely Chironomidae and Culicidae larvae, are considered nuisance species. The Amphipod, Ceinidae, has not been collected in the lake since 2014 and the shrimp </w:t>
      </w:r>
      <w:r w:rsidRPr="003B09F5">
        <w:rPr>
          <w:rFonts w:cs="Times New Roman"/>
          <w:i/>
        </w:rPr>
        <w:t>Palamonetes australis</w:t>
      </w:r>
      <w:r w:rsidRPr="003B09F5">
        <w:rPr>
          <w:rFonts w:cs="Times New Roman"/>
        </w:rPr>
        <w:t xml:space="preserve"> not recorded since 2010</w:t>
      </w:r>
      <w:r>
        <w:rPr>
          <w:rFonts w:cs="Times New Roman"/>
        </w:rPr>
        <w:t xml:space="preserve"> – both of these taxa were once abundant</w:t>
      </w:r>
      <w:r w:rsidRPr="003B09F5">
        <w:rPr>
          <w:rFonts w:cs="Times New Roman"/>
        </w:rPr>
        <w:t>.</w:t>
      </w:r>
      <w:r>
        <w:rPr>
          <w:rFonts w:cs="Times New Roman"/>
        </w:rPr>
        <w:t xml:space="preserve"> Nine families of invertebrates that were once regularly detected in the spring monitoring events, are no longer so.</w:t>
      </w:r>
      <w:r w:rsidRPr="003B09F5">
        <w:rPr>
          <w:rFonts w:cs="Times New Roman"/>
        </w:rPr>
        <w:t xml:space="preserve"> This shift in macroinvertebrate assemblage indicates serious changes in ecological processes as the wetland transitions towards a nutrient enriched shallow lake.</w:t>
      </w:r>
    </w:p>
    <w:p w14:paraId="3660135A"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BAAF1C9" wp14:editId="1AF1E46C">
            <wp:extent cx="5760000" cy="3985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Figs/McNessOrd-1.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1ED32483" w14:textId="307F5C89" w:rsidR="00271A89" w:rsidRPr="003B09F5" w:rsidRDefault="00271A89" w:rsidP="00271A89">
      <w:pPr>
        <w:pStyle w:val="Caption"/>
        <w:rPr>
          <w:rFonts w:ascii="Times New Roman" w:hAnsi="Times New Roman" w:cs="Times New Roman"/>
        </w:rPr>
      </w:pPr>
      <w:bookmarkStart w:id="610" w:name="_Ref2591919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28</w:t>
      </w:r>
      <w:r w:rsidRPr="003B09F5">
        <w:rPr>
          <w:rFonts w:ascii="Times New Roman" w:hAnsi="Times New Roman" w:cs="Times New Roman"/>
        </w:rPr>
        <w:fldChar w:fldCharType="end"/>
      </w:r>
      <w:bookmarkEnd w:id="610"/>
      <w:r w:rsidRPr="003B09F5">
        <w:rPr>
          <w:rFonts w:ascii="Times New Roman" w:hAnsi="Times New Roman" w:cs="Times New Roman"/>
        </w:rPr>
        <w:t xml:space="preserve"> Unconstrained ordination based on the latent variable model for each surveyed year for Loch McNess. Plots are represented as different colours and consecutive years are joined by a line with first and last survey years labeled.</w:t>
      </w:r>
    </w:p>
    <w:p w14:paraId="252C6DA3"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3E9BB30" wp14:editId="17DD7255">
            <wp:extent cx="5760000" cy="39852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s/McNessPost-1.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3476DAF6" w14:textId="49311A90" w:rsidR="00271A89" w:rsidRPr="003B09F5" w:rsidRDefault="00271A89" w:rsidP="00271A89">
      <w:pPr>
        <w:pStyle w:val="Caption"/>
        <w:rPr>
          <w:rFonts w:ascii="Times New Roman" w:hAnsi="Times New Roman" w:cs="Times New Roman"/>
        </w:rPr>
      </w:pPr>
      <w:bookmarkStart w:id="611" w:name="_Ref2591920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29</w:t>
      </w:r>
      <w:r w:rsidRPr="003B09F5">
        <w:rPr>
          <w:rFonts w:ascii="Times New Roman" w:hAnsi="Times New Roman" w:cs="Times New Roman"/>
        </w:rPr>
        <w:fldChar w:fldCharType="end"/>
      </w:r>
      <w:bookmarkEnd w:id="611"/>
      <w:r w:rsidRPr="003B09F5">
        <w:rPr>
          <w:rFonts w:ascii="Times New Roman" w:hAnsi="Times New Roman" w:cs="Times New Roman"/>
        </w:rPr>
        <w:t xml:space="preserve"> Estimated mean regression coefficients (dots) and 95% credible intervals (bars) for effect of groundwater levels at Loch McNess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while species with positive values are predicted to increase in cover abundance with water increasing water levels. Only those species with coefficients significantly different to zero are shown.</w:t>
      </w:r>
      <w:ins w:id="612" w:author="Christopher Kavazos" w:date="2020-02-13T14:35:00Z">
        <w:r w:rsidR="0033315C" w:rsidRPr="0033315C">
          <w:rPr>
            <w:rFonts w:ascii="Times New Roman" w:hAnsi="Times New Roman" w:cs="Times New Roman"/>
          </w:rPr>
          <w:t xml:space="preserve"> </w:t>
        </w:r>
        <w:r w:rsidR="0033315C">
          <w:rPr>
            <w:rFonts w:ascii="Times New Roman" w:hAnsi="Times New Roman" w:cs="Times New Roman"/>
          </w:rPr>
          <w:t>Invasive species are identified by the pre-text ‘X’.</w:t>
        </w:r>
      </w:ins>
    </w:p>
    <w:p w14:paraId="4EBAD38D"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C2AC5CD" wp14:editId="03F7B616">
            <wp:extent cx="5760000" cy="3985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Figs/McNessRichInv-1.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7052AD4C" w14:textId="1728DE71" w:rsidR="00271A89" w:rsidRPr="003B09F5" w:rsidRDefault="00271A89" w:rsidP="00271A89">
      <w:pPr>
        <w:pStyle w:val="Caption"/>
        <w:rPr>
          <w:rFonts w:ascii="Times New Roman" w:hAnsi="Times New Roman" w:cs="Times New Roman"/>
        </w:rPr>
      </w:pPr>
      <w:bookmarkStart w:id="613" w:name="_Ref259192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30</w:t>
      </w:r>
      <w:r w:rsidRPr="003B09F5">
        <w:rPr>
          <w:rFonts w:ascii="Times New Roman" w:hAnsi="Times New Roman" w:cs="Times New Roman"/>
        </w:rPr>
        <w:fldChar w:fldCharType="end"/>
      </w:r>
      <w:bookmarkEnd w:id="613"/>
      <w:r w:rsidRPr="003B09F5">
        <w:rPr>
          <w:rFonts w:ascii="Times New Roman" w:hAnsi="Times New Roman" w:cs="Times New Roman"/>
        </w:rPr>
        <w:t xml:space="preserve"> Richness of aquatic invertebrate families for each year. Line is a moving 3-year average at Loch McNess.</w:t>
      </w:r>
    </w:p>
    <w:p w14:paraId="2ECF3E16" w14:textId="77777777" w:rsidR="00271A89" w:rsidRPr="003B09F5" w:rsidRDefault="00271A89" w:rsidP="00271A89">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C459541" wp14:editId="524955CE">
            <wp:extent cx="5760000" cy="39852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Figs/McNessOrdInv-1.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F8DA709" w14:textId="6297D0D6" w:rsidR="00271A89" w:rsidRPr="003B09F5" w:rsidRDefault="00271A89" w:rsidP="00271A89">
      <w:pPr>
        <w:pStyle w:val="Caption"/>
        <w:rPr>
          <w:rFonts w:ascii="Times New Roman" w:hAnsi="Times New Roman" w:cs="Times New Roman"/>
        </w:rPr>
      </w:pPr>
      <w:bookmarkStart w:id="614" w:name="_Ref2591923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31</w:t>
      </w:r>
      <w:r w:rsidRPr="003B09F5">
        <w:rPr>
          <w:rFonts w:ascii="Times New Roman" w:hAnsi="Times New Roman" w:cs="Times New Roman"/>
        </w:rPr>
        <w:fldChar w:fldCharType="end"/>
      </w:r>
      <w:bookmarkEnd w:id="614"/>
      <w:r w:rsidRPr="003B09F5">
        <w:rPr>
          <w:rFonts w:ascii="Times New Roman" w:hAnsi="Times New Roman" w:cs="Times New Roman"/>
        </w:rPr>
        <w:t xml:space="preserve"> </w:t>
      </w:r>
      <w:commentRangeStart w:id="615"/>
      <w:r w:rsidRPr="003B09F5">
        <w:rPr>
          <w:rFonts w:ascii="Times New Roman" w:hAnsi="Times New Roman" w:cs="Times New Roman"/>
        </w:rPr>
        <w:t>Unconstrained ordination based on invertebrate data for each surveyed year for Loch McNess. Consecutive years are joined by a line with first and last survey years labeled.</w:t>
      </w:r>
      <w:commentRangeEnd w:id="615"/>
      <w:r>
        <w:rPr>
          <w:rStyle w:val="CommentReference"/>
        </w:rPr>
        <w:commentReference w:id="615"/>
      </w:r>
    </w:p>
    <w:p w14:paraId="7D55C587" w14:textId="77777777" w:rsidR="00271A89" w:rsidRPr="00271A89" w:rsidRDefault="00271A89" w:rsidP="00271A89">
      <w:pPr>
        <w:pStyle w:val="BodyText"/>
      </w:pPr>
    </w:p>
    <w:p w14:paraId="617DA99B" w14:textId="49EEBD8B" w:rsidR="005976F1" w:rsidRDefault="005976F1" w:rsidP="00C7434B">
      <w:pPr>
        <w:pStyle w:val="Heading3"/>
      </w:pPr>
      <w:bookmarkStart w:id="616" w:name="_Toc33019620"/>
      <w:r>
        <w:t>Lake Yonderup</w:t>
      </w:r>
      <w:bookmarkEnd w:id="616"/>
    </w:p>
    <w:p w14:paraId="45482562" w14:textId="77777777" w:rsidR="00C76FCB" w:rsidRPr="003B09F5" w:rsidRDefault="00C76FCB" w:rsidP="00C7434B">
      <w:pPr>
        <w:pStyle w:val="Heading4"/>
        <w:rPr>
          <w:rFonts w:cs="Times New Roman"/>
        </w:rPr>
      </w:pPr>
      <w:r w:rsidRPr="003B09F5">
        <w:rPr>
          <w:rFonts w:cs="Times New Roman"/>
        </w:rPr>
        <w:t>Wa</w:t>
      </w:r>
      <w:commentRangeStart w:id="617"/>
      <w:r w:rsidRPr="003B09F5">
        <w:rPr>
          <w:rFonts w:cs="Times New Roman"/>
        </w:rPr>
        <w:t>ter quality</w:t>
      </w:r>
    </w:p>
    <w:p w14:paraId="7BCEF38B" w14:textId="6A50B796" w:rsidR="00C76FCB" w:rsidRPr="003B09F5" w:rsidRDefault="00C76FCB" w:rsidP="00C7434B">
      <w:pPr>
        <w:pStyle w:val="FirstParagraph"/>
        <w:rPr>
          <w:rFonts w:cs="Times New Roman"/>
        </w:rPr>
      </w:pPr>
      <w:r w:rsidRPr="003B09F5">
        <w:rPr>
          <w:rFonts w:cs="Times New Roman"/>
        </w:rPr>
        <w:t xml:space="preserve">Lake Yonderup has the lowest nutrient levels of all the monitored wetlands on the Gnangara Groundwater System (Judd and Horwitz, </w:t>
      </w:r>
      <w:hyperlink w:anchor="ref-Judd2019">
        <w:r w:rsidRPr="003B09F5">
          <w:rPr>
            <w:rStyle w:val="Hyperlink"/>
            <w:rFonts w:cs="Times New Roman"/>
            <w:color w:val="auto"/>
          </w:rPr>
          <w:t>2019</w:t>
        </w:r>
      </w:hyperlink>
      <w:r w:rsidRPr="003B09F5">
        <w:rPr>
          <w:rFonts w:cs="Times New Roman"/>
        </w:rPr>
        <w:t>)</w:t>
      </w:r>
      <w:r>
        <w:rPr>
          <w:rFonts w:cs="Times New Roman"/>
        </w:rPr>
        <w:t>.</w:t>
      </w:r>
      <w:r w:rsidRPr="003B09F5">
        <w:rPr>
          <w:rFonts w:cs="Times New Roman"/>
        </w:rPr>
        <w:t xml:space="preserve"> </w:t>
      </w:r>
      <w:r>
        <w:rPr>
          <w:rFonts w:cs="Times New Roman"/>
        </w:rPr>
        <w:t>H</w:t>
      </w:r>
      <w:r w:rsidRPr="003B09F5">
        <w:rPr>
          <w:rFonts w:cs="Times New Roman"/>
        </w:rPr>
        <w:t xml:space="preserve">owever, the most recent observations for </w:t>
      </w:r>
      <w:r>
        <w:rPr>
          <w:rFonts w:cs="Times New Roman"/>
        </w:rPr>
        <w:t xml:space="preserve">spring </w:t>
      </w:r>
      <w:r w:rsidRPr="003B09F5">
        <w:rPr>
          <w:rFonts w:cs="Times New Roman"/>
        </w:rPr>
        <w:t>2018 indicate that total nitrogen levels may be increasing. Otherwise, the water chemistry of the lake has remained relatively stable. Stable alkalinity and a pH that consistently remains above 7.0 suggests there is little risk of acidification.</w:t>
      </w:r>
      <w:commentRangeEnd w:id="617"/>
      <w:r>
        <w:rPr>
          <w:rStyle w:val="CommentReference"/>
          <w:rFonts w:asciiTheme="minorHAnsi" w:hAnsiTheme="minorHAnsi"/>
        </w:rPr>
        <w:commentReference w:id="617"/>
      </w:r>
    </w:p>
    <w:p w14:paraId="4D621E9F" w14:textId="77777777" w:rsidR="00C76FCB" w:rsidRPr="003B09F5" w:rsidRDefault="00C76FCB" w:rsidP="00C7434B">
      <w:pPr>
        <w:pStyle w:val="Heading4"/>
        <w:rPr>
          <w:rFonts w:cs="Times New Roman"/>
        </w:rPr>
      </w:pPr>
      <w:bookmarkStart w:id="618" w:name="vegetation-dynamics-2"/>
      <w:r w:rsidRPr="003B09F5">
        <w:rPr>
          <w:rFonts w:cs="Times New Roman"/>
        </w:rPr>
        <w:t>Vegetation dynamics</w:t>
      </w:r>
      <w:bookmarkEnd w:id="618"/>
    </w:p>
    <w:p w14:paraId="483D8ECE" w14:textId="0BEBF694" w:rsidR="00C76FCB" w:rsidRPr="003B09F5" w:rsidRDefault="00C76FCB" w:rsidP="00C7434B">
      <w:pPr>
        <w:pStyle w:val="FirstParagraph"/>
        <w:rPr>
          <w:rFonts w:cs="Times New Roman"/>
        </w:rPr>
      </w:pPr>
      <w:r w:rsidRPr="003B09F5">
        <w:rPr>
          <w:rFonts w:cs="Times New Roman"/>
        </w:rPr>
        <w:t xml:space="preserve">The vegetation transect, established in 1997, is located 750 m south of the basin and is therefore not representative of vegetation at the wetland itself. The lake provides habitat for </w:t>
      </w:r>
      <w:r w:rsidRPr="003B09F5">
        <w:rPr>
          <w:rFonts w:cs="Times New Roman"/>
          <w:i/>
        </w:rPr>
        <w:t>Baumea articulata</w:t>
      </w:r>
      <w:r w:rsidRPr="003B09F5">
        <w:rPr>
          <w:rFonts w:cs="Times New Roman"/>
        </w:rPr>
        <w:t xml:space="preserve"> although there is recent evidence of </w:t>
      </w:r>
      <w:r w:rsidRPr="003B09F5">
        <w:rPr>
          <w:rFonts w:cs="Times New Roman"/>
          <w:i/>
        </w:rPr>
        <w:t>Typha orientalis</w:t>
      </w:r>
      <w:r w:rsidRPr="003B09F5">
        <w:rPr>
          <w:rFonts w:cs="Times New Roman"/>
        </w:rPr>
        <w:t xml:space="preserve"> invading the wetland (Judd and Horwitz, </w:t>
      </w:r>
      <w:hyperlink w:anchor="ref-Judd2019">
        <w:r w:rsidRPr="003B09F5">
          <w:rPr>
            <w:rStyle w:val="Hyperlink"/>
            <w:rFonts w:cs="Times New Roman"/>
            <w:color w:val="auto"/>
          </w:rPr>
          <w:t>2019</w:t>
        </w:r>
      </w:hyperlink>
      <w:r w:rsidRPr="003B09F5">
        <w:rPr>
          <w:rFonts w:cs="Times New Roman"/>
        </w:rPr>
        <w:t>). At the vegetation monitoring transects, the site was reported to have a rich exotic community before monitoring began in 1997 and this characteristic of the site has persisted. Currently, exotics account for 60% of the cover abundance and native richness has been declining (Buller et al.</w:t>
      </w:r>
      <w:r>
        <w:rPr>
          <w:rFonts w:cs="Times New Roman"/>
        </w:rPr>
        <w:t>,</w:t>
      </w:r>
      <w:r w:rsidRPr="003B09F5">
        <w:rPr>
          <w:rFonts w:cs="Times New Roman"/>
        </w:rPr>
        <w:t xml:space="preserve"> </w:t>
      </w:r>
      <w:hyperlink w:anchor="ref-Buller2019">
        <w:r w:rsidRPr="003B09F5">
          <w:rPr>
            <w:rStyle w:val="Hyperlink"/>
            <w:rFonts w:cs="Times New Roman"/>
            <w:color w:val="auto"/>
          </w:rPr>
          <w:t>2019</w:t>
        </w:r>
      </w:hyperlink>
      <w:r w:rsidRPr="003B09F5">
        <w:rPr>
          <w:rFonts w:cs="Times New Roman"/>
        </w:rPr>
        <w:t>). The shifts in vegetation composition at each plot suggest vegetation has changed dramatically since 1997 but largely stabilised in the late 2000s (</w:t>
      </w:r>
      <w:r>
        <w:rPr>
          <w:rFonts w:cs="Times New Roman"/>
        </w:rPr>
        <w:fldChar w:fldCharType="begin"/>
      </w:r>
      <w:r>
        <w:rPr>
          <w:rFonts w:cs="Times New Roman"/>
        </w:rPr>
        <w:instrText xml:space="preserve"> REF _Ref25919390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32</w:t>
      </w:r>
      <w:r>
        <w:rPr>
          <w:rFonts w:cs="Times New Roman"/>
        </w:rPr>
        <w:fldChar w:fldCharType="end"/>
      </w:r>
      <w:r w:rsidRPr="003B09F5">
        <w:rPr>
          <w:rFonts w:cs="Times New Roman"/>
        </w:rPr>
        <w:t xml:space="preserve">). There was a dramatic shift in vegetation composition after the 2004/2005 fire which also coincided with an increase in the rate of decline of surface waters. </w:t>
      </w:r>
      <w:commentRangeStart w:id="619"/>
      <w:r w:rsidRPr="003B09F5">
        <w:rPr>
          <w:rFonts w:cs="Times New Roman"/>
        </w:rPr>
        <w:t xml:space="preserve">All the native species, including </w:t>
      </w:r>
      <w:r w:rsidRPr="003B09F5">
        <w:rPr>
          <w:rFonts w:cs="Times New Roman"/>
          <w:i/>
        </w:rPr>
        <w:t>Banksia attenuatta</w:t>
      </w:r>
      <w:r w:rsidRPr="003B09F5">
        <w:rPr>
          <w:rFonts w:cs="Times New Roman"/>
        </w:rPr>
        <w:t xml:space="preserve"> and </w:t>
      </w:r>
      <w:r w:rsidRPr="003B09F5">
        <w:rPr>
          <w:rFonts w:cs="Times New Roman"/>
          <w:i/>
        </w:rPr>
        <w:t>Melaleuca preissiana</w:t>
      </w:r>
      <w:r w:rsidRPr="003B09F5">
        <w:rPr>
          <w:rFonts w:cs="Times New Roman"/>
        </w:rPr>
        <w:t>, are likely to decline in cover abundance under a scenario of sustain</w:t>
      </w:r>
      <w:r>
        <w:rPr>
          <w:rFonts w:cs="Times New Roman"/>
        </w:rPr>
        <w:t>ed</w:t>
      </w:r>
      <w:r w:rsidRPr="003B09F5">
        <w:rPr>
          <w:rFonts w:cs="Times New Roman"/>
        </w:rPr>
        <w:t xml:space="preserve"> low water levels or further declining groundwater</w:t>
      </w:r>
      <w:r>
        <w:rPr>
          <w:rFonts w:cs="Times New Roman"/>
        </w:rPr>
        <w:t xml:space="preserve"> levels</w:t>
      </w:r>
      <w:r w:rsidRPr="003B09F5">
        <w:rPr>
          <w:rFonts w:cs="Times New Roman"/>
        </w:rPr>
        <w:t xml:space="preserve"> (</w:t>
      </w:r>
      <w:commentRangeEnd w:id="619"/>
      <w:r>
        <w:rPr>
          <w:rStyle w:val="CommentReference"/>
          <w:rFonts w:asciiTheme="minorHAnsi" w:hAnsiTheme="minorHAnsi"/>
        </w:rPr>
        <w:commentReference w:id="619"/>
      </w:r>
      <w:r>
        <w:rPr>
          <w:rFonts w:cs="Times New Roman"/>
        </w:rPr>
        <w:fldChar w:fldCharType="begin"/>
      </w:r>
      <w:r>
        <w:rPr>
          <w:rFonts w:cs="Times New Roman"/>
        </w:rPr>
        <w:instrText xml:space="preserve"> REF _Ref25919403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33</w:t>
      </w:r>
      <w:r>
        <w:rPr>
          <w:rFonts w:cs="Times New Roman"/>
        </w:rPr>
        <w:fldChar w:fldCharType="end"/>
      </w:r>
      <w:r w:rsidRPr="003B09F5">
        <w:rPr>
          <w:rFonts w:cs="Times New Roman"/>
        </w:rPr>
        <w:t xml:space="preserve">). In fact, </w:t>
      </w:r>
      <w:r w:rsidRPr="003B09F5">
        <w:rPr>
          <w:rFonts w:cs="Times New Roman"/>
          <w:i/>
        </w:rPr>
        <w:t>B. attenuatta</w:t>
      </w:r>
      <w:r w:rsidRPr="003B09F5">
        <w:rPr>
          <w:rFonts w:cs="Times New Roman"/>
        </w:rPr>
        <w:t xml:space="preserve"> and </w:t>
      </w:r>
      <w:r w:rsidRPr="003B09F5">
        <w:rPr>
          <w:rFonts w:cs="Times New Roman"/>
          <w:i/>
        </w:rPr>
        <w:t>M. preissiana</w:t>
      </w:r>
      <w:r w:rsidRPr="003B09F5">
        <w:rPr>
          <w:rFonts w:cs="Times New Roman"/>
        </w:rPr>
        <w:t xml:space="preserve"> have already disappeared from the monitoring transect, while stands of </w:t>
      </w:r>
      <w:r w:rsidRPr="003B09F5">
        <w:rPr>
          <w:rFonts w:cs="Times New Roman"/>
          <w:i/>
        </w:rPr>
        <w:t>Melaleuca rhaphiophylla</w:t>
      </w:r>
      <w:r w:rsidRPr="003B09F5">
        <w:rPr>
          <w:rFonts w:cs="Times New Roman"/>
        </w:rPr>
        <w:t xml:space="preserve"> are unhealthy.</w:t>
      </w:r>
    </w:p>
    <w:p w14:paraId="7C9C54E4" w14:textId="77777777" w:rsidR="00C76FCB" w:rsidRPr="003B09F5" w:rsidRDefault="00C76FCB" w:rsidP="00C7434B">
      <w:pPr>
        <w:pStyle w:val="Heading4"/>
        <w:rPr>
          <w:rFonts w:cs="Times New Roman"/>
        </w:rPr>
      </w:pPr>
      <w:bookmarkStart w:id="620" w:name="aquatic-macroinvertebrate-community"/>
      <w:r w:rsidRPr="003B09F5">
        <w:rPr>
          <w:rFonts w:cs="Times New Roman"/>
        </w:rPr>
        <w:lastRenderedPageBreak/>
        <w:t xml:space="preserve">Aquatic </w:t>
      </w:r>
      <w:bookmarkEnd w:id="620"/>
      <w:r>
        <w:rPr>
          <w:rFonts w:cs="Times New Roman"/>
        </w:rPr>
        <w:t>invertebrates</w:t>
      </w:r>
    </w:p>
    <w:p w14:paraId="1471A9CA" w14:textId="7FE35778" w:rsidR="00C76FCB" w:rsidRPr="003B09F5" w:rsidRDefault="00C76FCB" w:rsidP="00C76FCB">
      <w:pPr>
        <w:pStyle w:val="FirstParagraph"/>
        <w:rPr>
          <w:rFonts w:cs="Times New Roman"/>
        </w:rPr>
      </w:pPr>
      <w:r w:rsidRPr="003B09F5">
        <w:rPr>
          <w:rFonts w:cs="Times New Roman"/>
        </w:rPr>
        <w:t>Taxonomic richness of the macroinvertebrate assemblage in Lake Yonderup has been declining since 2012 (</w:t>
      </w:r>
      <w:r>
        <w:rPr>
          <w:rFonts w:cs="Times New Roman"/>
        </w:rPr>
        <w:fldChar w:fldCharType="begin"/>
      </w:r>
      <w:r>
        <w:rPr>
          <w:rFonts w:cs="Times New Roman"/>
        </w:rPr>
        <w:instrText xml:space="preserve"> REF _Ref25919414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34</w:t>
      </w:r>
      <w:r>
        <w:rPr>
          <w:rFonts w:cs="Times New Roman"/>
        </w:rPr>
        <w:fldChar w:fldCharType="end"/>
      </w:r>
      <w:r w:rsidRPr="003B09F5">
        <w:rPr>
          <w:rFonts w:cs="Times New Roman"/>
        </w:rPr>
        <w:t>). Richness is now lower than previous records and the trend may suggests some shifts in ecological processes due to declining water levels. The composition of the Lake Yonderup macroinvertebrate community is variable (</w:t>
      </w:r>
      <w:r>
        <w:rPr>
          <w:rFonts w:cs="Times New Roman"/>
        </w:rPr>
        <w:fldChar w:fldCharType="begin"/>
      </w:r>
      <w:r>
        <w:rPr>
          <w:rFonts w:cs="Times New Roman"/>
        </w:rPr>
        <w:instrText xml:space="preserve"> REF _Ref25919421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35</w:t>
      </w:r>
      <w:r>
        <w:rPr>
          <w:rFonts w:cs="Times New Roman"/>
        </w:rPr>
        <w:fldChar w:fldCharType="end"/>
      </w:r>
      <w:r w:rsidRPr="003B09F5">
        <w:rPr>
          <w:rFonts w:cs="Times New Roman"/>
        </w:rPr>
        <w:t xml:space="preserve">). Many taxa are not recorded every year, or are absent for periods, such as Ceinidae, Oligochaeta and Orthocladiinae. Other taxa have declined, or perhaps become locally extinct, including </w:t>
      </w:r>
      <w:r>
        <w:rPr>
          <w:rFonts w:cs="Times New Roman"/>
        </w:rPr>
        <w:t xml:space="preserve">the beetle families of </w:t>
      </w:r>
      <w:r w:rsidRPr="003B09F5">
        <w:rPr>
          <w:rFonts w:cs="Times New Roman"/>
        </w:rPr>
        <w:t xml:space="preserve">Dytiscidae and Hydrophilidae. </w:t>
      </w:r>
      <w:r>
        <w:rPr>
          <w:rFonts w:cs="Times New Roman"/>
        </w:rPr>
        <w:t xml:space="preserve">Three families of damselflies have not been recorded in spring families in about the last decade. </w:t>
      </w:r>
      <w:r w:rsidRPr="003B09F5">
        <w:rPr>
          <w:rFonts w:cs="Times New Roman"/>
        </w:rPr>
        <w:t>Chironominae, Cyclopoida, Cyprididae and Leptoceridae have been recorded in nearly every sampling event at Lake Yonderup.</w:t>
      </w:r>
    </w:p>
    <w:p w14:paraId="38246274"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258E8698" wp14:editId="5DC4FEB7">
            <wp:extent cx="5760000" cy="3985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Figs/YonderupOrd-1.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66E1D89A" w14:textId="3081C9F4" w:rsidR="00C76FCB" w:rsidRPr="003B09F5" w:rsidRDefault="00C76FCB" w:rsidP="00C76FCB">
      <w:pPr>
        <w:pStyle w:val="Caption"/>
        <w:rPr>
          <w:rFonts w:ascii="Times New Roman" w:hAnsi="Times New Roman" w:cs="Times New Roman"/>
        </w:rPr>
      </w:pPr>
      <w:bookmarkStart w:id="621" w:name="_Ref2591939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32</w:t>
      </w:r>
      <w:r w:rsidRPr="003B09F5">
        <w:rPr>
          <w:rFonts w:ascii="Times New Roman" w:hAnsi="Times New Roman" w:cs="Times New Roman"/>
        </w:rPr>
        <w:fldChar w:fldCharType="end"/>
      </w:r>
      <w:bookmarkEnd w:id="621"/>
      <w:r w:rsidRPr="003B09F5">
        <w:rPr>
          <w:rFonts w:ascii="Times New Roman" w:hAnsi="Times New Roman" w:cs="Times New Roman"/>
        </w:rPr>
        <w:t xml:space="preserve"> Unconstrained ordination based on the latent variable model for each surveyed year for Lake Yonderup. Plots are represented as different colours and consecutive years are joined by a line with first and last survey years labeled.</w:t>
      </w:r>
    </w:p>
    <w:p w14:paraId="013F6B55"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7071077B" wp14:editId="1B156675">
            <wp:extent cx="5760000" cy="39852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Figs/YonderupPost-1.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7905581E" w14:textId="338FFC0E" w:rsidR="00C76FCB" w:rsidRPr="003B09F5" w:rsidRDefault="00C76FCB" w:rsidP="00C76FCB">
      <w:pPr>
        <w:pStyle w:val="Caption"/>
        <w:rPr>
          <w:rFonts w:ascii="Times New Roman" w:hAnsi="Times New Roman" w:cs="Times New Roman"/>
        </w:rPr>
      </w:pPr>
      <w:bookmarkStart w:id="622" w:name="_Ref2591940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33</w:t>
      </w:r>
      <w:r w:rsidRPr="003B09F5">
        <w:rPr>
          <w:rFonts w:ascii="Times New Roman" w:hAnsi="Times New Roman" w:cs="Times New Roman"/>
        </w:rPr>
        <w:fldChar w:fldCharType="end"/>
      </w:r>
      <w:bookmarkEnd w:id="622"/>
      <w:r w:rsidRPr="003B09F5">
        <w:rPr>
          <w:rFonts w:ascii="Times New Roman" w:hAnsi="Times New Roman" w:cs="Times New Roman"/>
        </w:rPr>
        <w:t xml:space="preserve"> Estimated mean regression coefficients (dots) and 95% credible intervals (bars) for effect of groundwater levels at Lake Yonderup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ins w:id="623" w:author="Christopher Kavazos" w:date="2020-02-13T14:35:00Z">
        <w:r w:rsidR="0033315C" w:rsidRPr="0033315C">
          <w:rPr>
            <w:rFonts w:ascii="Times New Roman" w:hAnsi="Times New Roman" w:cs="Times New Roman"/>
          </w:rPr>
          <w:t xml:space="preserve"> </w:t>
        </w:r>
        <w:r w:rsidR="0033315C">
          <w:rPr>
            <w:rFonts w:ascii="Times New Roman" w:hAnsi="Times New Roman" w:cs="Times New Roman"/>
          </w:rPr>
          <w:t>Invasive species are identified by the pre-text ‘X’.</w:t>
        </w:r>
      </w:ins>
    </w:p>
    <w:p w14:paraId="5D127899"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29559B3" wp14:editId="0094D9DA">
            <wp:extent cx="5760000" cy="39852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Figs/YonderupRichInv-1.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8A97B25" w14:textId="0C3E2E99" w:rsidR="00C76FCB" w:rsidRPr="003B09F5" w:rsidRDefault="00C76FCB" w:rsidP="00C76FCB">
      <w:pPr>
        <w:pStyle w:val="Caption"/>
        <w:rPr>
          <w:rFonts w:ascii="Times New Roman" w:hAnsi="Times New Roman" w:cs="Times New Roman"/>
        </w:rPr>
      </w:pPr>
      <w:bookmarkStart w:id="624" w:name="_Ref2591941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34</w:t>
      </w:r>
      <w:r w:rsidRPr="003B09F5">
        <w:rPr>
          <w:rFonts w:ascii="Times New Roman" w:hAnsi="Times New Roman" w:cs="Times New Roman"/>
        </w:rPr>
        <w:fldChar w:fldCharType="end"/>
      </w:r>
      <w:bookmarkEnd w:id="624"/>
      <w:r w:rsidRPr="003B09F5">
        <w:rPr>
          <w:rFonts w:ascii="Times New Roman" w:hAnsi="Times New Roman" w:cs="Times New Roman"/>
        </w:rPr>
        <w:t xml:space="preserve"> Richness of aquatic invertebrate families for each year at Lake Yonderup. Line is a moving 3-year average.</w:t>
      </w:r>
    </w:p>
    <w:p w14:paraId="08E6140F" w14:textId="77777777" w:rsidR="00C76FCB" w:rsidRPr="003B09F5" w:rsidRDefault="00C76FCB" w:rsidP="00C76FCB">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87FC838" wp14:editId="7CCC63D5">
            <wp:extent cx="5760000" cy="39852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Figs/YonderupOrdInv-1.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7D9C4036" w14:textId="761A33BA" w:rsidR="00C76FCB" w:rsidRPr="003B09F5" w:rsidRDefault="00C76FCB" w:rsidP="00C76FCB">
      <w:pPr>
        <w:pStyle w:val="Caption"/>
        <w:rPr>
          <w:rFonts w:ascii="Times New Roman" w:hAnsi="Times New Roman" w:cs="Times New Roman"/>
        </w:rPr>
      </w:pPr>
      <w:bookmarkStart w:id="625" w:name="_Ref25919421"/>
      <w:commentRangeStart w:id="62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35</w:t>
      </w:r>
      <w:r w:rsidRPr="003B09F5">
        <w:rPr>
          <w:rFonts w:ascii="Times New Roman" w:hAnsi="Times New Roman" w:cs="Times New Roman"/>
        </w:rPr>
        <w:fldChar w:fldCharType="end"/>
      </w:r>
      <w:bookmarkEnd w:id="625"/>
      <w:r w:rsidRPr="003B09F5">
        <w:rPr>
          <w:rFonts w:ascii="Times New Roman" w:hAnsi="Times New Roman" w:cs="Times New Roman"/>
        </w:rPr>
        <w:t xml:space="preserve"> </w:t>
      </w:r>
      <w:commentRangeEnd w:id="626"/>
      <w:r>
        <w:rPr>
          <w:rStyle w:val="CommentReference"/>
        </w:rPr>
        <w:commentReference w:id="626"/>
      </w:r>
      <w:r w:rsidRPr="003B09F5">
        <w:rPr>
          <w:rFonts w:ascii="Times New Roman" w:hAnsi="Times New Roman" w:cs="Times New Roman"/>
        </w:rPr>
        <w:t>Unconstrained ordination based on invertebrate data for each surveyed year for Lake Yonderup. Consecutive years are joined by a line with first and last survey years labeled.</w:t>
      </w:r>
    </w:p>
    <w:p w14:paraId="66EA4AE5" w14:textId="6E5863BB" w:rsidR="00C76FCB" w:rsidRPr="00C76FCB" w:rsidRDefault="00C76FCB" w:rsidP="00C76FCB">
      <w:pPr>
        <w:pStyle w:val="BodyText"/>
      </w:pPr>
      <w:r w:rsidRPr="003B09F5">
        <w:rPr>
          <w:rFonts w:cs="Times New Roman"/>
        </w:rPr>
        <w:br w:type="page"/>
      </w:r>
    </w:p>
    <w:p w14:paraId="7472D6E9" w14:textId="5C5184AA" w:rsidR="005976F1" w:rsidRDefault="005976F1" w:rsidP="00C7434B">
      <w:pPr>
        <w:pStyle w:val="Heading3"/>
      </w:pPr>
      <w:bookmarkStart w:id="627" w:name="_Toc33019621"/>
      <w:r>
        <w:lastRenderedPageBreak/>
        <w:t>Lake Joondalup</w:t>
      </w:r>
      <w:bookmarkEnd w:id="627"/>
    </w:p>
    <w:p w14:paraId="5217852F" w14:textId="77777777" w:rsidR="00914BB6" w:rsidRPr="003B09F5" w:rsidRDefault="00914BB6" w:rsidP="00C7434B">
      <w:pPr>
        <w:pStyle w:val="Heading4"/>
        <w:rPr>
          <w:rFonts w:cs="Times New Roman"/>
        </w:rPr>
      </w:pPr>
      <w:commentRangeStart w:id="628"/>
      <w:r w:rsidRPr="003B09F5">
        <w:rPr>
          <w:rFonts w:cs="Times New Roman"/>
        </w:rPr>
        <w:t>Water quality</w:t>
      </w:r>
    </w:p>
    <w:p w14:paraId="6B5D31F1" w14:textId="4F9F9406" w:rsidR="00914BB6" w:rsidRPr="003B09F5" w:rsidRDefault="00914BB6" w:rsidP="00C7434B">
      <w:pPr>
        <w:pStyle w:val="FirstParagraph"/>
        <w:rPr>
          <w:rFonts w:cs="Times New Roman"/>
        </w:rPr>
      </w:pPr>
      <w:r w:rsidRPr="003B09F5">
        <w:rPr>
          <w:rFonts w:cs="Times New Roman"/>
        </w:rPr>
        <w:t xml:space="preserve">Recent monitoring suggests pH </w:t>
      </w:r>
      <w:commentRangeEnd w:id="628"/>
      <w:r>
        <w:rPr>
          <w:rStyle w:val="CommentReference"/>
          <w:rFonts w:asciiTheme="minorHAnsi" w:hAnsiTheme="minorHAnsi"/>
        </w:rPr>
        <w:commentReference w:id="628"/>
      </w:r>
      <w:r w:rsidRPr="003B09F5">
        <w:rPr>
          <w:rFonts w:cs="Times New Roman"/>
        </w:rPr>
        <w:t xml:space="preserve">has been increasing from 6.8 in 2016 up to 8.4 in 2018, probably attributable the higher water levels (Judd and Horwitz, </w:t>
      </w:r>
      <w:hyperlink w:anchor="ref-Judd2019">
        <w:r w:rsidRPr="003B09F5">
          <w:rPr>
            <w:rStyle w:val="Hyperlink"/>
            <w:rFonts w:cs="Times New Roman"/>
            <w:color w:val="auto"/>
          </w:rPr>
          <w:t>2019</w:t>
        </w:r>
      </w:hyperlink>
      <w:r w:rsidRPr="003B09F5">
        <w:rPr>
          <w:rFonts w:cs="Times New Roman"/>
        </w:rPr>
        <w:t>). The lake often has the lowest levels of acidity and highest alkalinity of all the monitored wetlands. Total nitrogen and phosphorus levels have been high in Lake Joondalup, which is now typical of Spearwood dune lakes in modified urban landscapes.</w:t>
      </w:r>
      <w:r>
        <w:rPr>
          <w:rFonts w:cs="Times New Roman"/>
        </w:rPr>
        <w:t xml:space="preserve"> These high nutrient levels need to be considered carefully, particularly if combined with increases in water temperatures because they may lead to algal blooms.</w:t>
      </w:r>
    </w:p>
    <w:p w14:paraId="7151CA88" w14:textId="77777777" w:rsidR="00914BB6" w:rsidRPr="003B09F5" w:rsidRDefault="00914BB6" w:rsidP="00C7434B">
      <w:pPr>
        <w:pStyle w:val="Heading4"/>
        <w:rPr>
          <w:rFonts w:cs="Times New Roman"/>
        </w:rPr>
      </w:pPr>
      <w:bookmarkStart w:id="629" w:name="vegetation-dynamics-3"/>
      <w:r w:rsidRPr="003B09F5">
        <w:rPr>
          <w:rFonts w:cs="Times New Roman"/>
        </w:rPr>
        <w:t>Vegetation Dynamics</w:t>
      </w:r>
      <w:bookmarkEnd w:id="629"/>
    </w:p>
    <w:p w14:paraId="69D3B778" w14:textId="77777777" w:rsidR="00914BB6" w:rsidRPr="003B09F5" w:rsidRDefault="00914BB6" w:rsidP="00C7434B">
      <w:pPr>
        <w:pStyle w:val="FirstParagraph"/>
        <w:rPr>
          <w:rFonts w:cs="Times New Roman"/>
        </w:rPr>
      </w:pPr>
      <w:r w:rsidRPr="003B09F5">
        <w:rPr>
          <w:rFonts w:cs="Times New Roman"/>
        </w:rPr>
        <w:t xml:space="preserve">Vegetation surveys have been conducted along a northern and southern transect at Lake Joondalup since 1996 and were last surveyed in 2015. </w:t>
      </w:r>
      <w:r w:rsidRPr="003B09F5">
        <w:rPr>
          <w:rFonts w:cs="Times New Roman"/>
          <w:i/>
        </w:rPr>
        <w:t>Melaleuca raphiophylla</w:t>
      </w:r>
      <w:r w:rsidRPr="003B09F5">
        <w:rPr>
          <w:rFonts w:cs="Times New Roman"/>
        </w:rPr>
        <w:t xml:space="preserve"> dominates the overstory of plots in the northern transect while exotic species are abundant in the understory vegetation. There has been an increasing trend in cover abundance of the exotics </w:t>
      </w:r>
      <w:r w:rsidRPr="003B09F5">
        <w:rPr>
          <w:rFonts w:cs="Times New Roman"/>
          <w:i/>
        </w:rPr>
        <w:t>Bromus diandrus</w:t>
      </w:r>
      <w:r w:rsidRPr="003B09F5">
        <w:rPr>
          <w:rFonts w:cs="Times New Roman"/>
        </w:rPr>
        <w:t xml:space="preserve">, </w:t>
      </w:r>
      <w:r w:rsidRPr="003B09F5">
        <w:rPr>
          <w:rFonts w:cs="Times New Roman"/>
          <w:i/>
        </w:rPr>
        <w:t>Ehrharta longiflora</w:t>
      </w:r>
      <w:r w:rsidRPr="003B09F5">
        <w:rPr>
          <w:rFonts w:cs="Times New Roman"/>
        </w:rPr>
        <w:t xml:space="preserve">, </w:t>
      </w:r>
      <w:r w:rsidRPr="003B09F5">
        <w:rPr>
          <w:rFonts w:cs="Times New Roman"/>
          <w:i/>
        </w:rPr>
        <w:t>Euphorbia terracina</w:t>
      </w:r>
      <w:r w:rsidRPr="003B09F5">
        <w:rPr>
          <w:rFonts w:cs="Times New Roman"/>
        </w:rPr>
        <w:t xml:space="preserve">, </w:t>
      </w:r>
      <w:r w:rsidRPr="003B09F5">
        <w:rPr>
          <w:rFonts w:cs="Times New Roman"/>
          <w:i/>
        </w:rPr>
        <w:t>Fumaria muralis</w:t>
      </w:r>
      <w:r w:rsidRPr="003B09F5">
        <w:rPr>
          <w:rFonts w:cs="Times New Roman"/>
        </w:rPr>
        <w:t xml:space="preserve"> and </w:t>
      </w:r>
      <w:r w:rsidRPr="003B09F5">
        <w:rPr>
          <w:rFonts w:cs="Times New Roman"/>
          <w:i/>
        </w:rPr>
        <w:t>Pe</w:t>
      </w:r>
      <w:r>
        <w:rPr>
          <w:rFonts w:cs="Times New Roman"/>
          <w:i/>
        </w:rPr>
        <w:t>l</w:t>
      </w:r>
      <w:r w:rsidRPr="003B09F5">
        <w:rPr>
          <w:rFonts w:cs="Times New Roman"/>
          <w:i/>
        </w:rPr>
        <w:t>argonium capitatum</w:t>
      </w:r>
      <w:r w:rsidRPr="003B09F5">
        <w:rPr>
          <w:rFonts w:cs="Times New Roman"/>
        </w:rPr>
        <w:t xml:space="preserve"> in recent years. Fires in 2003 reduced the canopy condition and abundance of </w:t>
      </w:r>
      <w:r w:rsidRPr="003B09F5">
        <w:rPr>
          <w:rFonts w:cs="Times New Roman"/>
          <w:i/>
        </w:rPr>
        <w:t>M. raphiophylla</w:t>
      </w:r>
      <w:r w:rsidRPr="003B09F5">
        <w:rPr>
          <w:rFonts w:cs="Times New Roman"/>
        </w:rPr>
        <w:t xml:space="preserve"> in the southern transect, and despite the slightly higher cover abundance of native species, native and exotic species richness is equal along the transect. The site also contains healthy stands of </w:t>
      </w:r>
      <w:r w:rsidRPr="003B09F5">
        <w:rPr>
          <w:rFonts w:cs="Times New Roman"/>
          <w:i/>
        </w:rPr>
        <w:t>Baumea articulat</w:t>
      </w:r>
      <w:r>
        <w:rPr>
          <w:rFonts w:cs="Times New Roman"/>
          <w:i/>
        </w:rPr>
        <w:t>a</w:t>
      </w:r>
      <w:r w:rsidRPr="003B09F5">
        <w:rPr>
          <w:rFonts w:cs="Times New Roman"/>
        </w:rPr>
        <w:t xml:space="preserve"> in the submerged regions of the transect.</w:t>
      </w:r>
    </w:p>
    <w:p w14:paraId="7A325E5E" w14:textId="740FBD75" w:rsidR="00914BB6" w:rsidRPr="003B09F5" w:rsidRDefault="00914BB6" w:rsidP="00C7434B">
      <w:pPr>
        <w:pStyle w:val="BodyText"/>
        <w:rPr>
          <w:rFonts w:cs="Times New Roman"/>
        </w:rPr>
      </w:pPr>
      <w:r w:rsidRPr="003B09F5">
        <w:rPr>
          <w:rFonts w:cs="Times New Roman"/>
        </w:rPr>
        <w:t>All plots in both transects have displayed similar trends in community compositional change during the survey periods (</w:t>
      </w:r>
      <w:r>
        <w:rPr>
          <w:rFonts w:cs="Times New Roman"/>
        </w:rPr>
        <w:fldChar w:fldCharType="begin"/>
      </w:r>
      <w:r>
        <w:rPr>
          <w:rFonts w:cs="Times New Roman"/>
        </w:rPr>
        <w:instrText xml:space="preserve"> REF _Ref25919507 \h </w:instrText>
      </w:r>
      <w:r>
        <w:rPr>
          <w:rFonts w:cs="Times New Roman"/>
        </w:rPr>
      </w:r>
      <w:r>
        <w:rPr>
          <w:rFonts w:cs="Times New Roman"/>
        </w:rPr>
        <w:fldChar w:fldCharType="separate"/>
      </w:r>
      <w:r w:rsidR="00344A1B" w:rsidRPr="00A15EAD">
        <w:rPr>
          <w:rFonts w:cs="Times New Roman"/>
          <w:szCs w:val="22"/>
        </w:rPr>
        <w:t xml:space="preserve">Figure </w:t>
      </w:r>
      <w:r w:rsidR="00344A1B">
        <w:rPr>
          <w:rFonts w:cs="Times New Roman"/>
          <w:noProof/>
          <w:szCs w:val="22"/>
        </w:rPr>
        <w:t>36</w:t>
      </w:r>
      <w:r>
        <w:rPr>
          <w:rFonts w:cs="Times New Roman"/>
        </w:rPr>
        <w:fldChar w:fldCharType="end"/>
      </w:r>
      <w:r w:rsidRPr="003B09F5">
        <w:rPr>
          <w:rFonts w:cs="Times New Roman"/>
        </w:rPr>
        <w:t xml:space="preserve">). In the southern transect, ordination reveals separation of the plots along the first axis, with a general temporal trend along the second axis, except for a period </w:t>
      </w:r>
      <w:commentRangeStart w:id="630"/>
      <w:r w:rsidRPr="003B09F5">
        <w:rPr>
          <w:rFonts w:cs="Times New Roman"/>
        </w:rPr>
        <w:t>around 2003 - 2006 where there was a hiatus</w:t>
      </w:r>
      <w:commentRangeEnd w:id="630"/>
      <w:r>
        <w:rPr>
          <w:rStyle w:val="CommentReference"/>
          <w:rFonts w:asciiTheme="minorHAnsi" w:hAnsiTheme="minorHAnsi"/>
        </w:rPr>
        <w:commentReference w:id="630"/>
      </w:r>
      <w:r w:rsidRPr="003B09F5">
        <w:rPr>
          <w:rFonts w:cs="Times New Roman"/>
        </w:rPr>
        <w:t xml:space="preserve">. This hiatus may be associated with the 2003 bushfire and represents a recovery period where species composition changed little. The trajectory for plot A is different, however, as the trend away from the original 1996 survey has reversed and the contemporary community is now becoming more like the 1996 communities. Similar patterns have been observed in the northern transect despite the transect not being impacted by the 2003 fire event. A number of native species are likely to </w:t>
      </w:r>
      <w:commentRangeStart w:id="631"/>
      <w:r w:rsidRPr="003B09F5">
        <w:rPr>
          <w:rFonts w:cs="Times New Roman"/>
        </w:rPr>
        <w:t xml:space="preserve">increase in cover abundance at the transects if water levels remain at present levels or increase further, including </w:t>
      </w:r>
      <w:r w:rsidRPr="003B09F5">
        <w:rPr>
          <w:rFonts w:cs="Times New Roman"/>
          <w:i/>
        </w:rPr>
        <w:t>Baumea articulata</w:t>
      </w:r>
      <w:r w:rsidRPr="003B09F5">
        <w:rPr>
          <w:rFonts w:cs="Times New Roman"/>
        </w:rPr>
        <w:t xml:space="preserve"> (</w:t>
      </w:r>
      <w:r>
        <w:rPr>
          <w:rFonts w:cs="Times New Roman"/>
        </w:rPr>
        <w:fldChar w:fldCharType="begin"/>
      </w:r>
      <w:r>
        <w:rPr>
          <w:rFonts w:cs="Times New Roman"/>
        </w:rPr>
        <w:instrText xml:space="preserve"> REF _Ref25919520 \h </w:instrText>
      </w:r>
      <w:r>
        <w:rPr>
          <w:rFonts w:cs="Times New Roman"/>
        </w:rPr>
      </w:r>
      <w:r>
        <w:rPr>
          <w:rFonts w:cs="Times New Roman"/>
        </w:rPr>
        <w:fldChar w:fldCharType="separate"/>
      </w:r>
      <w:r w:rsidR="00344A1B" w:rsidRPr="00A15EAD">
        <w:rPr>
          <w:rFonts w:cs="Times New Roman"/>
          <w:szCs w:val="22"/>
        </w:rPr>
        <w:t xml:space="preserve">Figure </w:t>
      </w:r>
      <w:r w:rsidR="00344A1B">
        <w:rPr>
          <w:rFonts w:cs="Times New Roman"/>
          <w:noProof/>
          <w:szCs w:val="22"/>
        </w:rPr>
        <w:t>37</w:t>
      </w:r>
      <w:r>
        <w:rPr>
          <w:rFonts w:cs="Times New Roman"/>
        </w:rPr>
        <w:fldChar w:fldCharType="end"/>
      </w:r>
      <w:r w:rsidRPr="003B09F5">
        <w:rPr>
          <w:rFonts w:cs="Times New Roman"/>
        </w:rPr>
        <w:t xml:space="preserve">). Other natives are likely to decline in cover abundance under a similar scenario of high-water levels, including a number of </w:t>
      </w:r>
      <w:r w:rsidRPr="003B09F5">
        <w:rPr>
          <w:rFonts w:cs="Times New Roman"/>
          <w:i/>
        </w:rPr>
        <w:t>Acacia saligna</w:t>
      </w:r>
      <w:r w:rsidRPr="003B09F5">
        <w:rPr>
          <w:rFonts w:cs="Times New Roman"/>
        </w:rPr>
        <w:t xml:space="preserve">, </w:t>
      </w:r>
      <w:r w:rsidRPr="003B09F5">
        <w:rPr>
          <w:rFonts w:cs="Times New Roman"/>
          <w:i/>
        </w:rPr>
        <w:t>Banksia menziesii</w:t>
      </w:r>
      <w:r w:rsidRPr="003B09F5">
        <w:rPr>
          <w:rFonts w:cs="Times New Roman"/>
        </w:rPr>
        <w:t xml:space="preserve"> and </w:t>
      </w:r>
      <w:r w:rsidRPr="003B09F5">
        <w:rPr>
          <w:rFonts w:cs="Times New Roman"/>
          <w:i/>
        </w:rPr>
        <w:t>Banksia prionotes</w:t>
      </w:r>
      <w:r w:rsidRPr="003B09F5">
        <w:rPr>
          <w:rFonts w:cs="Times New Roman"/>
        </w:rPr>
        <w:t>.</w:t>
      </w:r>
      <w:commentRangeEnd w:id="631"/>
      <w:r>
        <w:rPr>
          <w:rStyle w:val="CommentReference"/>
          <w:rFonts w:asciiTheme="minorHAnsi" w:hAnsiTheme="minorHAnsi"/>
        </w:rPr>
        <w:commentReference w:id="631"/>
      </w:r>
    </w:p>
    <w:p w14:paraId="795B2BF0" w14:textId="77777777" w:rsidR="00914BB6" w:rsidRPr="003B09F5" w:rsidRDefault="00914BB6" w:rsidP="00C7434B">
      <w:pPr>
        <w:pStyle w:val="Heading4"/>
        <w:rPr>
          <w:rFonts w:cs="Times New Roman"/>
        </w:rPr>
      </w:pPr>
      <w:bookmarkStart w:id="632" w:name="aquatic-invertebrates-1"/>
      <w:r w:rsidRPr="003B09F5">
        <w:rPr>
          <w:rFonts w:cs="Times New Roman"/>
        </w:rPr>
        <w:t>Aquatic Invertebrates</w:t>
      </w:r>
      <w:bookmarkEnd w:id="632"/>
    </w:p>
    <w:p w14:paraId="39B196B1" w14:textId="62FBF29D" w:rsidR="00914BB6" w:rsidRPr="003B09F5" w:rsidRDefault="00914BB6" w:rsidP="00DA4EC4">
      <w:pPr>
        <w:pStyle w:val="FirstParagraph"/>
        <w:rPr>
          <w:rFonts w:cs="Times New Roman"/>
        </w:rPr>
      </w:pPr>
      <w:r w:rsidRPr="003B09F5">
        <w:rPr>
          <w:rFonts w:cs="Times New Roman"/>
        </w:rPr>
        <w:t>Aquatic invertebrates have been sampled from Lake Joondalup every year since 1996. During this period, 16-30 families of aquatic invertebrates have been recorded per sampling event, except for the latest round in 2018 where family richness was only nine (</w:t>
      </w:r>
      <w:r>
        <w:rPr>
          <w:rFonts w:cs="Times New Roman"/>
        </w:rPr>
        <w:fldChar w:fldCharType="begin"/>
      </w:r>
      <w:r>
        <w:rPr>
          <w:rFonts w:cs="Times New Roman"/>
        </w:rPr>
        <w:instrText xml:space="preserve"> REF _Ref25919528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38</w:t>
      </w:r>
      <w:r>
        <w:rPr>
          <w:rFonts w:cs="Times New Roman"/>
        </w:rPr>
        <w:fldChar w:fldCharType="end"/>
      </w:r>
      <w:r w:rsidRPr="003B09F5">
        <w:rPr>
          <w:rFonts w:cs="Times New Roman"/>
        </w:rPr>
        <w:t xml:space="preserve">). This exceptionally low family richness was likely due to the lack of insects and associated parasitic mites among the sampled communities. </w:t>
      </w:r>
      <w:r>
        <w:rPr>
          <w:rFonts w:cs="Times New Roman"/>
        </w:rPr>
        <w:t xml:space="preserve">Three families of beetles and one damsel fly family have been missing from spring monitoring samples in recent years. </w:t>
      </w:r>
      <w:r w:rsidRPr="003B09F5">
        <w:rPr>
          <w:rFonts w:cs="Times New Roman"/>
        </w:rPr>
        <w:t xml:space="preserve">The phreatoicid isopod </w:t>
      </w:r>
      <w:r w:rsidRPr="003B09F5">
        <w:rPr>
          <w:rFonts w:cs="Times New Roman"/>
          <w:i/>
        </w:rPr>
        <w:t>Amphisopus palustris</w:t>
      </w:r>
      <w:r w:rsidRPr="003B09F5">
        <w:rPr>
          <w:rFonts w:cs="Times New Roman"/>
        </w:rPr>
        <w:t xml:space="preserve"> was also absent in 2018 despite being collected every spring in Lake Joondalup (except 2004). Furthermore, this reduced richness occurred during a period of relatively high surface water levels, suggesting other anthropogenic factors may be responsible for the decline of insect fauna within the lake</w:t>
      </w:r>
      <w:r>
        <w:rPr>
          <w:rFonts w:cs="Times New Roman"/>
        </w:rPr>
        <w:t>, like an as yet undiagnosed water quality issue</w:t>
      </w:r>
      <w:r w:rsidRPr="003B09F5">
        <w:rPr>
          <w:rFonts w:cs="Times New Roman"/>
        </w:rPr>
        <w:t xml:space="preserve">. Otherwise, the lake hosts abundant populations of Ceinidae (amphipods), </w:t>
      </w:r>
      <w:r w:rsidRPr="003B09F5">
        <w:rPr>
          <w:rFonts w:cs="Times New Roman"/>
          <w:i/>
        </w:rPr>
        <w:t>Palaemonetes australis</w:t>
      </w:r>
      <w:r w:rsidRPr="003B09F5">
        <w:rPr>
          <w:rFonts w:cs="Times New Roman"/>
        </w:rPr>
        <w:t xml:space="preserve"> (crustacean), </w:t>
      </w:r>
      <w:r w:rsidRPr="003B09F5">
        <w:rPr>
          <w:rFonts w:cs="Times New Roman"/>
          <w:i/>
        </w:rPr>
        <w:t>Calanoid copepods</w:t>
      </w:r>
      <w:r w:rsidRPr="003B09F5">
        <w:rPr>
          <w:rFonts w:cs="Times New Roman"/>
        </w:rPr>
        <w:t xml:space="preserve"> and Cyprididae (ostracods). There is high variation in the composition of annual macroinvertebrate community composition making it difficult to interpret a trajectory of compositional change (</w:t>
      </w:r>
      <w:r>
        <w:rPr>
          <w:rFonts w:cs="Times New Roman"/>
        </w:rPr>
        <w:fldChar w:fldCharType="begin"/>
      </w:r>
      <w:r>
        <w:rPr>
          <w:rFonts w:cs="Times New Roman"/>
        </w:rPr>
        <w:instrText xml:space="preserve"> REF _Ref25919536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39</w:t>
      </w:r>
      <w:r>
        <w:rPr>
          <w:rFonts w:cs="Times New Roman"/>
        </w:rPr>
        <w:fldChar w:fldCharType="end"/>
      </w:r>
      <w:r w:rsidRPr="003B09F5">
        <w:rPr>
          <w:rFonts w:cs="Times New Roman"/>
        </w:rPr>
        <w:t>). There has been a general trend of community composition shifting away from the initial 1996 community.</w:t>
      </w:r>
    </w:p>
    <w:p w14:paraId="5406F667" w14:textId="77777777" w:rsidR="00914BB6" w:rsidRPr="003B09F5" w:rsidRDefault="00914BB6" w:rsidP="00DA4EC4">
      <w:pPr>
        <w:pStyle w:val="CaptionedFigure"/>
        <w:rPr>
          <w:rFonts w:ascii="Times New Roman" w:hAnsi="Times New Roman" w:cs="Times New Roman"/>
        </w:rPr>
      </w:pPr>
      <w:commentRangeStart w:id="633"/>
      <w:r w:rsidRPr="003B09F5">
        <w:rPr>
          <w:rFonts w:ascii="Times New Roman" w:hAnsi="Times New Roman" w:cs="Times New Roman"/>
          <w:noProof/>
          <w:lang w:val="en-AU" w:eastAsia="en-AU"/>
        </w:rPr>
        <w:lastRenderedPageBreak/>
        <w:drawing>
          <wp:inline distT="0" distB="0" distL="0" distR="0" wp14:anchorId="6FE25F5C" wp14:editId="65307721">
            <wp:extent cx="5760000" cy="39888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Figs/JoondalupOrd-1.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760000" cy="3988800"/>
                    </a:xfrm>
                    <a:prstGeom prst="rect">
                      <a:avLst/>
                    </a:prstGeom>
                    <a:noFill/>
                    <a:ln w="9525">
                      <a:noFill/>
                      <a:headEnd/>
                      <a:tailEnd/>
                    </a:ln>
                  </pic:spPr>
                </pic:pic>
              </a:graphicData>
            </a:graphic>
          </wp:inline>
        </w:drawing>
      </w:r>
    </w:p>
    <w:p w14:paraId="2A27BFC3" w14:textId="3D739DD2" w:rsidR="00914BB6" w:rsidRPr="00A15EAD" w:rsidRDefault="00914BB6" w:rsidP="00DA4EC4">
      <w:pPr>
        <w:pStyle w:val="Caption"/>
        <w:rPr>
          <w:rFonts w:ascii="Times New Roman" w:hAnsi="Times New Roman" w:cs="Times New Roman"/>
          <w:szCs w:val="22"/>
        </w:rPr>
      </w:pPr>
      <w:bookmarkStart w:id="634" w:name="_Ref25919507"/>
      <w:r w:rsidRPr="00A15EAD">
        <w:rPr>
          <w:rFonts w:ascii="Times New Roman" w:hAnsi="Times New Roman" w:cs="Times New Roman"/>
          <w:szCs w:val="22"/>
        </w:rPr>
        <w:t xml:space="preserve">Figure </w:t>
      </w:r>
      <w:r w:rsidRPr="00A15EAD">
        <w:rPr>
          <w:rFonts w:ascii="Times New Roman" w:hAnsi="Times New Roman" w:cs="Times New Roman"/>
          <w:szCs w:val="22"/>
        </w:rPr>
        <w:fldChar w:fldCharType="begin"/>
      </w:r>
      <w:r w:rsidRPr="00A15EAD">
        <w:rPr>
          <w:rFonts w:ascii="Times New Roman" w:hAnsi="Times New Roman" w:cs="Times New Roman"/>
          <w:szCs w:val="22"/>
        </w:rPr>
        <w:instrText xml:space="preserve"> SEQ Figure \* ARABIC </w:instrText>
      </w:r>
      <w:r w:rsidRPr="00A15EAD">
        <w:rPr>
          <w:rFonts w:ascii="Times New Roman" w:hAnsi="Times New Roman" w:cs="Times New Roman"/>
          <w:szCs w:val="22"/>
        </w:rPr>
        <w:fldChar w:fldCharType="separate"/>
      </w:r>
      <w:r w:rsidR="00344A1B">
        <w:rPr>
          <w:rFonts w:ascii="Times New Roman" w:hAnsi="Times New Roman" w:cs="Times New Roman"/>
          <w:noProof/>
          <w:szCs w:val="22"/>
        </w:rPr>
        <w:t>36</w:t>
      </w:r>
      <w:r w:rsidRPr="00A15EAD">
        <w:rPr>
          <w:rFonts w:ascii="Times New Roman" w:hAnsi="Times New Roman" w:cs="Times New Roman"/>
          <w:szCs w:val="22"/>
        </w:rPr>
        <w:fldChar w:fldCharType="end"/>
      </w:r>
      <w:bookmarkEnd w:id="634"/>
      <w:r w:rsidRPr="00A15EAD">
        <w:rPr>
          <w:rFonts w:ascii="Times New Roman" w:hAnsi="Times New Roman" w:cs="Times New Roman"/>
          <w:szCs w:val="22"/>
        </w:rPr>
        <w:t xml:space="preserve"> Unconstrained ordination based on the latent variable model for each surveyed year for the northern (left) and southern (right) Lake Joondalup transects. Plots are represented as different colours and consecutive years are joined by a line with first and last survey years labeled.</w:t>
      </w:r>
    </w:p>
    <w:p w14:paraId="51F4565C" w14:textId="77777777" w:rsidR="00914BB6" w:rsidRPr="003B09F5" w:rsidRDefault="00914BB6"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51464A3" wp14:editId="69B84BAC">
            <wp:extent cx="5760000" cy="39888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Figs/JoondalupPost-1.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760000" cy="3988800"/>
                    </a:xfrm>
                    <a:prstGeom prst="rect">
                      <a:avLst/>
                    </a:prstGeom>
                    <a:noFill/>
                    <a:ln w="9525">
                      <a:noFill/>
                      <a:headEnd/>
                      <a:tailEnd/>
                    </a:ln>
                  </pic:spPr>
                </pic:pic>
              </a:graphicData>
            </a:graphic>
          </wp:inline>
        </w:drawing>
      </w:r>
    </w:p>
    <w:p w14:paraId="25A1DBF1" w14:textId="1B04AB08" w:rsidR="00914BB6" w:rsidRPr="00A15EAD" w:rsidRDefault="00914BB6" w:rsidP="00DA4EC4">
      <w:pPr>
        <w:pStyle w:val="Caption"/>
        <w:rPr>
          <w:rFonts w:ascii="Times New Roman" w:hAnsi="Times New Roman" w:cs="Times New Roman"/>
          <w:szCs w:val="22"/>
        </w:rPr>
      </w:pPr>
      <w:bookmarkStart w:id="635" w:name="_Ref25919520"/>
      <w:r w:rsidRPr="00A15EAD">
        <w:rPr>
          <w:rFonts w:ascii="Times New Roman" w:hAnsi="Times New Roman" w:cs="Times New Roman"/>
          <w:szCs w:val="22"/>
        </w:rPr>
        <w:t xml:space="preserve">Figure </w:t>
      </w:r>
      <w:r w:rsidRPr="00A15EAD">
        <w:rPr>
          <w:rFonts w:ascii="Times New Roman" w:hAnsi="Times New Roman" w:cs="Times New Roman"/>
          <w:szCs w:val="22"/>
        </w:rPr>
        <w:fldChar w:fldCharType="begin"/>
      </w:r>
      <w:r w:rsidRPr="00A15EAD">
        <w:rPr>
          <w:rFonts w:ascii="Times New Roman" w:hAnsi="Times New Roman" w:cs="Times New Roman"/>
          <w:szCs w:val="22"/>
        </w:rPr>
        <w:instrText xml:space="preserve"> SEQ Figure \* ARABIC </w:instrText>
      </w:r>
      <w:r w:rsidRPr="00A15EAD">
        <w:rPr>
          <w:rFonts w:ascii="Times New Roman" w:hAnsi="Times New Roman" w:cs="Times New Roman"/>
          <w:szCs w:val="22"/>
        </w:rPr>
        <w:fldChar w:fldCharType="separate"/>
      </w:r>
      <w:r w:rsidR="00344A1B">
        <w:rPr>
          <w:rFonts w:ascii="Times New Roman" w:hAnsi="Times New Roman" w:cs="Times New Roman"/>
          <w:noProof/>
          <w:szCs w:val="22"/>
        </w:rPr>
        <w:t>37</w:t>
      </w:r>
      <w:r w:rsidRPr="00A15EAD">
        <w:rPr>
          <w:rFonts w:ascii="Times New Roman" w:hAnsi="Times New Roman" w:cs="Times New Roman"/>
          <w:szCs w:val="22"/>
        </w:rPr>
        <w:fldChar w:fldCharType="end"/>
      </w:r>
      <w:bookmarkEnd w:id="635"/>
      <w:r w:rsidRPr="00A15EAD">
        <w:rPr>
          <w:rFonts w:ascii="Times New Roman" w:hAnsi="Times New Roman" w:cs="Times New Roman"/>
          <w:szCs w:val="22"/>
        </w:rPr>
        <w:t xml:space="preserve"> Estimated mean regression coefficients (dots) and 95% credible intervals (bars) for effect of groundwater levels at the northern (left) and southern (right) Lake Joondalup transects </w:t>
      </w:r>
      <w:commentRangeEnd w:id="633"/>
      <w:r>
        <w:rPr>
          <w:rStyle w:val="CommentReference"/>
        </w:rPr>
        <w:commentReference w:id="633"/>
      </w:r>
      <w:r w:rsidRPr="00A15EAD">
        <w:rPr>
          <w:rFonts w:ascii="Times New Roman" w:hAnsi="Times New Roman" w:cs="Times New Roman"/>
          <w:szCs w:val="22"/>
        </w:rPr>
        <w:t>on vegetation species cover abundances based on Bayesian Regression Analysis (</w:t>
      </w:r>
      <w:r>
        <w:rPr>
          <w:rFonts w:ascii="Times New Roman" w:hAnsi="Times New Roman" w:cs="Times New Roman"/>
          <w:szCs w:val="22"/>
        </w:rPr>
        <w:t>Hui, 2016</w:t>
      </w:r>
      <w:r w:rsidRPr="00A15EAD">
        <w:rPr>
          <w:rFonts w:ascii="Times New Roman" w:hAnsi="Times New Roman" w:cs="Times New Roman"/>
          <w:szCs w:val="22"/>
        </w:rPr>
        <w:t>).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w:t>
      </w:r>
      <w:ins w:id="636" w:author="Christopher Kavazos" w:date="2020-02-13T14:35:00Z">
        <w:r w:rsidR="0033315C" w:rsidRPr="0033315C">
          <w:rPr>
            <w:rFonts w:ascii="Times New Roman" w:hAnsi="Times New Roman" w:cs="Times New Roman"/>
          </w:rPr>
          <w:t xml:space="preserve"> </w:t>
        </w:r>
        <w:r w:rsidR="0033315C">
          <w:rPr>
            <w:rFonts w:ascii="Times New Roman" w:hAnsi="Times New Roman" w:cs="Times New Roman"/>
          </w:rPr>
          <w:t>Invasive species are identified by the pre-text ‘X’.</w:t>
        </w:r>
      </w:ins>
    </w:p>
    <w:p w14:paraId="4D7F8231" w14:textId="77777777" w:rsidR="00914BB6" w:rsidRPr="003B09F5" w:rsidRDefault="00914BB6"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6A6DD82" wp14:editId="62769727">
            <wp:extent cx="5760000" cy="39852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Figs/JoondalupRichInv-1.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FB2833E" w14:textId="42E5F58A" w:rsidR="00914BB6" w:rsidRPr="003B09F5" w:rsidRDefault="00914BB6" w:rsidP="00DA4EC4">
      <w:pPr>
        <w:pStyle w:val="Caption"/>
        <w:rPr>
          <w:rFonts w:ascii="Times New Roman" w:hAnsi="Times New Roman" w:cs="Times New Roman"/>
        </w:rPr>
      </w:pPr>
      <w:bookmarkStart w:id="637" w:name="_Ref2591952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38</w:t>
      </w:r>
      <w:r w:rsidRPr="003B09F5">
        <w:rPr>
          <w:rFonts w:ascii="Times New Roman" w:hAnsi="Times New Roman" w:cs="Times New Roman"/>
        </w:rPr>
        <w:fldChar w:fldCharType="end"/>
      </w:r>
      <w:bookmarkEnd w:id="637"/>
      <w:r w:rsidRPr="003B09F5">
        <w:rPr>
          <w:rFonts w:ascii="Times New Roman" w:hAnsi="Times New Roman" w:cs="Times New Roman"/>
        </w:rPr>
        <w:t xml:space="preserve"> Richness of aquatic invertebrate families for each year at Lake Joondalup. Line is a moving 3-year average.</w:t>
      </w:r>
    </w:p>
    <w:p w14:paraId="6E61BB83" w14:textId="77777777" w:rsidR="00914BB6" w:rsidRPr="003B09F5" w:rsidRDefault="00914BB6"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70311CFE" wp14:editId="09346CBE">
            <wp:extent cx="5760000" cy="39852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Figs/JoondalupOrdInv-1.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36637033" w14:textId="60B156BB" w:rsidR="00914BB6" w:rsidRPr="003B09F5" w:rsidRDefault="00914BB6" w:rsidP="00DA4EC4">
      <w:pPr>
        <w:pStyle w:val="Caption"/>
        <w:rPr>
          <w:rFonts w:ascii="Times New Roman" w:hAnsi="Times New Roman" w:cs="Times New Roman"/>
        </w:rPr>
      </w:pPr>
      <w:bookmarkStart w:id="638" w:name="_Ref2591953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39</w:t>
      </w:r>
      <w:r w:rsidRPr="003B09F5">
        <w:rPr>
          <w:rFonts w:ascii="Times New Roman" w:hAnsi="Times New Roman" w:cs="Times New Roman"/>
        </w:rPr>
        <w:fldChar w:fldCharType="end"/>
      </w:r>
      <w:bookmarkEnd w:id="638"/>
      <w:r w:rsidRPr="003B09F5">
        <w:rPr>
          <w:rFonts w:ascii="Times New Roman" w:hAnsi="Times New Roman" w:cs="Times New Roman"/>
        </w:rPr>
        <w:t xml:space="preserve"> Unconstrained ordination based on invertebrate data for each surveyed year for Lake Joondalup. Consecutive years are joined by a line with first and last survey years labeled.</w:t>
      </w:r>
    </w:p>
    <w:p w14:paraId="3E5B57B5" w14:textId="77777777" w:rsidR="00914BB6" w:rsidRPr="00914BB6" w:rsidRDefault="00914BB6" w:rsidP="00DA4EC4">
      <w:pPr>
        <w:pStyle w:val="BodyText"/>
      </w:pPr>
    </w:p>
    <w:p w14:paraId="60796061" w14:textId="212C9768" w:rsidR="005976F1" w:rsidRDefault="005976F1" w:rsidP="00C7434B">
      <w:pPr>
        <w:pStyle w:val="Heading3"/>
      </w:pPr>
      <w:bookmarkStart w:id="639" w:name="_Toc33019622"/>
      <w:r>
        <w:t>Lake Mariginiup</w:t>
      </w:r>
      <w:bookmarkEnd w:id="639"/>
    </w:p>
    <w:p w14:paraId="47FE6628" w14:textId="77777777" w:rsidR="008C0DEE" w:rsidRPr="003B09F5" w:rsidRDefault="008C0DEE" w:rsidP="00C7434B">
      <w:pPr>
        <w:pStyle w:val="Heading4"/>
        <w:rPr>
          <w:rFonts w:cs="Times New Roman"/>
        </w:rPr>
      </w:pPr>
      <w:r w:rsidRPr="003B09F5">
        <w:rPr>
          <w:rFonts w:cs="Times New Roman"/>
        </w:rPr>
        <w:t>Water quality</w:t>
      </w:r>
    </w:p>
    <w:p w14:paraId="05A1E9BF" w14:textId="769752BD" w:rsidR="008C0DEE" w:rsidRPr="003B09F5" w:rsidRDefault="008C0DEE" w:rsidP="00C7434B">
      <w:pPr>
        <w:pStyle w:val="FirstParagraph"/>
        <w:rPr>
          <w:rFonts w:cs="Times New Roman"/>
        </w:rPr>
      </w:pPr>
      <w:r w:rsidRPr="003B09F5">
        <w:rPr>
          <w:rFonts w:cs="Times New Roman"/>
        </w:rPr>
        <w:t>Acidification has affected the water quality at Lake Mariginiup. Since 2005, the pH of the surface water has consistently been below 4.0 with only 2018 levels slightly higher (4.3; Judd and Horwitz (</w:t>
      </w:r>
      <w:hyperlink w:anchor="ref-Judd2019">
        <w:r w:rsidRPr="003B09F5">
          <w:rPr>
            <w:rStyle w:val="Hyperlink"/>
            <w:rFonts w:cs="Times New Roman"/>
            <w:color w:val="auto"/>
          </w:rPr>
          <w:t>2019</w:t>
        </w:r>
      </w:hyperlink>
      <w:r w:rsidRPr="003B09F5">
        <w:rPr>
          <w:rFonts w:cs="Times New Roman"/>
        </w:rPr>
        <w:t>)). Alkalinity is below 1 mg/L suggesting that the lake has lost its capacity to buffer changes in pH. Recent changes in acidification are likely due to the rises in surface waters since 2015 t</w:t>
      </w:r>
      <w:commentRangeStart w:id="640"/>
      <w:r w:rsidRPr="003B09F5">
        <w:rPr>
          <w:rFonts w:cs="Times New Roman"/>
        </w:rPr>
        <w:t xml:space="preserve">hat has helped reduce the sulphate concentrations. Ammonia and total nitrogen levels of Lake Mariginiup are the highest of any lake monitored on the Swan Coastal Plain. Recent total phosphorus levels have doubled </w:t>
      </w:r>
      <w:r>
        <w:rPr>
          <w:rFonts w:cs="Times New Roman"/>
        </w:rPr>
        <w:t>due to unknown causes.</w:t>
      </w:r>
      <w:commentRangeEnd w:id="640"/>
      <w:r>
        <w:rPr>
          <w:rStyle w:val="CommentReference"/>
          <w:rFonts w:asciiTheme="minorHAnsi" w:hAnsiTheme="minorHAnsi"/>
        </w:rPr>
        <w:commentReference w:id="640"/>
      </w:r>
    </w:p>
    <w:p w14:paraId="2F90F65D" w14:textId="77777777" w:rsidR="008C0DEE" w:rsidRPr="003B09F5" w:rsidRDefault="008C0DEE" w:rsidP="00C7434B">
      <w:pPr>
        <w:pStyle w:val="Heading4"/>
        <w:rPr>
          <w:rFonts w:cs="Times New Roman"/>
        </w:rPr>
      </w:pPr>
      <w:bookmarkStart w:id="641" w:name="vegetation-dynamics-4"/>
      <w:r w:rsidRPr="003B09F5">
        <w:rPr>
          <w:rFonts w:cs="Times New Roman"/>
        </w:rPr>
        <w:t>Vegetation dynamics</w:t>
      </w:r>
      <w:bookmarkEnd w:id="641"/>
    </w:p>
    <w:p w14:paraId="67482D8B" w14:textId="5E300827" w:rsidR="008C0DEE" w:rsidRPr="003B09F5" w:rsidRDefault="008C0DEE" w:rsidP="00C7434B">
      <w:pPr>
        <w:pStyle w:val="FirstParagraph"/>
        <w:rPr>
          <w:rFonts w:cs="Times New Roman"/>
        </w:rPr>
      </w:pPr>
      <w:r w:rsidRPr="003B09F5">
        <w:rPr>
          <w:rFonts w:cs="Times New Roman"/>
        </w:rPr>
        <w:t xml:space="preserve">Vegetation composition and shifts in composition are similar along the length of the transect at Lake Mariginiup which was established in 1996. </w:t>
      </w:r>
      <w:r w:rsidRPr="003B09F5">
        <w:rPr>
          <w:rFonts w:cs="Times New Roman"/>
          <w:i/>
        </w:rPr>
        <w:t>Baumea articulata</w:t>
      </w:r>
      <w:r w:rsidRPr="003B09F5">
        <w:rPr>
          <w:rFonts w:cs="Times New Roman"/>
        </w:rPr>
        <w:t xml:space="preserve"> was present at high cover abundance throughout the transect until the early 2000’s but has since disappeared from the transect as surface water levels declined (</w:t>
      </w:r>
      <w:r w:rsidRPr="003B09F5">
        <w:rPr>
          <w:rFonts w:cs="Times New Roman"/>
          <w:i/>
        </w:rPr>
        <w:t>B. articulata</w:t>
      </w:r>
      <w:r w:rsidRPr="003B09F5">
        <w:rPr>
          <w:rFonts w:cs="Times New Roman"/>
        </w:rPr>
        <w:t xml:space="preserve"> still occurs in other regions of the wetland). </w:t>
      </w:r>
      <w:r w:rsidRPr="003B09F5">
        <w:rPr>
          <w:rFonts w:cs="Times New Roman"/>
          <w:i/>
        </w:rPr>
        <w:t>Eucalyptus rudis</w:t>
      </w:r>
      <w:r w:rsidRPr="003B09F5">
        <w:rPr>
          <w:rFonts w:cs="Times New Roman"/>
        </w:rPr>
        <w:t xml:space="preserve"> has declined in the lower parts of the plots and </w:t>
      </w:r>
      <w:r w:rsidRPr="003B09F5">
        <w:rPr>
          <w:rFonts w:cs="Times New Roman"/>
          <w:i/>
        </w:rPr>
        <w:t>Melaleuca rhaphiophyl</w:t>
      </w:r>
      <w:r>
        <w:rPr>
          <w:rFonts w:cs="Times New Roman"/>
          <w:i/>
        </w:rPr>
        <w:t>l</w:t>
      </w:r>
      <w:r w:rsidRPr="003B09F5">
        <w:rPr>
          <w:rFonts w:cs="Times New Roman"/>
          <w:i/>
        </w:rPr>
        <w:t>a</w:t>
      </w:r>
      <w:r w:rsidRPr="003B09F5">
        <w:rPr>
          <w:rFonts w:cs="Times New Roman"/>
        </w:rPr>
        <w:t xml:space="preserve"> is no longer present in the transect. There has been a general increase in the cover abundances of exotics throughout the monitoring period. There was a shift in community composition at all three plots around 2005 which was driven by increases in </w:t>
      </w:r>
      <w:r w:rsidRPr="003B09F5">
        <w:rPr>
          <w:rFonts w:cs="Times New Roman"/>
          <w:i/>
        </w:rPr>
        <w:t>Exocarpus sparteus</w:t>
      </w:r>
      <w:r w:rsidRPr="003B09F5">
        <w:rPr>
          <w:rFonts w:cs="Times New Roman"/>
        </w:rPr>
        <w:t xml:space="preserve"> and </w:t>
      </w:r>
      <w:r w:rsidRPr="003B09F5">
        <w:rPr>
          <w:rFonts w:cs="Times New Roman"/>
          <w:i/>
        </w:rPr>
        <w:t>Jacksonia furcellata</w:t>
      </w:r>
      <w:r w:rsidRPr="003B09F5">
        <w:rPr>
          <w:rFonts w:cs="Times New Roman"/>
        </w:rPr>
        <w:t xml:space="preserve"> and some exotics, such as </w:t>
      </w:r>
      <w:r w:rsidRPr="003B09F5">
        <w:rPr>
          <w:rFonts w:cs="Times New Roman"/>
          <w:i/>
        </w:rPr>
        <w:t>Ehrharta calycina</w:t>
      </w:r>
      <w:r w:rsidRPr="003B09F5">
        <w:rPr>
          <w:rFonts w:cs="Times New Roman"/>
        </w:rPr>
        <w:t xml:space="preserve">, </w:t>
      </w:r>
      <w:r w:rsidRPr="003B09F5">
        <w:rPr>
          <w:rFonts w:cs="Times New Roman"/>
          <w:i/>
        </w:rPr>
        <w:t>Ehrhatah longiflora</w:t>
      </w:r>
      <w:r w:rsidRPr="003B09F5">
        <w:rPr>
          <w:rFonts w:cs="Times New Roman"/>
        </w:rPr>
        <w:t xml:space="preserve">, </w:t>
      </w:r>
      <w:r w:rsidRPr="003B09F5">
        <w:rPr>
          <w:rFonts w:cs="Times New Roman"/>
          <w:i/>
        </w:rPr>
        <w:t>Lotus suaveolens</w:t>
      </w:r>
      <w:r w:rsidRPr="003B09F5">
        <w:rPr>
          <w:rFonts w:cs="Times New Roman"/>
        </w:rPr>
        <w:t xml:space="preserve"> and </w:t>
      </w:r>
      <w:r w:rsidRPr="003B09F5">
        <w:rPr>
          <w:rFonts w:cs="Times New Roman"/>
          <w:i/>
        </w:rPr>
        <w:t>Ursinnia anthemoides</w:t>
      </w:r>
      <w:r w:rsidRPr="00021B1C">
        <w:rPr>
          <w:rFonts w:cs="Times New Roman"/>
          <w:iCs/>
        </w:rPr>
        <w:t xml:space="preserve"> (</w:t>
      </w:r>
      <w:r>
        <w:rPr>
          <w:rFonts w:cs="Times New Roman"/>
          <w:iCs/>
        </w:rPr>
        <w:fldChar w:fldCharType="begin"/>
      </w:r>
      <w:r>
        <w:rPr>
          <w:rFonts w:cs="Times New Roman"/>
          <w:iCs/>
        </w:rPr>
        <w:instrText xml:space="preserve"> REF _Ref25919624 \h </w:instrText>
      </w:r>
      <w:r>
        <w:rPr>
          <w:rFonts w:cs="Times New Roman"/>
          <w:iCs/>
        </w:rPr>
      </w:r>
      <w:r>
        <w:rPr>
          <w:rFonts w:cs="Times New Roman"/>
          <w:iCs/>
        </w:rPr>
        <w:fldChar w:fldCharType="separate"/>
      </w:r>
      <w:r w:rsidR="00344A1B" w:rsidRPr="003B09F5">
        <w:rPr>
          <w:rFonts w:cs="Times New Roman"/>
        </w:rPr>
        <w:t xml:space="preserve">Figure </w:t>
      </w:r>
      <w:r w:rsidR="00344A1B">
        <w:rPr>
          <w:rFonts w:cs="Times New Roman"/>
          <w:noProof/>
        </w:rPr>
        <w:t>40</w:t>
      </w:r>
      <w:r>
        <w:rPr>
          <w:rFonts w:cs="Times New Roman"/>
          <w:iCs/>
        </w:rPr>
        <w:fldChar w:fldCharType="end"/>
      </w:r>
      <w:r w:rsidRPr="00021B1C">
        <w:rPr>
          <w:rFonts w:cs="Times New Roman"/>
          <w:iCs/>
        </w:rPr>
        <w:t>)</w:t>
      </w:r>
      <w:r w:rsidRPr="003B09F5">
        <w:rPr>
          <w:rFonts w:cs="Times New Roman"/>
        </w:rPr>
        <w:t>.</w:t>
      </w:r>
    </w:p>
    <w:p w14:paraId="57080C94" w14:textId="7D8C4E67" w:rsidR="008C0DEE" w:rsidRPr="003B09F5" w:rsidRDefault="008C0DEE" w:rsidP="00C7434B">
      <w:pPr>
        <w:pStyle w:val="BodyText"/>
        <w:rPr>
          <w:rFonts w:cs="Times New Roman"/>
        </w:rPr>
      </w:pPr>
      <w:commentRangeStart w:id="642"/>
      <w:r w:rsidRPr="003B09F5">
        <w:rPr>
          <w:rFonts w:cs="Times New Roman"/>
        </w:rPr>
        <w:lastRenderedPageBreak/>
        <w:t>Regression analysis reveals a number of native species that will increase in cover abundance with increasing surface water levels (</w:t>
      </w:r>
      <w:r>
        <w:rPr>
          <w:rFonts w:cs="Times New Roman"/>
        </w:rPr>
        <w:fldChar w:fldCharType="begin"/>
      </w:r>
      <w:r>
        <w:rPr>
          <w:rFonts w:cs="Times New Roman"/>
        </w:rPr>
        <w:instrText xml:space="preserve"> REF _Ref25919632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41</w:t>
      </w:r>
      <w:r>
        <w:rPr>
          <w:rFonts w:cs="Times New Roman"/>
        </w:rPr>
        <w:fldChar w:fldCharType="end"/>
      </w:r>
      <w:r w:rsidRPr="003B09F5">
        <w:rPr>
          <w:rFonts w:cs="Times New Roman"/>
        </w:rPr>
        <w:t xml:space="preserve">). Species likely to increase in cover abundance include </w:t>
      </w:r>
      <w:r w:rsidRPr="003B09F5">
        <w:rPr>
          <w:rFonts w:cs="Times New Roman"/>
          <w:i/>
        </w:rPr>
        <w:t>Angianthus</w:t>
      </w:r>
      <w:r w:rsidRPr="003B09F5">
        <w:rPr>
          <w:rFonts w:cs="Times New Roman"/>
        </w:rPr>
        <w:t xml:space="preserve"> sp., </w:t>
      </w:r>
      <w:r w:rsidRPr="003B09F5">
        <w:rPr>
          <w:rFonts w:cs="Times New Roman"/>
          <w:i/>
        </w:rPr>
        <w:t>Epilobium billardierianum</w:t>
      </w:r>
      <w:r w:rsidRPr="003B09F5">
        <w:rPr>
          <w:rFonts w:cs="Times New Roman"/>
        </w:rPr>
        <w:t xml:space="preserve">, </w:t>
      </w:r>
      <w:r w:rsidRPr="003B09F5">
        <w:rPr>
          <w:rFonts w:cs="Times New Roman"/>
          <w:i/>
        </w:rPr>
        <w:t>Isolepis cernua</w:t>
      </w:r>
      <w:r w:rsidRPr="003B09F5">
        <w:rPr>
          <w:rFonts w:cs="Times New Roman"/>
        </w:rPr>
        <w:t xml:space="preserve">, </w:t>
      </w:r>
      <w:r w:rsidRPr="003B09F5">
        <w:rPr>
          <w:rFonts w:cs="Times New Roman"/>
          <w:i/>
        </w:rPr>
        <w:t>Juncus</w:t>
      </w:r>
      <w:r w:rsidRPr="003B09F5">
        <w:rPr>
          <w:rFonts w:cs="Times New Roman"/>
        </w:rPr>
        <w:t xml:space="preserve"> sp., </w:t>
      </w:r>
      <w:r w:rsidRPr="003B09F5">
        <w:rPr>
          <w:rFonts w:cs="Times New Roman"/>
          <w:i/>
        </w:rPr>
        <w:t>Lepyrodia muirii</w:t>
      </w:r>
      <w:r w:rsidRPr="003B09F5">
        <w:rPr>
          <w:rFonts w:cs="Times New Roman"/>
        </w:rPr>
        <w:t xml:space="preserve">, </w:t>
      </w:r>
      <w:r w:rsidRPr="003B09F5">
        <w:rPr>
          <w:rFonts w:cs="Times New Roman"/>
          <w:i/>
        </w:rPr>
        <w:t>Lobelia alata</w:t>
      </w:r>
      <w:r w:rsidRPr="003B09F5">
        <w:rPr>
          <w:rFonts w:cs="Times New Roman"/>
        </w:rPr>
        <w:t xml:space="preserve"> and </w:t>
      </w:r>
      <w:r w:rsidRPr="003B09F5">
        <w:rPr>
          <w:rFonts w:cs="Times New Roman"/>
          <w:i/>
        </w:rPr>
        <w:t>Villarsia capitata</w:t>
      </w:r>
      <w:r w:rsidRPr="003B09F5">
        <w:rPr>
          <w:rFonts w:cs="Times New Roman"/>
        </w:rPr>
        <w:t xml:space="preserve">. Other natives, including </w:t>
      </w:r>
      <w:r w:rsidRPr="003B09F5">
        <w:rPr>
          <w:rFonts w:cs="Times New Roman"/>
          <w:i/>
        </w:rPr>
        <w:t>Acacia cyclops</w:t>
      </w:r>
      <w:r w:rsidRPr="003B09F5">
        <w:rPr>
          <w:rFonts w:cs="Times New Roman"/>
        </w:rPr>
        <w:t xml:space="preserve">, </w:t>
      </w:r>
      <w:r w:rsidRPr="003B09F5">
        <w:rPr>
          <w:rFonts w:cs="Times New Roman"/>
          <w:i/>
        </w:rPr>
        <w:t>Acacia saligna</w:t>
      </w:r>
      <w:r w:rsidRPr="003B09F5">
        <w:rPr>
          <w:rFonts w:cs="Times New Roman"/>
        </w:rPr>
        <w:t xml:space="preserve"> and </w:t>
      </w:r>
      <w:r w:rsidRPr="003B09F5">
        <w:rPr>
          <w:rFonts w:cs="Times New Roman"/>
          <w:i/>
        </w:rPr>
        <w:t>E. sparteus</w:t>
      </w:r>
      <w:r w:rsidRPr="003B09F5">
        <w:rPr>
          <w:rFonts w:cs="Times New Roman"/>
        </w:rPr>
        <w:t>, are likely to decrease in cover abundance as water levels increase.</w:t>
      </w:r>
      <w:commentRangeEnd w:id="642"/>
      <w:r>
        <w:rPr>
          <w:rStyle w:val="CommentReference"/>
          <w:rFonts w:asciiTheme="minorHAnsi" w:hAnsiTheme="minorHAnsi"/>
        </w:rPr>
        <w:commentReference w:id="642"/>
      </w:r>
    </w:p>
    <w:p w14:paraId="6AD776DC" w14:textId="77777777" w:rsidR="008C0DEE" w:rsidRPr="003B09F5" w:rsidRDefault="008C0DEE" w:rsidP="00C7434B">
      <w:pPr>
        <w:pStyle w:val="Heading4"/>
        <w:rPr>
          <w:rFonts w:cs="Times New Roman"/>
        </w:rPr>
      </w:pPr>
      <w:bookmarkStart w:id="643" w:name="aquatic-invertebrates-2"/>
      <w:r w:rsidRPr="003B09F5">
        <w:rPr>
          <w:rFonts w:cs="Times New Roman"/>
        </w:rPr>
        <w:t>Aquatic invertebrates</w:t>
      </w:r>
      <w:bookmarkEnd w:id="643"/>
    </w:p>
    <w:p w14:paraId="66F7C1BE" w14:textId="3590ABB9" w:rsidR="008C0DEE" w:rsidRPr="003B09F5" w:rsidRDefault="008C0DEE" w:rsidP="00DA4EC4">
      <w:pPr>
        <w:pStyle w:val="FirstParagraph"/>
        <w:rPr>
          <w:rFonts w:cs="Times New Roman"/>
        </w:rPr>
      </w:pPr>
      <w:r w:rsidRPr="003B09F5">
        <w:rPr>
          <w:rFonts w:cs="Times New Roman"/>
        </w:rPr>
        <w:t xml:space="preserve">Lake Mariginiup has been sampled </w:t>
      </w:r>
      <w:r>
        <w:rPr>
          <w:rFonts w:cs="Times New Roman"/>
        </w:rPr>
        <w:t xml:space="preserve">yearly </w:t>
      </w:r>
      <w:r w:rsidRPr="003B09F5">
        <w:rPr>
          <w:rFonts w:cs="Times New Roman"/>
        </w:rPr>
        <w:t xml:space="preserve">1996 </w:t>
      </w:r>
      <w:r>
        <w:rPr>
          <w:rFonts w:cs="Times New Roman"/>
        </w:rPr>
        <w:t>-</w:t>
      </w:r>
      <w:r w:rsidRPr="003B09F5">
        <w:rPr>
          <w:rFonts w:cs="Times New Roman"/>
        </w:rPr>
        <w:t xml:space="preserve"> 2002, 2004 </w:t>
      </w:r>
      <w:r>
        <w:rPr>
          <w:rFonts w:cs="Times New Roman"/>
        </w:rPr>
        <w:t>-</w:t>
      </w:r>
      <w:r w:rsidRPr="003B09F5">
        <w:rPr>
          <w:rFonts w:cs="Times New Roman"/>
        </w:rPr>
        <w:t xml:space="preserve"> 2009, 2012</w:t>
      </w:r>
      <w:r>
        <w:rPr>
          <w:rFonts w:cs="Times New Roman"/>
        </w:rPr>
        <w:t>, and</w:t>
      </w:r>
      <w:r w:rsidRPr="003B09F5">
        <w:rPr>
          <w:rFonts w:cs="Times New Roman"/>
        </w:rPr>
        <w:t xml:space="preserve"> </w:t>
      </w:r>
      <w:r>
        <w:rPr>
          <w:rFonts w:cs="Times New Roman"/>
        </w:rPr>
        <w:t>–</w:t>
      </w:r>
      <w:r w:rsidRPr="003B09F5">
        <w:rPr>
          <w:rFonts w:cs="Times New Roman"/>
        </w:rPr>
        <w:t xml:space="preserve"> 2018</w:t>
      </w:r>
      <w:r>
        <w:rPr>
          <w:rFonts w:cs="Times New Roman"/>
        </w:rPr>
        <w:t>. Missing years make it</w:t>
      </w:r>
      <w:r w:rsidRPr="003B09F5">
        <w:rPr>
          <w:rFonts w:cs="Times New Roman"/>
        </w:rPr>
        <w:t xml:space="preserve"> difficult to interpret trends in community change. Despite the acidification that has occurred in the lake, there is a remarkably high richness of invertebrates (</w:t>
      </w:r>
      <w:r>
        <w:rPr>
          <w:rFonts w:cs="Times New Roman"/>
        </w:rPr>
        <w:fldChar w:fldCharType="begin"/>
      </w:r>
      <w:r>
        <w:rPr>
          <w:rFonts w:cs="Times New Roman"/>
        </w:rPr>
        <w:instrText xml:space="preserve"> REF _Ref25919640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42</w:t>
      </w:r>
      <w:r>
        <w:rPr>
          <w:rFonts w:cs="Times New Roman"/>
        </w:rPr>
        <w:fldChar w:fldCharType="end"/>
      </w:r>
      <w:r w:rsidRPr="003B09F5">
        <w:rPr>
          <w:rFonts w:cs="Times New Roman"/>
        </w:rPr>
        <w:t xml:space="preserve">) and </w:t>
      </w:r>
      <w:r>
        <w:rPr>
          <w:rFonts w:cs="Times New Roman"/>
        </w:rPr>
        <w:t xml:space="preserve">there </w:t>
      </w:r>
      <w:r w:rsidRPr="003B09F5">
        <w:rPr>
          <w:rFonts w:cs="Times New Roman"/>
        </w:rPr>
        <w:t xml:space="preserve">seems to be a recovery since the 2012 sampling event where family richness was 13. Nonetheless, richness has been below average for the site since 2005 when acidification processes began affecting the </w:t>
      </w:r>
      <w:r>
        <w:rPr>
          <w:rFonts w:cs="Times New Roman"/>
        </w:rPr>
        <w:t>assemblage</w:t>
      </w:r>
      <w:r w:rsidRPr="003B09F5">
        <w:rPr>
          <w:rFonts w:cs="Times New Roman"/>
        </w:rPr>
        <w:t>. Recent increases in water levels may be promoting higher richness by increasing h</w:t>
      </w:r>
      <w:commentRangeStart w:id="644"/>
      <w:r w:rsidRPr="003B09F5">
        <w:rPr>
          <w:rFonts w:cs="Times New Roman"/>
        </w:rPr>
        <w:t>abitat availability and diversity. There has been a dramatic shift in macroinvertebrate community compositions between 2002 and 2004 (</w:t>
      </w:r>
      <w:r>
        <w:rPr>
          <w:rFonts w:cs="Times New Roman"/>
        </w:rPr>
        <w:fldChar w:fldCharType="begin"/>
      </w:r>
      <w:r>
        <w:rPr>
          <w:rFonts w:cs="Times New Roman"/>
        </w:rPr>
        <w:instrText xml:space="preserve"> REF _Ref25919645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43</w:t>
      </w:r>
      <w:r>
        <w:rPr>
          <w:rFonts w:cs="Times New Roman"/>
        </w:rPr>
        <w:fldChar w:fldCharType="end"/>
      </w:r>
      <w:r w:rsidRPr="003B09F5">
        <w:rPr>
          <w:rFonts w:cs="Times New Roman"/>
        </w:rPr>
        <w:t>). Recent data suggests the community may be returning to pre-2004 composition, which again may be attributable to increased surface waters and habitat availability. Some families have disappeared from the lake, including Amphisopidae, Ceinidae, Chydoridae and Cyprididae.</w:t>
      </w:r>
      <w:commentRangeEnd w:id="644"/>
      <w:r>
        <w:rPr>
          <w:rStyle w:val="CommentReference"/>
          <w:rFonts w:asciiTheme="minorHAnsi" w:hAnsiTheme="minorHAnsi"/>
        </w:rPr>
        <w:commentReference w:id="644"/>
      </w:r>
    </w:p>
    <w:p w14:paraId="49D07E8C" w14:textId="77777777" w:rsidR="008C0DEE" w:rsidRPr="003B09F5" w:rsidRDefault="008C0DEE" w:rsidP="00DA4EC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5F70592C" wp14:editId="6BDA7036">
            <wp:extent cx="5760000" cy="39888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Figs/MariginiupOrd-1.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760000" cy="3988800"/>
                    </a:xfrm>
                    <a:prstGeom prst="rect">
                      <a:avLst/>
                    </a:prstGeom>
                    <a:noFill/>
                    <a:ln w="9525">
                      <a:noFill/>
                      <a:headEnd/>
                      <a:tailEnd/>
                    </a:ln>
                  </pic:spPr>
                </pic:pic>
              </a:graphicData>
            </a:graphic>
          </wp:inline>
        </w:drawing>
      </w:r>
    </w:p>
    <w:p w14:paraId="5E93A99C" w14:textId="43374F35" w:rsidR="008C0DEE" w:rsidRPr="003B09F5" w:rsidRDefault="008C0DEE" w:rsidP="00DA4EC4">
      <w:pPr>
        <w:pStyle w:val="Caption"/>
        <w:rPr>
          <w:rFonts w:ascii="Times New Roman" w:hAnsi="Times New Roman" w:cs="Times New Roman"/>
        </w:rPr>
      </w:pPr>
      <w:bookmarkStart w:id="645" w:name="_Ref2591962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40</w:t>
      </w:r>
      <w:r w:rsidRPr="003B09F5">
        <w:rPr>
          <w:rFonts w:ascii="Times New Roman" w:hAnsi="Times New Roman" w:cs="Times New Roman"/>
        </w:rPr>
        <w:fldChar w:fldCharType="end"/>
      </w:r>
      <w:bookmarkEnd w:id="645"/>
      <w:r w:rsidRPr="003B09F5">
        <w:rPr>
          <w:rFonts w:ascii="Times New Roman" w:hAnsi="Times New Roman" w:cs="Times New Roman"/>
        </w:rPr>
        <w:t xml:space="preserve"> Unconstrained ordination based on the latent variable model for each surveyed year for Lake Mariginiup. Plots are represented as different colours and consecutive years are joined by a line with first and last survey years labeled.</w:t>
      </w:r>
    </w:p>
    <w:p w14:paraId="61DE9CF6" w14:textId="77777777" w:rsidR="008C0DEE" w:rsidRPr="003B09F5" w:rsidRDefault="008C0DEE"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C045D4B" wp14:editId="2EFF6B1F">
            <wp:extent cx="5760000" cy="39852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Figs/MariginiupPost-1.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34387AA9" w14:textId="2F550F98" w:rsidR="008C0DEE" w:rsidRPr="003B09F5" w:rsidRDefault="008C0DEE" w:rsidP="00DA4EC4">
      <w:pPr>
        <w:pStyle w:val="Caption"/>
        <w:rPr>
          <w:rFonts w:ascii="Times New Roman" w:hAnsi="Times New Roman" w:cs="Times New Roman"/>
        </w:rPr>
      </w:pPr>
      <w:bookmarkStart w:id="646" w:name="_Ref25919632"/>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41</w:t>
      </w:r>
      <w:r w:rsidRPr="003B09F5">
        <w:rPr>
          <w:rFonts w:ascii="Times New Roman" w:hAnsi="Times New Roman" w:cs="Times New Roman"/>
        </w:rPr>
        <w:fldChar w:fldCharType="end"/>
      </w:r>
      <w:bookmarkEnd w:id="646"/>
      <w:r w:rsidRPr="003B09F5">
        <w:rPr>
          <w:rFonts w:ascii="Times New Roman" w:hAnsi="Times New Roman" w:cs="Times New Roman"/>
        </w:rPr>
        <w:t xml:space="preserve"> Estimated mean regression coefficients (dots) and 95% credible intervals (bars) for effect of groundwater levels at Lake Mariginiup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and species with positive values are predicted to increase in cover abundance with increasing water levels. Only those species with coefficients significantly different to zero are shown.</w:t>
      </w:r>
      <w:ins w:id="647" w:author="Christopher Kavazos" w:date="2020-02-13T14:36:00Z">
        <w:r w:rsidR="00976F68" w:rsidRPr="00976F68">
          <w:rPr>
            <w:rFonts w:ascii="Times New Roman" w:hAnsi="Times New Roman" w:cs="Times New Roman"/>
          </w:rPr>
          <w:t xml:space="preserve"> </w:t>
        </w:r>
        <w:r w:rsidR="00976F68">
          <w:rPr>
            <w:rFonts w:ascii="Times New Roman" w:hAnsi="Times New Roman" w:cs="Times New Roman"/>
          </w:rPr>
          <w:t>Invasive species are identified by the pre-text ‘X’.</w:t>
        </w:r>
      </w:ins>
    </w:p>
    <w:p w14:paraId="75C67172" w14:textId="77777777" w:rsidR="008C0DEE" w:rsidRPr="003B09F5" w:rsidRDefault="008C0DEE"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C543716" wp14:editId="50985F9E">
            <wp:extent cx="5760000" cy="39852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Figs/MariginiupRichInv-1.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8FB0A43" w14:textId="124F179C" w:rsidR="008C0DEE" w:rsidRPr="003B09F5" w:rsidRDefault="008C0DEE" w:rsidP="00DA4EC4">
      <w:pPr>
        <w:pStyle w:val="Caption"/>
        <w:rPr>
          <w:rFonts w:ascii="Times New Roman" w:hAnsi="Times New Roman" w:cs="Times New Roman"/>
        </w:rPr>
      </w:pPr>
      <w:bookmarkStart w:id="648" w:name="_Ref2591964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42</w:t>
      </w:r>
      <w:r w:rsidRPr="003B09F5">
        <w:rPr>
          <w:rFonts w:ascii="Times New Roman" w:hAnsi="Times New Roman" w:cs="Times New Roman"/>
        </w:rPr>
        <w:fldChar w:fldCharType="end"/>
      </w:r>
      <w:bookmarkEnd w:id="648"/>
      <w:r w:rsidRPr="003B09F5">
        <w:rPr>
          <w:rFonts w:ascii="Times New Roman" w:hAnsi="Times New Roman" w:cs="Times New Roman"/>
        </w:rPr>
        <w:t xml:space="preserve"> Richness of aquatic invertebrate families for each year at Lake Mariginiup. Line is a moving 3-year average.</w:t>
      </w:r>
    </w:p>
    <w:p w14:paraId="31C5A341" w14:textId="77777777" w:rsidR="008C0DEE" w:rsidRPr="003B09F5" w:rsidRDefault="008C0DEE"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77671BE" wp14:editId="4FF09B4D">
            <wp:extent cx="5760000" cy="39852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Figs/MariginiupOrdInv-1.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0614B235" w14:textId="69B0D84F" w:rsidR="008C0DEE" w:rsidRPr="003B09F5" w:rsidRDefault="008C0DEE" w:rsidP="00DA4EC4">
      <w:pPr>
        <w:pStyle w:val="Caption"/>
        <w:rPr>
          <w:rFonts w:ascii="Times New Roman" w:hAnsi="Times New Roman" w:cs="Times New Roman"/>
        </w:rPr>
      </w:pPr>
      <w:bookmarkStart w:id="649" w:name="_Ref2591964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43</w:t>
      </w:r>
      <w:r w:rsidRPr="003B09F5">
        <w:rPr>
          <w:rFonts w:ascii="Times New Roman" w:hAnsi="Times New Roman" w:cs="Times New Roman"/>
        </w:rPr>
        <w:fldChar w:fldCharType="end"/>
      </w:r>
      <w:bookmarkEnd w:id="649"/>
      <w:r w:rsidRPr="003B09F5">
        <w:rPr>
          <w:rFonts w:ascii="Times New Roman" w:hAnsi="Times New Roman" w:cs="Times New Roman"/>
        </w:rPr>
        <w:t xml:space="preserve"> Unconstrained ordination based on invertebrate data for each surveyed year for Lake Mariginiup. Consecutive years are joined by a line with first and last survey years labeled.</w:t>
      </w:r>
    </w:p>
    <w:p w14:paraId="63055A91" w14:textId="77777777" w:rsidR="008C0DEE" w:rsidRPr="003B09F5" w:rsidRDefault="008C0DEE" w:rsidP="00DA4EC4">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46B92648" w14:textId="77777777" w:rsidR="008C0DEE" w:rsidRPr="008C0DEE" w:rsidRDefault="008C0DEE" w:rsidP="00DA4EC4">
      <w:pPr>
        <w:pStyle w:val="BodyText"/>
      </w:pPr>
    </w:p>
    <w:p w14:paraId="4DF10E96" w14:textId="77777777" w:rsidR="006D452C" w:rsidRDefault="006D452C" w:rsidP="00C7434B">
      <w:pPr>
        <w:pStyle w:val="Heading3"/>
      </w:pPr>
      <w:bookmarkStart w:id="650" w:name="_Toc33019623"/>
      <w:r>
        <w:t>Lake Jandabup</w:t>
      </w:r>
      <w:bookmarkEnd w:id="650"/>
    </w:p>
    <w:p w14:paraId="33C96D8E" w14:textId="77777777" w:rsidR="006D452C" w:rsidRPr="003B09F5" w:rsidRDefault="006D452C" w:rsidP="00C7434B">
      <w:pPr>
        <w:pStyle w:val="Heading4"/>
        <w:rPr>
          <w:rFonts w:cs="Times New Roman"/>
        </w:rPr>
      </w:pPr>
      <w:r w:rsidRPr="003B09F5">
        <w:rPr>
          <w:rFonts w:cs="Times New Roman"/>
        </w:rPr>
        <w:t>Water quality</w:t>
      </w:r>
    </w:p>
    <w:p w14:paraId="517CAAFD" w14:textId="77777777" w:rsidR="006D452C" w:rsidRDefault="006D452C" w:rsidP="00C7434B">
      <w:pPr>
        <w:pStyle w:val="FirstParagraph"/>
        <w:rPr>
          <w:rFonts w:cs="Times New Roman"/>
        </w:rPr>
      </w:pPr>
      <w:r w:rsidRPr="003B09F5">
        <w:rPr>
          <w:rFonts w:cs="Times New Roman"/>
        </w:rPr>
        <w:t>The pH of Lake Jandabup has not exceeded 7.0 since 2011 and is currently between 6.1 and 6.6. Low water levels expose sediments at Lake Jandabup, making it susceptible to acidification</w:t>
      </w:r>
      <w:r>
        <w:rPr>
          <w:rFonts w:cs="Times New Roman"/>
        </w:rPr>
        <w:t xml:space="preserve"> and past episodes drove the pH to &lt;4</w:t>
      </w:r>
      <w:r w:rsidRPr="003B09F5">
        <w:rPr>
          <w:rFonts w:cs="Times New Roman"/>
        </w:rPr>
        <w:t xml:space="preserve">. Alkalinity is currently very low, suggesting that the lake may be losing its capacity to buffer </w:t>
      </w:r>
      <w:r>
        <w:rPr>
          <w:rFonts w:cs="Times New Roman"/>
        </w:rPr>
        <w:t xml:space="preserve">further </w:t>
      </w:r>
      <w:r w:rsidRPr="003B09F5">
        <w:rPr>
          <w:rFonts w:cs="Times New Roman"/>
        </w:rPr>
        <w:t xml:space="preserve">pH changes. Deterioration of the chloride:sulphate ratio is also concerning. Maintaining high water levels </w:t>
      </w:r>
      <w:r>
        <w:rPr>
          <w:rFonts w:cs="Times New Roman"/>
        </w:rPr>
        <w:t>will</w:t>
      </w:r>
      <w:r w:rsidRPr="003B09F5">
        <w:rPr>
          <w:rFonts w:cs="Times New Roman"/>
        </w:rPr>
        <w:t xml:space="preserve"> be essential to preventing the drying of sediments around the lake margin and subsequent acidification of this wetland. Typically, Lake Jandabup is a low nutrient wetland, however total nitrogen and phosphorus levels are currently the highest recorded for the </w:t>
      </w:r>
      <w:r>
        <w:rPr>
          <w:rFonts w:cs="Times New Roman"/>
        </w:rPr>
        <w:t xml:space="preserve">annual spring </w:t>
      </w:r>
      <w:r w:rsidRPr="003B09F5">
        <w:rPr>
          <w:rFonts w:cs="Times New Roman"/>
        </w:rPr>
        <w:t xml:space="preserve">monitoring </w:t>
      </w:r>
      <w:r>
        <w:rPr>
          <w:rFonts w:cs="Times New Roman"/>
        </w:rPr>
        <w:t>programme</w:t>
      </w:r>
      <w:r w:rsidRPr="003B09F5">
        <w:rPr>
          <w:rFonts w:cs="Times New Roman"/>
        </w:rPr>
        <w:t>.</w:t>
      </w:r>
      <w:r w:rsidRPr="003B09F5" w:rsidDel="006124C4">
        <w:rPr>
          <w:rFonts w:cs="Times New Roman"/>
        </w:rPr>
        <w:t xml:space="preserve"> </w:t>
      </w:r>
      <w:bookmarkStart w:id="651" w:name="vegetation-dynamics-5"/>
    </w:p>
    <w:p w14:paraId="36B893E9" w14:textId="77777777" w:rsidR="006D452C" w:rsidRPr="003B09F5" w:rsidRDefault="006D452C" w:rsidP="00C7434B">
      <w:pPr>
        <w:pStyle w:val="Heading4"/>
      </w:pPr>
      <w:r w:rsidRPr="00BF176D">
        <w:t>Vegetation dynamics</w:t>
      </w:r>
      <w:bookmarkEnd w:id="651"/>
    </w:p>
    <w:p w14:paraId="620F2FFA" w14:textId="0D58FE44" w:rsidR="006D452C" w:rsidRPr="003B09F5" w:rsidRDefault="006D452C" w:rsidP="00C7434B">
      <w:pPr>
        <w:pStyle w:val="FirstParagraph"/>
        <w:rPr>
          <w:rFonts w:cs="Times New Roman"/>
        </w:rPr>
      </w:pPr>
      <w:r w:rsidRPr="003B09F5">
        <w:rPr>
          <w:rFonts w:cs="Times New Roman"/>
        </w:rPr>
        <w:t xml:space="preserve">The Lake Jandabup wetland consists of a diverse community of native vegetation. In the 2017-2018 season, 43 native species were recorded with only 14% of the total cover abundance belonging to exotic species (Buller et al., </w:t>
      </w:r>
      <w:hyperlink w:anchor="ref-Buller2019">
        <w:r w:rsidRPr="003B09F5">
          <w:rPr>
            <w:rStyle w:val="Hyperlink"/>
            <w:rFonts w:cs="Times New Roman"/>
            <w:color w:val="auto"/>
          </w:rPr>
          <w:t>2019</w:t>
        </w:r>
      </w:hyperlink>
      <w:r w:rsidRPr="003B09F5">
        <w:rPr>
          <w:rFonts w:cs="Times New Roman"/>
        </w:rPr>
        <w:t xml:space="preserve">). There are four overstorey species present at the wetland, including </w:t>
      </w:r>
      <w:r w:rsidRPr="003B09F5">
        <w:rPr>
          <w:rFonts w:cs="Times New Roman"/>
          <w:i/>
        </w:rPr>
        <w:t>Banksia attenuata</w:t>
      </w:r>
      <w:r w:rsidRPr="003B09F5">
        <w:rPr>
          <w:rFonts w:cs="Times New Roman"/>
        </w:rPr>
        <w:t xml:space="preserve">, </w:t>
      </w:r>
      <w:r w:rsidRPr="003B09F5">
        <w:rPr>
          <w:rFonts w:cs="Times New Roman"/>
          <w:i/>
        </w:rPr>
        <w:t>Banksia ilicifolia</w:t>
      </w:r>
      <w:r w:rsidRPr="003B09F5">
        <w:rPr>
          <w:rFonts w:cs="Times New Roman"/>
        </w:rPr>
        <w:t xml:space="preserve">, </w:t>
      </w:r>
      <w:r w:rsidRPr="003B09F5">
        <w:rPr>
          <w:rFonts w:cs="Times New Roman"/>
          <w:i/>
        </w:rPr>
        <w:t>Banksia menziesii</w:t>
      </w:r>
      <w:r w:rsidRPr="003B09F5">
        <w:rPr>
          <w:rFonts w:cs="Times New Roman"/>
        </w:rPr>
        <w:t xml:space="preserve">, </w:t>
      </w:r>
      <w:r w:rsidRPr="003B09F5">
        <w:rPr>
          <w:rFonts w:cs="Times New Roman"/>
          <w:i/>
        </w:rPr>
        <w:t>Eucalyptus rudis</w:t>
      </w:r>
      <w:r w:rsidRPr="003B09F5">
        <w:rPr>
          <w:rFonts w:cs="Times New Roman"/>
        </w:rPr>
        <w:t xml:space="preserve"> and </w:t>
      </w:r>
      <w:r w:rsidRPr="003B09F5">
        <w:rPr>
          <w:rFonts w:cs="Times New Roman"/>
          <w:i/>
        </w:rPr>
        <w:t>M</w:t>
      </w:r>
      <w:r>
        <w:rPr>
          <w:rFonts w:cs="Times New Roman"/>
          <w:i/>
        </w:rPr>
        <w:t>ela</w:t>
      </w:r>
      <w:r w:rsidRPr="003B09F5">
        <w:rPr>
          <w:rFonts w:cs="Times New Roman"/>
          <w:i/>
        </w:rPr>
        <w:t>leuca preissiana</w:t>
      </w:r>
      <w:r w:rsidRPr="003B09F5">
        <w:rPr>
          <w:rFonts w:cs="Times New Roman"/>
        </w:rPr>
        <w:t xml:space="preserve">, all of which have been increasing in health. A dense understory of </w:t>
      </w:r>
      <w:r w:rsidRPr="003B09F5">
        <w:rPr>
          <w:rFonts w:cs="Times New Roman"/>
          <w:i/>
        </w:rPr>
        <w:t>A. scoparia</w:t>
      </w:r>
      <w:r w:rsidRPr="003B09F5">
        <w:rPr>
          <w:rFonts w:cs="Times New Roman"/>
        </w:rPr>
        <w:t xml:space="preserve">, </w:t>
      </w:r>
      <w:r w:rsidRPr="003B09F5">
        <w:rPr>
          <w:rFonts w:cs="Times New Roman"/>
          <w:i/>
        </w:rPr>
        <w:t>B. elegans</w:t>
      </w:r>
      <w:r w:rsidRPr="003B09F5">
        <w:rPr>
          <w:rFonts w:cs="Times New Roman"/>
        </w:rPr>
        <w:t xml:space="preserve"> and </w:t>
      </w:r>
      <w:r w:rsidRPr="003B09F5">
        <w:rPr>
          <w:rFonts w:cs="Times New Roman"/>
          <w:i/>
        </w:rPr>
        <w:t>H. angustifolium</w:t>
      </w:r>
      <w:r w:rsidRPr="003B09F5">
        <w:rPr>
          <w:rFonts w:cs="Times New Roman"/>
        </w:rPr>
        <w:t xml:space="preserve"> exists at the lower elevated plots A and B. There has been a continual shift in community composition of Lake Jandabup throughout the monitoring period that reflects changes in invasive species</w:t>
      </w:r>
      <w:r>
        <w:rPr>
          <w:rFonts w:cs="Times New Roman"/>
        </w:rPr>
        <w:t>’</w:t>
      </w:r>
      <w:r w:rsidRPr="003B09F5">
        <w:rPr>
          <w:rFonts w:cs="Times New Roman"/>
        </w:rPr>
        <w:t xml:space="preserve"> cover abundances (</w:t>
      </w:r>
      <w:r>
        <w:rPr>
          <w:rFonts w:cs="Times New Roman"/>
        </w:rPr>
        <w:fldChar w:fldCharType="begin"/>
      </w:r>
      <w:r>
        <w:rPr>
          <w:rFonts w:cs="Times New Roman"/>
        </w:rPr>
        <w:instrText xml:space="preserve"> REF _Ref25919681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44</w:t>
      </w:r>
      <w:r>
        <w:rPr>
          <w:rFonts w:cs="Times New Roman"/>
        </w:rPr>
        <w:fldChar w:fldCharType="end"/>
      </w:r>
      <w:r w:rsidRPr="003B09F5">
        <w:rPr>
          <w:rFonts w:cs="Times New Roman"/>
        </w:rPr>
        <w:t xml:space="preserve">). A number of species are predicted to increase in cover abundance with increasing water levels, particularly </w:t>
      </w:r>
      <w:r w:rsidRPr="003B09F5">
        <w:rPr>
          <w:rFonts w:cs="Times New Roman"/>
          <w:i/>
        </w:rPr>
        <w:t>Euchilopsis linearis</w:t>
      </w:r>
      <w:r w:rsidRPr="003B09F5">
        <w:rPr>
          <w:rFonts w:cs="Times New Roman"/>
        </w:rPr>
        <w:t xml:space="preserve"> which is currently present in the lower parts of the basin (</w:t>
      </w:r>
      <w:r>
        <w:rPr>
          <w:rFonts w:cs="Times New Roman"/>
        </w:rPr>
        <w:fldChar w:fldCharType="begin"/>
      </w:r>
      <w:r>
        <w:rPr>
          <w:rFonts w:cs="Times New Roman"/>
        </w:rPr>
        <w:instrText xml:space="preserve"> REF _Ref25919688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45</w:t>
      </w:r>
      <w:r>
        <w:rPr>
          <w:rFonts w:cs="Times New Roman"/>
        </w:rPr>
        <w:fldChar w:fldCharType="end"/>
      </w:r>
      <w:r w:rsidRPr="003B09F5">
        <w:rPr>
          <w:rFonts w:cs="Times New Roman"/>
        </w:rPr>
        <w:t>).</w:t>
      </w:r>
    </w:p>
    <w:p w14:paraId="7BB07DF5" w14:textId="77777777" w:rsidR="006D452C" w:rsidRPr="003B09F5" w:rsidRDefault="006D452C" w:rsidP="00C7434B">
      <w:pPr>
        <w:pStyle w:val="Heading4"/>
        <w:rPr>
          <w:rFonts w:cs="Times New Roman"/>
        </w:rPr>
      </w:pPr>
      <w:bookmarkStart w:id="652" w:name="aquatic-invertebrates-3"/>
      <w:r w:rsidRPr="003B09F5">
        <w:rPr>
          <w:rFonts w:cs="Times New Roman"/>
        </w:rPr>
        <w:t>Aquatic invertebrates</w:t>
      </w:r>
      <w:bookmarkEnd w:id="652"/>
    </w:p>
    <w:p w14:paraId="3CDD0EAC" w14:textId="4193F96D" w:rsidR="006D452C" w:rsidRPr="003B09F5" w:rsidRDefault="006D452C" w:rsidP="00DA4EC4">
      <w:pPr>
        <w:pStyle w:val="FirstParagraph"/>
        <w:rPr>
          <w:rFonts w:cs="Times New Roman"/>
        </w:rPr>
      </w:pPr>
      <w:r w:rsidRPr="003B09F5">
        <w:rPr>
          <w:rFonts w:cs="Times New Roman"/>
        </w:rPr>
        <w:t>Family richness of aquatic macroinvertebrates in Lake Jandabup is distinct and higher than other monitored sites because of the relatively high degree of habitat diversity. However, the family richness of the lake has been below average for the lake since 2016 (</w:t>
      </w:r>
      <w:r>
        <w:rPr>
          <w:rFonts w:cs="Times New Roman"/>
        </w:rPr>
        <w:fldChar w:fldCharType="begin"/>
      </w:r>
      <w:r>
        <w:rPr>
          <w:rFonts w:cs="Times New Roman"/>
        </w:rPr>
        <w:instrText xml:space="preserve"> REF _Ref25919696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46</w:t>
      </w:r>
      <w:r>
        <w:rPr>
          <w:rFonts w:cs="Times New Roman"/>
        </w:rPr>
        <w:fldChar w:fldCharType="end"/>
      </w:r>
      <w:r w:rsidRPr="003B09F5">
        <w:rPr>
          <w:rFonts w:cs="Times New Roman"/>
        </w:rPr>
        <w:t>). There has been a recent shift in community composition away from the 1996 community, suggesting that the community may continue to shift away from what has typically been recorded in the lake in future years as water quality and hydrological changes alter ecosystem processes (</w:t>
      </w:r>
      <w:r>
        <w:rPr>
          <w:rFonts w:cs="Times New Roman"/>
        </w:rPr>
        <w:fldChar w:fldCharType="begin"/>
      </w:r>
      <w:r>
        <w:rPr>
          <w:rFonts w:cs="Times New Roman"/>
        </w:rPr>
        <w:instrText xml:space="preserve"> REF _Ref25919700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47</w:t>
      </w:r>
      <w:r>
        <w:rPr>
          <w:rFonts w:cs="Times New Roman"/>
        </w:rPr>
        <w:fldChar w:fldCharType="end"/>
      </w:r>
      <w:r w:rsidRPr="003B09F5">
        <w:rPr>
          <w:rFonts w:cs="Times New Roman"/>
        </w:rPr>
        <w:t xml:space="preserve">). </w:t>
      </w:r>
      <w:r>
        <w:rPr>
          <w:rFonts w:cs="Times New Roman"/>
        </w:rPr>
        <w:t xml:space="preserve">The decline of water beetles in the lake is concerning and warrants further investigation. </w:t>
      </w:r>
      <w:r w:rsidRPr="003B09F5">
        <w:rPr>
          <w:rFonts w:cs="Times New Roman"/>
        </w:rPr>
        <w:t>The highly variable communities between 1996-2006 may be in response to acidification events. Ceinidae, Calanoida, Daphniidae and Notonectidae are usually present in the lake at high abundance.</w:t>
      </w:r>
    </w:p>
    <w:p w14:paraId="0788C144" w14:textId="77777777" w:rsidR="006D452C" w:rsidRPr="003B09F5" w:rsidRDefault="006D452C"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0A4C40B1" wp14:editId="0EEDBEFD">
            <wp:extent cx="5760000" cy="39852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Figs/JandabupOrd-1.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46B0CF2" w14:textId="7C0BD008" w:rsidR="006D452C" w:rsidRPr="003B09F5" w:rsidRDefault="006D452C" w:rsidP="00DA4EC4">
      <w:pPr>
        <w:pStyle w:val="Caption"/>
        <w:rPr>
          <w:rFonts w:ascii="Times New Roman" w:hAnsi="Times New Roman" w:cs="Times New Roman"/>
        </w:rPr>
      </w:pPr>
      <w:bookmarkStart w:id="653" w:name="_Ref25919681"/>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44</w:t>
      </w:r>
      <w:r w:rsidRPr="003B09F5">
        <w:rPr>
          <w:rFonts w:ascii="Times New Roman" w:hAnsi="Times New Roman" w:cs="Times New Roman"/>
        </w:rPr>
        <w:fldChar w:fldCharType="end"/>
      </w:r>
      <w:bookmarkEnd w:id="653"/>
      <w:r w:rsidRPr="003B09F5">
        <w:rPr>
          <w:rFonts w:ascii="Times New Roman" w:hAnsi="Times New Roman" w:cs="Times New Roman"/>
        </w:rPr>
        <w:t xml:space="preserve"> Unconstrained ordination based on the latent variable model for each surveyed year for Lake Jandabup. Plots are represented as different colours and consecutive years are joined by a line with first and last survey years labeled.</w:t>
      </w:r>
    </w:p>
    <w:p w14:paraId="39DC5F14" w14:textId="77777777" w:rsidR="006D452C" w:rsidRPr="003B09F5" w:rsidRDefault="006D452C"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CB9708E" wp14:editId="5FEEDCE7">
            <wp:extent cx="5760000" cy="39852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Figs/JandabupPost-1.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63860D3" w14:textId="5863EEF8" w:rsidR="006D452C" w:rsidRPr="003B09F5" w:rsidRDefault="006D452C" w:rsidP="00DA4EC4">
      <w:pPr>
        <w:pStyle w:val="Caption"/>
        <w:rPr>
          <w:rFonts w:ascii="Times New Roman" w:hAnsi="Times New Roman" w:cs="Times New Roman"/>
        </w:rPr>
      </w:pPr>
      <w:bookmarkStart w:id="654" w:name="_Ref2591968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45</w:t>
      </w:r>
      <w:r w:rsidRPr="003B09F5">
        <w:rPr>
          <w:rFonts w:ascii="Times New Roman" w:hAnsi="Times New Roman" w:cs="Times New Roman"/>
        </w:rPr>
        <w:fldChar w:fldCharType="end"/>
      </w:r>
      <w:bookmarkEnd w:id="654"/>
      <w:r w:rsidRPr="003B09F5">
        <w:rPr>
          <w:rFonts w:ascii="Times New Roman" w:hAnsi="Times New Roman" w:cs="Times New Roman"/>
        </w:rPr>
        <w:t xml:space="preserve"> Estimated mean regression coefficients (dots) and 95% credible intervals (bars) for effect of groundwater levels at Lake Jandabup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while species with positive values are likely to increase in cover abundance as water levels increase. Only those species with coefficients significantly different to zero are shown.</w:t>
      </w:r>
      <w:ins w:id="655" w:author="Christopher Kavazos" w:date="2020-02-13T14:36:00Z">
        <w:r w:rsidR="00976F68" w:rsidRPr="00976F68">
          <w:rPr>
            <w:rFonts w:ascii="Times New Roman" w:hAnsi="Times New Roman" w:cs="Times New Roman"/>
          </w:rPr>
          <w:t xml:space="preserve"> </w:t>
        </w:r>
        <w:r w:rsidR="00976F68">
          <w:rPr>
            <w:rFonts w:ascii="Times New Roman" w:hAnsi="Times New Roman" w:cs="Times New Roman"/>
          </w:rPr>
          <w:t>Invasive species are identified by the pre-text ‘X’.</w:t>
        </w:r>
      </w:ins>
    </w:p>
    <w:p w14:paraId="4BE76155" w14:textId="77777777" w:rsidR="006D452C" w:rsidRPr="003B09F5" w:rsidRDefault="006D452C"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27A71D1" wp14:editId="3998345A">
            <wp:extent cx="5760000" cy="39852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Figs/JandabupRichInv-1.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068DDC30" w14:textId="746AD791" w:rsidR="006D452C" w:rsidRPr="003B09F5" w:rsidRDefault="006D452C" w:rsidP="00DA4EC4">
      <w:pPr>
        <w:pStyle w:val="Caption"/>
        <w:rPr>
          <w:rFonts w:ascii="Times New Roman" w:hAnsi="Times New Roman" w:cs="Times New Roman"/>
        </w:rPr>
      </w:pPr>
      <w:bookmarkStart w:id="656" w:name="_Ref259196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46</w:t>
      </w:r>
      <w:r w:rsidRPr="003B09F5">
        <w:rPr>
          <w:rFonts w:ascii="Times New Roman" w:hAnsi="Times New Roman" w:cs="Times New Roman"/>
        </w:rPr>
        <w:fldChar w:fldCharType="end"/>
      </w:r>
      <w:bookmarkEnd w:id="656"/>
      <w:r w:rsidRPr="003B09F5">
        <w:rPr>
          <w:rFonts w:ascii="Times New Roman" w:hAnsi="Times New Roman" w:cs="Times New Roman"/>
        </w:rPr>
        <w:t xml:space="preserve"> Richness of aquatic invertebrate families for each year at Lake Jandabup. Line is a moving 3-year average.</w:t>
      </w:r>
    </w:p>
    <w:p w14:paraId="0B44DCE8" w14:textId="77777777" w:rsidR="006D452C" w:rsidRPr="003B09F5" w:rsidRDefault="006D452C"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0F52A6F0" wp14:editId="19842B78">
            <wp:extent cx="5760000" cy="39852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Figs/JandabupOrdInv-1.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6BDB5DFC" w14:textId="0674BCAF" w:rsidR="006D452C" w:rsidRPr="003B09F5" w:rsidRDefault="006D452C" w:rsidP="00DA4EC4">
      <w:pPr>
        <w:pStyle w:val="Caption"/>
        <w:rPr>
          <w:rFonts w:ascii="Times New Roman" w:hAnsi="Times New Roman" w:cs="Times New Roman"/>
        </w:rPr>
      </w:pPr>
      <w:bookmarkStart w:id="657" w:name="_Ref259197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47</w:t>
      </w:r>
      <w:r w:rsidRPr="003B09F5">
        <w:rPr>
          <w:rFonts w:ascii="Times New Roman" w:hAnsi="Times New Roman" w:cs="Times New Roman"/>
        </w:rPr>
        <w:fldChar w:fldCharType="end"/>
      </w:r>
      <w:bookmarkEnd w:id="657"/>
      <w:r w:rsidRPr="003B09F5">
        <w:rPr>
          <w:rFonts w:ascii="Times New Roman" w:hAnsi="Times New Roman" w:cs="Times New Roman"/>
        </w:rPr>
        <w:t xml:space="preserve"> Unconstrained ordination based on invertebrate data for each surveyed year for Lake Jandabup. Consecutive years are joined by a line with first and last survey years labeled.</w:t>
      </w:r>
    </w:p>
    <w:p w14:paraId="59B1851B" w14:textId="77777777" w:rsidR="006D452C" w:rsidRPr="009E575A" w:rsidRDefault="006D452C" w:rsidP="00DA4EC4">
      <w:pPr>
        <w:pStyle w:val="BodyText"/>
      </w:pPr>
    </w:p>
    <w:p w14:paraId="144A80DA" w14:textId="05268AB4" w:rsidR="005976F1" w:rsidRDefault="004619D7" w:rsidP="00C7434B">
      <w:pPr>
        <w:pStyle w:val="Heading3"/>
      </w:pPr>
      <w:bookmarkStart w:id="658" w:name="_Toc33019624"/>
      <w:r>
        <w:t>Lake Nowergup</w:t>
      </w:r>
      <w:bookmarkEnd w:id="658"/>
    </w:p>
    <w:p w14:paraId="4FAE9E8E" w14:textId="77777777" w:rsidR="00FF7397" w:rsidRPr="003B09F5" w:rsidRDefault="00FF7397" w:rsidP="00C7434B">
      <w:pPr>
        <w:pStyle w:val="Heading4"/>
        <w:rPr>
          <w:rFonts w:cs="Times New Roman"/>
        </w:rPr>
      </w:pPr>
      <w:commentRangeStart w:id="659"/>
      <w:r w:rsidRPr="003B09F5">
        <w:rPr>
          <w:rFonts w:cs="Times New Roman"/>
        </w:rPr>
        <w:t>Water quality</w:t>
      </w:r>
      <w:commentRangeEnd w:id="659"/>
      <w:r>
        <w:rPr>
          <w:rStyle w:val="CommentReference"/>
          <w:rFonts w:asciiTheme="minorHAnsi" w:eastAsiaTheme="minorHAnsi" w:hAnsiTheme="minorHAnsi" w:cstheme="minorBidi"/>
          <w:b w:val="0"/>
          <w:bCs w:val="0"/>
        </w:rPr>
        <w:commentReference w:id="659"/>
      </w:r>
    </w:p>
    <w:p w14:paraId="79058C98" w14:textId="64D4AC27" w:rsidR="00FF7397" w:rsidRPr="003B09F5" w:rsidRDefault="00FF7397" w:rsidP="00C7434B">
      <w:pPr>
        <w:pStyle w:val="FirstParagraph"/>
        <w:rPr>
          <w:rFonts w:cs="Times New Roman"/>
        </w:rPr>
      </w:pPr>
      <w:r w:rsidRPr="003B09F5">
        <w:rPr>
          <w:rFonts w:cs="Times New Roman"/>
        </w:rPr>
        <w:t xml:space="preserve">Water quality in Lake Nowergup is remarkably stable given the declines in surface waters and associated groundwaters (Judd and Horwitz, </w:t>
      </w:r>
      <w:hyperlink w:anchor="ref-Judd2019">
        <w:r w:rsidRPr="003B09F5">
          <w:rPr>
            <w:rStyle w:val="Hyperlink"/>
            <w:rFonts w:cs="Times New Roman"/>
            <w:color w:val="auto"/>
          </w:rPr>
          <w:t>2019</w:t>
        </w:r>
      </w:hyperlink>
      <w:r w:rsidRPr="003B09F5">
        <w:rPr>
          <w:rFonts w:cs="Times New Roman"/>
        </w:rPr>
        <w:t xml:space="preserve">). Acidity is usually low and alkalinity high, indicating that the lake has sufficient capacity to buffer against acidification. A pH above 9 is not unusual for this system. Recent monitoring suggests the lake currently has high nutrient levels, with current total nitrogen and total phosphorus at record high concentrations for the lake, and among the highest for all Spearwood Dune wetlands. Current nitrogen levels are twice the long-term mean levels. Livestock </w:t>
      </w:r>
      <w:r>
        <w:rPr>
          <w:rFonts w:cs="Times New Roman"/>
        </w:rPr>
        <w:t>have</w:t>
      </w:r>
      <w:r w:rsidRPr="003B09F5">
        <w:rPr>
          <w:rFonts w:cs="Times New Roman"/>
        </w:rPr>
        <w:t xml:space="preserve"> recently been able to access the lakebed and may</w:t>
      </w:r>
      <w:r>
        <w:rPr>
          <w:rFonts w:cs="Times New Roman"/>
        </w:rPr>
        <w:t xml:space="preserve"> in part</w:t>
      </w:r>
      <w:r w:rsidRPr="003B09F5">
        <w:rPr>
          <w:rFonts w:cs="Times New Roman"/>
        </w:rPr>
        <w:t xml:space="preserve"> be the cause of elevated nutrients.</w:t>
      </w:r>
    </w:p>
    <w:p w14:paraId="64EF8958" w14:textId="77777777" w:rsidR="00FF7397" w:rsidRPr="003B09F5" w:rsidRDefault="00FF7397" w:rsidP="00C7434B">
      <w:pPr>
        <w:pStyle w:val="Heading4"/>
        <w:rPr>
          <w:rFonts w:cs="Times New Roman"/>
        </w:rPr>
      </w:pPr>
      <w:bookmarkStart w:id="660" w:name="vegetation-dynamics-6"/>
      <w:r w:rsidRPr="003B09F5">
        <w:rPr>
          <w:rFonts w:cs="Times New Roman"/>
        </w:rPr>
        <w:t>Vegetation Dynamics</w:t>
      </w:r>
      <w:bookmarkEnd w:id="660"/>
    </w:p>
    <w:p w14:paraId="5474E4FC" w14:textId="3B9078D6" w:rsidR="00FF7397" w:rsidRPr="003B09F5" w:rsidRDefault="00FF7397" w:rsidP="00C7434B">
      <w:pPr>
        <w:pStyle w:val="FirstParagraph"/>
        <w:rPr>
          <w:rFonts w:cs="Times New Roman"/>
        </w:rPr>
      </w:pPr>
      <w:r w:rsidRPr="003B09F5">
        <w:rPr>
          <w:rFonts w:cs="Times New Roman"/>
        </w:rPr>
        <w:t>There are two vegetation monitoring transects at Lake Nowergup, one in the northern part of the lake and one in the southern part. Both transects were established in 1996 and the northern one was last surveyed in 2016 while the southern one was last surveyed in 2018. In 2001, the original plots were realigned to better encompass wetland vegetation near the lake. Therefore, only post 2001 data is analysed here. In both transects, there has been a recent shift in vegetation composition of the down-slope plots (A and B) transitioning towards the higher, more terrestrial plots (C and D</w:t>
      </w:r>
      <w:r>
        <w:rPr>
          <w:rFonts w:cs="Times New Roman"/>
        </w:rPr>
        <w:t xml:space="preserve">; </w:t>
      </w:r>
      <w:r>
        <w:rPr>
          <w:rFonts w:cs="Times New Roman"/>
        </w:rPr>
        <w:fldChar w:fldCharType="begin"/>
      </w:r>
      <w:r>
        <w:rPr>
          <w:rFonts w:cs="Times New Roman"/>
        </w:rPr>
        <w:instrText xml:space="preserve"> REF _Ref25920366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48</w:t>
      </w:r>
      <w:r>
        <w:rPr>
          <w:rFonts w:cs="Times New Roman"/>
        </w:rPr>
        <w:fldChar w:fldCharType="end"/>
      </w:r>
      <w:r w:rsidRPr="003B09F5">
        <w:rPr>
          <w:rFonts w:cs="Times New Roman"/>
        </w:rPr>
        <w:t xml:space="preserve">). This shift has been driven by declines of </w:t>
      </w:r>
      <w:r w:rsidRPr="003B09F5">
        <w:rPr>
          <w:rFonts w:cs="Times New Roman"/>
          <w:i/>
        </w:rPr>
        <w:t>B. articulata</w:t>
      </w:r>
      <w:r w:rsidRPr="003B09F5">
        <w:rPr>
          <w:rFonts w:cs="Times New Roman"/>
        </w:rPr>
        <w:t xml:space="preserve"> and </w:t>
      </w:r>
      <w:r w:rsidRPr="003B09F5">
        <w:rPr>
          <w:rFonts w:cs="Times New Roman"/>
          <w:i/>
        </w:rPr>
        <w:t>M. rhaphiophyla</w:t>
      </w:r>
      <w:r w:rsidRPr="003B09F5">
        <w:rPr>
          <w:rFonts w:cs="Times New Roman"/>
        </w:rPr>
        <w:t xml:space="preserve"> and the increase of </w:t>
      </w:r>
      <w:r w:rsidRPr="003B09F5">
        <w:rPr>
          <w:rFonts w:cs="Times New Roman"/>
          <w:i/>
        </w:rPr>
        <w:t>E. rudis</w:t>
      </w:r>
      <w:r w:rsidRPr="003B09F5">
        <w:rPr>
          <w:rFonts w:cs="Times New Roman"/>
        </w:rPr>
        <w:t xml:space="preserve">. Further declines in water level are likely to decrease the abundance of fringing vegetation </w:t>
      </w:r>
      <w:r w:rsidRPr="003B09F5">
        <w:rPr>
          <w:rFonts w:cs="Times New Roman"/>
          <w:i/>
        </w:rPr>
        <w:t>B. articulata</w:t>
      </w:r>
      <w:r w:rsidRPr="003B09F5">
        <w:rPr>
          <w:rFonts w:cs="Times New Roman"/>
        </w:rPr>
        <w:t xml:space="preserve"> and </w:t>
      </w:r>
      <w:r w:rsidRPr="003B09F5">
        <w:rPr>
          <w:rFonts w:cs="Times New Roman"/>
          <w:i/>
        </w:rPr>
        <w:t>Typha orientalis</w:t>
      </w:r>
      <w:r w:rsidRPr="003B09F5">
        <w:rPr>
          <w:rFonts w:cs="Times New Roman"/>
        </w:rPr>
        <w:t xml:space="preserve">. Other native species, including </w:t>
      </w:r>
      <w:r w:rsidRPr="003B09F5">
        <w:rPr>
          <w:rFonts w:cs="Times New Roman"/>
          <w:i/>
        </w:rPr>
        <w:t>E. rudis</w:t>
      </w:r>
      <w:r w:rsidRPr="003B09F5">
        <w:rPr>
          <w:rFonts w:cs="Times New Roman"/>
        </w:rPr>
        <w:t xml:space="preserve">, </w:t>
      </w:r>
      <w:r w:rsidRPr="003B09F5">
        <w:rPr>
          <w:rFonts w:cs="Times New Roman"/>
          <w:i/>
        </w:rPr>
        <w:t>Lepidosperma longitudinale</w:t>
      </w:r>
      <w:r w:rsidRPr="003B09F5">
        <w:rPr>
          <w:rFonts w:cs="Times New Roman"/>
        </w:rPr>
        <w:t xml:space="preserve"> and </w:t>
      </w:r>
      <w:r w:rsidRPr="003B09F5">
        <w:rPr>
          <w:rFonts w:cs="Times New Roman"/>
          <w:i/>
        </w:rPr>
        <w:lastRenderedPageBreak/>
        <w:t>Rhagodia baccata</w:t>
      </w:r>
      <w:r w:rsidRPr="003B09F5">
        <w:rPr>
          <w:rFonts w:cs="Times New Roman"/>
        </w:rPr>
        <w:t xml:space="preserve"> are likely to increase in abundance (</w:t>
      </w:r>
      <w:r>
        <w:rPr>
          <w:rFonts w:cs="Times New Roman"/>
        </w:rPr>
        <w:fldChar w:fldCharType="begin"/>
      </w:r>
      <w:r>
        <w:rPr>
          <w:rFonts w:cs="Times New Roman"/>
        </w:rPr>
        <w:instrText xml:space="preserve"> REF _Ref25920352 \h </w:instrText>
      </w:r>
      <w:r>
        <w:rPr>
          <w:rFonts w:cs="Times New Roman"/>
        </w:rPr>
      </w:r>
      <w:r>
        <w:rPr>
          <w:rFonts w:cs="Times New Roman"/>
        </w:rPr>
        <w:fldChar w:fldCharType="separate"/>
      </w:r>
      <w:r w:rsidR="00344A1B" w:rsidRPr="00BD0360">
        <w:rPr>
          <w:rFonts w:cs="Times New Roman"/>
          <w:szCs w:val="22"/>
        </w:rPr>
        <w:t xml:space="preserve">Figure </w:t>
      </w:r>
      <w:r w:rsidR="00344A1B">
        <w:rPr>
          <w:rFonts w:cs="Times New Roman"/>
          <w:noProof/>
          <w:szCs w:val="22"/>
        </w:rPr>
        <w:t>49</w:t>
      </w:r>
      <w:r>
        <w:rPr>
          <w:rFonts w:cs="Times New Roman"/>
        </w:rPr>
        <w:fldChar w:fldCharType="end"/>
      </w:r>
      <w:r w:rsidRPr="003B09F5">
        <w:rPr>
          <w:rFonts w:cs="Times New Roman"/>
        </w:rPr>
        <w:t>), particularly at lower elevations of the basin.</w:t>
      </w:r>
    </w:p>
    <w:p w14:paraId="23818698" w14:textId="77777777" w:rsidR="00FF7397" w:rsidRPr="003B09F5" w:rsidRDefault="00FF7397" w:rsidP="00C7434B">
      <w:pPr>
        <w:pStyle w:val="Heading4"/>
        <w:rPr>
          <w:rFonts w:cs="Times New Roman"/>
        </w:rPr>
      </w:pPr>
      <w:bookmarkStart w:id="661" w:name="macroinvertebrates-dynamic"/>
      <w:r>
        <w:rPr>
          <w:rFonts w:cs="Times New Roman"/>
        </w:rPr>
        <w:t>Aquatic in</w:t>
      </w:r>
      <w:r w:rsidRPr="003B09F5">
        <w:rPr>
          <w:rFonts w:cs="Times New Roman"/>
        </w:rPr>
        <w:t>vertebrates</w:t>
      </w:r>
      <w:bookmarkEnd w:id="661"/>
    </w:p>
    <w:p w14:paraId="3B15300A" w14:textId="76F5D903" w:rsidR="00FF7397" w:rsidRPr="003B09F5" w:rsidRDefault="00FF7397" w:rsidP="00DA4EC4">
      <w:pPr>
        <w:pStyle w:val="FirstParagraph"/>
        <w:rPr>
          <w:rFonts w:cs="Times New Roman"/>
        </w:rPr>
      </w:pPr>
      <w:r w:rsidRPr="003B09F5">
        <w:rPr>
          <w:rFonts w:cs="Times New Roman"/>
        </w:rPr>
        <w:t>Aquatic invertebrate richness has been below average for Lake Nowergup since 2010, with 19 families detected for the last three sampling occasions (</w:t>
      </w:r>
      <w:r>
        <w:rPr>
          <w:rFonts w:cs="Times New Roman"/>
        </w:rPr>
        <w:fldChar w:fldCharType="begin"/>
      </w:r>
      <w:r>
        <w:rPr>
          <w:rFonts w:cs="Times New Roman"/>
        </w:rPr>
        <w:instrText xml:space="preserve"> REF _Ref25920378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50</w:t>
      </w:r>
      <w:r>
        <w:rPr>
          <w:rFonts w:cs="Times New Roman"/>
        </w:rPr>
        <w:fldChar w:fldCharType="end"/>
      </w:r>
      <w:r w:rsidRPr="003B09F5">
        <w:rPr>
          <w:rFonts w:cs="Times New Roman"/>
        </w:rPr>
        <w:t>). There is currently a trend of declining richness since 2008. This decline in richness is likely due to the loss of fringing macrophytes due to declining water levels and submerged macrophytes in the center of the lake which have also disappeared (GMEMP 2018). Loss of macrophytic habitat has coincided with elevated nutrient levels which would have also altered ecological processes and invertebrate assemblages. Ordination reveals a marked change in assemblage composition from 1996 to 2018 (</w:t>
      </w:r>
      <w:r>
        <w:rPr>
          <w:rFonts w:cs="Times New Roman"/>
        </w:rPr>
        <w:fldChar w:fldCharType="begin"/>
      </w:r>
      <w:r>
        <w:rPr>
          <w:rFonts w:cs="Times New Roman"/>
        </w:rPr>
        <w:instrText xml:space="preserve"> REF _Ref25920396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51</w:t>
      </w:r>
      <w:r>
        <w:rPr>
          <w:rFonts w:cs="Times New Roman"/>
        </w:rPr>
        <w:fldChar w:fldCharType="end"/>
      </w:r>
      <w:r w:rsidRPr="003B09F5">
        <w:rPr>
          <w:rFonts w:cs="Times New Roman"/>
        </w:rPr>
        <w:t xml:space="preserve">). Communities appeared to be shifted most dramatically from 2002 to 2006 which coincides with </w:t>
      </w:r>
      <w:r>
        <w:rPr>
          <w:rFonts w:cs="Times New Roman"/>
        </w:rPr>
        <w:t xml:space="preserve">both drying and </w:t>
      </w:r>
      <w:r w:rsidRPr="003B09F5">
        <w:rPr>
          <w:rFonts w:cs="Times New Roman"/>
        </w:rPr>
        <w:t xml:space="preserve">supplementation of surface waters by artificial watering. The current shift away from the 1996 community may be driven by the high nutrients being experienced at the lake. </w:t>
      </w:r>
      <w:r>
        <w:rPr>
          <w:rFonts w:cs="Times New Roman"/>
        </w:rPr>
        <w:t>The lake was best known in terms of invertebrates for its population of the bivalve family Sphaeridae. It can no longer be found at the wetland. Two families of aquatic mites, the beetle family Scirtidae and damsel fly family Cordulidae, have disappeared from spring monitoring samples. Further c</w:t>
      </w:r>
      <w:r w:rsidRPr="003B09F5">
        <w:rPr>
          <w:rFonts w:cs="Times New Roman"/>
        </w:rPr>
        <w:t xml:space="preserve">hanges can be associated </w:t>
      </w:r>
      <w:r>
        <w:rPr>
          <w:rFonts w:cs="Times New Roman"/>
        </w:rPr>
        <w:t>with a</w:t>
      </w:r>
      <w:r w:rsidRPr="003B09F5">
        <w:rPr>
          <w:rFonts w:cs="Times New Roman"/>
        </w:rPr>
        <w:t xml:space="preserve"> loss of </w:t>
      </w:r>
      <w:r>
        <w:rPr>
          <w:rFonts w:cs="Times New Roman"/>
        </w:rPr>
        <w:t xml:space="preserve">the crustacean families </w:t>
      </w:r>
      <w:r w:rsidRPr="003B09F5">
        <w:rPr>
          <w:rFonts w:cs="Times New Roman"/>
        </w:rPr>
        <w:t>Ceinidae, Amphisopidae, Notodromadidae and Chydoridae. As stated by Judd (</w:t>
      </w:r>
      <w:hyperlink w:anchor="ref-Judd2019">
        <w:r w:rsidRPr="003B09F5">
          <w:rPr>
            <w:rStyle w:val="Hyperlink"/>
            <w:rFonts w:cs="Times New Roman"/>
            <w:color w:val="auto"/>
          </w:rPr>
          <w:t>2019</w:t>
        </w:r>
      </w:hyperlink>
      <w:r w:rsidRPr="003B09F5">
        <w:rPr>
          <w:rFonts w:cs="Times New Roman"/>
        </w:rPr>
        <w:t>) “</w:t>
      </w:r>
      <w:r w:rsidRPr="003B09F5">
        <w:rPr>
          <w:rFonts w:cs="Times New Roman"/>
          <w:i/>
        </w:rPr>
        <w:t>The macroinvertebrate monitoring undertaken in 2018 confirms the trends of reduced richness and changing assemblages. The artificial maintenance regime at this wetland was clearly inadequate to maintain ecological integrity and has failed to prevent a loss of habitats, the consequence of lowered water levels. The resulting change in invertebrate assemblages may well be irreversible and steps to restore more representative assemblages must involve more than maintenance of minimum water levels.</w:t>
      </w:r>
      <w:r w:rsidRPr="003B09F5">
        <w:rPr>
          <w:rFonts w:cs="Times New Roman"/>
        </w:rPr>
        <w:t>”</w:t>
      </w:r>
    </w:p>
    <w:p w14:paraId="36E0B9AA" w14:textId="77777777" w:rsidR="00FF7397" w:rsidRPr="003B09F5" w:rsidRDefault="00FF7397" w:rsidP="00DA4EC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174A0473" wp14:editId="00079FD2">
            <wp:extent cx="5760000" cy="39852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Figs/NowergupOrd-1.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663F73EA" w14:textId="70CE4524" w:rsidR="00FF7397" w:rsidRPr="003B09F5" w:rsidRDefault="00FF7397" w:rsidP="00DA4EC4">
      <w:pPr>
        <w:pStyle w:val="Caption"/>
        <w:rPr>
          <w:rFonts w:ascii="Times New Roman" w:hAnsi="Times New Roman" w:cs="Times New Roman"/>
        </w:rPr>
      </w:pPr>
      <w:bookmarkStart w:id="662" w:name="_Ref2592036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48</w:t>
      </w:r>
      <w:r w:rsidRPr="003B09F5">
        <w:rPr>
          <w:rFonts w:ascii="Times New Roman" w:hAnsi="Times New Roman" w:cs="Times New Roman"/>
        </w:rPr>
        <w:fldChar w:fldCharType="end"/>
      </w:r>
      <w:bookmarkEnd w:id="662"/>
      <w:r w:rsidRPr="003B09F5">
        <w:rPr>
          <w:rFonts w:ascii="Times New Roman" w:hAnsi="Times New Roman" w:cs="Times New Roman"/>
        </w:rPr>
        <w:t xml:space="preserve"> Unconstrained ordination based on the latent variable model for each surveyed year for the northern (left) and southern (right) Lake Nowergup transects. Plots are represented as different colours and consecutive years are joined by a line with first and last survey years labeled.</w:t>
      </w:r>
    </w:p>
    <w:p w14:paraId="2B4ECAF3" w14:textId="77777777" w:rsidR="00FF7397" w:rsidRPr="003B09F5" w:rsidRDefault="00FF7397" w:rsidP="00DA4EC4">
      <w:pPr>
        <w:pStyle w:val="CaptionedFigure"/>
        <w:rPr>
          <w:rFonts w:ascii="Times New Roman" w:hAnsi="Times New Roman" w:cs="Times New Roman"/>
        </w:rPr>
      </w:pPr>
      <w:commentRangeStart w:id="663"/>
      <w:r w:rsidRPr="003B09F5">
        <w:rPr>
          <w:rFonts w:ascii="Times New Roman" w:hAnsi="Times New Roman" w:cs="Times New Roman"/>
          <w:noProof/>
          <w:lang w:val="en-AU" w:eastAsia="en-AU"/>
        </w:rPr>
        <w:lastRenderedPageBreak/>
        <w:drawing>
          <wp:inline distT="0" distB="0" distL="0" distR="0" wp14:anchorId="51D796E5" wp14:editId="6B2BB2C1">
            <wp:extent cx="5760000" cy="39852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Figs/NowergupPost-1.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08CC982F" w14:textId="47957D70" w:rsidR="00FF7397" w:rsidRPr="00BD0360" w:rsidRDefault="00FF7397" w:rsidP="00DA4EC4">
      <w:pPr>
        <w:pStyle w:val="Caption"/>
        <w:rPr>
          <w:rFonts w:ascii="Times New Roman" w:hAnsi="Times New Roman" w:cs="Times New Roman"/>
          <w:szCs w:val="22"/>
        </w:rPr>
      </w:pPr>
      <w:bookmarkStart w:id="664" w:name="_Ref25920352"/>
      <w:r w:rsidRPr="00BD0360">
        <w:rPr>
          <w:rFonts w:ascii="Times New Roman" w:hAnsi="Times New Roman" w:cs="Times New Roman"/>
          <w:szCs w:val="22"/>
        </w:rPr>
        <w:t xml:space="preserve">Figure </w:t>
      </w:r>
      <w:r w:rsidRPr="00BD0360">
        <w:rPr>
          <w:rFonts w:ascii="Times New Roman" w:hAnsi="Times New Roman" w:cs="Times New Roman"/>
          <w:szCs w:val="22"/>
        </w:rPr>
        <w:fldChar w:fldCharType="begin"/>
      </w:r>
      <w:r w:rsidRPr="00BD0360">
        <w:rPr>
          <w:rFonts w:ascii="Times New Roman" w:hAnsi="Times New Roman" w:cs="Times New Roman"/>
          <w:szCs w:val="22"/>
        </w:rPr>
        <w:instrText xml:space="preserve"> SEQ Figure \* ARABIC </w:instrText>
      </w:r>
      <w:r w:rsidRPr="00BD0360">
        <w:rPr>
          <w:rFonts w:ascii="Times New Roman" w:hAnsi="Times New Roman" w:cs="Times New Roman"/>
          <w:szCs w:val="22"/>
        </w:rPr>
        <w:fldChar w:fldCharType="separate"/>
      </w:r>
      <w:r w:rsidR="00344A1B">
        <w:rPr>
          <w:rFonts w:ascii="Times New Roman" w:hAnsi="Times New Roman" w:cs="Times New Roman"/>
          <w:noProof/>
          <w:szCs w:val="22"/>
        </w:rPr>
        <w:t>49</w:t>
      </w:r>
      <w:r w:rsidRPr="00BD0360">
        <w:rPr>
          <w:rFonts w:ascii="Times New Roman" w:hAnsi="Times New Roman" w:cs="Times New Roman"/>
          <w:szCs w:val="22"/>
        </w:rPr>
        <w:fldChar w:fldCharType="end"/>
      </w:r>
      <w:bookmarkEnd w:id="664"/>
      <w:r w:rsidRPr="00BD0360">
        <w:rPr>
          <w:rFonts w:ascii="Times New Roman" w:hAnsi="Times New Roman" w:cs="Times New Roman"/>
          <w:szCs w:val="22"/>
        </w:rPr>
        <w:t xml:space="preserve"> Estimated mean regression coefficients (dots) and 95% credible intervals (</w:t>
      </w:r>
      <w:commentRangeEnd w:id="663"/>
      <w:r>
        <w:rPr>
          <w:rStyle w:val="CommentReference"/>
        </w:rPr>
        <w:commentReference w:id="663"/>
      </w:r>
      <w:r w:rsidRPr="00BD0360">
        <w:rPr>
          <w:rFonts w:ascii="Times New Roman" w:hAnsi="Times New Roman" w:cs="Times New Roman"/>
          <w:szCs w:val="22"/>
        </w:rPr>
        <w:t>bars) for effect of groundwater levels at the northern (left) and southern (right) Lake Nowergup transects on vegetation species cover abundances based on Bayesian Regression Analysis (</w:t>
      </w:r>
      <w:r>
        <w:rPr>
          <w:rFonts w:ascii="Times New Roman" w:hAnsi="Times New Roman" w:cs="Times New Roman"/>
          <w:szCs w:val="22"/>
        </w:rPr>
        <w:t>Hui, 2016</w:t>
      </w:r>
      <w:r w:rsidRPr="00BD0360">
        <w:rPr>
          <w:rFonts w:ascii="Times New Roman" w:hAnsi="Times New Roman" w:cs="Times New Roman"/>
          <w:szCs w:val="22"/>
        </w:rPr>
        <w:t>).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w:t>
      </w:r>
    </w:p>
    <w:p w14:paraId="2BF6F6A0" w14:textId="77777777" w:rsidR="00FF7397" w:rsidRPr="003B09F5" w:rsidRDefault="00FF7397"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2C33C00" wp14:editId="28C6C527">
            <wp:extent cx="5760000" cy="39852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Figs/NowergupRichInv-1.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3C6030C4" w14:textId="1AAC11D3" w:rsidR="00FF7397" w:rsidRPr="003B09F5" w:rsidRDefault="00FF7397" w:rsidP="00DA4EC4">
      <w:pPr>
        <w:pStyle w:val="Caption"/>
        <w:rPr>
          <w:rFonts w:ascii="Times New Roman" w:hAnsi="Times New Roman" w:cs="Times New Roman"/>
        </w:rPr>
      </w:pPr>
      <w:bookmarkStart w:id="665" w:name="_Ref2592037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50</w:t>
      </w:r>
      <w:r w:rsidRPr="003B09F5">
        <w:rPr>
          <w:rFonts w:ascii="Times New Roman" w:hAnsi="Times New Roman" w:cs="Times New Roman"/>
        </w:rPr>
        <w:fldChar w:fldCharType="end"/>
      </w:r>
      <w:bookmarkEnd w:id="665"/>
      <w:r w:rsidRPr="003B09F5">
        <w:rPr>
          <w:rFonts w:ascii="Times New Roman" w:hAnsi="Times New Roman" w:cs="Times New Roman"/>
        </w:rPr>
        <w:t xml:space="preserve"> Richness of aquatic invertebrate families for each year at Lake Nowergup. Line is a moving 3-year average.</w:t>
      </w:r>
    </w:p>
    <w:p w14:paraId="513BA479" w14:textId="77777777" w:rsidR="00FF7397" w:rsidRPr="003B09F5" w:rsidRDefault="00FF7397"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37F7AE0C" wp14:editId="4B28126B">
            <wp:extent cx="5760000" cy="39852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Figs/NowergupOrdInv-1.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7821848E" w14:textId="3045AFEE" w:rsidR="00FF7397" w:rsidRPr="003B09F5" w:rsidRDefault="00FF7397" w:rsidP="00DA4EC4">
      <w:pPr>
        <w:pStyle w:val="Caption"/>
        <w:rPr>
          <w:rFonts w:ascii="Times New Roman" w:hAnsi="Times New Roman" w:cs="Times New Roman"/>
        </w:rPr>
      </w:pPr>
      <w:bookmarkStart w:id="666" w:name="_Ref25920396"/>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51</w:t>
      </w:r>
      <w:r w:rsidRPr="003B09F5">
        <w:rPr>
          <w:rFonts w:ascii="Times New Roman" w:hAnsi="Times New Roman" w:cs="Times New Roman"/>
        </w:rPr>
        <w:fldChar w:fldCharType="end"/>
      </w:r>
      <w:bookmarkEnd w:id="666"/>
      <w:r w:rsidRPr="003B09F5">
        <w:rPr>
          <w:rFonts w:ascii="Times New Roman" w:hAnsi="Times New Roman" w:cs="Times New Roman"/>
        </w:rPr>
        <w:t xml:space="preserve"> Unconstrained ordination based on invertebrate data for each surveyed year for Lake Nowergup. Consecutive years are joined by a line with first and last survey years labeled.</w:t>
      </w:r>
    </w:p>
    <w:p w14:paraId="38E72A2E" w14:textId="77777777" w:rsidR="00FF7397" w:rsidRPr="003B09F5" w:rsidRDefault="00FF7397" w:rsidP="00DA4EC4">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32A3C44D" w14:textId="77777777" w:rsidR="00FF7397" w:rsidRPr="00FF7397" w:rsidRDefault="00FF7397" w:rsidP="00DA4EC4">
      <w:pPr>
        <w:pStyle w:val="BodyText"/>
      </w:pPr>
    </w:p>
    <w:p w14:paraId="4E1028EB" w14:textId="526B22FD" w:rsidR="004619D7" w:rsidRDefault="004619D7" w:rsidP="00C7434B">
      <w:pPr>
        <w:pStyle w:val="Heading3"/>
      </w:pPr>
      <w:bookmarkStart w:id="667" w:name="_Toc33019625"/>
      <w:r>
        <w:t>Lake Wilgarup</w:t>
      </w:r>
      <w:bookmarkEnd w:id="667"/>
    </w:p>
    <w:p w14:paraId="34B25EAB" w14:textId="77777777" w:rsidR="00D53535" w:rsidRPr="00D53535" w:rsidRDefault="00D53535" w:rsidP="00C7434B">
      <w:pPr>
        <w:pStyle w:val="Heading4"/>
        <w:rPr>
          <w:rFonts w:cs="Times New Roman"/>
        </w:rPr>
      </w:pPr>
      <w:r w:rsidRPr="00D53535">
        <w:rPr>
          <w:rFonts w:cs="Times New Roman"/>
        </w:rPr>
        <w:t>Vegetation dynamics</w:t>
      </w:r>
    </w:p>
    <w:p w14:paraId="39E69E2A" w14:textId="07E79304" w:rsidR="00D53535" w:rsidRPr="00D53535" w:rsidRDefault="00D53535" w:rsidP="00DA4EC4">
      <w:pPr>
        <w:pStyle w:val="FirstParagraph"/>
        <w:rPr>
          <w:rFonts w:cs="Times New Roman"/>
        </w:rPr>
      </w:pPr>
      <w:r w:rsidRPr="00D53535">
        <w:rPr>
          <w:rFonts w:cs="Times New Roman"/>
        </w:rPr>
        <w:t xml:space="preserve">A vegetation monitoring transect was established at Lake Wilgarup in 1997 and was last surveyed in 2012. Two additional sites were added to the transect in 2009 down-slope of Plot A. The sedges, </w:t>
      </w:r>
      <w:r w:rsidRPr="00D53535">
        <w:rPr>
          <w:rFonts w:cs="Times New Roman"/>
          <w:i/>
        </w:rPr>
        <w:t>Baumea articulata</w:t>
      </w:r>
      <w:r w:rsidRPr="00D53535">
        <w:rPr>
          <w:rFonts w:cs="Times New Roman"/>
        </w:rPr>
        <w:t xml:space="preserve">, </w:t>
      </w:r>
      <w:r w:rsidRPr="00D53535">
        <w:rPr>
          <w:rFonts w:cs="Times New Roman"/>
          <w:i/>
        </w:rPr>
        <w:t>Baumea juncea</w:t>
      </w:r>
      <w:r w:rsidRPr="00D53535">
        <w:rPr>
          <w:rFonts w:cs="Times New Roman"/>
        </w:rPr>
        <w:t xml:space="preserve"> and </w:t>
      </w:r>
      <w:r w:rsidRPr="00D53535">
        <w:rPr>
          <w:rFonts w:cs="Times New Roman"/>
          <w:i/>
        </w:rPr>
        <w:t>Baumea vaginalis</w:t>
      </w:r>
      <w:r w:rsidRPr="00D53535">
        <w:rPr>
          <w:rFonts w:cs="Times New Roman"/>
        </w:rPr>
        <w:t xml:space="preserve"> have all disappeared from the wetland during the monitoring period. Tuart trees (</w:t>
      </w:r>
      <w:r w:rsidRPr="00D53535">
        <w:rPr>
          <w:rFonts w:cs="Times New Roman"/>
          <w:i/>
        </w:rPr>
        <w:t>Eucalyptus gomphocephala</w:t>
      </w:r>
      <w:r w:rsidRPr="00D53535">
        <w:rPr>
          <w:rFonts w:cs="Times New Roman"/>
        </w:rPr>
        <w:t>) have migrated down slope during the monitoring period and were recorded in Plot A in 2005. Plots A, B and C display similar shifts in community composition during the monitoring period, while Plot D displayed a significant change in composition in 2004-2005 in response to fire (</w:t>
      </w:r>
      <w:r w:rsidRPr="00D53535">
        <w:rPr>
          <w:rFonts w:cs="Times New Roman"/>
        </w:rPr>
        <w:fldChar w:fldCharType="begin"/>
      </w:r>
      <w:r w:rsidRPr="00D53535">
        <w:rPr>
          <w:rFonts w:cs="Times New Roman"/>
        </w:rPr>
        <w:instrText xml:space="preserve"> REF _Ref25920450 \h </w:instrText>
      </w:r>
      <w:r>
        <w:rPr>
          <w:rFonts w:cs="Times New Roman"/>
        </w:rPr>
        <w:instrText xml:space="preserve"> \* MERGEFORMAT </w:instrText>
      </w:r>
      <w:r w:rsidRPr="00D53535">
        <w:rPr>
          <w:rFonts w:cs="Times New Roman"/>
        </w:rPr>
      </w:r>
      <w:r w:rsidRPr="00D53535">
        <w:rPr>
          <w:rFonts w:cs="Times New Roman"/>
        </w:rPr>
        <w:fldChar w:fldCharType="separate"/>
      </w:r>
      <w:r w:rsidR="00344A1B" w:rsidRPr="00D53535">
        <w:rPr>
          <w:rFonts w:cs="Times New Roman"/>
        </w:rPr>
        <w:t xml:space="preserve">Figure </w:t>
      </w:r>
      <w:r w:rsidR="00344A1B">
        <w:rPr>
          <w:rFonts w:cs="Times New Roman"/>
          <w:noProof/>
        </w:rPr>
        <w:t>52</w:t>
      </w:r>
      <w:r w:rsidRPr="00D53535">
        <w:rPr>
          <w:rFonts w:cs="Times New Roman"/>
        </w:rPr>
        <w:fldChar w:fldCharType="end"/>
      </w:r>
      <w:r w:rsidRPr="00D53535">
        <w:rPr>
          <w:rFonts w:cs="Times New Roman"/>
        </w:rPr>
        <w:t xml:space="preserve">). Under a scenario of continuing groundwater decline, regression analysis reveals that a number of exotic species, including </w:t>
      </w:r>
      <w:r w:rsidRPr="00D53535">
        <w:rPr>
          <w:rFonts w:cs="Times New Roman"/>
          <w:i/>
        </w:rPr>
        <w:t>Ehrharta longiflora</w:t>
      </w:r>
      <w:r w:rsidRPr="00D53535">
        <w:rPr>
          <w:rFonts w:cs="Times New Roman"/>
        </w:rPr>
        <w:t xml:space="preserve"> and </w:t>
      </w:r>
      <w:r w:rsidRPr="00D53535">
        <w:rPr>
          <w:rFonts w:cs="Times New Roman"/>
          <w:i/>
        </w:rPr>
        <w:t>Bromus diandrus</w:t>
      </w:r>
      <w:r w:rsidRPr="00D53535">
        <w:rPr>
          <w:rFonts w:cs="Times New Roman"/>
        </w:rPr>
        <w:t>, are likely to increase in cover abundances (</w:t>
      </w:r>
      <w:r w:rsidRPr="00D53535">
        <w:rPr>
          <w:rFonts w:cs="Times New Roman"/>
        </w:rPr>
        <w:fldChar w:fldCharType="begin"/>
      </w:r>
      <w:r w:rsidRPr="00D53535">
        <w:rPr>
          <w:rFonts w:cs="Times New Roman"/>
        </w:rPr>
        <w:instrText xml:space="preserve"> REF _Ref25920456 \h </w:instrText>
      </w:r>
      <w:r>
        <w:rPr>
          <w:rFonts w:cs="Times New Roman"/>
        </w:rPr>
        <w:instrText xml:space="preserve"> \* MERGEFORMAT </w:instrText>
      </w:r>
      <w:r w:rsidRPr="00D53535">
        <w:rPr>
          <w:rFonts w:cs="Times New Roman"/>
        </w:rPr>
      </w:r>
      <w:r w:rsidRPr="00D53535">
        <w:rPr>
          <w:rFonts w:cs="Times New Roman"/>
        </w:rPr>
        <w:fldChar w:fldCharType="separate"/>
      </w:r>
      <w:r w:rsidR="00344A1B" w:rsidRPr="00D53535">
        <w:rPr>
          <w:rFonts w:cs="Times New Roman"/>
        </w:rPr>
        <w:t xml:space="preserve">Figure </w:t>
      </w:r>
      <w:r w:rsidR="00344A1B">
        <w:rPr>
          <w:rFonts w:cs="Times New Roman"/>
          <w:noProof/>
        </w:rPr>
        <w:t>53</w:t>
      </w:r>
      <w:r w:rsidRPr="00D53535">
        <w:rPr>
          <w:rFonts w:cs="Times New Roman"/>
        </w:rPr>
        <w:fldChar w:fldCharType="end"/>
      </w:r>
      <w:r w:rsidRPr="00D53535">
        <w:rPr>
          <w:rFonts w:cs="Times New Roman"/>
        </w:rPr>
        <w:t>).</w:t>
      </w:r>
    </w:p>
    <w:p w14:paraId="5F4E7524" w14:textId="77777777" w:rsidR="00D53535" w:rsidRPr="00D53535" w:rsidRDefault="00D53535" w:rsidP="00DA4EC4">
      <w:pPr>
        <w:pStyle w:val="CaptionedFigure"/>
        <w:rPr>
          <w:rFonts w:ascii="Times New Roman" w:hAnsi="Times New Roman" w:cs="Times New Roman"/>
        </w:rPr>
      </w:pPr>
      <w:r w:rsidRPr="00D53535">
        <w:rPr>
          <w:rFonts w:ascii="Times New Roman" w:hAnsi="Times New Roman" w:cs="Times New Roman"/>
          <w:noProof/>
          <w:lang w:val="en-AU" w:eastAsia="en-AU"/>
        </w:rPr>
        <w:drawing>
          <wp:inline distT="0" distB="0" distL="0" distR="0" wp14:anchorId="3AF46DFE" wp14:editId="0628AFBB">
            <wp:extent cx="5760000" cy="39852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Figs/WilgarupOrd-1.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FF0D5A5" w14:textId="4FB65F64" w:rsidR="00D53535" w:rsidRPr="00D53535" w:rsidRDefault="00D53535" w:rsidP="00DA4EC4">
      <w:pPr>
        <w:pStyle w:val="Caption"/>
        <w:rPr>
          <w:rFonts w:ascii="Times New Roman" w:hAnsi="Times New Roman" w:cs="Times New Roman"/>
        </w:rPr>
      </w:pPr>
      <w:bookmarkStart w:id="668" w:name="_Ref25920450"/>
      <w:r w:rsidRPr="00D53535">
        <w:rPr>
          <w:rFonts w:ascii="Times New Roman" w:hAnsi="Times New Roman" w:cs="Times New Roman"/>
        </w:rPr>
        <w:t xml:space="preserve">Figure </w:t>
      </w:r>
      <w:r w:rsidRPr="00D53535">
        <w:rPr>
          <w:rFonts w:ascii="Times New Roman" w:hAnsi="Times New Roman" w:cs="Times New Roman"/>
        </w:rPr>
        <w:fldChar w:fldCharType="begin"/>
      </w:r>
      <w:r w:rsidRPr="00D53535">
        <w:rPr>
          <w:rFonts w:ascii="Times New Roman" w:hAnsi="Times New Roman" w:cs="Times New Roman"/>
        </w:rPr>
        <w:instrText xml:space="preserve"> SEQ Figure \* ARABIC </w:instrText>
      </w:r>
      <w:r w:rsidRPr="00D53535">
        <w:rPr>
          <w:rFonts w:ascii="Times New Roman" w:hAnsi="Times New Roman" w:cs="Times New Roman"/>
        </w:rPr>
        <w:fldChar w:fldCharType="separate"/>
      </w:r>
      <w:r w:rsidR="00344A1B">
        <w:rPr>
          <w:rFonts w:ascii="Times New Roman" w:hAnsi="Times New Roman" w:cs="Times New Roman"/>
          <w:noProof/>
        </w:rPr>
        <w:t>52</w:t>
      </w:r>
      <w:r w:rsidRPr="00D53535">
        <w:rPr>
          <w:rFonts w:ascii="Times New Roman" w:hAnsi="Times New Roman" w:cs="Times New Roman"/>
        </w:rPr>
        <w:fldChar w:fldCharType="end"/>
      </w:r>
      <w:bookmarkEnd w:id="668"/>
      <w:r w:rsidRPr="00D53535">
        <w:rPr>
          <w:rFonts w:ascii="Times New Roman" w:hAnsi="Times New Roman" w:cs="Times New Roman"/>
        </w:rPr>
        <w:t xml:space="preserve"> Unconstrained ordination based on the latent variable model for each surveyed year for Lake Wilgarup. Plots are represented as different colours and consecutive years are joined by a line with first and last survey years labeled.</w:t>
      </w:r>
    </w:p>
    <w:p w14:paraId="3541068A" w14:textId="77777777" w:rsidR="00D53535" w:rsidRPr="00D53535" w:rsidRDefault="00D53535" w:rsidP="00DA4EC4">
      <w:pPr>
        <w:pStyle w:val="CaptionedFigure"/>
        <w:rPr>
          <w:rFonts w:ascii="Times New Roman" w:hAnsi="Times New Roman" w:cs="Times New Roman"/>
        </w:rPr>
      </w:pPr>
      <w:r w:rsidRPr="00D53535">
        <w:rPr>
          <w:rFonts w:ascii="Times New Roman" w:hAnsi="Times New Roman" w:cs="Times New Roman"/>
          <w:noProof/>
          <w:lang w:val="en-AU" w:eastAsia="en-AU"/>
        </w:rPr>
        <w:lastRenderedPageBreak/>
        <w:drawing>
          <wp:inline distT="0" distB="0" distL="0" distR="0" wp14:anchorId="1CC0006F" wp14:editId="382162F6">
            <wp:extent cx="5760000" cy="39852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Figs/WilgarupPost-1.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1AA4AFAE" w14:textId="24CF71FC" w:rsidR="00D53535" w:rsidRPr="00D53535" w:rsidRDefault="00D53535" w:rsidP="00DA4EC4">
      <w:pPr>
        <w:pStyle w:val="Caption"/>
        <w:rPr>
          <w:rFonts w:ascii="Times New Roman" w:hAnsi="Times New Roman" w:cs="Times New Roman"/>
        </w:rPr>
      </w:pPr>
      <w:bookmarkStart w:id="669" w:name="_Ref25920456"/>
      <w:r w:rsidRPr="00D53535">
        <w:rPr>
          <w:rFonts w:ascii="Times New Roman" w:hAnsi="Times New Roman" w:cs="Times New Roman"/>
        </w:rPr>
        <w:t xml:space="preserve">Figure </w:t>
      </w:r>
      <w:r w:rsidRPr="00D53535">
        <w:rPr>
          <w:rFonts w:ascii="Times New Roman" w:hAnsi="Times New Roman" w:cs="Times New Roman"/>
        </w:rPr>
        <w:fldChar w:fldCharType="begin"/>
      </w:r>
      <w:r w:rsidRPr="00D53535">
        <w:rPr>
          <w:rFonts w:ascii="Times New Roman" w:hAnsi="Times New Roman" w:cs="Times New Roman"/>
        </w:rPr>
        <w:instrText xml:space="preserve"> SEQ Figure \* ARABIC </w:instrText>
      </w:r>
      <w:r w:rsidRPr="00D53535">
        <w:rPr>
          <w:rFonts w:ascii="Times New Roman" w:hAnsi="Times New Roman" w:cs="Times New Roman"/>
        </w:rPr>
        <w:fldChar w:fldCharType="separate"/>
      </w:r>
      <w:r w:rsidR="00344A1B">
        <w:rPr>
          <w:rFonts w:ascii="Times New Roman" w:hAnsi="Times New Roman" w:cs="Times New Roman"/>
          <w:noProof/>
        </w:rPr>
        <w:t>53</w:t>
      </w:r>
      <w:r w:rsidRPr="00D53535">
        <w:rPr>
          <w:rFonts w:ascii="Times New Roman" w:hAnsi="Times New Roman" w:cs="Times New Roman"/>
          <w:noProof/>
        </w:rPr>
        <w:fldChar w:fldCharType="end"/>
      </w:r>
      <w:bookmarkEnd w:id="669"/>
      <w:r w:rsidRPr="00D53535">
        <w:rPr>
          <w:rFonts w:ascii="Times New Roman" w:hAnsi="Times New Roman" w:cs="Times New Roman"/>
        </w:rPr>
        <w:t xml:space="preserve"> Estimated mean regression coefficients (dots) and 95% credible intervals (bars) for effect of groundwater levels at Lake Wilgarup on vegetation species cover abundances based on Bayesian Regression Analysis (Hui, 2016). Species with a negative mean posterior value are likely to increase in cover abundance as water levels decline. Only those species with coefficients significantly different to zero are shown.</w:t>
      </w:r>
      <w:ins w:id="670" w:author="Christopher Kavazos" w:date="2020-02-13T14:36:00Z">
        <w:r w:rsidR="00976F68" w:rsidRPr="00976F68">
          <w:rPr>
            <w:rFonts w:ascii="Times New Roman" w:hAnsi="Times New Roman" w:cs="Times New Roman"/>
          </w:rPr>
          <w:t xml:space="preserve"> </w:t>
        </w:r>
        <w:r w:rsidR="00976F68">
          <w:rPr>
            <w:rFonts w:ascii="Times New Roman" w:hAnsi="Times New Roman" w:cs="Times New Roman"/>
          </w:rPr>
          <w:t>Invasive species are identified by the pre-text ‘X’.</w:t>
        </w:r>
      </w:ins>
    </w:p>
    <w:p w14:paraId="732A314D" w14:textId="77777777" w:rsidR="00D53535" w:rsidRPr="00D53535" w:rsidRDefault="00D53535" w:rsidP="00DA4EC4">
      <w:pPr>
        <w:pStyle w:val="BodyText"/>
      </w:pPr>
    </w:p>
    <w:p w14:paraId="01D6A98D" w14:textId="777BD07C" w:rsidR="004619D7" w:rsidRDefault="004619D7" w:rsidP="00C7434B">
      <w:pPr>
        <w:pStyle w:val="Heading3"/>
      </w:pPr>
      <w:bookmarkStart w:id="671" w:name="_Toc33019626"/>
      <w:r>
        <w:t>Pipidinny Swamp</w:t>
      </w:r>
      <w:bookmarkEnd w:id="671"/>
    </w:p>
    <w:p w14:paraId="7F693DA9" w14:textId="77777777" w:rsidR="00337696" w:rsidRPr="003B09F5" w:rsidRDefault="00337696" w:rsidP="00C7434B">
      <w:pPr>
        <w:pStyle w:val="Heading4"/>
        <w:rPr>
          <w:rFonts w:cs="Times New Roman"/>
        </w:rPr>
      </w:pPr>
      <w:r w:rsidRPr="003B09F5">
        <w:rPr>
          <w:rFonts w:cs="Times New Roman"/>
        </w:rPr>
        <w:t>Vegetation dynamics</w:t>
      </w:r>
    </w:p>
    <w:p w14:paraId="036F8465" w14:textId="77777777" w:rsidR="00337696" w:rsidRPr="003B09F5" w:rsidRDefault="00337696" w:rsidP="00DA4EC4">
      <w:pPr>
        <w:pStyle w:val="FirstParagraph"/>
        <w:rPr>
          <w:rFonts w:cs="Times New Roman"/>
        </w:rPr>
      </w:pPr>
      <w:r w:rsidRPr="003B09F5">
        <w:rPr>
          <w:rFonts w:cs="Times New Roman"/>
        </w:rPr>
        <w:t xml:space="preserve">The transect at Pipidinny Swamp consists of a series of depressions/swamps interspersed with tracks and grassy banks. The transect was established close to the bore but was only 20 m in length due to the terrain. Subsequently, only four </w:t>
      </w:r>
      <w:r w:rsidRPr="003B09F5">
        <w:rPr>
          <w:rFonts w:cs="Times New Roman"/>
          <w:i/>
        </w:rPr>
        <w:t>Melaleuca</w:t>
      </w:r>
      <w:r w:rsidRPr="003B09F5">
        <w:rPr>
          <w:rFonts w:cs="Times New Roman"/>
        </w:rPr>
        <w:t xml:space="preserve"> trees could be included. Species richness and diversity on and around the transect was low, with </w:t>
      </w:r>
      <w:r w:rsidRPr="003B09F5">
        <w:rPr>
          <w:rFonts w:cs="Times New Roman"/>
          <w:i/>
        </w:rPr>
        <w:t>Acacia saligna</w:t>
      </w:r>
      <w:r w:rsidRPr="003B09F5">
        <w:rPr>
          <w:rFonts w:cs="Times New Roman"/>
        </w:rPr>
        <w:t xml:space="preserve"> the dominant overstorey species, although </w:t>
      </w:r>
      <w:r w:rsidRPr="003B09F5">
        <w:rPr>
          <w:rFonts w:cs="Times New Roman"/>
          <w:i/>
        </w:rPr>
        <w:t>Melaleuca rhaphiophylla</w:t>
      </w:r>
      <w:r w:rsidRPr="003B09F5">
        <w:rPr>
          <w:rFonts w:cs="Times New Roman"/>
        </w:rPr>
        <w:t xml:space="preserve"> appeared in good health (both on and around the transect). </w:t>
      </w:r>
      <w:r w:rsidRPr="003B09F5">
        <w:rPr>
          <w:rFonts w:cs="Times New Roman"/>
          <w:i/>
        </w:rPr>
        <w:t>Baumea articulata</w:t>
      </w:r>
      <w:r w:rsidRPr="003B09F5">
        <w:rPr>
          <w:rFonts w:cs="Times New Roman"/>
        </w:rPr>
        <w:t xml:space="preserve"> was present, albeit in low abundance, several meters up slope from the surface water, and was in moderate health with a couple of dead stems present. No recruitment was recorded. The location’s potential value as important habitat was indicated by the presence of a south west carpet python (</w:t>
      </w:r>
      <w:r w:rsidRPr="003B09F5">
        <w:rPr>
          <w:rFonts w:cs="Times New Roman"/>
          <w:i/>
        </w:rPr>
        <w:t>Morelia apilota</w:t>
      </w:r>
      <w:r w:rsidRPr="003B09F5">
        <w:rPr>
          <w:rFonts w:cs="Times New Roman"/>
        </w:rPr>
        <w:t xml:space="preserve">) in amongst the </w:t>
      </w:r>
      <w:r w:rsidRPr="003B09F5">
        <w:rPr>
          <w:rFonts w:cs="Times New Roman"/>
          <w:i/>
        </w:rPr>
        <w:t>Typha orientalis</w:t>
      </w:r>
      <w:r w:rsidRPr="003B09F5">
        <w:rPr>
          <w:rFonts w:cs="Times New Roman"/>
        </w:rPr>
        <w:t xml:space="preserve"> during the 2019 survey. Several exotic species are abundant at the site, including </w:t>
      </w:r>
      <w:r w:rsidRPr="003B09F5">
        <w:rPr>
          <w:rFonts w:cs="Times New Roman"/>
          <w:i/>
        </w:rPr>
        <w:t>Bromus diandrus</w:t>
      </w:r>
      <w:r w:rsidRPr="003B09F5">
        <w:rPr>
          <w:rFonts w:cs="Times New Roman"/>
        </w:rPr>
        <w:t xml:space="preserve">, </w:t>
      </w:r>
      <w:r w:rsidRPr="003B09F5">
        <w:rPr>
          <w:rFonts w:cs="Times New Roman"/>
          <w:i/>
        </w:rPr>
        <w:t>Ehrharta longiflora</w:t>
      </w:r>
      <w:r w:rsidRPr="003B09F5">
        <w:rPr>
          <w:rFonts w:cs="Times New Roman"/>
        </w:rPr>
        <w:t xml:space="preserve"> and the potentially invasive native bullrush </w:t>
      </w:r>
      <w:r w:rsidRPr="003B09F5">
        <w:rPr>
          <w:rFonts w:cs="Times New Roman"/>
          <w:i/>
        </w:rPr>
        <w:t>T. orientalis</w:t>
      </w:r>
      <w:r w:rsidRPr="003B09F5">
        <w:rPr>
          <w:rFonts w:cs="Times New Roman"/>
        </w:rPr>
        <w:t>.</w:t>
      </w:r>
    </w:p>
    <w:p w14:paraId="6836BDE0" w14:textId="7F73DA2D" w:rsidR="00337696" w:rsidRPr="003B09F5" w:rsidRDefault="00337696" w:rsidP="00DA4EC4">
      <w:pPr>
        <w:pStyle w:val="TableCaption"/>
        <w:rPr>
          <w:rFonts w:ascii="Times New Roman" w:hAnsi="Times New Roman" w:cs="Times New Roman"/>
        </w:rPr>
      </w:pPr>
      <w:r w:rsidRPr="003B09F5">
        <w:rPr>
          <w:rFonts w:ascii="Times New Roman" w:hAnsi="Times New Roman" w:cs="Times New Roman"/>
        </w:rPr>
        <w:t xml:space="preserve">Table </w:t>
      </w:r>
      <w:r w:rsidRPr="003B09F5">
        <w:rPr>
          <w:rFonts w:ascii="Times New Roman" w:hAnsi="Times New Roman" w:cs="Times New Roman"/>
        </w:rPr>
        <w:fldChar w:fldCharType="begin"/>
      </w:r>
      <w:r w:rsidRPr="003B09F5">
        <w:rPr>
          <w:rFonts w:ascii="Times New Roman" w:hAnsi="Times New Roman" w:cs="Times New Roman"/>
        </w:rPr>
        <w:instrText xml:space="preserve"> SEQ Table \* ARABIC </w:instrText>
      </w:r>
      <w:r w:rsidRPr="003B09F5">
        <w:rPr>
          <w:rFonts w:ascii="Times New Roman" w:hAnsi="Times New Roman" w:cs="Times New Roman"/>
        </w:rPr>
        <w:fldChar w:fldCharType="separate"/>
      </w:r>
      <w:r w:rsidR="00344A1B">
        <w:rPr>
          <w:rFonts w:ascii="Times New Roman" w:hAnsi="Times New Roman" w:cs="Times New Roman"/>
          <w:noProof/>
        </w:rPr>
        <w:t>39</w:t>
      </w:r>
      <w:r w:rsidRPr="003B09F5">
        <w:rPr>
          <w:rFonts w:ascii="Times New Roman" w:hAnsi="Times New Roman" w:cs="Times New Roman"/>
        </w:rPr>
        <w:fldChar w:fldCharType="end"/>
      </w:r>
      <w:r w:rsidRPr="003B09F5">
        <w:rPr>
          <w:rFonts w:ascii="Times New Roman" w:hAnsi="Times New Roman" w:cs="Times New Roman"/>
        </w:rPr>
        <w:t xml:space="preserve"> Vegetation cover abundance at the two plots established at Pipidinny Swamp in September 2019.</w:t>
      </w:r>
    </w:p>
    <w:tbl>
      <w:tblPr>
        <w:tblStyle w:val="Table"/>
        <w:tblW w:w="2953" w:type="pct"/>
        <w:tblLook w:val="07E0" w:firstRow="1" w:lastRow="1" w:firstColumn="1" w:lastColumn="1" w:noHBand="1" w:noVBand="1"/>
      </w:tblPr>
      <w:tblGrid>
        <w:gridCol w:w="2858"/>
        <w:gridCol w:w="822"/>
        <w:gridCol w:w="810"/>
        <w:gridCol w:w="841"/>
      </w:tblGrid>
      <w:tr w:rsidR="00337696" w:rsidRPr="003B09F5" w14:paraId="0743D629" w14:textId="77777777" w:rsidTr="00A200FB">
        <w:tc>
          <w:tcPr>
            <w:tcW w:w="0" w:type="auto"/>
            <w:tcBorders>
              <w:bottom w:val="single" w:sz="0" w:space="0" w:color="auto"/>
            </w:tcBorders>
            <w:vAlign w:val="bottom"/>
          </w:tcPr>
          <w:p w14:paraId="171F3A81" w14:textId="77777777" w:rsidR="00337696" w:rsidRPr="003B09F5" w:rsidRDefault="00337696" w:rsidP="00DA4EC4">
            <w:pPr>
              <w:pStyle w:val="Compact"/>
              <w:rPr>
                <w:rFonts w:cs="Times New Roman"/>
              </w:rPr>
            </w:pPr>
            <w:r w:rsidRPr="003B09F5">
              <w:rPr>
                <w:rFonts w:cs="Times New Roman"/>
              </w:rPr>
              <w:t>Species</w:t>
            </w:r>
          </w:p>
        </w:tc>
        <w:tc>
          <w:tcPr>
            <w:tcW w:w="0" w:type="auto"/>
            <w:tcBorders>
              <w:bottom w:val="single" w:sz="0" w:space="0" w:color="auto"/>
            </w:tcBorders>
            <w:vAlign w:val="bottom"/>
          </w:tcPr>
          <w:p w14:paraId="24143192" w14:textId="77777777" w:rsidR="00337696" w:rsidRPr="003B09F5" w:rsidRDefault="00337696" w:rsidP="00DA4EC4">
            <w:pPr>
              <w:pStyle w:val="Compact"/>
              <w:jc w:val="center"/>
              <w:rPr>
                <w:rFonts w:cs="Times New Roman"/>
              </w:rPr>
            </w:pPr>
            <w:r w:rsidRPr="003B09F5">
              <w:rPr>
                <w:rFonts w:cs="Times New Roman"/>
              </w:rPr>
              <w:t>Plot A</w:t>
            </w:r>
          </w:p>
        </w:tc>
        <w:tc>
          <w:tcPr>
            <w:tcW w:w="0" w:type="auto"/>
            <w:tcBorders>
              <w:bottom w:val="single" w:sz="0" w:space="0" w:color="auto"/>
            </w:tcBorders>
            <w:vAlign w:val="bottom"/>
          </w:tcPr>
          <w:p w14:paraId="35BE6530" w14:textId="77777777" w:rsidR="00337696" w:rsidRPr="003B09F5" w:rsidRDefault="00337696" w:rsidP="00DA4EC4">
            <w:pPr>
              <w:pStyle w:val="Compact"/>
              <w:jc w:val="center"/>
              <w:rPr>
                <w:rFonts w:cs="Times New Roman"/>
              </w:rPr>
            </w:pPr>
            <w:r w:rsidRPr="003B09F5">
              <w:rPr>
                <w:rFonts w:cs="Times New Roman"/>
              </w:rPr>
              <w:t>Plot B</w:t>
            </w:r>
          </w:p>
        </w:tc>
        <w:tc>
          <w:tcPr>
            <w:tcW w:w="0" w:type="auto"/>
            <w:tcBorders>
              <w:bottom w:val="single" w:sz="0" w:space="0" w:color="auto"/>
            </w:tcBorders>
            <w:vAlign w:val="bottom"/>
          </w:tcPr>
          <w:p w14:paraId="643CB049" w14:textId="77777777" w:rsidR="00337696" w:rsidRPr="003B09F5" w:rsidRDefault="00337696" w:rsidP="00DA4EC4">
            <w:pPr>
              <w:pStyle w:val="Compact"/>
              <w:jc w:val="center"/>
              <w:rPr>
                <w:rFonts w:cs="Times New Roman"/>
              </w:rPr>
            </w:pPr>
            <w:r w:rsidRPr="003B09F5">
              <w:rPr>
                <w:rFonts w:cs="Times New Roman"/>
              </w:rPr>
              <w:t>Status</w:t>
            </w:r>
          </w:p>
        </w:tc>
      </w:tr>
      <w:tr w:rsidR="00337696" w:rsidRPr="003B09F5" w14:paraId="46A60277" w14:textId="77777777" w:rsidTr="00A200FB">
        <w:tc>
          <w:tcPr>
            <w:tcW w:w="0" w:type="auto"/>
          </w:tcPr>
          <w:p w14:paraId="507B9D1D" w14:textId="77777777" w:rsidR="00337696" w:rsidRPr="003B09F5" w:rsidRDefault="00337696" w:rsidP="00DA4EC4">
            <w:pPr>
              <w:pStyle w:val="Compact"/>
              <w:rPr>
                <w:rFonts w:cs="Times New Roman"/>
              </w:rPr>
            </w:pPr>
            <w:r w:rsidRPr="003B09F5">
              <w:rPr>
                <w:rFonts w:cs="Times New Roman"/>
                <w:i/>
              </w:rPr>
              <w:t>Bromus diandrus</w:t>
            </w:r>
          </w:p>
        </w:tc>
        <w:tc>
          <w:tcPr>
            <w:tcW w:w="0" w:type="auto"/>
          </w:tcPr>
          <w:p w14:paraId="3147408C" w14:textId="77777777" w:rsidR="00337696" w:rsidRPr="003B09F5" w:rsidRDefault="00337696" w:rsidP="00DA4EC4">
            <w:pPr>
              <w:pStyle w:val="Compact"/>
              <w:jc w:val="center"/>
              <w:rPr>
                <w:rFonts w:cs="Times New Roman"/>
              </w:rPr>
            </w:pPr>
            <w:r w:rsidRPr="003B09F5">
              <w:rPr>
                <w:rFonts w:cs="Times New Roman"/>
              </w:rPr>
              <w:t>4</w:t>
            </w:r>
          </w:p>
        </w:tc>
        <w:tc>
          <w:tcPr>
            <w:tcW w:w="0" w:type="auto"/>
          </w:tcPr>
          <w:p w14:paraId="1583FAA0" w14:textId="77777777" w:rsidR="00337696" w:rsidRPr="003B09F5" w:rsidRDefault="00337696" w:rsidP="00DA4EC4">
            <w:pPr>
              <w:pStyle w:val="Compact"/>
              <w:jc w:val="center"/>
              <w:rPr>
                <w:rFonts w:cs="Times New Roman"/>
              </w:rPr>
            </w:pPr>
            <w:r w:rsidRPr="003B09F5">
              <w:rPr>
                <w:rFonts w:cs="Times New Roman"/>
              </w:rPr>
              <w:t>9</w:t>
            </w:r>
          </w:p>
        </w:tc>
        <w:tc>
          <w:tcPr>
            <w:tcW w:w="0" w:type="auto"/>
          </w:tcPr>
          <w:p w14:paraId="033295B5"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4FDE3A19" w14:textId="77777777" w:rsidTr="00A200FB">
        <w:tc>
          <w:tcPr>
            <w:tcW w:w="0" w:type="auto"/>
          </w:tcPr>
          <w:p w14:paraId="69B97489" w14:textId="77777777" w:rsidR="00337696" w:rsidRPr="003B09F5" w:rsidRDefault="00337696" w:rsidP="00DA4EC4">
            <w:pPr>
              <w:pStyle w:val="Compact"/>
              <w:rPr>
                <w:rFonts w:cs="Times New Roman"/>
              </w:rPr>
            </w:pPr>
            <w:r w:rsidRPr="003B09F5">
              <w:rPr>
                <w:rFonts w:cs="Times New Roman"/>
                <w:i/>
              </w:rPr>
              <w:t>Cirsium vulgare</w:t>
            </w:r>
          </w:p>
        </w:tc>
        <w:tc>
          <w:tcPr>
            <w:tcW w:w="0" w:type="auto"/>
          </w:tcPr>
          <w:p w14:paraId="0AB88C6E" w14:textId="77777777" w:rsidR="00337696" w:rsidRPr="003B09F5" w:rsidRDefault="00337696" w:rsidP="00DA4EC4">
            <w:pPr>
              <w:pStyle w:val="Compact"/>
              <w:jc w:val="center"/>
              <w:rPr>
                <w:rFonts w:cs="Times New Roman"/>
              </w:rPr>
            </w:pPr>
            <w:r w:rsidRPr="003B09F5">
              <w:rPr>
                <w:rFonts w:cs="Times New Roman"/>
              </w:rPr>
              <w:t>2</w:t>
            </w:r>
          </w:p>
        </w:tc>
        <w:tc>
          <w:tcPr>
            <w:tcW w:w="0" w:type="auto"/>
          </w:tcPr>
          <w:p w14:paraId="64F01793" w14:textId="77777777" w:rsidR="00337696" w:rsidRPr="003B09F5" w:rsidRDefault="00337696" w:rsidP="00DA4EC4">
            <w:pPr>
              <w:pStyle w:val="Compact"/>
              <w:jc w:val="center"/>
              <w:rPr>
                <w:rFonts w:cs="Times New Roman"/>
              </w:rPr>
            </w:pPr>
            <w:r w:rsidRPr="003B09F5">
              <w:rPr>
                <w:rFonts w:cs="Times New Roman"/>
              </w:rPr>
              <w:t>0</w:t>
            </w:r>
          </w:p>
        </w:tc>
        <w:tc>
          <w:tcPr>
            <w:tcW w:w="0" w:type="auto"/>
          </w:tcPr>
          <w:p w14:paraId="69C54468"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5D141B22" w14:textId="77777777" w:rsidTr="00A200FB">
        <w:tc>
          <w:tcPr>
            <w:tcW w:w="0" w:type="auto"/>
          </w:tcPr>
          <w:p w14:paraId="1B67B5A3" w14:textId="77777777" w:rsidR="00337696" w:rsidRPr="003B09F5" w:rsidRDefault="00337696" w:rsidP="00DA4EC4">
            <w:pPr>
              <w:pStyle w:val="Compact"/>
              <w:rPr>
                <w:rFonts w:cs="Times New Roman"/>
              </w:rPr>
            </w:pPr>
            <w:r w:rsidRPr="003B09F5">
              <w:rPr>
                <w:rFonts w:cs="Times New Roman"/>
                <w:i/>
              </w:rPr>
              <w:lastRenderedPageBreak/>
              <w:t>Ehrharta longiflora</w:t>
            </w:r>
          </w:p>
        </w:tc>
        <w:tc>
          <w:tcPr>
            <w:tcW w:w="0" w:type="auto"/>
          </w:tcPr>
          <w:p w14:paraId="74AFFEE9" w14:textId="77777777" w:rsidR="00337696" w:rsidRPr="003B09F5" w:rsidRDefault="00337696" w:rsidP="00DA4EC4">
            <w:pPr>
              <w:pStyle w:val="Compact"/>
              <w:jc w:val="center"/>
              <w:rPr>
                <w:rFonts w:cs="Times New Roman"/>
              </w:rPr>
            </w:pPr>
            <w:r w:rsidRPr="003B09F5">
              <w:rPr>
                <w:rFonts w:cs="Times New Roman"/>
              </w:rPr>
              <w:t>7</w:t>
            </w:r>
          </w:p>
        </w:tc>
        <w:tc>
          <w:tcPr>
            <w:tcW w:w="0" w:type="auto"/>
          </w:tcPr>
          <w:p w14:paraId="1ED3228A" w14:textId="77777777" w:rsidR="00337696" w:rsidRPr="003B09F5" w:rsidRDefault="00337696" w:rsidP="00DA4EC4">
            <w:pPr>
              <w:pStyle w:val="Compact"/>
              <w:jc w:val="center"/>
              <w:rPr>
                <w:rFonts w:cs="Times New Roman"/>
              </w:rPr>
            </w:pPr>
            <w:r w:rsidRPr="003B09F5">
              <w:rPr>
                <w:rFonts w:cs="Times New Roman"/>
              </w:rPr>
              <w:t>9</w:t>
            </w:r>
          </w:p>
        </w:tc>
        <w:tc>
          <w:tcPr>
            <w:tcW w:w="0" w:type="auto"/>
          </w:tcPr>
          <w:p w14:paraId="24E0BF35"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3A2421E5" w14:textId="77777777" w:rsidTr="00A200FB">
        <w:tc>
          <w:tcPr>
            <w:tcW w:w="0" w:type="auto"/>
          </w:tcPr>
          <w:p w14:paraId="6761E11C" w14:textId="77777777" w:rsidR="00337696" w:rsidRPr="003B09F5" w:rsidRDefault="00337696" w:rsidP="00DA4EC4">
            <w:pPr>
              <w:pStyle w:val="Compact"/>
              <w:rPr>
                <w:rFonts w:cs="Times New Roman"/>
              </w:rPr>
            </w:pPr>
            <w:r w:rsidRPr="003B09F5">
              <w:rPr>
                <w:rFonts w:cs="Times New Roman"/>
                <w:i/>
              </w:rPr>
              <w:t>Euphorbia sp.</w:t>
            </w:r>
          </w:p>
        </w:tc>
        <w:tc>
          <w:tcPr>
            <w:tcW w:w="0" w:type="auto"/>
          </w:tcPr>
          <w:p w14:paraId="3105CF62" w14:textId="77777777" w:rsidR="00337696" w:rsidRPr="003B09F5" w:rsidRDefault="00337696" w:rsidP="00DA4EC4">
            <w:pPr>
              <w:pStyle w:val="Compact"/>
              <w:jc w:val="center"/>
              <w:rPr>
                <w:rFonts w:cs="Times New Roman"/>
              </w:rPr>
            </w:pPr>
            <w:r w:rsidRPr="003B09F5">
              <w:rPr>
                <w:rFonts w:cs="Times New Roman"/>
              </w:rPr>
              <w:t>0</w:t>
            </w:r>
          </w:p>
        </w:tc>
        <w:tc>
          <w:tcPr>
            <w:tcW w:w="0" w:type="auto"/>
          </w:tcPr>
          <w:p w14:paraId="46F19EC5" w14:textId="77777777" w:rsidR="00337696" w:rsidRPr="003B09F5" w:rsidRDefault="00337696" w:rsidP="00DA4EC4">
            <w:pPr>
              <w:pStyle w:val="Compact"/>
              <w:jc w:val="center"/>
              <w:rPr>
                <w:rFonts w:cs="Times New Roman"/>
              </w:rPr>
            </w:pPr>
            <w:r w:rsidRPr="003B09F5">
              <w:rPr>
                <w:rFonts w:cs="Times New Roman"/>
              </w:rPr>
              <w:t>1</w:t>
            </w:r>
          </w:p>
        </w:tc>
        <w:tc>
          <w:tcPr>
            <w:tcW w:w="0" w:type="auto"/>
          </w:tcPr>
          <w:p w14:paraId="3E64BFF0"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7A31C3DD" w14:textId="77777777" w:rsidTr="00A200FB">
        <w:tc>
          <w:tcPr>
            <w:tcW w:w="0" w:type="auto"/>
          </w:tcPr>
          <w:p w14:paraId="17352184" w14:textId="77777777" w:rsidR="00337696" w:rsidRPr="003B09F5" w:rsidRDefault="00337696" w:rsidP="00DA4EC4">
            <w:pPr>
              <w:pStyle w:val="Compact"/>
              <w:rPr>
                <w:rFonts w:cs="Times New Roman"/>
              </w:rPr>
            </w:pPr>
            <w:r w:rsidRPr="003B09F5">
              <w:rPr>
                <w:rFonts w:cs="Times New Roman"/>
                <w:i/>
              </w:rPr>
              <w:t>Fumaria muralis</w:t>
            </w:r>
          </w:p>
        </w:tc>
        <w:tc>
          <w:tcPr>
            <w:tcW w:w="0" w:type="auto"/>
          </w:tcPr>
          <w:p w14:paraId="6C5377D4" w14:textId="77777777" w:rsidR="00337696" w:rsidRPr="003B09F5" w:rsidRDefault="00337696" w:rsidP="00DA4EC4">
            <w:pPr>
              <w:pStyle w:val="Compact"/>
              <w:jc w:val="center"/>
              <w:rPr>
                <w:rFonts w:cs="Times New Roman"/>
              </w:rPr>
            </w:pPr>
            <w:r w:rsidRPr="003B09F5">
              <w:rPr>
                <w:rFonts w:cs="Times New Roman"/>
              </w:rPr>
              <w:t>2</w:t>
            </w:r>
          </w:p>
        </w:tc>
        <w:tc>
          <w:tcPr>
            <w:tcW w:w="0" w:type="auto"/>
          </w:tcPr>
          <w:p w14:paraId="5928E6AB" w14:textId="77777777" w:rsidR="00337696" w:rsidRPr="003B09F5" w:rsidRDefault="00337696" w:rsidP="00DA4EC4">
            <w:pPr>
              <w:pStyle w:val="Compact"/>
              <w:jc w:val="center"/>
              <w:rPr>
                <w:rFonts w:cs="Times New Roman"/>
              </w:rPr>
            </w:pPr>
            <w:r w:rsidRPr="003B09F5">
              <w:rPr>
                <w:rFonts w:cs="Times New Roman"/>
              </w:rPr>
              <w:t>3</w:t>
            </w:r>
          </w:p>
        </w:tc>
        <w:tc>
          <w:tcPr>
            <w:tcW w:w="0" w:type="auto"/>
          </w:tcPr>
          <w:p w14:paraId="11260245"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62F2F3CE" w14:textId="77777777" w:rsidTr="00A200FB">
        <w:tc>
          <w:tcPr>
            <w:tcW w:w="0" w:type="auto"/>
          </w:tcPr>
          <w:p w14:paraId="6233FB55" w14:textId="77777777" w:rsidR="00337696" w:rsidRPr="003B09F5" w:rsidRDefault="00337696" w:rsidP="00DA4EC4">
            <w:pPr>
              <w:pStyle w:val="Compact"/>
              <w:rPr>
                <w:rFonts w:cs="Times New Roman"/>
              </w:rPr>
            </w:pPr>
            <w:r w:rsidRPr="003B09F5">
              <w:rPr>
                <w:rFonts w:cs="Times New Roman"/>
                <w:i/>
              </w:rPr>
              <w:t>Pelargonium capitatum</w:t>
            </w:r>
          </w:p>
        </w:tc>
        <w:tc>
          <w:tcPr>
            <w:tcW w:w="0" w:type="auto"/>
          </w:tcPr>
          <w:p w14:paraId="7F3DC411" w14:textId="77777777" w:rsidR="00337696" w:rsidRPr="003B09F5" w:rsidRDefault="00337696" w:rsidP="00DA4EC4">
            <w:pPr>
              <w:pStyle w:val="Compact"/>
              <w:jc w:val="center"/>
              <w:rPr>
                <w:rFonts w:cs="Times New Roman"/>
              </w:rPr>
            </w:pPr>
            <w:r w:rsidRPr="003B09F5">
              <w:rPr>
                <w:rFonts w:cs="Times New Roman"/>
              </w:rPr>
              <w:t>2</w:t>
            </w:r>
          </w:p>
        </w:tc>
        <w:tc>
          <w:tcPr>
            <w:tcW w:w="0" w:type="auto"/>
          </w:tcPr>
          <w:p w14:paraId="7F97B85B" w14:textId="77777777" w:rsidR="00337696" w:rsidRPr="003B09F5" w:rsidRDefault="00337696" w:rsidP="00DA4EC4">
            <w:pPr>
              <w:pStyle w:val="Compact"/>
              <w:jc w:val="center"/>
              <w:rPr>
                <w:rFonts w:cs="Times New Roman"/>
              </w:rPr>
            </w:pPr>
            <w:r w:rsidRPr="003B09F5">
              <w:rPr>
                <w:rFonts w:cs="Times New Roman"/>
              </w:rPr>
              <w:t>2</w:t>
            </w:r>
          </w:p>
        </w:tc>
        <w:tc>
          <w:tcPr>
            <w:tcW w:w="0" w:type="auto"/>
          </w:tcPr>
          <w:p w14:paraId="7A8888BF"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4EBAB7DE" w14:textId="77777777" w:rsidTr="00A200FB">
        <w:tc>
          <w:tcPr>
            <w:tcW w:w="0" w:type="auto"/>
          </w:tcPr>
          <w:p w14:paraId="1D801FBF" w14:textId="77777777" w:rsidR="00337696" w:rsidRPr="003B09F5" w:rsidRDefault="00337696" w:rsidP="00DA4EC4">
            <w:pPr>
              <w:pStyle w:val="Compact"/>
              <w:rPr>
                <w:rFonts w:cs="Times New Roman"/>
              </w:rPr>
            </w:pPr>
            <w:r w:rsidRPr="003B09F5">
              <w:rPr>
                <w:rFonts w:cs="Times New Roman"/>
                <w:i/>
              </w:rPr>
              <w:t>Sonchus oleraceus</w:t>
            </w:r>
          </w:p>
        </w:tc>
        <w:tc>
          <w:tcPr>
            <w:tcW w:w="0" w:type="auto"/>
          </w:tcPr>
          <w:p w14:paraId="574EAA2B" w14:textId="77777777" w:rsidR="00337696" w:rsidRPr="003B09F5" w:rsidRDefault="00337696" w:rsidP="00DA4EC4">
            <w:pPr>
              <w:pStyle w:val="Compact"/>
              <w:jc w:val="center"/>
              <w:rPr>
                <w:rFonts w:cs="Times New Roman"/>
              </w:rPr>
            </w:pPr>
            <w:r w:rsidRPr="003B09F5">
              <w:rPr>
                <w:rFonts w:cs="Times New Roman"/>
              </w:rPr>
              <w:t>2</w:t>
            </w:r>
          </w:p>
        </w:tc>
        <w:tc>
          <w:tcPr>
            <w:tcW w:w="0" w:type="auto"/>
          </w:tcPr>
          <w:p w14:paraId="7FE30DE8" w14:textId="77777777" w:rsidR="00337696" w:rsidRPr="003B09F5" w:rsidRDefault="00337696" w:rsidP="00DA4EC4">
            <w:pPr>
              <w:pStyle w:val="Compact"/>
              <w:jc w:val="center"/>
              <w:rPr>
                <w:rFonts w:cs="Times New Roman"/>
              </w:rPr>
            </w:pPr>
            <w:r w:rsidRPr="003B09F5">
              <w:rPr>
                <w:rFonts w:cs="Times New Roman"/>
              </w:rPr>
              <w:t>1</w:t>
            </w:r>
          </w:p>
        </w:tc>
        <w:tc>
          <w:tcPr>
            <w:tcW w:w="0" w:type="auto"/>
          </w:tcPr>
          <w:p w14:paraId="449978C3"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3A5C2984" w14:textId="77777777" w:rsidTr="00A200FB">
        <w:tc>
          <w:tcPr>
            <w:tcW w:w="0" w:type="auto"/>
          </w:tcPr>
          <w:p w14:paraId="6C2C901E" w14:textId="77777777" w:rsidR="00337696" w:rsidRPr="003B09F5" w:rsidRDefault="00337696" w:rsidP="00DA4EC4">
            <w:pPr>
              <w:pStyle w:val="Compact"/>
              <w:rPr>
                <w:rFonts w:cs="Times New Roman"/>
              </w:rPr>
            </w:pPr>
            <w:r w:rsidRPr="003B09F5">
              <w:rPr>
                <w:rFonts w:cs="Times New Roman"/>
                <w:i/>
              </w:rPr>
              <w:t>Symphiotrichum squamatum</w:t>
            </w:r>
          </w:p>
        </w:tc>
        <w:tc>
          <w:tcPr>
            <w:tcW w:w="0" w:type="auto"/>
          </w:tcPr>
          <w:p w14:paraId="04A1D240" w14:textId="77777777" w:rsidR="00337696" w:rsidRPr="003B09F5" w:rsidRDefault="00337696" w:rsidP="00DA4EC4">
            <w:pPr>
              <w:pStyle w:val="Compact"/>
              <w:jc w:val="center"/>
              <w:rPr>
                <w:rFonts w:cs="Times New Roman"/>
              </w:rPr>
            </w:pPr>
            <w:r w:rsidRPr="003B09F5">
              <w:rPr>
                <w:rFonts w:cs="Times New Roman"/>
              </w:rPr>
              <w:t>1</w:t>
            </w:r>
          </w:p>
        </w:tc>
        <w:tc>
          <w:tcPr>
            <w:tcW w:w="0" w:type="auto"/>
          </w:tcPr>
          <w:p w14:paraId="4F0BA4C3" w14:textId="77777777" w:rsidR="00337696" w:rsidRPr="003B09F5" w:rsidRDefault="00337696" w:rsidP="00DA4EC4">
            <w:pPr>
              <w:pStyle w:val="Compact"/>
              <w:jc w:val="center"/>
              <w:rPr>
                <w:rFonts w:cs="Times New Roman"/>
              </w:rPr>
            </w:pPr>
            <w:r w:rsidRPr="003B09F5">
              <w:rPr>
                <w:rFonts w:cs="Times New Roman"/>
              </w:rPr>
              <w:t>0</w:t>
            </w:r>
          </w:p>
        </w:tc>
        <w:tc>
          <w:tcPr>
            <w:tcW w:w="0" w:type="auto"/>
          </w:tcPr>
          <w:p w14:paraId="0CBC9992" w14:textId="77777777" w:rsidR="00337696" w:rsidRPr="003B09F5" w:rsidRDefault="00337696" w:rsidP="00DA4EC4">
            <w:pPr>
              <w:pStyle w:val="Compact"/>
              <w:jc w:val="center"/>
              <w:rPr>
                <w:rFonts w:cs="Times New Roman"/>
              </w:rPr>
            </w:pPr>
            <w:r w:rsidRPr="003B09F5">
              <w:rPr>
                <w:rFonts w:cs="Times New Roman"/>
              </w:rPr>
              <w:t>Exotic</w:t>
            </w:r>
          </w:p>
        </w:tc>
      </w:tr>
      <w:tr w:rsidR="00337696" w:rsidRPr="003B09F5" w14:paraId="3D29BE19" w14:textId="77777777" w:rsidTr="00A200FB">
        <w:tc>
          <w:tcPr>
            <w:tcW w:w="0" w:type="auto"/>
          </w:tcPr>
          <w:p w14:paraId="7CB17E9F" w14:textId="77777777" w:rsidR="00337696" w:rsidRPr="003B09F5" w:rsidRDefault="00337696" w:rsidP="00DA4EC4">
            <w:pPr>
              <w:pStyle w:val="Compact"/>
              <w:rPr>
                <w:rFonts w:cs="Times New Roman"/>
              </w:rPr>
            </w:pPr>
            <w:r w:rsidRPr="003B09F5">
              <w:rPr>
                <w:rFonts w:cs="Times New Roman"/>
                <w:i/>
              </w:rPr>
              <w:t>Acacia saligna</w:t>
            </w:r>
          </w:p>
        </w:tc>
        <w:tc>
          <w:tcPr>
            <w:tcW w:w="0" w:type="auto"/>
          </w:tcPr>
          <w:p w14:paraId="40539984" w14:textId="77777777" w:rsidR="00337696" w:rsidRPr="003B09F5" w:rsidRDefault="00337696" w:rsidP="00DA4EC4">
            <w:pPr>
              <w:pStyle w:val="Compact"/>
              <w:jc w:val="center"/>
              <w:rPr>
                <w:rFonts w:cs="Times New Roman"/>
              </w:rPr>
            </w:pPr>
            <w:r w:rsidRPr="003B09F5">
              <w:rPr>
                <w:rFonts w:cs="Times New Roman"/>
              </w:rPr>
              <w:t>6</w:t>
            </w:r>
          </w:p>
        </w:tc>
        <w:tc>
          <w:tcPr>
            <w:tcW w:w="0" w:type="auto"/>
          </w:tcPr>
          <w:p w14:paraId="62352B40" w14:textId="77777777" w:rsidR="00337696" w:rsidRPr="003B09F5" w:rsidRDefault="00337696" w:rsidP="00DA4EC4">
            <w:pPr>
              <w:pStyle w:val="Compact"/>
              <w:jc w:val="center"/>
              <w:rPr>
                <w:rFonts w:cs="Times New Roman"/>
              </w:rPr>
            </w:pPr>
            <w:r w:rsidRPr="003B09F5">
              <w:rPr>
                <w:rFonts w:cs="Times New Roman"/>
              </w:rPr>
              <w:t>10</w:t>
            </w:r>
          </w:p>
        </w:tc>
        <w:tc>
          <w:tcPr>
            <w:tcW w:w="0" w:type="auto"/>
          </w:tcPr>
          <w:p w14:paraId="2CC92F56" w14:textId="77777777" w:rsidR="00337696" w:rsidRPr="003B09F5" w:rsidRDefault="00337696" w:rsidP="00DA4EC4">
            <w:pPr>
              <w:pStyle w:val="Compact"/>
              <w:jc w:val="center"/>
              <w:rPr>
                <w:rFonts w:cs="Times New Roman"/>
              </w:rPr>
            </w:pPr>
            <w:r w:rsidRPr="003B09F5">
              <w:rPr>
                <w:rFonts w:cs="Times New Roman"/>
              </w:rPr>
              <w:t>Native</w:t>
            </w:r>
          </w:p>
        </w:tc>
      </w:tr>
      <w:tr w:rsidR="00337696" w:rsidRPr="003B09F5" w14:paraId="15485668" w14:textId="77777777" w:rsidTr="00A200FB">
        <w:tc>
          <w:tcPr>
            <w:tcW w:w="0" w:type="auto"/>
          </w:tcPr>
          <w:p w14:paraId="056EA658" w14:textId="77777777" w:rsidR="00337696" w:rsidRPr="003B09F5" w:rsidRDefault="00337696" w:rsidP="00DA4EC4">
            <w:pPr>
              <w:pStyle w:val="Compact"/>
              <w:rPr>
                <w:rFonts w:cs="Times New Roman"/>
              </w:rPr>
            </w:pPr>
            <w:r w:rsidRPr="003B09F5">
              <w:rPr>
                <w:rFonts w:cs="Times New Roman"/>
                <w:i/>
              </w:rPr>
              <w:t>Baumea articulata</w:t>
            </w:r>
          </w:p>
        </w:tc>
        <w:tc>
          <w:tcPr>
            <w:tcW w:w="0" w:type="auto"/>
          </w:tcPr>
          <w:p w14:paraId="00F0289B" w14:textId="77777777" w:rsidR="00337696" w:rsidRPr="003B09F5" w:rsidRDefault="00337696" w:rsidP="00DA4EC4">
            <w:pPr>
              <w:pStyle w:val="Compact"/>
              <w:jc w:val="center"/>
              <w:rPr>
                <w:rFonts w:cs="Times New Roman"/>
              </w:rPr>
            </w:pPr>
            <w:r w:rsidRPr="003B09F5">
              <w:rPr>
                <w:rFonts w:cs="Times New Roman"/>
              </w:rPr>
              <w:t>2</w:t>
            </w:r>
          </w:p>
        </w:tc>
        <w:tc>
          <w:tcPr>
            <w:tcW w:w="0" w:type="auto"/>
          </w:tcPr>
          <w:p w14:paraId="18528359" w14:textId="77777777" w:rsidR="00337696" w:rsidRPr="003B09F5" w:rsidRDefault="00337696" w:rsidP="00DA4EC4">
            <w:pPr>
              <w:pStyle w:val="Compact"/>
              <w:jc w:val="center"/>
              <w:rPr>
                <w:rFonts w:cs="Times New Roman"/>
              </w:rPr>
            </w:pPr>
            <w:r w:rsidRPr="003B09F5">
              <w:rPr>
                <w:rFonts w:cs="Times New Roman"/>
              </w:rPr>
              <w:t>0</w:t>
            </w:r>
          </w:p>
        </w:tc>
        <w:tc>
          <w:tcPr>
            <w:tcW w:w="0" w:type="auto"/>
          </w:tcPr>
          <w:p w14:paraId="3085BA49" w14:textId="77777777" w:rsidR="00337696" w:rsidRPr="003B09F5" w:rsidRDefault="00337696" w:rsidP="00DA4EC4">
            <w:pPr>
              <w:pStyle w:val="Compact"/>
              <w:jc w:val="center"/>
              <w:rPr>
                <w:rFonts w:cs="Times New Roman"/>
              </w:rPr>
            </w:pPr>
            <w:r w:rsidRPr="003B09F5">
              <w:rPr>
                <w:rFonts w:cs="Times New Roman"/>
              </w:rPr>
              <w:t>Native</w:t>
            </w:r>
          </w:p>
        </w:tc>
      </w:tr>
      <w:tr w:rsidR="00337696" w:rsidRPr="003B09F5" w14:paraId="5BF78EFE" w14:textId="77777777" w:rsidTr="00A200FB">
        <w:tc>
          <w:tcPr>
            <w:tcW w:w="0" w:type="auto"/>
          </w:tcPr>
          <w:p w14:paraId="13278161" w14:textId="77777777" w:rsidR="00337696" w:rsidRPr="003B09F5" w:rsidRDefault="00337696" w:rsidP="00DA4EC4">
            <w:pPr>
              <w:pStyle w:val="Compact"/>
              <w:rPr>
                <w:rFonts w:cs="Times New Roman"/>
              </w:rPr>
            </w:pPr>
            <w:r w:rsidRPr="003B09F5">
              <w:rPr>
                <w:rFonts w:cs="Times New Roman"/>
                <w:i/>
              </w:rPr>
              <w:t>Melaleuca rhaphiophylla</w:t>
            </w:r>
          </w:p>
        </w:tc>
        <w:tc>
          <w:tcPr>
            <w:tcW w:w="0" w:type="auto"/>
          </w:tcPr>
          <w:p w14:paraId="6D9B1ACC" w14:textId="77777777" w:rsidR="00337696" w:rsidRPr="003B09F5" w:rsidRDefault="00337696" w:rsidP="00DA4EC4">
            <w:pPr>
              <w:pStyle w:val="Compact"/>
              <w:jc w:val="center"/>
              <w:rPr>
                <w:rFonts w:cs="Times New Roman"/>
              </w:rPr>
            </w:pPr>
            <w:r w:rsidRPr="003B09F5">
              <w:rPr>
                <w:rFonts w:cs="Times New Roman"/>
              </w:rPr>
              <w:t>4</w:t>
            </w:r>
          </w:p>
        </w:tc>
        <w:tc>
          <w:tcPr>
            <w:tcW w:w="0" w:type="auto"/>
          </w:tcPr>
          <w:p w14:paraId="72600146" w14:textId="77777777" w:rsidR="00337696" w:rsidRPr="003B09F5" w:rsidRDefault="00337696" w:rsidP="00DA4EC4">
            <w:pPr>
              <w:pStyle w:val="Compact"/>
              <w:jc w:val="center"/>
              <w:rPr>
                <w:rFonts w:cs="Times New Roman"/>
              </w:rPr>
            </w:pPr>
            <w:r w:rsidRPr="003B09F5">
              <w:rPr>
                <w:rFonts w:cs="Times New Roman"/>
              </w:rPr>
              <w:t>0</w:t>
            </w:r>
          </w:p>
        </w:tc>
        <w:tc>
          <w:tcPr>
            <w:tcW w:w="0" w:type="auto"/>
          </w:tcPr>
          <w:p w14:paraId="681DD815" w14:textId="77777777" w:rsidR="00337696" w:rsidRPr="003B09F5" w:rsidRDefault="00337696" w:rsidP="00DA4EC4">
            <w:pPr>
              <w:pStyle w:val="Compact"/>
              <w:jc w:val="center"/>
              <w:rPr>
                <w:rFonts w:cs="Times New Roman"/>
              </w:rPr>
            </w:pPr>
            <w:r w:rsidRPr="003B09F5">
              <w:rPr>
                <w:rFonts w:cs="Times New Roman"/>
              </w:rPr>
              <w:t>Native</w:t>
            </w:r>
          </w:p>
        </w:tc>
      </w:tr>
      <w:tr w:rsidR="00337696" w:rsidRPr="003B09F5" w14:paraId="36357F77" w14:textId="77777777" w:rsidTr="00A200FB">
        <w:tc>
          <w:tcPr>
            <w:tcW w:w="0" w:type="auto"/>
          </w:tcPr>
          <w:p w14:paraId="43359FA8" w14:textId="77777777" w:rsidR="00337696" w:rsidRPr="003B09F5" w:rsidRDefault="00337696" w:rsidP="00DA4EC4">
            <w:pPr>
              <w:pStyle w:val="Compact"/>
              <w:rPr>
                <w:rFonts w:cs="Times New Roman"/>
              </w:rPr>
            </w:pPr>
            <w:r w:rsidRPr="003B09F5">
              <w:rPr>
                <w:rFonts w:cs="Times New Roman"/>
                <w:i/>
              </w:rPr>
              <w:t>Myoporum caprarioides</w:t>
            </w:r>
          </w:p>
        </w:tc>
        <w:tc>
          <w:tcPr>
            <w:tcW w:w="0" w:type="auto"/>
          </w:tcPr>
          <w:p w14:paraId="7B3AD3C2" w14:textId="77777777" w:rsidR="00337696" w:rsidRPr="003B09F5" w:rsidRDefault="00337696" w:rsidP="00DA4EC4">
            <w:pPr>
              <w:pStyle w:val="Compact"/>
              <w:jc w:val="center"/>
              <w:rPr>
                <w:rFonts w:cs="Times New Roman"/>
              </w:rPr>
            </w:pPr>
            <w:r w:rsidRPr="003B09F5">
              <w:rPr>
                <w:rFonts w:cs="Times New Roman"/>
              </w:rPr>
              <w:t>3</w:t>
            </w:r>
          </w:p>
        </w:tc>
        <w:tc>
          <w:tcPr>
            <w:tcW w:w="0" w:type="auto"/>
          </w:tcPr>
          <w:p w14:paraId="1ADAB09D" w14:textId="77777777" w:rsidR="00337696" w:rsidRPr="003B09F5" w:rsidRDefault="00337696" w:rsidP="00DA4EC4">
            <w:pPr>
              <w:pStyle w:val="Compact"/>
              <w:jc w:val="center"/>
              <w:rPr>
                <w:rFonts w:cs="Times New Roman"/>
              </w:rPr>
            </w:pPr>
            <w:r w:rsidRPr="003B09F5">
              <w:rPr>
                <w:rFonts w:cs="Times New Roman"/>
              </w:rPr>
              <w:t>2</w:t>
            </w:r>
          </w:p>
        </w:tc>
        <w:tc>
          <w:tcPr>
            <w:tcW w:w="0" w:type="auto"/>
          </w:tcPr>
          <w:p w14:paraId="52B649AE" w14:textId="77777777" w:rsidR="00337696" w:rsidRPr="003B09F5" w:rsidRDefault="00337696" w:rsidP="00DA4EC4">
            <w:pPr>
              <w:pStyle w:val="Compact"/>
              <w:jc w:val="center"/>
              <w:rPr>
                <w:rFonts w:cs="Times New Roman"/>
              </w:rPr>
            </w:pPr>
            <w:r w:rsidRPr="003B09F5">
              <w:rPr>
                <w:rFonts w:cs="Times New Roman"/>
              </w:rPr>
              <w:t>Native</w:t>
            </w:r>
          </w:p>
        </w:tc>
      </w:tr>
      <w:tr w:rsidR="00337696" w:rsidRPr="003B09F5" w14:paraId="3DEEDF4B" w14:textId="77777777" w:rsidTr="00A200FB">
        <w:tc>
          <w:tcPr>
            <w:tcW w:w="0" w:type="auto"/>
          </w:tcPr>
          <w:p w14:paraId="3D67B73F" w14:textId="77777777" w:rsidR="00337696" w:rsidRPr="003B09F5" w:rsidRDefault="00337696" w:rsidP="00DA4EC4">
            <w:pPr>
              <w:pStyle w:val="Compact"/>
              <w:rPr>
                <w:rFonts w:cs="Times New Roman"/>
              </w:rPr>
            </w:pPr>
            <w:r w:rsidRPr="003B09F5">
              <w:rPr>
                <w:rFonts w:cs="Times New Roman"/>
                <w:i/>
              </w:rPr>
              <w:t>Rhagodia baccata</w:t>
            </w:r>
          </w:p>
        </w:tc>
        <w:tc>
          <w:tcPr>
            <w:tcW w:w="0" w:type="auto"/>
          </w:tcPr>
          <w:p w14:paraId="4EEDBC82" w14:textId="77777777" w:rsidR="00337696" w:rsidRPr="003B09F5" w:rsidRDefault="00337696" w:rsidP="00DA4EC4">
            <w:pPr>
              <w:pStyle w:val="Compact"/>
              <w:jc w:val="center"/>
              <w:rPr>
                <w:rFonts w:cs="Times New Roman"/>
              </w:rPr>
            </w:pPr>
            <w:r w:rsidRPr="003B09F5">
              <w:rPr>
                <w:rFonts w:cs="Times New Roman"/>
              </w:rPr>
              <w:t>3</w:t>
            </w:r>
          </w:p>
        </w:tc>
        <w:tc>
          <w:tcPr>
            <w:tcW w:w="0" w:type="auto"/>
          </w:tcPr>
          <w:p w14:paraId="1165B227" w14:textId="77777777" w:rsidR="00337696" w:rsidRPr="003B09F5" w:rsidRDefault="00337696" w:rsidP="00DA4EC4">
            <w:pPr>
              <w:pStyle w:val="Compact"/>
              <w:jc w:val="center"/>
              <w:rPr>
                <w:rFonts w:cs="Times New Roman"/>
              </w:rPr>
            </w:pPr>
            <w:r w:rsidRPr="003B09F5">
              <w:rPr>
                <w:rFonts w:cs="Times New Roman"/>
              </w:rPr>
              <w:t>4</w:t>
            </w:r>
          </w:p>
        </w:tc>
        <w:tc>
          <w:tcPr>
            <w:tcW w:w="0" w:type="auto"/>
          </w:tcPr>
          <w:p w14:paraId="05703D5D" w14:textId="77777777" w:rsidR="00337696" w:rsidRPr="003B09F5" w:rsidRDefault="00337696" w:rsidP="00DA4EC4">
            <w:pPr>
              <w:pStyle w:val="Compact"/>
              <w:jc w:val="center"/>
              <w:rPr>
                <w:rFonts w:cs="Times New Roman"/>
              </w:rPr>
            </w:pPr>
            <w:r w:rsidRPr="003B09F5">
              <w:rPr>
                <w:rFonts w:cs="Times New Roman"/>
              </w:rPr>
              <w:t>Native</w:t>
            </w:r>
          </w:p>
        </w:tc>
      </w:tr>
      <w:tr w:rsidR="00337696" w:rsidRPr="003B09F5" w14:paraId="3F70A545" w14:textId="77777777" w:rsidTr="00A200FB">
        <w:tc>
          <w:tcPr>
            <w:tcW w:w="0" w:type="auto"/>
          </w:tcPr>
          <w:p w14:paraId="0FF9172B" w14:textId="77777777" w:rsidR="00337696" w:rsidRPr="003B09F5" w:rsidRDefault="00337696" w:rsidP="00DA4EC4">
            <w:pPr>
              <w:pStyle w:val="Compact"/>
              <w:rPr>
                <w:rFonts w:cs="Times New Roman"/>
              </w:rPr>
            </w:pPr>
            <w:r w:rsidRPr="003B09F5">
              <w:rPr>
                <w:rFonts w:cs="Times New Roman"/>
                <w:i/>
              </w:rPr>
              <w:t>Spyridium globulosum</w:t>
            </w:r>
          </w:p>
        </w:tc>
        <w:tc>
          <w:tcPr>
            <w:tcW w:w="0" w:type="auto"/>
          </w:tcPr>
          <w:p w14:paraId="61FA74B5" w14:textId="77777777" w:rsidR="00337696" w:rsidRPr="003B09F5" w:rsidRDefault="00337696" w:rsidP="00DA4EC4">
            <w:pPr>
              <w:pStyle w:val="Compact"/>
              <w:jc w:val="center"/>
              <w:rPr>
                <w:rFonts w:cs="Times New Roman"/>
              </w:rPr>
            </w:pPr>
            <w:r w:rsidRPr="003B09F5">
              <w:rPr>
                <w:rFonts w:cs="Times New Roman"/>
              </w:rPr>
              <w:t>3</w:t>
            </w:r>
          </w:p>
        </w:tc>
        <w:tc>
          <w:tcPr>
            <w:tcW w:w="0" w:type="auto"/>
          </w:tcPr>
          <w:p w14:paraId="605C2469" w14:textId="77777777" w:rsidR="00337696" w:rsidRPr="003B09F5" w:rsidRDefault="00337696" w:rsidP="00DA4EC4">
            <w:pPr>
              <w:pStyle w:val="Compact"/>
              <w:jc w:val="center"/>
              <w:rPr>
                <w:rFonts w:cs="Times New Roman"/>
              </w:rPr>
            </w:pPr>
            <w:r w:rsidRPr="003B09F5">
              <w:rPr>
                <w:rFonts w:cs="Times New Roman"/>
              </w:rPr>
              <w:t>3</w:t>
            </w:r>
          </w:p>
        </w:tc>
        <w:tc>
          <w:tcPr>
            <w:tcW w:w="0" w:type="auto"/>
          </w:tcPr>
          <w:p w14:paraId="49EDB61F" w14:textId="77777777" w:rsidR="00337696" w:rsidRPr="003B09F5" w:rsidRDefault="00337696" w:rsidP="00DA4EC4">
            <w:pPr>
              <w:pStyle w:val="Compact"/>
              <w:jc w:val="center"/>
              <w:rPr>
                <w:rFonts w:cs="Times New Roman"/>
              </w:rPr>
            </w:pPr>
            <w:r w:rsidRPr="003B09F5">
              <w:rPr>
                <w:rFonts w:cs="Times New Roman"/>
              </w:rPr>
              <w:t>Native</w:t>
            </w:r>
          </w:p>
        </w:tc>
      </w:tr>
      <w:tr w:rsidR="00337696" w:rsidRPr="003B09F5" w14:paraId="0135DAC0" w14:textId="77777777" w:rsidTr="00A200FB">
        <w:tc>
          <w:tcPr>
            <w:tcW w:w="0" w:type="auto"/>
          </w:tcPr>
          <w:p w14:paraId="5F811205" w14:textId="77777777" w:rsidR="00337696" w:rsidRPr="003B09F5" w:rsidRDefault="00337696" w:rsidP="00DA4EC4">
            <w:pPr>
              <w:pStyle w:val="Compact"/>
              <w:rPr>
                <w:rFonts w:cs="Times New Roman"/>
              </w:rPr>
            </w:pPr>
            <w:r w:rsidRPr="003B09F5">
              <w:rPr>
                <w:rFonts w:cs="Times New Roman"/>
                <w:i/>
              </w:rPr>
              <w:t>Typha orientalis</w:t>
            </w:r>
          </w:p>
        </w:tc>
        <w:tc>
          <w:tcPr>
            <w:tcW w:w="0" w:type="auto"/>
          </w:tcPr>
          <w:p w14:paraId="759D2E5E" w14:textId="77777777" w:rsidR="00337696" w:rsidRPr="003B09F5" w:rsidRDefault="00337696" w:rsidP="00DA4EC4">
            <w:pPr>
              <w:pStyle w:val="Compact"/>
              <w:jc w:val="center"/>
              <w:rPr>
                <w:rFonts w:cs="Times New Roman"/>
              </w:rPr>
            </w:pPr>
            <w:r w:rsidRPr="003B09F5">
              <w:rPr>
                <w:rFonts w:cs="Times New Roman"/>
              </w:rPr>
              <w:t>6</w:t>
            </w:r>
          </w:p>
        </w:tc>
        <w:tc>
          <w:tcPr>
            <w:tcW w:w="0" w:type="auto"/>
          </w:tcPr>
          <w:p w14:paraId="2A08C336" w14:textId="77777777" w:rsidR="00337696" w:rsidRPr="003B09F5" w:rsidRDefault="00337696" w:rsidP="00DA4EC4">
            <w:pPr>
              <w:pStyle w:val="Compact"/>
              <w:jc w:val="center"/>
              <w:rPr>
                <w:rFonts w:cs="Times New Roman"/>
              </w:rPr>
            </w:pPr>
            <w:r w:rsidRPr="003B09F5">
              <w:rPr>
                <w:rFonts w:cs="Times New Roman"/>
              </w:rPr>
              <w:t>0</w:t>
            </w:r>
          </w:p>
        </w:tc>
        <w:tc>
          <w:tcPr>
            <w:tcW w:w="0" w:type="auto"/>
          </w:tcPr>
          <w:p w14:paraId="2D35BA39" w14:textId="77777777" w:rsidR="00337696" w:rsidRPr="003B09F5" w:rsidRDefault="00337696" w:rsidP="00DA4EC4">
            <w:pPr>
              <w:pStyle w:val="Compact"/>
              <w:jc w:val="center"/>
              <w:rPr>
                <w:rFonts w:cs="Times New Roman"/>
              </w:rPr>
            </w:pPr>
            <w:r w:rsidRPr="003B09F5">
              <w:rPr>
                <w:rFonts w:cs="Times New Roman"/>
              </w:rPr>
              <w:t>Native</w:t>
            </w:r>
          </w:p>
        </w:tc>
      </w:tr>
    </w:tbl>
    <w:p w14:paraId="0A15BA84" w14:textId="77777777" w:rsidR="00337696" w:rsidRPr="003B09F5" w:rsidRDefault="00337696" w:rsidP="00DA4EC4">
      <w:pPr>
        <w:rPr>
          <w:rFonts w:ascii="Times New Roman" w:eastAsiaTheme="majorEastAsia" w:hAnsi="Times New Roman" w:cs="Times New Roman"/>
          <w:b/>
          <w:bCs/>
          <w:sz w:val="32"/>
          <w:szCs w:val="32"/>
        </w:rPr>
      </w:pPr>
      <w:r w:rsidRPr="003B09F5">
        <w:rPr>
          <w:rFonts w:ascii="Times New Roman" w:hAnsi="Times New Roman" w:cs="Times New Roman"/>
        </w:rPr>
        <w:br w:type="page"/>
      </w:r>
    </w:p>
    <w:p w14:paraId="63FA2AF1" w14:textId="0066A881" w:rsidR="004619D7" w:rsidRDefault="004619D7" w:rsidP="00C7434B">
      <w:pPr>
        <w:pStyle w:val="Heading3"/>
      </w:pPr>
      <w:bookmarkStart w:id="672" w:name="_Toc33019627"/>
      <w:r>
        <w:lastRenderedPageBreak/>
        <w:t>Lexia 186</w:t>
      </w:r>
      <w:bookmarkEnd w:id="672"/>
    </w:p>
    <w:p w14:paraId="27E81E4B" w14:textId="77777777" w:rsidR="002E48C9" w:rsidRPr="003B09F5" w:rsidRDefault="002E48C9" w:rsidP="00C7434B">
      <w:pPr>
        <w:pStyle w:val="Heading4"/>
        <w:rPr>
          <w:rFonts w:cs="Times New Roman"/>
        </w:rPr>
      </w:pPr>
      <w:r w:rsidRPr="003B09F5">
        <w:rPr>
          <w:rFonts w:cs="Times New Roman"/>
        </w:rPr>
        <w:t>Vegetation dynamics</w:t>
      </w:r>
    </w:p>
    <w:p w14:paraId="0EDEDCB8" w14:textId="1CEC8765" w:rsidR="002E48C9" w:rsidRPr="003B09F5" w:rsidRDefault="002E48C9" w:rsidP="00DA4EC4">
      <w:pPr>
        <w:pStyle w:val="FirstParagraph"/>
        <w:rPr>
          <w:rFonts w:cs="Times New Roman"/>
        </w:rPr>
      </w:pPr>
      <w:r w:rsidRPr="003B09F5">
        <w:rPr>
          <w:rFonts w:cs="Times New Roman"/>
        </w:rPr>
        <w:t>Vegetation monitoring has been occurring at Lexia 186 since 1997 with the last survey conducted in 2018</w:t>
      </w:r>
      <w:r>
        <w:rPr>
          <w:rFonts w:cs="Times New Roman"/>
        </w:rPr>
        <w:t xml:space="preserve">. </w:t>
      </w:r>
      <w:r w:rsidRPr="003B09F5">
        <w:rPr>
          <w:rFonts w:cs="Times New Roman"/>
        </w:rPr>
        <w:t xml:space="preserve">Overall canopy health has remained stable with most </w:t>
      </w:r>
      <w:r w:rsidRPr="003B09F5">
        <w:rPr>
          <w:rFonts w:cs="Times New Roman"/>
          <w:i/>
        </w:rPr>
        <w:t>Melaleuca preissiana</w:t>
      </w:r>
      <w:r w:rsidRPr="003B09F5">
        <w:rPr>
          <w:rFonts w:cs="Times New Roman"/>
        </w:rPr>
        <w:t xml:space="preserve"> in good or excellent condition and most </w:t>
      </w:r>
      <w:r w:rsidRPr="003B09F5">
        <w:rPr>
          <w:rFonts w:cs="Times New Roman"/>
          <w:i/>
        </w:rPr>
        <w:t>Banksia ilicifolia</w:t>
      </w:r>
      <w:r w:rsidRPr="003B09F5">
        <w:rPr>
          <w:rFonts w:cs="Times New Roman"/>
        </w:rPr>
        <w:t xml:space="preserve"> with average condition (Buller et al., </w:t>
      </w:r>
      <w:hyperlink w:anchor="ref-Buller2018">
        <w:r w:rsidRPr="003B09F5">
          <w:rPr>
            <w:rStyle w:val="Hyperlink"/>
            <w:rFonts w:cs="Times New Roman"/>
            <w:color w:val="auto"/>
          </w:rPr>
          <w:t>2018</w:t>
        </w:r>
      </w:hyperlink>
      <w:r w:rsidRPr="003B09F5">
        <w:rPr>
          <w:rFonts w:cs="Times New Roman"/>
        </w:rPr>
        <w:t>). Exotic richness is very low at Lexia 186 and natives account for approximately 90 % of total cover abundance at the transect. Ordination reveals similar trajectories in compositional change for each plot that reflect the continual changes in cover abundances of species (</w:t>
      </w:r>
      <w:r>
        <w:rPr>
          <w:rFonts w:cs="Times New Roman"/>
        </w:rPr>
        <w:fldChar w:fldCharType="begin"/>
      </w:r>
      <w:r>
        <w:rPr>
          <w:rFonts w:cs="Times New Roman"/>
        </w:rPr>
        <w:instrText xml:space="preserve"> REF _Ref25920538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54</w:t>
      </w:r>
      <w:r>
        <w:rPr>
          <w:rFonts w:cs="Times New Roman"/>
        </w:rPr>
        <w:fldChar w:fldCharType="end"/>
      </w:r>
      <w:r w:rsidRPr="003B09F5">
        <w:rPr>
          <w:rFonts w:cs="Times New Roman"/>
        </w:rPr>
        <w:t xml:space="preserve">). </w:t>
      </w:r>
      <w:commentRangeStart w:id="673"/>
      <w:commentRangeStart w:id="674"/>
      <w:r w:rsidRPr="003B09F5">
        <w:rPr>
          <w:rFonts w:cs="Times New Roman"/>
        </w:rPr>
        <w:t>Regression analyses did not reveal significant effects of groundwater levels on any of the species present at Lexia 186</w:t>
      </w:r>
      <w:commentRangeEnd w:id="673"/>
      <w:r>
        <w:rPr>
          <w:rStyle w:val="CommentReference"/>
          <w:rFonts w:asciiTheme="minorHAnsi" w:hAnsiTheme="minorHAnsi"/>
        </w:rPr>
        <w:commentReference w:id="673"/>
      </w:r>
      <w:commentRangeEnd w:id="674"/>
      <w:r w:rsidR="00824231">
        <w:rPr>
          <w:rStyle w:val="CommentReference"/>
          <w:rFonts w:asciiTheme="minorHAnsi" w:hAnsiTheme="minorHAnsi"/>
        </w:rPr>
        <w:commentReference w:id="674"/>
      </w:r>
      <w:r w:rsidRPr="003B09F5">
        <w:rPr>
          <w:rFonts w:cs="Times New Roman"/>
        </w:rPr>
        <w:t>. This result suggests that community composition is changing due to other factors that are independent of groundwater level. This is surprising given the significant declines in groundwater at the site. Vegetation may be altered by other processes such as altered sediment processes and acidification.</w:t>
      </w:r>
    </w:p>
    <w:p w14:paraId="16C63E89" w14:textId="77777777" w:rsidR="002E48C9" w:rsidRPr="003B09F5" w:rsidRDefault="002E48C9" w:rsidP="00DA4EC4">
      <w:pPr>
        <w:pStyle w:val="CaptionedFigure"/>
        <w:rPr>
          <w:rFonts w:ascii="Times New Roman" w:hAnsi="Times New Roman" w:cs="Times New Roman"/>
        </w:rPr>
      </w:pPr>
      <w:r w:rsidRPr="003B09F5">
        <w:rPr>
          <w:rFonts w:ascii="Times New Roman" w:hAnsi="Times New Roman" w:cs="Times New Roman"/>
          <w:noProof/>
          <w:lang w:val="en-AU" w:eastAsia="en-AU"/>
        </w:rPr>
        <w:drawing>
          <wp:inline distT="0" distB="0" distL="0" distR="0" wp14:anchorId="669C056F" wp14:editId="7D9DFEDC">
            <wp:extent cx="5760000" cy="39852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Figs/Lexia186Ord-1.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4E59D061" w14:textId="4CEFEC90" w:rsidR="002E48C9" w:rsidRPr="003B09F5" w:rsidRDefault="002E48C9" w:rsidP="00DA4EC4">
      <w:pPr>
        <w:pStyle w:val="Caption"/>
        <w:rPr>
          <w:rFonts w:ascii="Times New Roman" w:hAnsi="Times New Roman" w:cs="Times New Roman"/>
        </w:rPr>
      </w:pPr>
      <w:bookmarkStart w:id="675" w:name="_Ref2592053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54</w:t>
      </w:r>
      <w:r w:rsidRPr="003B09F5">
        <w:rPr>
          <w:rFonts w:ascii="Times New Roman" w:hAnsi="Times New Roman" w:cs="Times New Roman"/>
        </w:rPr>
        <w:fldChar w:fldCharType="end"/>
      </w:r>
      <w:bookmarkEnd w:id="675"/>
      <w:r w:rsidRPr="003B09F5">
        <w:rPr>
          <w:rFonts w:ascii="Times New Roman" w:hAnsi="Times New Roman" w:cs="Times New Roman"/>
        </w:rPr>
        <w:t xml:space="preserve"> Unconstrained ordination based on the latent variable model for each surveyed year for Lexia 186. Plots are represented as different colours and consecutive years are joined by a line with first and last survey years labeled.</w:t>
      </w:r>
    </w:p>
    <w:p w14:paraId="7D5B0552" w14:textId="77777777" w:rsidR="002E48C9" w:rsidRPr="002E48C9" w:rsidRDefault="002E48C9" w:rsidP="00DA4EC4">
      <w:pPr>
        <w:pStyle w:val="BodyText"/>
      </w:pPr>
    </w:p>
    <w:p w14:paraId="008C72B9" w14:textId="1DE41641" w:rsidR="004619D7" w:rsidRDefault="004619D7" w:rsidP="00C7434B">
      <w:pPr>
        <w:pStyle w:val="Heading3"/>
      </w:pPr>
      <w:bookmarkStart w:id="676" w:name="_Toc33019628"/>
      <w:r>
        <w:t>Melaleuca Park 173</w:t>
      </w:r>
      <w:bookmarkEnd w:id="676"/>
    </w:p>
    <w:p w14:paraId="0E61AABF" w14:textId="77777777" w:rsidR="00585210" w:rsidRPr="003B09F5" w:rsidRDefault="00585210" w:rsidP="00C7434B">
      <w:pPr>
        <w:pStyle w:val="Heading4"/>
        <w:rPr>
          <w:rFonts w:cs="Times New Roman"/>
        </w:rPr>
      </w:pPr>
      <w:r w:rsidRPr="003B09F5">
        <w:rPr>
          <w:rFonts w:cs="Times New Roman"/>
        </w:rPr>
        <w:t>Water quality</w:t>
      </w:r>
    </w:p>
    <w:p w14:paraId="53E00C8B" w14:textId="3912F001" w:rsidR="00585210" w:rsidRPr="003B09F5" w:rsidRDefault="00585210" w:rsidP="00C7434B">
      <w:pPr>
        <w:pStyle w:val="FirstParagraph"/>
        <w:rPr>
          <w:rFonts w:cs="Times New Roman"/>
        </w:rPr>
      </w:pPr>
      <w:r w:rsidRPr="003B09F5">
        <w:rPr>
          <w:rFonts w:cs="Times New Roman"/>
        </w:rPr>
        <w:t xml:space="preserve">Melaleuca Park 173 is the only monitored wetland to show organic acidity (Judd and Horwitz, </w:t>
      </w:r>
      <w:hyperlink w:anchor="ref-Judd2019">
        <w:r w:rsidRPr="003B09F5">
          <w:rPr>
            <w:rStyle w:val="Hyperlink"/>
            <w:rFonts w:cs="Times New Roman"/>
            <w:color w:val="auto"/>
          </w:rPr>
          <w:t>2019</w:t>
        </w:r>
      </w:hyperlink>
      <w:r w:rsidRPr="003B09F5">
        <w:rPr>
          <w:rFonts w:cs="Times New Roman"/>
        </w:rPr>
        <w:t>). The waters are dark and have high gilvin levels (94.7 FTU). The acidic water</w:t>
      </w:r>
      <w:r>
        <w:rPr>
          <w:rFonts w:cs="Times New Roman"/>
        </w:rPr>
        <w:t>s</w:t>
      </w:r>
      <w:r w:rsidRPr="003B09F5">
        <w:rPr>
          <w:rFonts w:cs="Times New Roman"/>
        </w:rPr>
        <w:t xml:space="preserve"> have a pH between 3.4 and 5.1</w:t>
      </w:r>
      <w:r>
        <w:rPr>
          <w:rFonts w:cs="Times New Roman"/>
        </w:rPr>
        <w:t xml:space="preserve"> and</w:t>
      </w:r>
      <w:r w:rsidRPr="003B09F5">
        <w:rPr>
          <w:rFonts w:cs="Times New Roman"/>
        </w:rPr>
        <w:t xml:space="preserve"> </w:t>
      </w:r>
      <w:r>
        <w:rPr>
          <w:rFonts w:cs="Times New Roman"/>
        </w:rPr>
        <w:t>r</w:t>
      </w:r>
      <w:r w:rsidRPr="003B09F5">
        <w:rPr>
          <w:rFonts w:cs="Times New Roman"/>
        </w:rPr>
        <w:t>ecent monitoring suggests</w:t>
      </w:r>
      <w:r>
        <w:rPr>
          <w:rFonts w:cs="Times New Roman"/>
        </w:rPr>
        <w:t xml:space="preserve"> the</w:t>
      </w:r>
      <w:r w:rsidRPr="003B09F5">
        <w:rPr>
          <w:rFonts w:cs="Times New Roman"/>
        </w:rPr>
        <w:t xml:space="preserve"> current pH is 3.7. The lake usually has total nitrogen levels between 2000 and 2800 </w:t>
      </w:r>
      <m:oMath>
        <m:r>
          <w:rPr>
            <w:rFonts w:ascii="Cambria Math" w:hAnsi="Cambria Math" w:cs="Times New Roman"/>
          </w:rPr>
          <m:t>μ</m:t>
        </m:r>
      </m:oMath>
      <w:r w:rsidRPr="003B09F5">
        <w:rPr>
          <w:rFonts w:cs="Times New Roman"/>
        </w:rPr>
        <w:t>g/L.</w:t>
      </w:r>
    </w:p>
    <w:p w14:paraId="554E2250" w14:textId="77777777" w:rsidR="00585210" w:rsidRPr="003B09F5" w:rsidRDefault="00585210" w:rsidP="00C7434B">
      <w:pPr>
        <w:pStyle w:val="Heading4"/>
        <w:rPr>
          <w:rFonts w:cs="Times New Roman"/>
        </w:rPr>
      </w:pPr>
      <w:bookmarkStart w:id="677" w:name="vegetation-dynamics-10"/>
      <w:r w:rsidRPr="003B09F5">
        <w:rPr>
          <w:rFonts w:cs="Times New Roman"/>
        </w:rPr>
        <w:lastRenderedPageBreak/>
        <w:t>Vegetation dynamics</w:t>
      </w:r>
      <w:bookmarkEnd w:id="677"/>
    </w:p>
    <w:p w14:paraId="31872D88" w14:textId="268E26B0" w:rsidR="00585210" w:rsidRPr="003B09F5" w:rsidRDefault="00585210" w:rsidP="00C7434B">
      <w:pPr>
        <w:pStyle w:val="FirstParagraph"/>
        <w:rPr>
          <w:rFonts w:cs="Times New Roman"/>
        </w:rPr>
      </w:pPr>
      <w:r w:rsidRPr="003B09F5">
        <w:rPr>
          <w:rFonts w:cs="Times New Roman"/>
        </w:rPr>
        <w:t xml:space="preserve">Vegetation monitoring has been occurring at Melaleuca Park from 1997 to 2018 (Buller et al., </w:t>
      </w:r>
      <w:hyperlink w:anchor="ref-Buller2019">
        <w:r w:rsidRPr="003B09F5">
          <w:rPr>
            <w:rStyle w:val="Hyperlink"/>
            <w:rFonts w:cs="Times New Roman"/>
            <w:color w:val="auto"/>
          </w:rPr>
          <w:t>2019</w:t>
        </w:r>
      </w:hyperlink>
      <w:r w:rsidRPr="003B09F5">
        <w:rPr>
          <w:rFonts w:cs="Times New Roman"/>
        </w:rPr>
        <w:t>). There has been marked changes in vegetation composition along the transect during this monitoring period</w:t>
      </w:r>
      <w:r>
        <w:rPr>
          <w:rFonts w:cs="Times New Roman"/>
        </w:rPr>
        <w:t xml:space="preserve">. </w:t>
      </w:r>
      <w:r w:rsidRPr="003B09F5">
        <w:rPr>
          <w:rFonts w:cs="Times New Roman"/>
        </w:rPr>
        <w:t xml:space="preserve">In 2014, </w:t>
      </w:r>
      <w:r w:rsidRPr="003B09F5">
        <w:rPr>
          <w:rFonts w:cs="Times New Roman"/>
          <w:i/>
        </w:rPr>
        <w:t>Baumea articulata</w:t>
      </w:r>
      <w:r w:rsidRPr="003B09F5">
        <w:rPr>
          <w:rFonts w:cs="Times New Roman"/>
        </w:rPr>
        <w:t xml:space="preserve"> was absent from the transect, however, due to a wet season which saw Plot A and B submerged in 2018, </w:t>
      </w:r>
      <w:r w:rsidRPr="003B09F5">
        <w:rPr>
          <w:rFonts w:cs="Times New Roman"/>
          <w:i/>
        </w:rPr>
        <w:t>B. articulata</w:t>
      </w:r>
      <w:r w:rsidRPr="003B09F5">
        <w:rPr>
          <w:rFonts w:cs="Times New Roman"/>
        </w:rPr>
        <w:t xml:space="preserve"> was recorded in low abundance. Similar changes have been observed for </w:t>
      </w:r>
      <w:r w:rsidRPr="003B09F5">
        <w:rPr>
          <w:rFonts w:cs="Times New Roman"/>
          <w:i/>
        </w:rPr>
        <w:t>Astartea scoparia</w:t>
      </w:r>
      <w:r w:rsidRPr="003B09F5">
        <w:rPr>
          <w:rFonts w:cs="Times New Roman"/>
        </w:rPr>
        <w:t xml:space="preserve">, which prior to 2018 was recorded wither dead or in poor condition. Since 2018, many of the </w:t>
      </w:r>
      <w:r w:rsidRPr="003B09F5">
        <w:rPr>
          <w:rFonts w:cs="Times New Roman"/>
          <w:i/>
        </w:rPr>
        <w:t>A. scoparia</w:t>
      </w:r>
      <w:r w:rsidRPr="003B09F5">
        <w:rPr>
          <w:rFonts w:cs="Times New Roman"/>
        </w:rPr>
        <w:t xml:space="preserve"> plants were observed with new shoots. Other important vegetation components in Plot A include </w:t>
      </w:r>
      <w:r w:rsidRPr="003B09F5">
        <w:rPr>
          <w:rFonts w:cs="Times New Roman"/>
          <w:i/>
        </w:rPr>
        <w:t>Lepidosperma longitudinale</w:t>
      </w:r>
      <w:r w:rsidRPr="003B09F5">
        <w:rPr>
          <w:rFonts w:cs="Times New Roman"/>
        </w:rPr>
        <w:t xml:space="preserve"> and </w:t>
      </w:r>
      <w:r w:rsidRPr="003B09F5">
        <w:rPr>
          <w:rFonts w:cs="Times New Roman"/>
          <w:i/>
        </w:rPr>
        <w:t>Leptocarpus scariosus</w:t>
      </w:r>
      <w:r w:rsidRPr="003B09F5">
        <w:rPr>
          <w:rFonts w:cs="Times New Roman"/>
        </w:rPr>
        <w:t xml:space="preserve">, both of which are also present in Plot B, whilst the former is present throughout the transect. The long-term decline in water levels has had an adverse effect on the health of the </w:t>
      </w:r>
      <w:r w:rsidRPr="003B09F5">
        <w:rPr>
          <w:rFonts w:cs="Times New Roman"/>
          <w:i/>
        </w:rPr>
        <w:t>Melaleuca preissiana</w:t>
      </w:r>
      <w:r w:rsidRPr="003B09F5">
        <w:rPr>
          <w:rFonts w:cs="Times New Roman"/>
        </w:rPr>
        <w:t xml:space="preserve"> population. Generally, this important canopy forming species has been declining in health, despite slight increases in plant health for 2018. The slight increase in </w:t>
      </w:r>
      <w:r w:rsidRPr="003B09F5">
        <w:rPr>
          <w:rFonts w:cs="Times New Roman"/>
          <w:i/>
        </w:rPr>
        <w:t>M. preissiana</w:t>
      </w:r>
      <w:r w:rsidRPr="003B09F5">
        <w:rPr>
          <w:rFonts w:cs="Times New Roman"/>
        </w:rPr>
        <w:t xml:space="preserve"> health may be attributed to the recent stabilisation of groundwater in levels.</w:t>
      </w:r>
    </w:p>
    <w:p w14:paraId="29EA8569" w14:textId="282F36A7" w:rsidR="00585210" w:rsidRPr="003B09F5" w:rsidRDefault="00585210" w:rsidP="00C7434B">
      <w:pPr>
        <w:pStyle w:val="BodyText"/>
        <w:rPr>
          <w:rFonts w:cs="Times New Roman"/>
        </w:rPr>
      </w:pPr>
      <w:r w:rsidRPr="003B09F5">
        <w:rPr>
          <w:rFonts w:cs="Times New Roman"/>
        </w:rPr>
        <w:t>Ordination reveals distinct shifts in community composition since 1997 (</w:t>
      </w:r>
      <w:r>
        <w:rPr>
          <w:rFonts w:cs="Times New Roman"/>
        </w:rPr>
        <w:fldChar w:fldCharType="begin"/>
      </w:r>
      <w:r>
        <w:rPr>
          <w:rFonts w:cs="Times New Roman"/>
        </w:rPr>
        <w:instrText xml:space="preserve"> REF _Ref25920584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55</w:t>
      </w:r>
      <w:r>
        <w:rPr>
          <w:rFonts w:cs="Times New Roman"/>
        </w:rPr>
        <w:fldChar w:fldCharType="end"/>
      </w:r>
      <w:r w:rsidRPr="003B09F5">
        <w:rPr>
          <w:rFonts w:cs="Times New Roman"/>
        </w:rPr>
        <w:t xml:space="preserve">). Although Plot A is distinct, in terms of vegetation cover abundances, to Plots B, C and D, all plots display an upwards trajectory along the second axis (LV2). For Plot A, this shift in composition is likely due to the loss of </w:t>
      </w:r>
      <w:r w:rsidRPr="003B09F5">
        <w:rPr>
          <w:rFonts w:cs="Times New Roman"/>
          <w:i/>
        </w:rPr>
        <w:t>B. articulata</w:t>
      </w:r>
      <w:r w:rsidRPr="003B09F5">
        <w:rPr>
          <w:rFonts w:cs="Times New Roman"/>
        </w:rPr>
        <w:t xml:space="preserve"> from the plot. Mode</w:t>
      </w:r>
      <w:r>
        <w:rPr>
          <w:rFonts w:cs="Times New Roman"/>
        </w:rPr>
        <w:t>l</w:t>
      </w:r>
      <w:r w:rsidRPr="003B09F5">
        <w:rPr>
          <w:rFonts w:cs="Times New Roman"/>
        </w:rPr>
        <w:t>ling compositional changes in vegetation with changes in groundwater levels suggests a number of species which are likely to increase in cover abundance with declining groundwater levels (</w:t>
      </w:r>
      <w:r>
        <w:rPr>
          <w:rFonts w:cs="Times New Roman"/>
        </w:rPr>
        <w:fldChar w:fldCharType="begin"/>
      </w:r>
      <w:r>
        <w:rPr>
          <w:rFonts w:cs="Times New Roman"/>
        </w:rPr>
        <w:instrText xml:space="preserve"> REF _Ref25920593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56</w:t>
      </w:r>
      <w:r>
        <w:rPr>
          <w:rFonts w:cs="Times New Roman"/>
        </w:rPr>
        <w:fldChar w:fldCharType="end"/>
      </w:r>
      <w:r w:rsidRPr="003B09F5">
        <w:rPr>
          <w:rFonts w:cs="Times New Roman"/>
        </w:rPr>
        <w:t xml:space="preserve">). These species, such as </w:t>
      </w:r>
      <w:r w:rsidRPr="003B09F5">
        <w:rPr>
          <w:rFonts w:cs="Times New Roman"/>
          <w:i/>
        </w:rPr>
        <w:t>Xanthorrhoea preissii</w:t>
      </w:r>
      <w:r w:rsidRPr="003B09F5">
        <w:rPr>
          <w:rFonts w:cs="Times New Roman"/>
        </w:rPr>
        <w:t xml:space="preserve"> and </w:t>
      </w:r>
      <w:r w:rsidRPr="003B09F5">
        <w:rPr>
          <w:rFonts w:cs="Times New Roman"/>
          <w:i/>
        </w:rPr>
        <w:t>Dielsia stenostachya</w:t>
      </w:r>
      <w:r w:rsidRPr="003B09F5">
        <w:rPr>
          <w:rFonts w:cs="Times New Roman"/>
        </w:rPr>
        <w:t>, are likely to increase in cover abundance in lower areas of the basin under a scenario of continuing declining groundwater levels.</w:t>
      </w:r>
    </w:p>
    <w:p w14:paraId="250CE02B" w14:textId="77777777" w:rsidR="00585210" w:rsidRPr="003B09F5" w:rsidRDefault="00585210" w:rsidP="00C7434B">
      <w:pPr>
        <w:pStyle w:val="Heading4"/>
        <w:rPr>
          <w:rFonts w:cs="Times New Roman"/>
        </w:rPr>
      </w:pPr>
      <w:bookmarkStart w:id="678" w:name="aquatic-invertebrates-4"/>
      <w:r w:rsidRPr="003B09F5">
        <w:rPr>
          <w:rFonts w:cs="Times New Roman"/>
        </w:rPr>
        <w:t xml:space="preserve">Aquatic </w:t>
      </w:r>
      <w:r>
        <w:rPr>
          <w:rFonts w:cs="Times New Roman"/>
        </w:rPr>
        <w:t>i</w:t>
      </w:r>
      <w:r w:rsidRPr="003B09F5">
        <w:rPr>
          <w:rFonts w:cs="Times New Roman"/>
        </w:rPr>
        <w:t>nvertebrates</w:t>
      </w:r>
      <w:bookmarkEnd w:id="678"/>
    </w:p>
    <w:p w14:paraId="7A008EFC" w14:textId="308F7DA8" w:rsidR="00585210" w:rsidRPr="003B09F5" w:rsidRDefault="00585210" w:rsidP="00DA4EC4">
      <w:pPr>
        <w:pStyle w:val="FirstParagraph"/>
        <w:rPr>
          <w:rFonts w:cs="Times New Roman"/>
        </w:rPr>
      </w:pPr>
      <w:r w:rsidRPr="003B09F5">
        <w:rPr>
          <w:rFonts w:cs="Times New Roman"/>
        </w:rPr>
        <w:t>Aquatic macroinvertebrate family richness has been declining since the late 2000s when water levels began declining (</w:t>
      </w:r>
      <w:r>
        <w:rPr>
          <w:rFonts w:cs="Times New Roman"/>
        </w:rPr>
        <w:fldChar w:fldCharType="begin"/>
      </w:r>
      <w:r>
        <w:rPr>
          <w:rFonts w:cs="Times New Roman"/>
        </w:rPr>
        <w:instrText xml:space="preserve"> REF _Ref25920600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57</w:t>
      </w:r>
      <w:r>
        <w:rPr>
          <w:rFonts w:cs="Times New Roman"/>
        </w:rPr>
        <w:fldChar w:fldCharType="end"/>
      </w:r>
      <w:r w:rsidRPr="003B09F5">
        <w:rPr>
          <w:rFonts w:cs="Times New Roman"/>
        </w:rPr>
        <w:t>). As water chemistry has changed little during this period, the decline in richness is likely due to the degradation of habitats caused by the lower surface waters and extended dry periods during summer (</w:t>
      </w:r>
      <w:r>
        <w:rPr>
          <w:rFonts w:cs="Times New Roman"/>
        </w:rPr>
        <w:t>Judd and Horwitz, 2019</w:t>
      </w:r>
      <w:r w:rsidRPr="003B09F5">
        <w:rPr>
          <w:rFonts w:cs="Times New Roman"/>
        </w:rPr>
        <w:t>). Macroinvertebrate assemblage composition has shifted since the initial 2000 survey (</w:t>
      </w:r>
      <w:r>
        <w:rPr>
          <w:rFonts w:cs="Times New Roman"/>
        </w:rPr>
        <w:fldChar w:fldCharType="begin"/>
      </w:r>
      <w:r>
        <w:rPr>
          <w:rFonts w:cs="Times New Roman"/>
        </w:rPr>
        <w:instrText xml:space="preserve"> REF _Ref25920608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58</w:t>
      </w:r>
      <w:r>
        <w:rPr>
          <w:rFonts w:cs="Times New Roman"/>
        </w:rPr>
        <w:fldChar w:fldCharType="end"/>
      </w:r>
      <w:r w:rsidRPr="003B09F5">
        <w:rPr>
          <w:rFonts w:cs="Times New Roman"/>
        </w:rPr>
        <w:t xml:space="preserve">). Since 2011, assemblage composition has been shifting away from the 2000 community, suggesting further shifts in composition are likely due to sustained low water </w:t>
      </w:r>
      <w:r>
        <w:rPr>
          <w:rFonts w:cs="Times New Roman"/>
        </w:rPr>
        <w:t>levels. Taxa that are no longer found in monitoring samples</w:t>
      </w:r>
      <w:r w:rsidRPr="003B09F5">
        <w:rPr>
          <w:rFonts w:cs="Times New Roman"/>
        </w:rPr>
        <w:t xml:space="preserve"> from the wetland include </w:t>
      </w:r>
      <w:r>
        <w:rPr>
          <w:rFonts w:cs="Times New Roman"/>
        </w:rPr>
        <w:t xml:space="preserve">the crustacean families of Perthiidae and </w:t>
      </w:r>
      <w:r w:rsidRPr="003B09F5">
        <w:rPr>
          <w:rFonts w:cs="Times New Roman"/>
        </w:rPr>
        <w:t xml:space="preserve">Chydoridae, </w:t>
      </w:r>
      <w:r>
        <w:rPr>
          <w:rFonts w:cs="Times New Roman"/>
        </w:rPr>
        <w:t xml:space="preserve">insect family </w:t>
      </w:r>
      <w:r w:rsidRPr="003B09F5">
        <w:rPr>
          <w:rFonts w:cs="Times New Roman"/>
        </w:rPr>
        <w:t xml:space="preserve">Leptoceridae, Orthocladiinae </w:t>
      </w:r>
      <w:r>
        <w:rPr>
          <w:rFonts w:cs="Times New Roman"/>
        </w:rPr>
        <w:t xml:space="preserve">midges </w:t>
      </w:r>
      <w:r w:rsidRPr="003B09F5">
        <w:rPr>
          <w:rFonts w:cs="Times New Roman"/>
        </w:rPr>
        <w:t>and Unioncolidae</w:t>
      </w:r>
      <w:r>
        <w:rPr>
          <w:rFonts w:cs="Times New Roman"/>
        </w:rPr>
        <w:t xml:space="preserve"> mites</w:t>
      </w:r>
      <w:r w:rsidRPr="003B09F5">
        <w:rPr>
          <w:rFonts w:cs="Times New Roman"/>
        </w:rPr>
        <w:t>.</w:t>
      </w:r>
      <w:r>
        <w:rPr>
          <w:rFonts w:cs="Times New Roman"/>
        </w:rPr>
        <w:t xml:space="preserve"> </w:t>
      </w:r>
    </w:p>
    <w:p w14:paraId="027A50B0" w14:textId="77777777" w:rsidR="00585210" w:rsidRPr="003B09F5" w:rsidRDefault="00585210"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1502EC4" wp14:editId="30B649C8">
            <wp:extent cx="5760000" cy="39852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Figs/EMP173Ord-1.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29761C39" w14:textId="0683BD4B" w:rsidR="00585210" w:rsidRPr="003B09F5" w:rsidRDefault="00585210" w:rsidP="00DA4EC4">
      <w:pPr>
        <w:pStyle w:val="Caption"/>
        <w:rPr>
          <w:rFonts w:ascii="Times New Roman" w:hAnsi="Times New Roman" w:cs="Times New Roman"/>
        </w:rPr>
      </w:pPr>
      <w:bookmarkStart w:id="679" w:name="_Ref25920584"/>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55</w:t>
      </w:r>
      <w:r w:rsidRPr="003B09F5">
        <w:rPr>
          <w:rFonts w:ascii="Times New Roman" w:hAnsi="Times New Roman" w:cs="Times New Roman"/>
        </w:rPr>
        <w:fldChar w:fldCharType="end"/>
      </w:r>
      <w:bookmarkEnd w:id="679"/>
      <w:r w:rsidRPr="003B09F5">
        <w:rPr>
          <w:rFonts w:ascii="Times New Roman" w:hAnsi="Times New Roman" w:cs="Times New Roman"/>
        </w:rPr>
        <w:t xml:space="preserve"> Unconstrained ordination based on the latent variable model for each surveyed year for Melaleuca Park 173. Plots are represented as different colours and consecutive years are joined by a line with first and last survey years labeled.</w:t>
      </w:r>
    </w:p>
    <w:p w14:paraId="33257799" w14:textId="77777777" w:rsidR="00585210" w:rsidRPr="003B09F5" w:rsidRDefault="00585210"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52424130" wp14:editId="2ECB6875">
            <wp:extent cx="5760000" cy="39852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Figs/EMP173Post-1.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3F69FE9A" w14:textId="737D922C" w:rsidR="00585210" w:rsidRPr="003B09F5" w:rsidRDefault="00585210" w:rsidP="00DA4EC4">
      <w:pPr>
        <w:pStyle w:val="Caption"/>
        <w:rPr>
          <w:rFonts w:ascii="Times New Roman" w:hAnsi="Times New Roman" w:cs="Times New Roman"/>
        </w:rPr>
      </w:pPr>
      <w:bookmarkStart w:id="680" w:name="_Ref25920593"/>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56</w:t>
      </w:r>
      <w:r w:rsidRPr="003B09F5">
        <w:rPr>
          <w:rFonts w:ascii="Times New Roman" w:hAnsi="Times New Roman" w:cs="Times New Roman"/>
        </w:rPr>
        <w:fldChar w:fldCharType="end"/>
      </w:r>
      <w:bookmarkEnd w:id="680"/>
      <w:r w:rsidRPr="003B09F5">
        <w:rPr>
          <w:rFonts w:ascii="Times New Roman" w:hAnsi="Times New Roman" w:cs="Times New Roman"/>
        </w:rPr>
        <w:t xml:space="preserve"> Estimated mean regression coefficients (dots) and 95% credible intervals (bars) for effect of groundwater levels at Melaleuca Park 173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p>
    <w:p w14:paraId="60592180" w14:textId="77777777" w:rsidR="00585210" w:rsidRPr="003B09F5" w:rsidRDefault="00585210"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692BE729" wp14:editId="5A6F13C1">
            <wp:extent cx="5760000" cy="39852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Figs/EMP173RichInv-1.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667173F" w14:textId="71ECEA20" w:rsidR="00585210" w:rsidRPr="003B09F5" w:rsidRDefault="00585210" w:rsidP="00DA4EC4">
      <w:pPr>
        <w:pStyle w:val="Caption"/>
        <w:rPr>
          <w:rFonts w:ascii="Times New Roman" w:hAnsi="Times New Roman" w:cs="Times New Roman"/>
        </w:rPr>
      </w:pPr>
      <w:bookmarkStart w:id="681" w:name="_Ref259206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57</w:t>
      </w:r>
      <w:r w:rsidRPr="003B09F5">
        <w:rPr>
          <w:rFonts w:ascii="Times New Roman" w:hAnsi="Times New Roman" w:cs="Times New Roman"/>
        </w:rPr>
        <w:fldChar w:fldCharType="end"/>
      </w:r>
      <w:bookmarkEnd w:id="681"/>
      <w:r w:rsidRPr="003B09F5">
        <w:rPr>
          <w:rFonts w:ascii="Times New Roman" w:hAnsi="Times New Roman" w:cs="Times New Roman"/>
        </w:rPr>
        <w:t xml:space="preserve"> Richness of aquatic invertebrate families for each year at Melaleuca Park 173. Line is a moving 3-year average.</w:t>
      </w:r>
    </w:p>
    <w:p w14:paraId="4BF3AD5E" w14:textId="77777777" w:rsidR="00585210" w:rsidRPr="003B09F5" w:rsidRDefault="00585210"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1EC87DC8" wp14:editId="3D2110DF">
            <wp:extent cx="5760000" cy="39852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Figs/EMP173OrdInv-1.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5E4ED50D" w14:textId="7AEA368A" w:rsidR="00585210" w:rsidRPr="003B09F5" w:rsidRDefault="00585210" w:rsidP="00DA4EC4">
      <w:pPr>
        <w:pStyle w:val="Caption"/>
        <w:rPr>
          <w:rFonts w:ascii="Times New Roman" w:hAnsi="Times New Roman" w:cs="Times New Roman"/>
        </w:rPr>
      </w:pPr>
      <w:bookmarkStart w:id="682" w:name="_Ref25920608"/>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58</w:t>
      </w:r>
      <w:r w:rsidRPr="003B09F5">
        <w:rPr>
          <w:rFonts w:ascii="Times New Roman" w:hAnsi="Times New Roman" w:cs="Times New Roman"/>
        </w:rPr>
        <w:fldChar w:fldCharType="end"/>
      </w:r>
      <w:bookmarkEnd w:id="682"/>
      <w:r w:rsidRPr="003B09F5">
        <w:rPr>
          <w:rFonts w:ascii="Times New Roman" w:hAnsi="Times New Roman" w:cs="Times New Roman"/>
        </w:rPr>
        <w:t xml:space="preserve"> Unconstrained ordination based on invertebrate data for each surveyed year for Melaleuca Park 173. Consecutive years are joined by a line with first and last survey years labeled.</w:t>
      </w:r>
    </w:p>
    <w:p w14:paraId="44B58EEB" w14:textId="03DBCE1D" w:rsidR="004619D7" w:rsidRDefault="004619D7" w:rsidP="00C7434B">
      <w:pPr>
        <w:pStyle w:val="Heading3"/>
      </w:pPr>
      <w:bookmarkStart w:id="683" w:name="_Toc33019629"/>
      <w:r>
        <w:t>Melaleuca Park 78</w:t>
      </w:r>
      <w:bookmarkEnd w:id="683"/>
    </w:p>
    <w:p w14:paraId="76C01522" w14:textId="77777777" w:rsidR="00611FEC" w:rsidRPr="003B09F5" w:rsidRDefault="00611FEC" w:rsidP="00C7434B">
      <w:pPr>
        <w:pStyle w:val="Heading4"/>
        <w:rPr>
          <w:rFonts w:cs="Times New Roman"/>
        </w:rPr>
      </w:pPr>
      <w:r w:rsidRPr="003B09F5">
        <w:rPr>
          <w:rFonts w:cs="Times New Roman"/>
        </w:rPr>
        <w:t>Vegetation dynamics</w:t>
      </w:r>
    </w:p>
    <w:p w14:paraId="41F7A925" w14:textId="46EF8E68" w:rsidR="00611FEC" w:rsidRPr="003B09F5" w:rsidRDefault="00611FEC" w:rsidP="00DA4EC4">
      <w:pPr>
        <w:pStyle w:val="FirstParagraph"/>
        <w:rPr>
          <w:rFonts w:cs="Times New Roman"/>
        </w:rPr>
      </w:pPr>
      <w:r w:rsidRPr="003B09F5">
        <w:rPr>
          <w:rFonts w:cs="Times New Roman"/>
        </w:rPr>
        <w:t>The vegetation transect has been monitored at Melaleuca Park 78 since 1997 and was last surveyed in 2018 (Buller et al.</w:t>
      </w:r>
      <w:r>
        <w:rPr>
          <w:rFonts w:cs="Times New Roman"/>
        </w:rPr>
        <w:t xml:space="preserve">, </w:t>
      </w:r>
      <w:hyperlink w:anchor="ref-Buller2019">
        <w:r w:rsidRPr="003B09F5">
          <w:rPr>
            <w:rStyle w:val="Hyperlink"/>
            <w:rFonts w:cs="Times New Roman"/>
            <w:color w:val="auto"/>
          </w:rPr>
          <w:t>2019</w:t>
        </w:r>
      </w:hyperlink>
      <w:r w:rsidRPr="003B09F5">
        <w:rPr>
          <w:rFonts w:cs="Times New Roman"/>
        </w:rPr>
        <w:t xml:space="preserve">). The site is largely dominated by native species that include a dense understory of </w:t>
      </w:r>
      <w:r w:rsidRPr="003B09F5">
        <w:rPr>
          <w:rFonts w:cs="Times New Roman"/>
          <w:i/>
        </w:rPr>
        <w:t>Beaufortia elegans</w:t>
      </w:r>
      <w:r w:rsidRPr="003B09F5">
        <w:rPr>
          <w:rFonts w:cs="Times New Roman"/>
        </w:rPr>
        <w:t xml:space="preserve">, </w:t>
      </w:r>
      <w:r w:rsidRPr="003B09F5">
        <w:rPr>
          <w:rFonts w:cs="Times New Roman"/>
          <w:i/>
        </w:rPr>
        <w:t>Pultenea reticulata</w:t>
      </w:r>
      <w:r w:rsidRPr="003B09F5">
        <w:rPr>
          <w:rFonts w:cs="Times New Roman"/>
        </w:rPr>
        <w:t xml:space="preserve"> and </w:t>
      </w:r>
      <w:r w:rsidRPr="003B09F5">
        <w:rPr>
          <w:rFonts w:cs="Times New Roman"/>
          <w:i/>
        </w:rPr>
        <w:t>Kunzea glabrescens</w:t>
      </w:r>
      <w:r w:rsidRPr="003B09F5">
        <w:rPr>
          <w:rFonts w:cs="Times New Roman"/>
        </w:rPr>
        <w:t xml:space="preserve">. The overstorey is largely composed of </w:t>
      </w:r>
      <w:r w:rsidRPr="003B09F5">
        <w:rPr>
          <w:rFonts w:cs="Times New Roman"/>
          <w:i/>
        </w:rPr>
        <w:t>Melaleuca preissiana</w:t>
      </w:r>
      <w:r w:rsidRPr="003B09F5">
        <w:rPr>
          <w:rFonts w:cs="Times New Roman"/>
        </w:rPr>
        <w:t xml:space="preserve"> throughout the transect and </w:t>
      </w:r>
      <w:r w:rsidRPr="003B09F5">
        <w:rPr>
          <w:rFonts w:cs="Times New Roman"/>
          <w:i/>
        </w:rPr>
        <w:t>Banksia attenuata</w:t>
      </w:r>
      <w:r w:rsidRPr="003B09F5">
        <w:rPr>
          <w:rFonts w:cs="Times New Roman"/>
        </w:rPr>
        <w:t xml:space="preserve">, </w:t>
      </w:r>
      <w:r w:rsidRPr="003B09F5">
        <w:rPr>
          <w:rFonts w:cs="Times New Roman"/>
          <w:i/>
        </w:rPr>
        <w:t>Banksia ilicifolia</w:t>
      </w:r>
      <w:r w:rsidRPr="003B09F5">
        <w:rPr>
          <w:rFonts w:cs="Times New Roman"/>
        </w:rPr>
        <w:t xml:space="preserve"> and </w:t>
      </w:r>
      <w:r w:rsidRPr="003B09F5">
        <w:rPr>
          <w:rFonts w:cs="Times New Roman"/>
          <w:i/>
        </w:rPr>
        <w:t>Banksia menziesii</w:t>
      </w:r>
      <w:r w:rsidRPr="003B09F5">
        <w:rPr>
          <w:rFonts w:cs="Times New Roman"/>
        </w:rPr>
        <w:t xml:space="preserve"> in the higher parts of the basin. In 2006, the transect was heavily affected by a fire but the vegetation has since made some recovery. </w:t>
      </w:r>
      <w:r w:rsidRPr="003B09F5">
        <w:rPr>
          <w:rFonts w:cs="Times New Roman"/>
          <w:i/>
        </w:rPr>
        <w:t>Baumea articulata</w:t>
      </w:r>
      <w:r w:rsidRPr="003B09F5">
        <w:rPr>
          <w:rFonts w:cs="Times New Roman"/>
        </w:rPr>
        <w:t xml:space="preserve"> disappeared from the transect during this period. Several tree deaths were reported following the fire but there is evidence of recovery, particularly for low-lying stands of </w:t>
      </w:r>
      <w:r w:rsidRPr="003B09F5">
        <w:rPr>
          <w:rFonts w:cs="Times New Roman"/>
          <w:i/>
        </w:rPr>
        <w:t>M. preissiana</w:t>
      </w:r>
      <w:r w:rsidRPr="003B09F5">
        <w:rPr>
          <w:rFonts w:cs="Times New Roman"/>
        </w:rPr>
        <w:t xml:space="preserve">. </w:t>
      </w:r>
      <w:commentRangeStart w:id="684"/>
      <w:r w:rsidRPr="003B09F5">
        <w:rPr>
          <w:rFonts w:cs="Times New Roman"/>
        </w:rPr>
        <w:t xml:space="preserve">Trajectories of compositional change provide further evidence for post-fire recovery as recent plot assemblages are becoming more similar to those recorded before the fire </w:t>
      </w:r>
      <w:commentRangeEnd w:id="684"/>
      <w:r>
        <w:rPr>
          <w:rStyle w:val="CommentReference"/>
          <w:rFonts w:asciiTheme="minorHAnsi" w:hAnsiTheme="minorHAnsi"/>
        </w:rPr>
        <w:commentReference w:id="684"/>
      </w:r>
      <w:r w:rsidRPr="003B09F5">
        <w:rPr>
          <w:rFonts w:cs="Times New Roman"/>
        </w:rPr>
        <w:t>(</w:t>
      </w:r>
      <w:r>
        <w:rPr>
          <w:rFonts w:cs="Times New Roman"/>
        </w:rPr>
        <w:fldChar w:fldCharType="begin"/>
      </w:r>
      <w:r>
        <w:rPr>
          <w:rFonts w:cs="Times New Roman"/>
        </w:rPr>
        <w:instrText xml:space="preserve"> REF _Ref25920700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59</w:t>
      </w:r>
      <w:r>
        <w:rPr>
          <w:rFonts w:cs="Times New Roman"/>
        </w:rPr>
        <w:fldChar w:fldCharType="end"/>
      </w:r>
      <w:r w:rsidRPr="003B09F5">
        <w:rPr>
          <w:rFonts w:cs="Times New Roman"/>
        </w:rPr>
        <w:t>).</w:t>
      </w:r>
    </w:p>
    <w:p w14:paraId="5520CA94" w14:textId="0381DF67" w:rsidR="00611FEC" w:rsidRPr="003B09F5" w:rsidRDefault="00611FEC" w:rsidP="00DA4EC4">
      <w:pPr>
        <w:pStyle w:val="BodyText"/>
        <w:rPr>
          <w:rFonts w:cs="Times New Roman"/>
        </w:rPr>
      </w:pPr>
      <w:r w:rsidRPr="003B09F5">
        <w:rPr>
          <w:rFonts w:cs="Times New Roman"/>
        </w:rPr>
        <w:t>Bayesian regression modelling suggests a number of species associated with low groundwater levels (</w:t>
      </w:r>
      <w:r>
        <w:rPr>
          <w:rFonts w:cs="Times New Roman"/>
        </w:rPr>
        <w:fldChar w:fldCharType="begin"/>
      </w:r>
      <w:r>
        <w:rPr>
          <w:rFonts w:cs="Times New Roman"/>
        </w:rPr>
        <w:instrText xml:space="preserve"> REF _Ref25920705 \h </w:instrText>
      </w:r>
      <w:r>
        <w:rPr>
          <w:rFonts w:cs="Times New Roman"/>
        </w:rPr>
      </w:r>
      <w:r>
        <w:rPr>
          <w:rFonts w:cs="Times New Roman"/>
        </w:rPr>
        <w:fldChar w:fldCharType="separate"/>
      </w:r>
      <w:r w:rsidR="00344A1B" w:rsidRPr="003B09F5">
        <w:rPr>
          <w:rFonts w:cs="Times New Roman"/>
        </w:rPr>
        <w:t xml:space="preserve">Figure </w:t>
      </w:r>
      <w:r w:rsidR="00344A1B">
        <w:rPr>
          <w:rFonts w:cs="Times New Roman"/>
          <w:noProof/>
        </w:rPr>
        <w:t>60</w:t>
      </w:r>
      <w:r>
        <w:rPr>
          <w:rFonts w:cs="Times New Roman"/>
        </w:rPr>
        <w:fldChar w:fldCharType="end"/>
      </w:r>
      <w:r w:rsidRPr="003B09F5">
        <w:rPr>
          <w:rFonts w:cs="Times New Roman"/>
        </w:rPr>
        <w:t xml:space="preserve">), including </w:t>
      </w:r>
      <w:r w:rsidRPr="003B09F5">
        <w:rPr>
          <w:rFonts w:cs="Times New Roman"/>
          <w:i/>
        </w:rPr>
        <w:t>B. attenuata</w:t>
      </w:r>
      <w:r w:rsidRPr="003B09F5">
        <w:rPr>
          <w:rFonts w:cs="Times New Roman"/>
        </w:rPr>
        <w:t xml:space="preserve">, </w:t>
      </w:r>
      <w:r w:rsidRPr="003B09F5">
        <w:rPr>
          <w:rFonts w:cs="Times New Roman"/>
          <w:i/>
        </w:rPr>
        <w:t>Hibbertia subvaginata</w:t>
      </w:r>
      <w:r w:rsidRPr="003B09F5">
        <w:rPr>
          <w:rFonts w:cs="Times New Roman"/>
        </w:rPr>
        <w:t xml:space="preserve"> and </w:t>
      </w:r>
      <w:r w:rsidRPr="003B09F5">
        <w:rPr>
          <w:rFonts w:cs="Times New Roman"/>
          <w:i/>
        </w:rPr>
        <w:t>M. preissiana</w:t>
      </w:r>
      <w:r w:rsidRPr="003B09F5">
        <w:rPr>
          <w:rFonts w:cs="Times New Roman"/>
        </w:rPr>
        <w:t>, are likely to increase in cover abundance under a scenario of further decreasing groundwater</w:t>
      </w:r>
      <w:r>
        <w:rPr>
          <w:rFonts w:cs="Times New Roman"/>
        </w:rPr>
        <w:t xml:space="preserve"> levels</w:t>
      </w:r>
      <w:r w:rsidRPr="003B09F5">
        <w:rPr>
          <w:rFonts w:cs="Times New Roman"/>
        </w:rPr>
        <w:t xml:space="preserve">. The cover abundance of exotics, including </w:t>
      </w:r>
      <w:r w:rsidRPr="003B09F5">
        <w:rPr>
          <w:rFonts w:cs="Times New Roman"/>
          <w:i/>
        </w:rPr>
        <w:t>Aira caryophyllea</w:t>
      </w:r>
      <w:r w:rsidRPr="003B09F5">
        <w:rPr>
          <w:rFonts w:cs="Times New Roman"/>
        </w:rPr>
        <w:t xml:space="preserve">, </w:t>
      </w:r>
      <w:r w:rsidRPr="003B09F5">
        <w:rPr>
          <w:rFonts w:cs="Times New Roman"/>
          <w:i/>
        </w:rPr>
        <w:t>Briza maxima</w:t>
      </w:r>
      <w:r w:rsidRPr="003B09F5">
        <w:rPr>
          <w:rFonts w:cs="Times New Roman"/>
        </w:rPr>
        <w:t xml:space="preserve">, </w:t>
      </w:r>
      <w:r w:rsidRPr="003B09F5">
        <w:rPr>
          <w:rFonts w:cs="Times New Roman"/>
          <w:i/>
        </w:rPr>
        <w:t>Ehrharta calycina</w:t>
      </w:r>
      <w:r w:rsidRPr="003B09F5">
        <w:rPr>
          <w:rFonts w:cs="Times New Roman"/>
        </w:rPr>
        <w:t xml:space="preserve">, </w:t>
      </w:r>
      <w:r w:rsidRPr="003B09F5">
        <w:rPr>
          <w:rFonts w:cs="Times New Roman"/>
          <w:i/>
        </w:rPr>
        <w:t>Hypochaeris glabra</w:t>
      </w:r>
      <w:r w:rsidRPr="003B09F5">
        <w:rPr>
          <w:rFonts w:cs="Times New Roman"/>
        </w:rPr>
        <w:t xml:space="preserve">, </w:t>
      </w:r>
      <w:r w:rsidRPr="003B09F5">
        <w:rPr>
          <w:rFonts w:cs="Times New Roman"/>
          <w:i/>
        </w:rPr>
        <w:t>Poa annua</w:t>
      </w:r>
      <w:r w:rsidRPr="003B09F5">
        <w:rPr>
          <w:rFonts w:cs="Times New Roman"/>
        </w:rPr>
        <w:t xml:space="preserve">, </w:t>
      </w:r>
      <w:r w:rsidRPr="003B09F5">
        <w:rPr>
          <w:rFonts w:cs="Times New Roman"/>
          <w:i/>
        </w:rPr>
        <w:t>Sonchus oleraceus</w:t>
      </w:r>
      <w:r w:rsidRPr="003B09F5">
        <w:rPr>
          <w:rFonts w:cs="Times New Roman"/>
        </w:rPr>
        <w:t xml:space="preserve"> and </w:t>
      </w:r>
      <w:r w:rsidRPr="003B09F5">
        <w:rPr>
          <w:rFonts w:cs="Times New Roman"/>
          <w:i/>
        </w:rPr>
        <w:t>Ursinia anthemoides</w:t>
      </w:r>
      <w:r w:rsidRPr="003B09F5">
        <w:rPr>
          <w:rFonts w:cs="Times New Roman"/>
        </w:rPr>
        <w:t xml:space="preserve">, </w:t>
      </w:r>
      <w:r>
        <w:rPr>
          <w:rFonts w:cs="Times New Roman"/>
        </w:rPr>
        <w:t>is</w:t>
      </w:r>
      <w:r w:rsidRPr="003B09F5">
        <w:rPr>
          <w:rFonts w:cs="Times New Roman"/>
        </w:rPr>
        <w:t xml:space="preserve"> also likely to increase with declining groundwater</w:t>
      </w:r>
      <w:r>
        <w:rPr>
          <w:rFonts w:cs="Times New Roman"/>
        </w:rPr>
        <w:t xml:space="preserve"> levels</w:t>
      </w:r>
      <w:r w:rsidRPr="003B09F5">
        <w:rPr>
          <w:rFonts w:cs="Times New Roman"/>
        </w:rPr>
        <w:t xml:space="preserve">. </w:t>
      </w:r>
      <w:del w:id="685" w:author="Natasha Del Borrello" w:date="2019-12-12T15:52:00Z">
        <w:r w:rsidRPr="003B09F5" w:rsidDel="00D47729">
          <w:rPr>
            <w:rFonts w:cs="Times New Roman"/>
          </w:rPr>
          <w:delText xml:space="preserve">Some of the species are groundwater dependent, such as the </w:delText>
        </w:r>
        <w:r w:rsidRPr="003B09F5" w:rsidDel="00D47729">
          <w:rPr>
            <w:rFonts w:cs="Times New Roman"/>
            <w:i/>
          </w:rPr>
          <w:delText>Banksia</w:delText>
        </w:r>
        <w:r w:rsidRPr="003B09F5" w:rsidDel="00D47729">
          <w:rPr>
            <w:rFonts w:cs="Times New Roman"/>
          </w:rPr>
          <w:delText xml:space="preserve"> species, suggesting that despite being in decline, groundwater will remain important in determining the vegetation composition of the wetland </w:delText>
        </w:r>
      </w:del>
      <w:r w:rsidRPr="003B09F5">
        <w:rPr>
          <w:rFonts w:cs="Times New Roman"/>
        </w:rPr>
        <w:t>It is also likely that the richness of exotic species will increase with groundwater decline as the site becomes invaded by exotics not currently recorded at the site.</w:t>
      </w:r>
    </w:p>
    <w:p w14:paraId="66087D4F" w14:textId="77777777" w:rsidR="00611FEC" w:rsidRPr="003B09F5" w:rsidRDefault="00611FEC"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27CD254A" wp14:editId="3C5C94C5">
            <wp:extent cx="5760000" cy="39852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Figs/EMP78Ord-1.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6EBC2EF7" w14:textId="7E5058DD" w:rsidR="00611FEC" w:rsidRPr="003B09F5" w:rsidRDefault="00611FEC" w:rsidP="00DA4EC4">
      <w:pPr>
        <w:pStyle w:val="Caption"/>
        <w:rPr>
          <w:rFonts w:ascii="Times New Roman" w:hAnsi="Times New Roman" w:cs="Times New Roman"/>
        </w:rPr>
      </w:pPr>
      <w:bookmarkStart w:id="686" w:name="_Ref25920700"/>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59</w:t>
      </w:r>
      <w:r w:rsidRPr="003B09F5">
        <w:rPr>
          <w:rFonts w:ascii="Times New Roman" w:hAnsi="Times New Roman" w:cs="Times New Roman"/>
        </w:rPr>
        <w:fldChar w:fldCharType="end"/>
      </w:r>
      <w:bookmarkEnd w:id="686"/>
      <w:r w:rsidRPr="003B09F5">
        <w:rPr>
          <w:rFonts w:ascii="Times New Roman" w:hAnsi="Times New Roman" w:cs="Times New Roman"/>
        </w:rPr>
        <w:t xml:space="preserve"> Unconstrained ordination based on the latent variable model for each surveyed year for Melaleuca Park 78. Plots are represented as different colours and consecutive years are joined by a line with first and last survey years labeled.</w:t>
      </w:r>
    </w:p>
    <w:p w14:paraId="4462AFD1" w14:textId="77777777" w:rsidR="00611FEC" w:rsidRPr="003B09F5" w:rsidRDefault="00611FEC" w:rsidP="00DA4EC4">
      <w:pPr>
        <w:pStyle w:val="CaptionedFigure"/>
        <w:rPr>
          <w:rFonts w:ascii="Times New Roman" w:hAnsi="Times New Roman" w:cs="Times New Roman"/>
        </w:rPr>
      </w:pPr>
      <w:r w:rsidRPr="003B09F5">
        <w:rPr>
          <w:rFonts w:ascii="Times New Roman" w:hAnsi="Times New Roman" w:cs="Times New Roman"/>
          <w:noProof/>
          <w:lang w:val="en-AU" w:eastAsia="en-AU"/>
        </w:rPr>
        <w:lastRenderedPageBreak/>
        <w:drawing>
          <wp:inline distT="0" distB="0" distL="0" distR="0" wp14:anchorId="4C4BB101" wp14:editId="4D1BE2C1">
            <wp:extent cx="5760000" cy="39852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Figs/EMP78Post-1.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760000" cy="3985200"/>
                    </a:xfrm>
                    <a:prstGeom prst="rect">
                      <a:avLst/>
                    </a:prstGeom>
                    <a:noFill/>
                    <a:ln w="9525">
                      <a:noFill/>
                      <a:headEnd/>
                      <a:tailEnd/>
                    </a:ln>
                  </pic:spPr>
                </pic:pic>
              </a:graphicData>
            </a:graphic>
          </wp:inline>
        </w:drawing>
      </w:r>
    </w:p>
    <w:p w14:paraId="18FFC8F5" w14:textId="7F3DD846" w:rsidR="00611FEC" w:rsidRPr="003B09F5" w:rsidRDefault="00611FEC" w:rsidP="00DA4EC4">
      <w:pPr>
        <w:pStyle w:val="Caption"/>
        <w:rPr>
          <w:rFonts w:ascii="Times New Roman" w:hAnsi="Times New Roman" w:cs="Times New Roman"/>
        </w:rPr>
      </w:pPr>
      <w:bookmarkStart w:id="687" w:name="_Ref25920705"/>
      <w:r w:rsidRPr="003B09F5">
        <w:rPr>
          <w:rFonts w:ascii="Times New Roman" w:hAnsi="Times New Roman" w:cs="Times New Roman"/>
        </w:rPr>
        <w:t xml:space="preserve">Figure </w:t>
      </w:r>
      <w:r w:rsidRPr="003B09F5">
        <w:rPr>
          <w:rFonts w:ascii="Times New Roman" w:hAnsi="Times New Roman" w:cs="Times New Roman"/>
        </w:rPr>
        <w:fldChar w:fldCharType="begin"/>
      </w:r>
      <w:r w:rsidRPr="003B09F5">
        <w:rPr>
          <w:rFonts w:ascii="Times New Roman" w:hAnsi="Times New Roman" w:cs="Times New Roman"/>
        </w:rPr>
        <w:instrText xml:space="preserve"> SEQ Figure \* ARABIC </w:instrText>
      </w:r>
      <w:r w:rsidRPr="003B09F5">
        <w:rPr>
          <w:rFonts w:ascii="Times New Roman" w:hAnsi="Times New Roman" w:cs="Times New Roman"/>
        </w:rPr>
        <w:fldChar w:fldCharType="separate"/>
      </w:r>
      <w:r w:rsidR="00344A1B">
        <w:rPr>
          <w:rFonts w:ascii="Times New Roman" w:hAnsi="Times New Roman" w:cs="Times New Roman"/>
          <w:noProof/>
        </w:rPr>
        <w:t>60</w:t>
      </w:r>
      <w:r w:rsidRPr="003B09F5">
        <w:rPr>
          <w:rFonts w:ascii="Times New Roman" w:hAnsi="Times New Roman" w:cs="Times New Roman"/>
        </w:rPr>
        <w:fldChar w:fldCharType="end"/>
      </w:r>
      <w:bookmarkEnd w:id="687"/>
      <w:r w:rsidRPr="003B09F5">
        <w:rPr>
          <w:rFonts w:ascii="Times New Roman" w:hAnsi="Times New Roman" w:cs="Times New Roman"/>
        </w:rPr>
        <w:t xml:space="preserve"> Estimated mean regression coefficients (dots) and 95% credible intervals (bars) for effect of groundwater levels at Melaleuca Park 78 on vegetation species cover abundances based on Bayesian Regression Analysis (</w:t>
      </w:r>
      <w:r>
        <w:rPr>
          <w:rFonts w:ascii="Times New Roman" w:hAnsi="Times New Roman" w:cs="Times New Roman"/>
        </w:rPr>
        <w:t>Hui, 2016</w:t>
      </w:r>
      <w:r w:rsidRPr="003B09F5">
        <w:rPr>
          <w:rFonts w:ascii="Times New Roman" w:hAnsi="Times New Roman" w:cs="Times New Roman"/>
        </w:rPr>
        <w:t>). Species with a negative mean posterior value are likely to increase in cover abundance as water levels decline. Only those species with coefficients significantly different to zero are shown.</w:t>
      </w:r>
      <w:ins w:id="688" w:author="Christopher Kavazos" w:date="2020-02-13T14:36:00Z">
        <w:r w:rsidR="00976F68" w:rsidRPr="00976F68">
          <w:rPr>
            <w:rFonts w:ascii="Times New Roman" w:hAnsi="Times New Roman" w:cs="Times New Roman"/>
          </w:rPr>
          <w:t xml:space="preserve"> </w:t>
        </w:r>
        <w:r w:rsidR="00976F68">
          <w:rPr>
            <w:rFonts w:ascii="Times New Roman" w:hAnsi="Times New Roman" w:cs="Times New Roman"/>
          </w:rPr>
          <w:t>Invasive species are identified by the pre-text ‘X’.</w:t>
        </w:r>
      </w:ins>
    </w:p>
    <w:p w14:paraId="12618452" w14:textId="6377C964" w:rsidR="00A637B0" w:rsidRPr="003B09F5" w:rsidRDefault="00A637B0" w:rsidP="00DA4EC4">
      <w:pPr>
        <w:rPr>
          <w:rFonts w:ascii="Times New Roman" w:eastAsiaTheme="majorEastAsia" w:hAnsi="Times New Roman" w:cs="Times New Roman"/>
          <w:b/>
          <w:bCs/>
          <w:sz w:val="32"/>
          <w:szCs w:val="32"/>
        </w:rPr>
      </w:pPr>
    </w:p>
    <w:sectPr w:rsidR="00A637B0" w:rsidRPr="003B09F5" w:rsidSect="00605A84">
      <w:pgSz w:w="11906" w:h="16838" w:code="9"/>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Michael Hammond" w:date="2019-12-18T14:33:00Z" w:initials="MH">
    <w:p w14:paraId="17374EE3" w14:textId="77777777" w:rsidR="00305B18" w:rsidRDefault="00305B18" w:rsidP="006A06F1">
      <w:pPr>
        <w:pStyle w:val="CommentText"/>
      </w:pPr>
      <w:r>
        <w:rPr>
          <w:rStyle w:val="CommentReference"/>
        </w:rPr>
        <w:annotationRef/>
      </w:r>
      <w:r>
        <w:t>All ok context but really just background info. The intro should be focused on:</w:t>
      </w:r>
    </w:p>
    <w:p w14:paraId="3FDA0566" w14:textId="5FEEDD95" w:rsidR="00305B18" w:rsidRDefault="00305B18" w:rsidP="006A06F1">
      <w:pPr>
        <w:pStyle w:val="CommentText"/>
        <w:numPr>
          <w:ilvl w:val="0"/>
          <w:numId w:val="16"/>
        </w:numPr>
      </w:pPr>
      <w:r>
        <w:t>Gnangara groundwater supports wetlands and other GDEs</w:t>
      </w:r>
    </w:p>
    <w:p w14:paraId="7BAF6170" w14:textId="4058A2E0" w:rsidR="00305B18" w:rsidRDefault="00305B18" w:rsidP="006A06F1">
      <w:pPr>
        <w:pStyle w:val="CommentText"/>
        <w:numPr>
          <w:ilvl w:val="0"/>
          <w:numId w:val="16"/>
        </w:numPr>
      </w:pPr>
      <w:r>
        <w:t>The ecological values of these wetlands/GDEs rely on groundwater level regimes</w:t>
      </w:r>
    </w:p>
    <w:p w14:paraId="1CAD32E2" w14:textId="123A12C8" w:rsidR="00305B18" w:rsidRDefault="00305B18" w:rsidP="006A06F1">
      <w:pPr>
        <w:pStyle w:val="CommentText"/>
        <w:numPr>
          <w:ilvl w:val="0"/>
          <w:numId w:val="16"/>
        </w:numPr>
      </w:pPr>
      <w:r>
        <w:t>Changes in groundwater level regimes can impact on the ecological values of wetlands/GDEs etc etc</w:t>
      </w:r>
    </w:p>
  </w:comment>
  <w:comment w:id="7" w:author="Michael Hammond" w:date="2019-12-19T08:25:00Z" w:initials="MH">
    <w:p w14:paraId="7BF90F8F" w14:textId="77777777" w:rsidR="007E7578" w:rsidRDefault="007E7578" w:rsidP="007E7578">
      <w:pPr>
        <w:pStyle w:val="CommentText"/>
      </w:pPr>
      <w:r>
        <w:rPr>
          <w:rStyle w:val="CommentReference"/>
        </w:rPr>
        <w:annotationRef/>
      </w:r>
      <w:r>
        <w:t>Drinking water supply is from all aquifers – we can give the proper stats for this but they are unimportant for this report</w:t>
      </w:r>
    </w:p>
  </w:comment>
  <w:comment w:id="8" w:author="Christopher Kavazos" w:date="2020-01-06T11:36:00Z" w:initials="CK">
    <w:p w14:paraId="1CD6D8B0" w14:textId="77777777" w:rsidR="007E7578" w:rsidRDefault="007E7578" w:rsidP="007E7578">
      <w:pPr>
        <w:pStyle w:val="CommentText"/>
      </w:pPr>
      <w:r>
        <w:rPr>
          <w:rStyle w:val="CommentReference"/>
        </w:rPr>
        <w:annotationRef/>
      </w:r>
      <w:r>
        <w:t>Have edited sentence</w:t>
      </w:r>
    </w:p>
  </w:comment>
  <w:comment w:id="18" w:author="Michael Hammond" w:date="2019-12-18T14:34:00Z" w:initials="MH">
    <w:p w14:paraId="57F5BF89" w14:textId="36D853F5" w:rsidR="00305B18" w:rsidRDefault="00305B18">
      <w:pPr>
        <w:pStyle w:val="CommentText"/>
      </w:pPr>
      <w:r>
        <w:rPr>
          <w:rStyle w:val="CommentReference"/>
        </w:rPr>
        <w:annotationRef/>
      </w:r>
      <w:r>
        <w:t>Primarily due to less rainfall.</w:t>
      </w:r>
    </w:p>
  </w:comment>
  <w:comment w:id="15" w:author="Christopher Kavazos" w:date="2020-01-06T11:37:00Z" w:initials="CK">
    <w:p w14:paraId="1C53BADF" w14:textId="36A6E655" w:rsidR="00305B18" w:rsidRDefault="00305B18">
      <w:pPr>
        <w:pStyle w:val="CommentText"/>
      </w:pPr>
      <w:r>
        <w:rPr>
          <w:rStyle w:val="CommentReference"/>
        </w:rPr>
        <w:annotationRef/>
      </w:r>
      <w:r>
        <w:t>I have included abstraction in the sentence, as well as declined rainfall. I don’t believe it is correct to say ‘primarily due to less rainfall’. If abstraction is not having an effect, what is the purpose of this report?</w:t>
      </w:r>
    </w:p>
  </w:comment>
  <w:comment w:id="19" w:author="Michael Hammond" w:date="2019-12-18T14:34:00Z" w:initials="MH">
    <w:p w14:paraId="20CAD40E" w14:textId="173CBEDF" w:rsidR="00305B18" w:rsidRDefault="00305B18">
      <w:pPr>
        <w:pStyle w:val="CommentText"/>
      </w:pPr>
      <w:r>
        <w:rPr>
          <w:rStyle w:val="CommentReference"/>
        </w:rPr>
        <w:annotationRef/>
      </w:r>
      <w:r>
        <w:t>This report doesn’t need to focus on what has caused trends in groundwater levels – it’s about how the changes in groundwater levels have impacted on ecological values of wetlands</w:t>
      </w:r>
    </w:p>
  </w:comment>
  <w:comment w:id="16" w:author="Christopher Kavazos" w:date="2020-01-06T11:46:00Z" w:initials="CK">
    <w:p w14:paraId="014145F4" w14:textId="3A4BD11B" w:rsidR="00305B18" w:rsidRDefault="00305B18">
      <w:pPr>
        <w:pStyle w:val="CommentText"/>
      </w:pPr>
      <w:r>
        <w:rPr>
          <w:rStyle w:val="CommentReference"/>
        </w:rPr>
        <w:annotationRef/>
      </w:r>
      <w:r>
        <w:t>Will add some paragraphs addressing Michael’s comments. However, I still think this paragraph is needed to understand why alterations in abstraction may influence GW levels and the effect of declining rainfall. I suggest not removing the paragraph.</w:t>
      </w:r>
    </w:p>
  </w:comment>
  <w:comment w:id="22" w:author="Michael Hammond" w:date="2019-12-19T08:29:00Z" w:initials="MH">
    <w:p w14:paraId="3E72D030" w14:textId="77777777" w:rsidR="00305B18" w:rsidRDefault="00305B18" w:rsidP="00721131">
      <w:pPr>
        <w:pStyle w:val="CommentText"/>
      </w:pPr>
      <w:r>
        <w:rPr>
          <w:rStyle w:val="CommentReference"/>
        </w:rPr>
        <w:annotationRef/>
      </w:r>
      <w:r>
        <w:t>This is repetitive of the para above and really not very important for his report.</w:t>
      </w:r>
    </w:p>
  </w:comment>
  <w:comment w:id="23" w:author="Christopher Kavazos" w:date="2020-01-06T11:41:00Z" w:initials="CK">
    <w:p w14:paraId="55A98B8A" w14:textId="77777777" w:rsidR="00305B18" w:rsidRDefault="00305B18" w:rsidP="00721131">
      <w:pPr>
        <w:pStyle w:val="CommentText"/>
      </w:pPr>
      <w:r>
        <w:rPr>
          <w:rStyle w:val="CommentReference"/>
        </w:rPr>
        <w:annotationRef/>
      </w:r>
      <w:r>
        <w:t>Agreed. Must be a cut and paste error. Will merge the two paragraphs as I still think the info is useful</w:t>
      </w:r>
    </w:p>
  </w:comment>
  <w:comment w:id="26" w:author="Natasha Del Borrello" w:date="2019-12-09T11:59:00Z" w:initials="NDB">
    <w:p w14:paraId="3894A103" w14:textId="7936B6FF" w:rsidR="00305B18" w:rsidRDefault="00305B18">
      <w:pPr>
        <w:pStyle w:val="CommentText"/>
      </w:pPr>
      <w:r>
        <w:rPr>
          <w:rStyle w:val="CommentReference"/>
        </w:rPr>
        <w:annotationRef/>
      </w:r>
      <w:r>
        <w:t>As the timing of reductions is not definite as the draft plan is still with government and hasn’t been released, please use ‘before 2030’ or ‘by 2030’. The recently released Water Wise Perth two year action plan states 10% reduction in abstraction by 2030, so we can confidently state the 2030 date.</w:t>
      </w:r>
    </w:p>
  </w:comment>
  <w:comment w:id="27" w:author="Christopher Kavazos" w:date="2020-01-06T11:49:00Z" w:initials="CK">
    <w:p w14:paraId="4E125D45" w14:textId="1018419B" w:rsidR="00305B18" w:rsidRDefault="00305B18">
      <w:pPr>
        <w:pStyle w:val="CommentText"/>
      </w:pPr>
      <w:r>
        <w:rPr>
          <w:rStyle w:val="CommentReference"/>
        </w:rPr>
        <w:annotationRef/>
      </w:r>
      <w:r>
        <w:t>Have changed any reference to 2028 to 2030.</w:t>
      </w:r>
    </w:p>
  </w:comment>
  <w:comment w:id="29" w:author="Natasha Del Borrello" w:date="2019-12-09T11:58:00Z" w:initials="NDB">
    <w:p w14:paraId="5D32286F" w14:textId="0FE00955" w:rsidR="00305B18" w:rsidRDefault="00305B18">
      <w:pPr>
        <w:pStyle w:val="CommentText"/>
      </w:pPr>
      <w:r>
        <w:rPr>
          <w:rStyle w:val="CommentReference"/>
        </w:rPr>
        <w:annotationRef/>
      </w:r>
      <w:r w:rsidRPr="00243E11">
        <w:t>http://www.epa.wa.gov.au/sites/default/files/Forms_and_Templates/Instructions%20and%20template%20-%20Part%20IV%20EMPs%20260418.pdf</w:t>
      </w:r>
    </w:p>
  </w:comment>
  <w:comment w:id="30" w:author="Michael Hammond" w:date="2019-12-18T14:35:00Z" w:initials="MH">
    <w:p w14:paraId="5A70E99C" w14:textId="426EB8ED" w:rsidR="00305B18" w:rsidRDefault="00305B18">
      <w:pPr>
        <w:pStyle w:val="CommentText"/>
      </w:pPr>
      <w:r>
        <w:rPr>
          <w:rStyle w:val="CommentReference"/>
        </w:rPr>
        <w:annotationRef/>
      </w:r>
      <w:r>
        <w:t xml:space="preserve">Not just about modelling – I can provide some text on how they were determined. </w:t>
      </w:r>
    </w:p>
  </w:comment>
  <w:comment w:id="31" w:author="Christopher Kavazos" w:date="2020-01-06T11:49:00Z" w:initials="CK">
    <w:p w14:paraId="0D99A384" w14:textId="50E0B4F5" w:rsidR="00305B18" w:rsidRDefault="00305B18">
      <w:pPr>
        <w:pStyle w:val="CommentText"/>
      </w:pPr>
      <w:r>
        <w:rPr>
          <w:rStyle w:val="CommentReference"/>
        </w:rPr>
        <w:annotationRef/>
      </w:r>
      <w:r>
        <w:t xml:space="preserve">That would be great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comment>
  <w:comment w:id="118" w:author="Natasha Del Borrello" w:date="2019-12-09T12:17:00Z" w:initials="NDB">
    <w:p w14:paraId="6AEA6A51" w14:textId="77777777" w:rsidR="00305B18" w:rsidRDefault="00305B18">
      <w:pPr>
        <w:pStyle w:val="CommentText"/>
      </w:pPr>
      <w:r>
        <w:rPr>
          <w:rStyle w:val="CommentReference"/>
        </w:rPr>
        <w:annotationRef/>
      </w:r>
      <w:r>
        <w:t>might need to explain what the boxes, lines and dots represent.</w:t>
      </w:r>
    </w:p>
    <w:p w14:paraId="49649994" w14:textId="1EDED957" w:rsidR="00305B18" w:rsidRDefault="00305B18">
      <w:pPr>
        <w:pStyle w:val="CommentText"/>
      </w:pPr>
      <w:r>
        <w:t>Not sure if it’s a formatting issue, but the graphs appear squashed on the page.</w:t>
      </w:r>
    </w:p>
  </w:comment>
  <w:comment w:id="122" w:author="Michael Hammond" w:date="2019-12-18T14:36:00Z" w:initials="MH">
    <w:p w14:paraId="2CB9351D" w14:textId="452A4439" w:rsidR="00305B18" w:rsidRDefault="00305B18">
      <w:pPr>
        <w:pStyle w:val="CommentText"/>
      </w:pPr>
      <w:r>
        <w:rPr>
          <w:rStyle w:val="CommentReference"/>
        </w:rPr>
        <w:annotationRef/>
      </w:r>
      <w:r>
        <w:t xml:space="preserve">Quite a lot of this geology background isn’t needed in this report </w:t>
      </w:r>
    </w:p>
  </w:comment>
  <w:comment w:id="123" w:author="Christopher Kavazos" w:date="2020-01-06T12:41:00Z" w:initials="CK">
    <w:p w14:paraId="75A07C15" w14:textId="4453DCDF" w:rsidR="00305B18" w:rsidRDefault="00305B18">
      <w:pPr>
        <w:pStyle w:val="CommentText"/>
      </w:pPr>
      <w:r>
        <w:rPr>
          <w:rStyle w:val="CommentReference"/>
        </w:rPr>
        <w:annotationRef/>
      </w:r>
      <w:r>
        <w:t>Can probably summarise a bit. What is missing here is the connection between the geology and the distinctiveness of wetlands found in each of these geological facies. I think this needs to be in the report, particularly in the end section, where we compare the changes in the wetlands.</w:t>
      </w:r>
      <w:r>
        <w:br/>
      </w:r>
      <w:r>
        <w:br/>
        <w:t>Also consider moving to the intro</w:t>
      </w:r>
    </w:p>
  </w:comment>
  <w:comment w:id="125" w:author="Christopher Kavazos" w:date="2020-01-06T12:43:00Z" w:initials="CK">
    <w:p w14:paraId="494462CC" w14:textId="118D0B4C" w:rsidR="00305B18" w:rsidRDefault="00305B18">
      <w:pPr>
        <w:pStyle w:val="CommentText"/>
      </w:pPr>
      <w:r>
        <w:rPr>
          <w:rStyle w:val="CommentReference"/>
        </w:rPr>
        <w:annotationRef/>
      </w:r>
      <w:r>
        <w:t>Pierre/Ray, can you add how the Wanneroo wetlands fit into the classification system and also where Gingin sits. Perhaps it is here where we need to rationalize why these wetlands are being monitored and what they represent. Has this been done elsewhere?</w:t>
      </w:r>
    </w:p>
  </w:comment>
  <w:comment w:id="148" w:author="Michael Hammond" w:date="2019-12-19T15:00:00Z" w:initials="MH">
    <w:p w14:paraId="4EE9D37D" w14:textId="77777777" w:rsidR="00B2585B" w:rsidRDefault="00B2585B" w:rsidP="00B2585B">
      <w:pPr>
        <w:pStyle w:val="CommentText"/>
      </w:pPr>
      <w:r>
        <w:rPr>
          <w:rStyle w:val="CommentReference"/>
        </w:rPr>
        <w:annotationRef/>
      </w:r>
      <w:r>
        <w:t>Threshold level represents a rise in levels</w:t>
      </w:r>
    </w:p>
  </w:comment>
  <w:comment w:id="149" w:author="Michael Hammond" w:date="2019-12-18T16:17:00Z" w:initials="MH">
    <w:p w14:paraId="7B6353B3" w14:textId="77777777" w:rsidR="00B2585B" w:rsidRDefault="00B2585B" w:rsidP="00B2585B">
      <w:pPr>
        <w:pStyle w:val="CommentText"/>
      </w:pPr>
      <w:r>
        <w:rPr>
          <w:rStyle w:val="CommentReference"/>
        </w:rPr>
        <w:annotationRef/>
      </w:r>
      <w:r>
        <w:t>Threshold level represents a rise in levels</w:t>
      </w:r>
    </w:p>
  </w:comment>
  <w:comment w:id="156" w:author="Michael Hammond" w:date="2019-12-19T08:38:00Z" w:initials="MH">
    <w:p w14:paraId="2F11933E" w14:textId="77777777" w:rsidR="00305B18" w:rsidRDefault="00305B18" w:rsidP="003F6174">
      <w:pPr>
        <w:pStyle w:val="CommentText"/>
      </w:pPr>
      <w:r>
        <w:rPr>
          <w:rStyle w:val="CommentReference"/>
        </w:rPr>
        <w:annotationRef/>
      </w:r>
      <w:r>
        <w:t>Move this figure to the hydrology section</w:t>
      </w:r>
    </w:p>
  </w:comment>
  <w:comment w:id="158" w:author="Natasha Del Borrello" w:date="2019-12-09T13:12:00Z" w:initials="NDB">
    <w:p w14:paraId="504A78A1" w14:textId="77777777" w:rsidR="00305B18" w:rsidRDefault="00305B18" w:rsidP="003F6174">
      <w:pPr>
        <w:pStyle w:val="CommentText"/>
      </w:pPr>
      <w:r>
        <w:rPr>
          <w:rStyle w:val="CommentReference"/>
        </w:rPr>
        <w:annotationRef/>
      </w:r>
      <w:r>
        <w:t>These are difficult to differentiate from the black line.</w:t>
      </w:r>
    </w:p>
  </w:comment>
  <w:comment w:id="159" w:author="Christopher Kavazos" w:date="2020-02-13T09:43:00Z" w:initials="CK">
    <w:p w14:paraId="27DEDB68" w14:textId="638F695D" w:rsidR="00305B18" w:rsidRDefault="00305B18">
      <w:pPr>
        <w:pStyle w:val="CommentText"/>
      </w:pPr>
      <w:r>
        <w:rPr>
          <w:rStyle w:val="CommentReference"/>
        </w:rPr>
        <w:annotationRef/>
      </w:r>
      <w:r>
        <w:t>Have changed to green</w:t>
      </w:r>
    </w:p>
  </w:comment>
  <w:comment w:id="165" w:author="Christopher Kavazos" w:date="2020-02-19T15:23:00Z" w:initials="CK">
    <w:p w14:paraId="651F018A" w14:textId="5527DD97" w:rsidR="008E4E52" w:rsidRDefault="008E4E52">
      <w:pPr>
        <w:pStyle w:val="CommentText"/>
      </w:pPr>
      <w:r>
        <w:rPr>
          <w:rStyle w:val="CommentReference"/>
        </w:rPr>
        <w:annotationRef/>
      </w:r>
      <w:r>
        <w:t>Pierre to comment on midge proliferation</w:t>
      </w:r>
    </w:p>
  </w:comment>
  <w:comment w:id="169" w:author="Michael Hammond" w:date="2019-12-18T14:38:00Z" w:initials="MH">
    <w:p w14:paraId="7CB7156D" w14:textId="77777777" w:rsidR="00305B18" w:rsidRDefault="00305B18">
      <w:pPr>
        <w:pStyle w:val="CommentText"/>
      </w:pPr>
      <w:r>
        <w:rPr>
          <w:rStyle w:val="CommentReference"/>
        </w:rPr>
        <w:annotationRef/>
      </w:r>
      <w:r>
        <w:t>To me this is missing analysis of what the values of the lake were when levels were last above the proposed threshold.</w:t>
      </w:r>
    </w:p>
    <w:p w14:paraId="11082458" w14:textId="77777777" w:rsidR="00305B18" w:rsidRDefault="00305B18">
      <w:pPr>
        <w:pStyle w:val="CommentText"/>
      </w:pPr>
    </w:p>
    <w:p w14:paraId="01880AFD" w14:textId="72FD9AC2" w:rsidR="00305B18" w:rsidRDefault="00305B18">
      <w:pPr>
        <w:pStyle w:val="CommentText"/>
      </w:pPr>
      <w:r>
        <w:t>NOTE - Managing minimum levels above the threshold level would be an improvement in current levels at the bore and staff gauge. Minimum levels at the staff gauge are currently &lt;5.9 so managing levels to the threshold level would represent a ~0.3 m rise</w:t>
      </w:r>
    </w:p>
  </w:comment>
  <w:comment w:id="170" w:author="Natasha Del Borrello" w:date="2019-12-09T13:30:00Z" w:initials="NDB">
    <w:p w14:paraId="5CD66EC5" w14:textId="0DC7D36F" w:rsidR="00305B18" w:rsidRDefault="00305B18">
      <w:pPr>
        <w:pStyle w:val="CommentText"/>
      </w:pPr>
      <w:r>
        <w:rPr>
          <w:rStyle w:val="CommentReference"/>
        </w:rPr>
        <w:annotationRef/>
      </w:r>
      <w:r>
        <w:t>Is this still the case? This is a 2004 reference and lake levels plummeted after 2006.</w:t>
      </w:r>
    </w:p>
  </w:comment>
  <w:comment w:id="171" w:author="Christopher Kavazos" w:date="2020-01-06T14:47:00Z" w:initials="CK">
    <w:p w14:paraId="4B750773" w14:textId="5AACBB0D" w:rsidR="00305B18" w:rsidRDefault="00305B18">
      <w:pPr>
        <w:pStyle w:val="CommentText"/>
      </w:pPr>
      <w:r>
        <w:rPr>
          <w:rStyle w:val="CommentReference"/>
        </w:rPr>
        <w:annotationRef/>
      </w:r>
      <w:r>
        <w:rPr>
          <w:rStyle w:val="CommentReference"/>
        </w:rPr>
        <w:t>Edited sentence</w:t>
      </w:r>
    </w:p>
  </w:comment>
  <w:comment w:id="174" w:author="Michael Hammond" w:date="2019-12-19T09:04:00Z" w:initials="MH">
    <w:p w14:paraId="08E20595" w14:textId="496FC368" w:rsidR="00305B18" w:rsidRDefault="00305B18">
      <w:pPr>
        <w:pStyle w:val="CommentText"/>
      </w:pPr>
      <w:r>
        <w:rPr>
          <w:rStyle w:val="CommentReference"/>
        </w:rPr>
        <w:annotationRef/>
      </w:r>
      <w:r>
        <w:t xml:space="preserve">But an increase from current levels </w:t>
      </w:r>
    </w:p>
  </w:comment>
  <w:comment w:id="175" w:author="Christopher Kavazos" w:date="2020-01-06T15:29:00Z" w:initials="CK">
    <w:p w14:paraId="164C0408" w14:textId="635BACFE" w:rsidR="00305B18" w:rsidRDefault="00305B18">
      <w:pPr>
        <w:pStyle w:val="CommentText"/>
      </w:pPr>
      <w:r>
        <w:rPr>
          <w:rStyle w:val="CommentReference"/>
        </w:rPr>
        <w:annotationRef/>
      </w:r>
      <w:r>
        <w:t>Agreed. Added a sentence here to reflect this.</w:t>
      </w:r>
    </w:p>
  </w:comment>
  <w:comment w:id="195" w:author="Natasha Del Borrello" w:date="2019-12-09T13:37:00Z" w:initials="NDB">
    <w:p w14:paraId="2CE2C6CE" w14:textId="77777777" w:rsidR="00305B18" w:rsidRDefault="00305B18">
      <w:pPr>
        <w:pStyle w:val="CommentText"/>
      </w:pPr>
      <w:r>
        <w:rPr>
          <w:rStyle w:val="CommentReference"/>
        </w:rPr>
        <w:annotationRef/>
      </w:r>
      <w:r>
        <w:t xml:space="preserve">Please refer to this report on the causes of water level decline </w:t>
      </w:r>
    </w:p>
    <w:p w14:paraId="33F03117" w14:textId="77777777" w:rsidR="00305B18" w:rsidRDefault="00305B18" w:rsidP="00A45DC1">
      <w:pPr>
        <w:autoSpaceDE w:val="0"/>
        <w:autoSpaceDN w:val="0"/>
        <w:adjustRightInd w:val="0"/>
        <w:spacing w:after="0"/>
        <w:rPr>
          <w:rFonts w:ascii="Arial" w:hAnsi="Arial" w:cs="Arial"/>
          <w:i/>
          <w:iCs/>
          <w:sz w:val="22"/>
          <w:szCs w:val="22"/>
          <w:lang w:val="en-AU"/>
        </w:rPr>
      </w:pPr>
      <w:r>
        <w:rPr>
          <w:rFonts w:ascii="Arial" w:hAnsi="Arial" w:cs="Arial"/>
          <w:sz w:val="22"/>
          <w:szCs w:val="22"/>
          <w:lang w:val="en-AU"/>
        </w:rPr>
        <w:t xml:space="preserve">Kretschmer, P &amp; Kelsey, P 2016, </w:t>
      </w:r>
      <w:r>
        <w:rPr>
          <w:rFonts w:ascii="Arial" w:hAnsi="Arial" w:cs="Arial"/>
          <w:i/>
          <w:iCs/>
          <w:sz w:val="22"/>
          <w:szCs w:val="22"/>
          <w:lang w:val="en-AU"/>
        </w:rPr>
        <w:t>Loch McNess hydrogeology and causes of water level</w:t>
      </w:r>
    </w:p>
    <w:p w14:paraId="209814A0" w14:textId="77777777" w:rsidR="00305B18" w:rsidRDefault="00305B18" w:rsidP="00A45DC1">
      <w:pPr>
        <w:autoSpaceDE w:val="0"/>
        <w:autoSpaceDN w:val="0"/>
        <w:adjustRightInd w:val="0"/>
        <w:spacing w:after="0"/>
        <w:rPr>
          <w:rFonts w:ascii="Arial" w:hAnsi="Arial" w:cs="Arial"/>
          <w:sz w:val="22"/>
          <w:szCs w:val="22"/>
          <w:lang w:val="en-AU"/>
        </w:rPr>
      </w:pPr>
      <w:r>
        <w:rPr>
          <w:rFonts w:ascii="Arial" w:hAnsi="Arial" w:cs="Arial"/>
          <w:i/>
          <w:iCs/>
          <w:sz w:val="22"/>
          <w:szCs w:val="22"/>
          <w:lang w:val="en-AU"/>
        </w:rPr>
        <w:t>decline (1975–2011)</w:t>
      </w:r>
      <w:r>
        <w:rPr>
          <w:rFonts w:ascii="Arial" w:hAnsi="Arial" w:cs="Arial"/>
          <w:sz w:val="22"/>
          <w:szCs w:val="22"/>
          <w:lang w:val="en-AU"/>
        </w:rPr>
        <w:t>, Hydrogeological record series, HG60, Department of Water, Western</w:t>
      </w:r>
    </w:p>
    <w:p w14:paraId="376103CD" w14:textId="77777777" w:rsidR="00305B18" w:rsidRDefault="00305B18" w:rsidP="00A45DC1">
      <w:pPr>
        <w:pStyle w:val="CommentText"/>
        <w:rPr>
          <w:rFonts w:ascii="Arial" w:hAnsi="Arial" w:cs="Arial"/>
          <w:sz w:val="22"/>
          <w:szCs w:val="22"/>
          <w:lang w:val="en-AU"/>
        </w:rPr>
      </w:pPr>
      <w:r>
        <w:rPr>
          <w:rFonts w:ascii="Arial" w:hAnsi="Arial" w:cs="Arial"/>
          <w:sz w:val="22"/>
          <w:szCs w:val="22"/>
          <w:lang w:val="en-AU"/>
        </w:rPr>
        <w:t>Australia.</w:t>
      </w:r>
    </w:p>
    <w:p w14:paraId="2E77C6B8" w14:textId="63D70DA0" w:rsidR="00305B18" w:rsidRDefault="00305B18" w:rsidP="00A45DC1">
      <w:pPr>
        <w:pStyle w:val="CommentText"/>
        <w:rPr>
          <w:rFonts w:ascii="Arial" w:hAnsi="Arial" w:cs="Arial"/>
          <w:sz w:val="22"/>
          <w:szCs w:val="22"/>
          <w:lang w:val="en-AU"/>
        </w:rPr>
      </w:pPr>
      <w:r>
        <w:rPr>
          <w:rFonts w:ascii="Arial" w:hAnsi="Arial" w:cs="Arial"/>
          <w:sz w:val="22"/>
          <w:szCs w:val="22"/>
          <w:lang w:val="en-AU"/>
        </w:rPr>
        <w:t>Available on the DWER website</w:t>
      </w:r>
    </w:p>
    <w:p w14:paraId="3C98E7AF" w14:textId="21B35A2E" w:rsidR="00305B18" w:rsidRDefault="00305B18" w:rsidP="00A45DC1">
      <w:pPr>
        <w:pStyle w:val="CommentText"/>
      </w:pPr>
      <w:r w:rsidRPr="003C5BBA">
        <w:t>http://www.water.wa.gov.au/__data/assets/pdf_file/0012/8400/110161.pdf</w:t>
      </w:r>
      <w:r>
        <w:t xml:space="preserve"> </w:t>
      </w:r>
    </w:p>
  </w:comment>
  <w:comment w:id="196" w:author="Christopher Kavazos" w:date="2020-02-13T11:12:00Z" w:initials="CK">
    <w:p w14:paraId="6DDAAF24" w14:textId="1AFE6CAD" w:rsidR="00305B18" w:rsidRDefault="00305B18">
      <w:pPr>
        <w:pStyle w:val="CommentText"/>
      </w:pPr>
      <w:r>
        <w:rPr>
          <w:rStyle w:val="CommentReference"/>
        </w:rPr>
        <w:annotationRef/>
      </w:r>
      <w:r>
        <w:t xml:space="preserve">Thanks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Interesting</w:t>
      </w:r>
    </w:p>
  </w:comment>
  <w:comment w:id="197" w:author="Michael Hammond" w:date="2019-12-19T09:04:00Z" w:initials="MH">
    <w:p w14:paraId="5FA838AF" w14:textId="2D358369" w:rsidR="00305B18" w:rsidRDefault="00305B18">
      <w:pPr>
        <w:pStyle w:val="CommentText"/>
      </w:pPr>
      <w:r>
        <w:rPr>
          <w:rStyle w:val="CommentReference"/>
        </w:rPr>
        <w:annotationRef/>
      </w:r>
      <w:r>
        <w:t>yes – this is just an idea whereas the Kretschmer interpretation is based on detailed analysis</w:t>
      </w:r>
    </w:p>
  </w:comment>
  <w:comment w:id="198" w:author="Christopher Kavazos" w:date="2020-02-13T11:12:00Z" w:initials="CK">
    <w:p w14:paraId="2D9BF606" w14:textId="1E657174" w:rsidR="00305B18" w:rsidRDefault="00305B18">
      <w:pPr>
        <w:pStyle w:val="CommentText"/>
      </w:pPr>
      <w:r>
        <w:rPr>
          <w:rStyle w:val="CommentReference"/>
        </w:rPr>
        <w:annotationRef/>
      </w:r>
      <w:r>
        <w:t>Have added Kretschmer’s explanation.</w:t>
      </w:r>
    </w:p>
  </w:comment>
  <w:comment w:id="204" w:author="Natasha Del Borrello" w:date="2019-12-09T13:48:00Z" w:initials="NDB">
    <w:p w14:paraId="4C32AFBB" w14:textId="6A920113" w:rsidR="00305B18" w:rsidRDefault="00305B18">
      <w:pPr>
        <w:pStyle w:val="CommentText"/>
      </w:pPr>
      <w:r>
        <w:rPr>
          <w:rStyle w:val="CommentReference"/>
        </w:rPr>
        <w:annotationRef/>
      </w:r>
      <w:r>
        <w:t>With the staff gauge dry, I don’t think you can summarise the data from this period – you’d need to use bore YN5</w:t>
      </w:r>
    </w:p>
  </w:comment>
  <w:comment w:id="205" w:author="Michael Hammond" w:date="2019-12-19T09:00:00Z" w:initials="MH">
    <w:p w14:paraId="71B6B0DD" w14:textId="77777777" w:rsidR="00305B18" w:rsidRDefault="00305B18" w:rsidP="00271A89">
      <w:pPr>
        <w:pStyle w:val="CommentText"/>
      </w:pPr>
      <w:r>
        <w:rPr>
          <w:rStyle w:val="CommentReference"/>
        </w:rPr>
        <w:annotationRef/>
      </w:r>
      <w:r>
        <w:t xml:space="preserve">Move to hydrology section – note when minimum levels were last above thresholds. This is the level we are aiming for – it represents an improvement from current levels at both the bore and staff gauge. </w:t>
      </w:r>
    </w:p>
  </w:comment>
  <w:comment w:id="207" w:author="Natasha Del Borrello" w:date="2019-12-09T15:11:00Z" w:initials="NDB">
    <w:p w14:paraId="08AC014E" w14:textId="77777777" w:rsidR="00305B18" w:rsidRDefault="00305B18" w:rsidP="00271A89">
      <w:pPr>
        <w:pStyle w:val="CommentText"/>
      </w:pPr>
      <w:r>
        <w:rPr>
          <w:rStyle w:val="CommentReference"/>
        </w:rPr>
        <w:annotationRef/>
      </w:r>
      <w:r>
        <w:t>Trend line should look the same as the bore, and not level off at the end – use the recent data from the new staff gauge, and treat the ‘dry’ values at the original staff gauge as no data.</w:t>
      </w:r>
    </w:p>
  </w:comment>
  <w:comment w:id="208" w:author="Christopher Kavazos" w:date="2020-02-13T10:27:00Z" w:initials="CK">
    <w:p w14:paraId="49CAF8E4" w14:textId="34575D01" w:rsidR="00305B18" w:rsidRDefault="00305B18">
      <w:pPr>
        <w:pStyle w:val="CommentText"/>
      </w:pPr>
      <w:r>
        <w:rPr>
          <w:rStyle w:val="CommentReference"/>
        </w:rPr>
        <w:annotationRef/>
      </w:r>
      <w:r>
        <w:t>Yep. These are all things I have thought about. The issue is with the GAM models where I require periodic data. Unfortunately, if I treat these as ‘no-data’ the GAM models will not work. I think this needs to be stipulated as a weakness in the analysis for the wetlands that have this problem.</w:t>
      </w:r>
    </w:p>
  </w:comment>
  <w:comment w:id="239" w:author="Michael Hammond" w:date="2019-12-18T14:39:00Z" w:initials="MH">
    <w:p w14:paraId="0FBE9902" w14:textId="1AC15707" w:rsidR="00305B18" w:rsidRDefault="00305B18">
      <w:pPr>
        <w:pStyle w:val="CommentText"/>
      </w:pPr>
      <w:r>
        <w:rPr>
          <w:rStyle w:val="CommentReference"/>
        </w:rPr>
        <w:annotationRef/>
      </w:r>
      <w:r>
        <w:t>If levels increase to the proposed threshold there will be surface water at the old staff gauge again. I’m pretty sure that would be an improvement on the current conditions.</w:t>
      </w:r>
    </w:p>
    <w:p w14:paraId="78FF1142" w14:textId="77777777" w:rsidR="00305B18" w:rsidRDefault="00305B18">
      <w:pPr>
        <w:pStyle w:val="CommentText"/>
      </w:pPr>
    </w:p>
    <w:p w14:paraId="6C460C92" w14:textId="0DA96065" w:rsidR="00305B18" w:rsidRDefault="00305B18">
      <w:pPr>
        <w:pStyle w:val="CommentText"/>
      </w:pPr>
      <w:r>
        <w:t xml:space="preserve">There would definitely be more inundated area and the water would be deeper than it is currently </w:t>
      </w:r>
    </w:p>
  </w:comment>
  <w:comment w:id="240" w:author="Christopher Kavazos" w:date="2020-01-06T15:34:00Z" w:initials="CK">
    <w:p w14:paraId="7F655CD2" w14:textId="2C16CC26" w:rsidR="00305B18" w:rsidRDefault="00305B18">
      <w:pPr>
        <w:pStyle w:val="CommentText"/>
      </w:pPr>
      <w:r>
        <w:rPr>
          <w:rStyle w:val="CommentReference"/>
        </w:rPr>
        <w:annotationRef/>
      </w:r>
      <w:r>
        <w:t>Yep, perhaps this determination is too pessimistic. Will re-look at the results</w:t>
      </w:r>
    </w:p>
  </w:comment>
  <w:comment w:id="241" w:author="Christopher Kavazos" w:date="2020-02-13T11:40:00Z" w:initials="CK">
    <w:p w14:paraId="38CE8103" w14:textId="1DE44593" w:rsidR="00305B18" w:rsidRDefault="00305B18">
      <w:pPr>
        <w:pStyle w:val="CommentText"/>
      </w:pPr>
      <w:r>
        <w:rPr>
          <w:rStyle w:val="CommentReference"/>
        </w:rPr>
        <w:annotationRef/>
      </w:r>
      <w:r>
        <w:t>Having looked at the data again, I think my initial interpretation remains valid. If water levels are to return to similar levels as 2010, the lake is going to continue to be 2/3 dry! Yes, your proposals are an improvement on present conditions, but the system is going to</w:t>
      </w:r>
      <w:r w:rsidR="00B212E1">
        <w:t xml:space="preserve"> continue to</w:t>
      </w:r>
      <w:r>
        <w:t xml:space="preserve"> be different in the future. It has/is transitioning from a well flushed deep lake to a shallow nutrient rich pond. I haven’t mentioned drying and fire effects which would have played a role this summer, but is perhaps another consequence of the drying.</w:t>
      </w:r>
    </w:p>
  </w:comment>
  <w:comment w:id="260" w:author="Natasha Del Borrello" w:date="2019-12-09T13:52:00Z" w:initials="NDB">
    <w:p w14:paraId="7E401A87" w14:textId="5E025D5E" w:rsidR="00305B18" w:rsidRDefault="00305B18">
      <w:pPr>
        <w:pStyle w:val="CommentText"/>
      </w:pPr>
      <w:r>
        <w:rPr>
          <w:rStyle w:val="CommentReference"/>
        </w:rPr>
        <w:annotationRef/>
      </w:r>
      <w:r>
        <w:t>I’d hesitate to use one person’s interpretation as the basis of a recommendation without any supporting science.</w:t>
      </w:r>
    </w:p>
  </w:comment>
  <w:comment w:id="261" w:author="Christopher Kavazos" w:date="2020-02-13T11:40:00Z" w:initials="CK">
    <w:p w14:paraId="7C96A100" w14:textId="4290670F" w:rsidR="00305B18" w:rsidRDefault="00305B18">
      <w:pPr>
        <w:pStyle w:val="CommentText"/>
      </w:pPr>
      <w:r>
        <w:rPr>
          <w:rStyle w:val="CommentReference"/>
        </w:rPr>
        <w:annotationRef/>
      </w:r>
      <w:r>
        <w:t>Deleted sentence</w:t>
      </w:r>
    </w:p>
  </w:comment>
  <w:comment w:id="265" w:author="Michael Hammond" w:date="2019-12-18T14:39:00Z" w:initials="MH">
    <w:p w14:paraId="3290BE1D" w14:textId="6FEC88E6" w:rsidR="00305B18" w:rsidRDefault="00305B18">
      <w:pPr>
        <w:pStyle w:val="CommentText"/>
      </w:pPr>
      <w:r>
        <w:rPr>
          <w:rStyle w:val="CommentReference"/>
        </w:rPr>
        <w:annotationRef/>
      </w:r>
      <w:r>
        <w:t>Need to be careful of language – the thresholds wont prevent this, the threshold is a minimum level</w:t>
      </w:r>
    </w:p>
  </w:comment>
  <w:comment w:id="269" w:author="Michael Hammond" w:date="2019-12-18T14:40:00Z" w:initials="MH">
    <w:p w14:paraId="16CDC7B5" w14:textId="2FA9001B" w:rsidR="00305B18" w:rsidRDefault="00305B18">
      <w:pPr>
        <w:pStyle w:val="CommentText"/>
      </w:pPr>
      <w:r>
        <w:rPr>
          <w:rStyle w:val="CommentReference"/>
        </w:rPr>
        <w:annotationRef/>
      </w:r>
      <w:r>
        <w:t>Will this be lost everywhere or just at the transect?</w:t>
      </w:r>
    </w:p>
  </w:comment>
  <w:comment w:id="271" w:author="Michael Hammond" w:date="2019-12-19T09:10:00Z" w:initials="MH">
    <w:p w14:paraId="35E3C468" w14:textId="6A6E2989" w:rsidR="00305B18" w:rsidRDefault="00305B18">
      <w:pPr>
        <w:pStyle w:val="CommentText"/>
      </w:pPr>
      <w:r>
        <w:rPr>
          <w:rStyle w:val="CommentReference"/>
        </w:rPr>
        <w:annotationRef/>
      </w:r>
      <w:r>
        <w:t>The threshold levels represent a rise from current levels…</w:t>
      </w:r>
    </w:p>
  </w:comment>
  <w:comment w:id="272" w:author="Christopher Kavazos" w:date="2020-02-13T11:54:00Z" w:initials="CK">
    <w:p w14:paraId="4501F0BD" w14:textId="1CE4D048" w:rsidR="00305B18" w:rsidRDefault="00305B18">
      <w:pPr>
        <w:pStyle w:val="CommentText"/>
      </w:pPr>
      <w:r>
        <w:rPr>
          <w:rStyle w:val="CommentReference"/>
        </w:rPr>
        <w:annotationRef/>
      </w:r>
      <w:r>
        <w:rPr>
          <w:rStyle w:val="CommentReference"/>
        </w:rPr>
        <w:t>Have re-assessed</w:t>
      </w:r>
    </w:p>
  </w:comment>
  <w:comment w:id="306" w:author="Natasha Del Borrello" w:date="2019-12-09T15:37:00Z" w:initials="NDB">
    <w:p w14:paraId="27A86524" w14:textId="23DBA8C2" w:rsidR="00305B18" w:rsidRDefault="00305B18">
      <w:pPr>
        <w:pStyle w:val="CommentText"/>
      </w:pPr>
      <w:r>
        <w:rPr>
          <w:rStyle w:val="CommentReference"/>
        </w:rPr>
        <w:annotationRef/>
      </w:r>
      <w:r>
        <w:t>Just speculation, please remove.</w:t>
      </w:r>
    </w:p>
  </w:comment>
  <w:comment w:id="307" w:author="Christopher Kavazos" w:date="2020-02-13T11:56:00Z" w:initials="CK">
    <w:p w14:paraId="5F1AE575" w14:textId="193A8E29" w:rsidR="00305B18" w:rsidRDefault="00305B18">
      <w:pPr>
        <w:pStyle w:val="CommentText"/>
      </w:pPr>
      <w:r>
        <w:rPr>
          <w:rStyle w:val="CommentReference"/>
        </w:rPr>
        <w:annotationRef/>
      </w:r>
      <w:r>
        <w:t xml:space="preserve">Have removed the section of the sentence that is speculative. Otherwise, I believe the statement stands. The undisturbed hydrologic regime can not be restored unless the hydrological controls of this system are re-instated. </w:t>
      </w:r>
    </w:p>
  </w:comment>
  <w:comment w:id="320" w:author="Michael Hammond" w:date="2019-12-18T16:11:00Z" w:initials="MH">
    <w:p w14:paraId="51DBD24F" w14:textId="0D9C19A1" w:rsidR="00305B18" w:rsidRDefault="00305B18">
      <w:pPr>
        <w:pStyle w:val="CommentText"/>
      </w:pPr>
      <w:r>
        <w:rPr>
          <w:rStyle w:val="CommentReference"/>
        </w:rPr>
        <w:annotationRef/>
      </w:r>
      <w:r>
        <w:t xml:space="preserve"> largely due to land use change and associated changes in groundwater use in East Wanneroo</w:t>
      </w:r>
    </w:p>
  </w:comment>
  <w:comment w:id="321" w:author="Christopher Kavazos" w:date="2020-02-13T12:16:00Z" w:initials="CK">
    <w:p w14:paraId="6F5B626D" w14:textId="77777777" w:rsidR="00305B18" w:rsidRDefault="00305B18">
      <w:pPr>
        <w:pStyle w:val="CommentText"/>
      </w:pPr>
      <w:r>
        <w:rPr>
          <w:rStyle w:val="CommentReference"/>
        </w:rPr>
        <w:annotationRef/>
      </w:r>
      <w:r>
        <w:t>edited sentence</w:t>
      </w:r>
    </w:p>
    <w:p w14:paraId="2B7314AF" w14:textId="2C846D21" w:rsidR="00305B18" w:rsidRDefault="00305B18">
      <w:pPr>
        <w:pStyle w:val="CommentText"/>
      </w:pPr>
    </w:p>
  </w:comment>
  <w:comment w:id="328" w:author="Michael Hammond" w:date="2019-12-19T09:38:00Z" w:initials="MH">
    <w:p w14:paraId="196B0FD6" w14:textId="0A7B7632" w:rsidR="00305B18" w:rsidRDefault="00305B18">
      <w:pPr>
        <w:pStyle w:val="CommentText"/>
      </w:pPr>
      <w:r>
        <w:rPr>
          <w:rStyle w:val="CommentReference"/>
        </w:rPr>
        <w:annotationRef/>
      </w:r>
      <w:r>
        <w:t>We need to max level threshold info (Task 4 in scope) as a priority for Mariginiup and Jandabup</w:t>
      </w:r>
    </w:p>
  </w:comment>
  <w:comment w:id="329" w:author="Christopher Kavazos" w:date="2020-02-13T12:16:00Z" w:initials="CK">
    <w:p w14:paraId="0AF38CFF" w14:textId="0E4542A3" w:rsidR="00305B18" w:rsidRDefault="00305B18">
      <w:pPr>
        <w:pStyle w:val="CommentText"/>
      </w:pPr>
      <w:r>
        <w:rPr>
          <w:rStyle w:val="CommentReference"/>
        </w:rPr>
        <w:annotationRef/>
      </w:r>
      <w:r>
        <w:t>Yep. Will add section addressing this</w:t>
      </w:r>
    </w:p>
  </w:comment>
  <w:comment w:id="333" w:author="Natasha Del Borrello" w:date="2019-12-11T12:17:00Z" w:initials="NDB">
    <w:p w14:paraId="73B2A30A" w14:textId="13AF9172" w:rsidR="00305B18" w:rsidRDefault="00305B18">
      <w:pPr>
        <w:pStyle w:val="CommentText"/>
      </w:pPr>
      <w:r>
        <w:rPr>
          <w:rStyle w:val="CommentReference"/>
        </w:rPr>
        <w:annotationRef/>
      </w:r>
      <w:r>
        <w:t>I don’t think you should use the staff gauge data to do any calculations around the minimum as essentially there’s no minimum water level data when it’s dry at the gauge. You should use the bore data for all the stats other than mean max seasonal level.</w:t>
      </w:r>
    </w:p>
  </w:comment>
  <w:comment w:id="334" w:author="Christopher Kavazos" w:date="2020-01-07T10:06:00Z" w:initials="CK">
    <w:p w14:paraId="59BCAB82" w14:textId="40CC2CBE" w:rsidR="00305B18" w:rsidRDefault="00305B18">
      <w:pPr>
        <w:pStyle w:val="CommentText"/>
      </w:pPr>
      <w:r>
        <w:rPr>
          <w:rStyle w:val="CommentReference"/>
        </w:rPr>
        <w:annotationRef/>
      </w:r>
      <w:r>
        <w:t>Yes agree. Will update</w:t>
      </w:r>
    </w:p>
  </w:comment>
  <w:comment w:id="342" w:author="Christopher Kavazos" w:date="2020-02-14T16:29:00Z" w:initials="CK">
    <w:p w14:paraId="649698C3" w14:textId="31358B1A" w:rsidR="00F237B9" w:rsidRDefault="00F237B9">
      <w:pPr>
        <w:pStyle w:val="CommentText"/>
      </w:pPr>
      <w:r>
        <w:rPr>
          <w:rStyle w:val="CommentReference"/>
        </w:rPr>
        <w:annotationRef/>
      </w:r>
      <w:r>
        <w:t>There is a mistake here. Minimum threshold is not changing from 44.3mAHD</w:t>
      </w:r>
    </w:p>
  </w:comment>
  <w:comment w:id="343" w:author="Natasha Del Borrello" w:date="2019-12-11T12:56:00Z" w:initials="NDB">
    <w:p w14:paraId="2324B673" w14:textId="3DB8B5B7" w:rsidR="00305B18" w:rsidRDefault="00305B18">
      <w:pPr>
        <w:pStyle w:val="CommentText"/>
      </w:pPr>
      <w:r>
        <w:rPr>
          <w:rStyle w:val="CommentReference"/>
        </w:rPr>
        <w:annotationRef/>
      </w:r>
      <w:r>
        <w:t>In what way? i.e. what will be lost/gained that will make the lake more like Mariginiup and EPP173.</w:t>
      </w:r>
    </w:p>
  </w:comment>
  <w:comment w:id="349" w:author="Natasha Del Borrello" w:date="2019-12-11T13:27:00Z" w:initials="NDB">
    <w:p w14:paraId="5B0AF736" w14:textId="77777777" w:rsidR="00305B18" w:rsidRDefault="00305B18" w:rsidP="00657E45">
      <w:pPr>
        <w:pStyle w:val="CommentText"/>
      </w:pPr>
      <w:r>
        <w:rPr>
          <w:rStyle w:val="CommentReference"/>
        </w:rPr>
        <w:annotationRef/>
      </w:r>
      <w:r>
        <w:t>What does the shaded area represent?</w:t>
      </w:r>
    </w:p>
  </w:comment>
  <w:comment w:id="350" w:author="Christopher Kavazos" w:date="2020-01-06T17:10:00Z" w:initials="CK">
    <w:p w14:paraId="1BD7F513" w14:textId="486181AB" w:rsidR="00305B18" w:rsidRDefault="00305B18">
      <w:pPr>
        <w:pStyle w:val="CommentText"/>
      </w:pPr>
      <w:r>
        <w:rPr>
          <w:rStyle w:val="CommentReference"/>
        </w:rPr>
        <w:annotationRef/>
      </w:r>
      <w:r>
        <w:rPr>
          <w:rStyle w:val="CommentReference"/>
        </w:rPr>
        <w:t>Will adds CI information for reach plot</w:t>
      </w:r>
    </w:p>
  </w:comment>
  <w:comment w:id="351" w:author="Michael Hammond" w:date="2019-12-19T09:50:00Z" w:initials="MH">
    <w:p w14:paraId="4EBAB359" w14:textId="77777777" w:rsidR="00305B18" w:rsidRDefault="00305B18" w:rsidP="00657E45">
      <w:pPr>
        <w:pStyle w:val="CommentText"/>
      </w:pPr>
      <w:r>
        <w:rPr>
          <w:rStyle w:val="CommentReference"/>
        </w:rPr>
        <w:annotationRef/>
      </w:r>
      <w:r>
        <w:t>Its ad odd looking trends line. Levels look to have improved since around 2016</w:t>
      </w:r>
    </w:p>
  </w:comment>
  <w:comment w:id="352" w:author="Christopher Kavazos" w:date="2020-01-06T16:21:00Z" w:initials="CK">
    <w:p w14:paraId="121CE8C4" w14:textId="31BA985D" w:rsidR="00305B18" w:rsidRDefault="00305B18">
      <w:pPr>
        <w:pStyle w:val="CommentText"/>
      </w:pPr>
      <w:r>
        <w:rPr>
          <w:rStyle w:val="CommentReference"/>
        </w:rPr>
        <w:annotationRef/>
      </w:r>
      <w:r>
        <w:t>I agree, and I have played with the model to try and ‘un-linearise’ it but I can’t.</w:t>
      </w:r>
    </w:p>
  </w:comment>
  <w:comment w:id="359" w:author="Michael Hammond" w:date="2019-12-19T13:23:00Z" w:initials="MH">
    <w:p w14:paraId="6AD975BE" w14:textId="1222ECD6" w:rsidR="00305B18" w:rsidRDefault="00305B18">
      <w:pPr>
        <w:pStyle w:val="CommentText"/>
      </w:pPr>
      <w:r>
        <w:rPr>
          <w:rStyle w:val="CommentReference"/>
        </w:rPr>
        <w:annotationRef/>
      </w:r>
      <w:r>
        <w:t xml:space="preserve">This needs to reflect that the threshold level is a rise of around 1 m from current levels </w:t>
      </w:r>
    </w:p>
  </w:comment>
  <w:comment w:id="362" w:author="Michael Hammond" w:date="2019-12-19T13:17:00Z" w:initials="MH">
    <w:p w14:paraId="1879739A" w14:textId="68499CA3" w:rsidR="00305B18" w:rsidRDefault="00305B18">
      <w:pPr>
        <w:pStyle w:val="CommentText"/>
      </w:pPr>
      <w:r>
        <w:rPr>
          <w:rStyle w:val="CommentReference"/>
        </w:rPr>
        <w:annotationRef/>
      </w:r>
      <w:r>
        <w:t xml:space="preserve">And some increased supplementation influencing local Superficial levels </w:t>
      </w:r>
    </w:p>
  </w:comment>
  <w:comment w:id="363" w:author="Michael Hammond" w:date="2019-12-19T13:21:00Z" w:initials="MH">
    <w:p w14:paraId="6B0B1645" w14:textId="227079B3" w:rsidR="00305B18" w:rsidRDefault="00305B18">
      <w:pPr>
        <w:pStyle w:val="CommentText"/>
      </w:pPr>
      <w:r>
        <w:rPr>
          <w:rStyle w:val="CommentReference"/>
        </w:rPr>
        <w:annotationRef/>
      </w:r>
      <w:r>
        <w:t xml:space="preserve">But an increase from current minimum levels of around 1 m </w:t>
      </w:r>
    </w:p>
  </w:comment>
  <w:comment w:id="365" w:author="Michael Hammond" w:date="2019-12-19T13:22:00Z" w:initials="MH">
    <w:p w14:paraId="4FF9823F" w14:textId="44A78D03" w:rsidR="00305B18" w:rsidRDefault="00305B18">
      <w:pPr>
        <w:pStyle w:val="CommentText"/>
      </w:pPr>
      <w:r>
        <w:rPr>
          <w:rStyle w:val="CommentReference"/>
        </w:rPr>
        <w:annotationRef/>
      </w:r>
      <w:r>
        <w:t>Is this data surface water??</w:t>
      </w:r>
    </w:p>
  </w:comment>
  <w:comment w:id="366" w:author="Christopher Kavazos" w:date="2020-01-06T22:46:00Z" w:initials="CK">
    <w:p w14:paraId="3557C531" w14:textId="4CA7EFD3" w:rsidR="00305B18" w:rsidRDefault="00305B18">
      <w:pPr>
        <w:pStyle w:val="CommentText"/>
      </w:pPr>
      <w:r>
        <w:rPr>
          <w:rStyle w:val="CommentReference"/>
        </w:rPr>
        <w:annotationRef/>
      </w:r>
      <w:r>
        <w:t>Hmmm need to check this.</w:t>
      </w:r>
    </w:p>
  </w:comment>
  <w:comment w:id="367" w:author="Christopher Kavazos" w:date="2020-02-13T13:12:00Z" w:initials="CK">
    <w:p w14:paraId="62B1A8D8" w14:textId="1EF470BA" w:rsidR="00305B18" w:rsidRDefault="00305B18">
      <w:pPr>
        <w:pStyle w:val="CommentText"/>
      </w:pPr>
      <w:r>
        <w:rPr>
          <w:rStyle w:val="CommentReference"/>
        </w:rPr>
        <w:annotationRef/>
      </w:r>
      <w:r>
        <w:t>Fixed. Now surface waters at 6162567</w:t>
      </w:r>
    </w:p>
  </w:comment>
  <w:comment w:id="372" w:author="Natasha Del Borrello" w:date="2019-12-11T14:20:00Z" w:initials="NDB">
    <w:p w14:paraId="205AFDFF" w14:textId="77777777" w:rsidR="00305B18" w:rsidRDefault="00305B18" w:rsidP="00194B3C">
      <w:pPr>
        <w:pStyle w:val="CommentText"/>
      </w:pPr>
      <w:r>
        <w:rPr>
          <w:rStyle w:val="CommentReference"/>
        </w:rPr>
        <w:annotationRef/>
      </w:r>
      <w:r>
        <w:rPr>
          <w:rStyle w:val="CommentReference"/>
        </w:rPr>
        <w:t>I can’t see any blue dots.</w:t>
      </w:r>
    </w:p>
  </w:comment>
  <w:comment w:id="370" w:author="Michael Hammond" w:date="2019-12-19T13:28:00Z" w:initials="MH">
    <w:p w14:paraId="5DCEEF49" w14:textId="77777777" w:rsidR="00305B18" w:rsidRDefault="00305B18" w:rsidP="00194B3C">
      <w:pPr>
        <w:pStyle w:val="CommentText"/>
      </w:pPr>
      <w:r>
        <w:rPr>
          <w:rStyle w:val="CommentReference"/>
        </w:rPr>
        <w:annotationRef/>
      </w:r>
      <w:r>
        <w:t xml:space="preserve">The recent levels below 16 are measured at a new gauge in a deeper spot. </w:t>
      </w:r>
    </w:p>
  </w:comment>
  <w:comment w:id="375" w:author="Michael Hammond" w:date="2019-12-19T13:24:00Z" w:initials="MH">
    <w:p w14:paraId="60E494C6" w14:textId="036182E4" w:rsidR="00305B18" w:rsidRDefault="00305B18">
      <w:pPr>
        <w:pStyle w:val="CommentText"/>
      </w:pPr>
      <w:r>
        <w:rPr>
          <w:rStyle w:val="CommentReference"/>
        </w:rPr>
        <w:annotationRef/>
      </w:r>
      <w:r>
        <w:t>Does this statement hold true even if current water levels improve to at or above the proposed new threshold? If so it needs to be rephrased to say something like ‘declining water levels have caused a significant reduction in macroinvertebrate richness, and even if current minimum water levels improve to at or above the proposed new threshold this trend is likely to continue’ (and then use some scientific explanation to justify this). For example, what was the macroinvertebrate community like when past levels were around the new threshold levels?</w:t>
      </w:r>
    </w:p>
  </w:comment>
  <w:comment w:id="384" w:author="Michael Hammond" w:date="2019-12-19T13:25:00Z" w:initials="MH">
    <w:p w14:paraId="43A3C532" w14:textId="77777777" w:rsidR="00305B18" w:rsidRDefault="00305B18" w:rsidP="00835827">
      <w:pPr>
        <w:pStyle w:val="CommentText"/>
      </w:pPr>
      <w:r>
        <w:rPr>
          <w:rStyle w:val="CommentReference"/>
        </w:rPr>
        <w:annotationRef/>
      </w:r>
      <w:r>
        <w:t>Shouldn’t happen if threshold is met – check past monitoring reports when levels were last above the proposed threshold….2009-10</w:t>
      </w:r>
    </w:p>
  </w:comment>
  <w:comment w:id="385" w:author="Christopher Kavazos" w:date="2020-02-13T13:27:00Z" w:initials="CK">
    <w:p w14:paraId="2426DF3B" w14:textId="545A5C10" w:rsidR="00305B18" w:rsidRDefault="00305B18">
      <w:pPr>
        <w:pStyle w:val="CommentText"/>
      </w:pPr>
      <w:r>
        <w:rPr>
          <w:rStyle w:val="CommentReference"/>
        </w:rPr>
        <w:annotationRef/>
      </w:r>
      <w:r>
        <w:t>Yep I agree.</w:t>
      </w:r>
    </w:p>
  </w:comment>
  <w:comment w:id="431" w:author="Natasha Del Borrello" w:date="2019-12-11T14:55:00Z" w:initials="NDB">
    <w:p w14:paraId="3830CB5F" w14:textId="6123560A" w:rsidR="00305B18" w:rsidRDefault="00305B18">
      <w:pPr>
        <w:pStyle w:val="CommentText"/>
      </w:pPr>
      <w:r>
        <w:rPr>
          <w:rStyle w:val="CommentReference"/>
        </w:rPr>
        <w:annotationRef/>
      </w:r>
      <w:r>
        <w:t>Site values not listed. Refer to WAWA, 1995 rather than relying on the summary table in the scope of works, as there was obviously an error there.</w:t>
      </w:r>
    </w:p>
    <w:p w14:paraId="13E4DE0A" w14:textId="653AF77C" w:rsidR="00305B18" w:rsidRDefault="00305B18">
      <w:pPr>
        <w:pStyle w:val="CommentText"/>
      </w:pPr>
      <w:r>
        <w:t xml:space="preserve">Values for Pipidinny listed in WAWA 1995 are waterbird habitat and potential opportunities for bird-watching. </w:t>
      </w:r>
    </w:p>
    <w:p w14:paraId="6CBCF953" w14:textId="47995A20" w:rsidR="00305B18" w:rsidRDefault="00305B18">
      <w:pPr>
        <w:pStyle w:val="CommentText"/>
      </w:pPr>
      <w:r>
        <w:t>Objectives stated in WAWA 1995 are to:</w:t>
      </w:r>
    </w:p>
    <w:p w14:paraId="28B5D193" w14:textId="127E82BE" w:rsidR="00305B18" w:rsidRDefault="00305B18">
      <w:pPr>
        <w:pStyle w:val="CommentText"/>
      </w:pPr>
      <w:r>
        <w:t>Maintain and enhance wetland vegetation</w:t>
      </w:r>
    </w:p>
    <w:p w14:paraId="44447D0F" w14:textId="1A6A61C8" w:rsidR="00305B18" w:rsidRDefault="00305B18">
      <w:pPr>
        <w:pStyle w:val="CommentText"/>
      </w:pPr>
      <w:r>
        <w:t>Protect and enhance waterbird habitats</w:t>
      </w:r>
    </w:p>
    <w:p w14:paraId="48D1B2FE" w14:textId="2C404200" w:rsidR="00305B18" w:rsidRDefault="00305B18">
      <w:pPr>
        <w:pStyle w:val="CommentText"/>
      </w:pPr>
    </w:p>
  </w:comment>
  <w:comment w:id="442" w:author="Natasha Del Borrello" w:date="2019-12-11T15:21:00Z" w:initials="NDB">
    <w:p w14:paraId="2F62A403" w14:textId="79CB65DB" w:rsidR="00305B18" w:rsidRDefault="00305B18">
      <w:pPr>
        <w:pStyle w:val="CommentText"/>
      </w:pPr>
      <w:r>
        <w:rPr>
          <w:rStyle w:val="CommentReference"/>
        </w:rPr>
        <w:annotationRef/>
      </w:r>
      <w:r>
        <w:t xml:space="preserve">There are many more than three, but three were originally chosen as representative and were given Ministerial water level criteria. See EPA Bulletin No 904, the EPA’s assessment report for the East Gnangara (Lexia) borefield. </w:t>
      </w:r>
    </w:p>
  </w:comment>
  <w:comment w:id="450" w:author="Natasha Del Borrello" w:date="2019-12-11T15:34:00Z" w:initials="NDB">
    <w:p w14:paraId="6F9CA522" w14:textId="189A929C" w:rsidR="00305B18" w:rsidRDefault="00305B18">
      <w:pPr>
        <w:pStyle w:val="CommentText"/>
      </w:pPr>
      <w:r>
        <w:rPr>
          <w:rStyle w:val="CommentReference"/>
        </w:rPr>
        <w:annotationRef/>
      </w:r>
      <w:r>
        <w:t>I would take ‘fringing vegetation’ to mean the vegetation that occurs around the part of the wetland that used to be seasonally inundated. It’s probably not a relevant term anymore seeing as the wetland is dry.</w:t>
      </w:r>
    </w:p>
  </w:comment>
  <w:comment w:id="455" w:author="Natasha Del Borrello" w:date="2019-12-11T15:51:00Z" w:initials="NDB">
    <w:p w14:paraId="6563140A" w14:textId="71987210" w:rsidR="00305B18" w:rsidRDefault="00305B18">
      <w:pPr>
        <w:pStyle w:val="CommentText"/>
      </w:pPr>
      <w:r>
        <w:rPr>
          <w:rStyle w:val="CommentReference"/>
        </w:rPr>
        <w:annotationRef/>
      </w:r>
      <w:r>
        <w:t>Invertebrate communities would have referred to macroinvertebrate communities, as originally (in the ‘90s when planning for the Lexia borefield was happening) the wetland was seasonally inundated. However, I don’t think it’s ever been wet enough to sample for macros since the conditions were set in 1999. So the condition really is irrelevant now. At the time of the proposal to the EPA, not even baseline data had been gathered, so that was one of the original conditions (to gather baseline data), but the wetland never had enough water in it to do that.</w:t>
      </w:r>
    </w:p>
  </w:comment>
  <w:comment w:id="577" w:author="Natasha Del Borrello" w:date="2019-12-16T10:23:00Z" w:initials="NDB">
    <w:p w14:paraId="65E9DED4" w14:textId="77777777" w:rsidR="00305B18" w:rsidRDefault="00305B18" w:rsidP="006F16CA">
      <w:pPr>
        <w:pStyle w:val="CommentText"/>
      </w:pPr>
      <w:r>
        <w:rPr>
          <w:rStyle w:val="CommentReference"/>
        </w:rPr>
        <w:annotationRef/>
      </w:r>
      <w:r>
        <w:t>I think rather than a key finding, this is more interesting background information that should inform the discussion on the individual wetlands, (as the focus is on reviewing thresholds for individual wetlands rather than comparing them with one another).</w:t>
      </w:r>
    </w:p>
    <w:p w14:paraId="58166021" w14:textId="77777777" w:rsidR="00305B18" w:rsidRDefault="00305B18" w:rsidP="006F16CA">
      <w:pPr>
        <w:pStyle w:val="CommentText"/>
      </w:pPr>
    </w:p>
  </w:comment>
  <w:comment w:id="580" w:author="Natasha Del Borrello" w:date="2019-12-16T10:33:00Z" w:initials="NDB">
    <w:p w14:paraId="6D72A827" w14:textId="77777777" w:rsidR="00305B18" w:rsidRDefault="00305B18" w:rsidP="006F16CA">
      <w:pPr>
        <w:pStyle w:val="CommentText"/>
      </w:pPr>
      <w:r>
        <w:rPr>
          <w:rStyle w:val="CommentReference"/>
        </w:rPr>
        <w:annotationRef/>
      </w:r>
      <w:r>
        <w:t>There may be other studies on Perth wetlands that support this conclusion?</w:t>
      </w:r>
    </w:p>
  </w:comment>
  <w:comment w:id="581" w:author="Natasha Del Borrello" w:date="2019-12-16T10:35:00Z" w:initials="NDB">
    <w:p w14:paraId="62A9DC06" w14:textId="77777777" w:rsidR="00305B18" w:rsidRDefault="00305B18" w:rsidP="006F16CA">
      <w:pPr>
        <w:pStyle w:val="CommentText"/>
      </w:pPr>
      <w:r>
        <w:rPr>
          <w:rStyle w:val="CommentReference"/>
        </w:rPr>
        <w:annotationRef/>
      </w:r>
      <w:r>
        <w:t>Rephrase…meaning is unclear.</w:t>
      </w:r>
    </w:p>
  </w:comment>
  <w:comment w:id="579" w:author="Natasha Del Borrello" w:date="2019-12-16T10:37:00Z" w:initials="NDB">
    <w:p w14:paraId="296AB5C3" w14:textId="77777777" w:rsidR="00305B18" w:rsidRDefault="00305B18" w:rsidP="006F16CA">
      <w:pPr>
        <w:pStyle w:val="CommentText"/>
      </w:pPr>
      <w:r>
        <w:rPr>
          <w:rStyle w:val="CommentReference"/>
        </w:rPr>
        <w:annotationRef/>
      </w:r>
      <w:r>
        <w:t xml:space="preserve">Similar to my previous point, I think that this exercise of comparing wetlands to one another (and the conclusions drawn from it) should really just inform the discussion on the individual wetlands and the proposed changes to thresholds. </w:t>
      </w:r>
    </w:p>
    <w:p w14:paraId="7DCBBCAC" w14:textId="77777777" w:rsidR="00305B18" w:rsidRDefault="00305B18" w:rsidP="006F16CA">
      <w:pPr>
        <w:pStyle w:val="CommentText"/>
      </w:pPr>
    </w:p>
    <w:p w14:paraId="0C121397" w14:textId="77777777" w:rsidR="00305B18" w:rsidRDefault="00305B18" w:rsidP="006F16CA">
      <w:pPr>
        <w:pStyle w:val="CommentText"/>
      </w:pPr>
      <w:r>
        <w:t>The information in here is all a little bit jumbled and key points and conclusions are not clear. Information that would be good to know is:</w:t>
      </w:r>
    </w:p>
    <w:p w14:paraId="2C863A22" w14:textId="77777777" w:rsidR="00305B18" w:rsidRDefault="00305B18" w:rsidP="006F16CA">
      <w:pPr>
        <w:pStyle w:val="CommentText"/>
        <w:numPr>
          <w:ilvl w:val="0"/>
          <w:numId w:val="15"/>
        </w:numPr>
      </w:pPr>
      <w:r>
        <w:t>Are the changes in assemblages driven by water level changes or something else, or is this unclear</w:t>
      </w:r>
    </w:p>
    <w:p w14:paraId="3470FF9F" w14:textId="77777777" w:rsidR="00305B18" w:rsidRDefault="00305B18" w:rsidP="006F16CA">
      <w:pPr>
        <w:pStyle w:val="CommentText"/>
        <w:numPr>
          <w:ilvl w:val="0"/>
          <w:numId w:val="15"/>
        </w:numPr>
      </w:pPr>
      <w:r>
        <w:t>Are the changes on a trajectory to a particular endpoint e.g.  all the wetlands are heading towards assemblages that are less diverse and more like each other, or are the changes highly variable without a clear pathway</w:t>
      </w:r>
    </w:p>
    <w:p w14:paraId="6E0B455C" w14:textId="77777777" w:rsidR="00305B18" w:rsidRDefault="00305B18" w:rsidP="006F16CA">
      <w:pPr>
        <w:pStyle w:val="CommentText"/>
        <w:numPr>
          <w:ilvl w:val="0"/>
          <w:numId w:val="15"/>
        </w:numPr>
      </w:pPr>
      <w:r>
        <w:t>Are the wetland assemblages all becoming like one another, or all they all still fairly unique, but just different to their composition in 1996?</w:t>
      </w:r>
    </w:p>
  </w:comment>
  <w:comment w:id="583" w:author="Natasha Del Borrello" w:date="2019-12-16T12:35:00Z" w:initials="NDB">
    <w:p w14:paraId="4170C904" w14:textId="77777777" w:rsidR="00305B18" w:rsidRDefault="00305B18" w:rsidP="006F16CA">
      <w:pPr>
        <w:pStyle w:val="CommentText"/>
      </w:pPr>
      <w:r>
        <w:rPr>
          <w:rStyle w:val="CommentReference"/>
        </w:rPr>
        <w:annotationRef/>
      </w:r>
      <w:r>
        <w:t xml:space="preserve">Can these changes be correlated with declining water levels? </w:t>
      </w:r>
    </w:p>
    <w:p w14:paraId="1EDC7C31" w14:textId="77777777" w:rsidR="00305B18" w:rsidRDefault="00305B18" w:rsidP="006F16CA">
      <w:pPr>
        <w:pStyle w:val="CommentText"/>
      </w:pPr>
      <w:r>
        <w:t>Could the loss of any of these taxa or groups of species be considered a significant impact from the EPA’s perspective (refer to EPA’s Statement of Environmental Principles, Factors and Objectives as a guide, see below)</w:t>
      </w:r>
    </w:p>
    <w:p w14:paraId="0B952032" w14:textId="77777777" w:rsidR="00305B18" w:rsidRDefault="00305B18" w:rsidP="006F16CA">
      <w:pPr>
        <w:autoSpaceDE w:val="0"/>
        <w:autoSpaceDN w:val="0"/>
        <w:adjustRightInd w:val="0"/>
        <w:spacing w:after="0"/>
        <w:rPr>
          <w:rFonts w:ascii="Oswald" w:hAnsi="Oswald" w:cs="Oswald"/>
          <w:color w:val="234C74"/>
          <w:sz w:val="36"/>
          <w:szCs w:val="36"/>
          <w:lang w:val="en-AU"/>
        </w:rPr>
      </w:pPr>
      <w:r>
        <w:rPr>
          <w:rFonts w:ascii="Oswald" w:hAnsi="Oswald" w:cs="Oswald"/>
          <w:color w:val="234C74"/>
          <w:sz w:val="36"/>
          <w:szCs w:val="36"/>
          <w:lang w:val="en-AU"/>
        </w:rPr>
        <w:t>5 Consideration of Significance</w:t>
      </w:r>
    </w:p>
    <w:p w14:paraId="7300E112"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The EPA assesses proposals and schemes likely to have a significant effect on the environment. The</w:t>
      </w:r>
    </w:p>
    <w:p w14:paraId="03C7779D" w14:textId="77777777" w:rsidR="00305B18" w:rsidRDefault="00305B18" w:rsidP="006F16CA">
      <w:pPr>
        <w:autoSpaceDE w:val="0"/>
        <w:autoSpaceDN w:val="0"/>
        <w:adjustRightInd w:val="0"/>
        <w:spacing w:after="0"/>
        <w:rPr>
          <w:rFonts w:ascii="OpenSans-Italic" w:hAnsi="OpenSans-Italic" w:cs="OpenSans-Italic"/>
          <w:i/>
          <w:iCs/>
          <w:color w:val="4D4D4F"/>
          <w:sz w:val="20"/>
          <w:szCs w:val="20"/>
          <w:lang w:val="en-AU"/>
        </w:rPr>
      </w:pPr>
      <w:r>
        <w:rPr>
          <w:rFonts w:ascii="OpenSans" w:hAnsi="OpenSans" w:cs="OpenSans"/>
          <w:color w:val="4D4D4F"/>
          <w:sz w:val="20"/>
          <w:szCs w:val="20"/>
          <w:lang w:val="en-AU"/>
        </w:rPr>
        <w:t xml:space="preserve">terms ‘significant impact’ and ‘significant effect’ are not defined in the </w:t>
      </w:r>
      <w:r>
        <w:rPr>
          <w:rFonts w:ascii="OpenSans-Italic" w:hAnsi="OpenSans-Italic" w:cs="OpenSans-Italic"/>
          <w:i/>
          <w:iCs/>
          <w:color w:val="4D4D4F"/>
          <w:sz w:val="20"/>
          <w:szCs w:val="20"/>
          <w:lang w:val="en-AU"/>
        </w:rPr>
        <w:t>Environmental Protection Act 1986.</w:t>
      </w:r>
    </w:p>
    <w:p w14:paraId="1644701E"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Therefore, the ordinary or everyday meanings of these terms apply. When considering significant impact</w:t>
      </w:r>
    </w:p>
    <w:p w14:paraId="5A8DFD92"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or effect, the EPA may have regard to various matters, including the following:</w:t>
      </w:r>
    </w:p>
    <w:p w14:paraId="1445BF9B"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a. values, sensitivity and quality of the environment which is likely to be impacted</w:t>
      </w:r>
    </w:p>
    <w:p w14:paraId="52D4508F"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b. extent (intensity, duration, magnitude and geographic footprint) of the likely impacts</w:t>
      </w:r>
    </w:p>
    <w:p w14:paraId="36236115"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c. consequence of the likely impacts (or change)</w:t>
      </w:r>
    </w:p>
    <w:p w14:paraId="06502206"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d. resilience of the environment to cope with the impacts or change</w:t>
      </w:r>
    </w:p>
    <w:p w14:paraId="4B35E6EB"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e. cumulative impact with other existing or reasonably foreseeable activities, developments and</w:t>
      </w:r>
    </w:p>
    <w:p w14:paraId="6DE89BB0"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land uses</w:t>
      </w:r>
    </w:p>
    <w:p w14:paraId="0FA9925F"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f. connections and interactions between parts of the environment to inform a holistic view of</w:t>
      </w:r>
    </w:p>
    <w:p w14:paraId="7760FB7C"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impacts to the whole environment</w:t>
      </w:r>
    </w:p>
    <w:p w14:paraId="5E9CADFE"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g. level of confidence in the prediction of impacts and the success of proposed mitigation</w:t>
      </w:r>
    </w:p>
    <w:p w14:paraId="3BCBE37B" w14:textId="77777777" w:rsidR="00305B18" w:rsidRDefault="00305B18" w:rsidP="006F16CA">
      <w:pPr>
        <w:autoSpaceDE w:val="0"/>
        <w:autoSpaceDN w:val="0"/>
        <w:adjustRightInd w:val="0"/>
        <w:spacing w:after="0"/>
        <w:rPr>
          <w:rFonts w:ascii="OpenSans" w:hAnsi="OpenSans" w:cs="OpenSans"/>
          <w:color w:val="4D4D4F"/>
          <w:sz w:val="20"/>
          <w:szCs w:val="20"/>
          <w:lang w:val="en-AU"/>
        </w:rPr>
      </w:pPr>
      <w:r>
        <w:rPr>
          <w:rFonts w:ascii="OpenSans" w:hAnsi="OpenSans" w:cs="OpenSans"/>
          <w:color w:val="4D4D4F"/>
          <w:sz w:val="20"/>
          <w:szCs w:val="20"/>
          <w:lang w:val="en-AU"/>
        </w:rPr>
        <w:t>h. public interest about the likely effect of the proposal or scheme, if implemented, on the</w:t>
      </w:r>
    </w:p>
    <w:p w14:paraId="17E2C957" w14:textId="77777777" w:rsidR="00305B18" w:rsidRDefault="00305B18" w:rsidP="006F16CA">
      <w:pPr>
        <w:pStyle w:val="CommentText"/>
      </w:pPr>
      <w:r>
        <w:rPr>
          <w:rFonts w:ascii="OpenSans" w:hAnsi="OpenSans" w:cs="OpenSans"/>
          <w:color w:val="4D4D4F"/>
          <w:lang w:val="en-AU"/>
        </w:rPr>
        <w:t>environment and public information that informs the EPA’s assessment.</w:t>
      </w:r>
    </w:p>
  </w:comment>
  <w:comment w:id="585" w:author="Michael Hammond" w:date="2019-12-19T15:04:00Z" w:initials="MH">
    <w:p w14:paraId="7252D868" w14:textId="77777777" w:rsidR="00305B18" w:rsidRDefault="00305B18" w:rsidP="006F16CA">
      <w:pPr>
        <w:pStyle w:val="CommentText"/>
      </w:pPr>
      <w:r>
        <w:rPr>
          <w:rStyle w:val="CommentReference"/>
        </w:rPr>
        <w:annotationRef/>
      </w:r>
      <w:r>
        <w:t xml:space="preserve">Check threshold levels against levels in these years to see if there is a chance of the taxa returning? </w:t>
      </w:r>
    </w:p>
  </w:comment>
  <w:comment w:id="588" w:author="Michael Hammond" w:date="2019-12-19T08:39:00Z" w:initials="MH">
    <w:p w14:paraId="492E3F6B" w14:textId="77777777" w:rsidR="00305B18" w:rsidRDefault="00305B18" w:rsidP="00437343">
      <w:pPr>
        <w:pStyle w:val="CommentText"/>
      </w:pPr>
      <w:r>
        <w:rPr>
          <w:rStyle w:val="CommentReference"/>
        </w:rPr>
        <w:annotationRef/>
      </w:r>
      <w:r>
        <w:t xml:space="preserve">Need to link to water levels where possible – i.e. acidification risks have been generally low due to the lake holding year round surface water limiting drying and rewetting of lakebed. </w:t>
      </w:r>
    </w:p>
    <w:p w14:paraId="0E43B5E7" w14:textId="77777777" w:rsidR="00305B18" w:rsidRDefault="00305B18" w:rsidP="00437343">
      <w:pPr>
        <w:pStyle w:val="CommentText"/>
      </w:pPr>
    </w:p>
    <w:p w14:paraId="56A62413" w14:textId="77777777" w:rsidR="00305B18" w:rsidRDefault="00305B18" w:rsidP="00437343">
      <w:pPr>
        <w:pStyle w:val="CommentText"/>
      </w:pPr>
      <w:r>
        <w:t>These parts should make a statement of likely impact of management levels above threshold on water quality where possible – i.e. managing levels above threshold will keep future acidification risks low</w:t>
      </w:r>
    </w:p>
  </w:comment>
  <w:comment w:id="590" w:author="Michael Hammond" w:date="2019-12-19T08:41:00Z" w:initials="MH">
    <w:p w14:paraId="4D76438A" w14:textId="77777777" w:rsidR="00305B18" w:rsidRDefault="00305B18" w:rsidP="00766910">
      <w:pPr>
        <w:pStyle w:val="CommentText"/>
      </w:pPr>
      <w:r>
        <w:rPr>
          <w:rStyle w:val="CommentReference"/>
        </w:rPr>
        <w:annotationRef/>
      </w:r>
      <w:r>
        <w:t>ok summary of what’s happened but not really relating to levels. Some comment on likely outcomes into the future if levels are managed to the threshold level is needed</w:t>
      </w:r>
    </w:p>
  </w:comment>
  <w:comment w:id="591" w:author="Michael Hammond" w:date="2019-12-19T08:53:00Z" w:initials="MH">
    <w:p w14:paraId="4D09DEAC" w14:textId="77777777" w:rsidR="00305B18" w:rsidRDefault="00305B18" w:rsidP="00766910">
      <w:pPr>
        <w:pStyle w:val="CommentText"/>
      </w:pPr>
      <w:r>
        <w:rPr>
          <w:rStyle w:val="CommentReference"/>
        </w:rPr>
        <w:annotationRef/>
      </w:r>
      <w:r>
        <w:t xml:space="preserve">what were the shifts? What drove the shifts? </w:t>
      </w:r>
    </w:p>
  </w:comment>
  <w:comment w:id="592" w:author="Michael Hammond" w:date="2019-12-19T08:55:00Z" w:initials="MH">
    <w:p w14:paraId="0EB048A6" w14:textId="77777777" w:rsidR="00305B18" w:rsidRDefault="00305B18" w:rsidP="00766910">
      <w:pPr>
        <w:pStyle w:val="CommentText"/>
      </w:pPr>
      <w:r>
        <w:rPr>
          <w:rStyle w:val="CommentReference"/>
        </w:rPr>
        <w:annotationRef/>
      </w:r>
      <w:r>
        <w:t>Most relevant to this report if levels were a driver – otherwise less important</w:t>
      </w:r>
    </w:p>
  </w:comment>
  <w:comment w:id="593" w:author="Michael Hammond" w:date="2019-12-19T08:42:00Z" w:initials="MH">
    <w:p w14:paraId="1BDFCBD1" w14:textId="77777777" w:rsidR="00305B18" w:rsidRDefault="00305B18" w:rsidP="00766910">
      <w:pPr>
        <w:pStyle w:val="CommentText"/>
      </w:pPr>
      <w:r>
        <w:rPr>
          <w:rStyle w:val="CommentReference"/>
        </w:rPr>
        <w:annotationRef/>
      </w:r>
      <w:r>
        <w:t>is this talking about the entire monitoring period?</w:t>
      </w:r>
    </w:p>
  </w:comment>
  <w:comment w:id="596" w:author="Natasha Del Borrello" w:date="2019-12-09T15:49:00Z" w:initials="NDB">
    <w:p w14:paraId="739ADDA6" w14:textId="77777777" w:rsidR="00305B18" w:rsidRDefault="00305B18" w:rsidP="00766910">
      <w:pPr>
        <w:pStyle w:val="CommentText"/>
      </w:pPr>
      <w:r>
        <w:rPr>
          <w:rStyle w:val="CommentReference"/>
        </w:rPr>
        <w:annotationRef/>
      </w:r>
      <w:r>
        <w:t>It might be an idea to highlight the invasive species in these figures.</w:t>
      </w:r>
    </w:p>
  </w:comment>
  <w:comment w:id="597" w:author="Michael Hammond" w:date="2019-12-19T08:56:00Z" w:initials="MH">
    <w:p w14:paraId="13E331FA" w14:textId="77777777" w:rsidR="00305B18" w:rsidRDefault="00305B18" w:rsidP="00766910">
      <w:pPr>
        <w:pStyle w:val="CommentText"/>
      </w:pPr>
      <w:r>
        <w:rPr>
          <w:rStyle w:val="CommentReference"/>
        </w:rPr>
        <w:annotationRef/>
      </w:r>
      <w:r>
        <w:t xml:space="preserve">This is good – so if levels are managed to the threshold we shouldn’t see an increase in the species with a negative mean posterior. </w:t>
      </w:r>
    </w:p>
  </w:comment>
  <w:comment w:id="601" w:author="Michael Hammond" w:date="2019-12-19T08:57:00Z" w:initials="MH">
    <w:p w14:paraId="07B261FD" w14:textId="77777777" w:rsidR="00305B18" w:rsidRDefault="00305B18" w:rsidP="00FC2E86">
      <w:pPr>
        <w:pStyle w:val="CommentText"/>
      </w:pPr>
      <w:r>
        <w:rPr>
          <w:rStyle w:val="CommentReference"/>
        </w:rPr>
        <w:annotationRef/>
      </w:r>
      <w:r>
        <w:t xml:space="preserve">Good – relating assemblages to levels. Is it fair to say that if levels are maintained above the threshold it is likely macro assemblages should be maintained? </w:t>
      </w:r>
    </w:p>
  </w:comment>
  <w:comment w:id="604" w:author="Natasha Del Borrello" w:date="2019-12-09T13:23:00Z" w:initials="NDB">
    <w:p w14:paraId="6165D883" w14:textId="77777777" w:rsidR="00305B18" w:rsidRDefault="00305B18" w:rsidP="00FC2E86">
      <w:pPr>
        <w:pStyle w:val="CommentText"/>
      </w:pPr>
      <w:r>
        <w:rPr>
          <w:rStyle w:val="CommentReference"/>
        </w:rPr>
        <w:annotationRef/>
      </w:r>
      <w:r>
        <w:t>Needs further explanation/labelling…. I can’t see this ‘</w:t>
      </w:r>
      <w:r w:rsidRPr="003B09F5">
        <w:rPr>
          <w:rFonts w:cs="Times New Roman"/>
        </w:rPr>
        <w:t>with ordination revealing two main groups of annual data; those collected pre 2007, and those collected post 2007</w:t>
      </w:r>
      <w:r>
        <w:rPr>
          <w:rFonts w:cs="Times New Roman"/>
        </w:rPr>
        <w:t>’</w:t>
      </w:r>
    </w:p>
  </w:comment>
  <w:comment w:id="607" w:author="Michael Hammond" w:date="2019-12-19T09:17:00Z" w:initials="MH">
    <w:p w14:paraId="18B39393" w14:textId="77777777" w:rsidR="00305B18" w:rsidRDefault="00305B18" w:rsidP="00271A89">
      <w:pPr>
        <w:pStyle w:val="CommentText"/>
      </w:pPr>
      <w:r>
        <w:rPr>
          <w:rStyle w:val="CommentReference"/>
        </w:rPr>
        <w:annotationRef/>
      </w:r>
      <w:r>
        <w:t>All these sections need some assessment of what improving current min levels to at or above the threshold would likely mean for water qual, veg dynamics or aquatic macros.</w:t>
      </w:r>
    </w:p>
  </w:comment>
  <w:comment w:id="615" w:author="Natasha Del Borrello" w:date="2019-12-09T15:24:00Z" w:initials="NDB">
    <w:p w14:paraId="2B5A1743" w14:textId="77777777" w:rsidR="00305B18" w:rsidRDefault="00305B18" w:rsidP="00271A89">
      <w:pPr>
        <w:pStyle w:val="CommentText"/>
      </w:pPr>
      <w:r>
        <w:rPr>
          <w:rStyle w:val="CommentReference"/>
        </w:rPr>
        <w:annotationRef/>
      </w:r>
      <w:r>
        <w:t>It is difficult to see this from the plot as not enough explanation is given on the figure:</w:t>
      </w:r>
    </w:p>
    <w:p w14:paraId="3A3B3A02" w14:textId="77777777" w:rsidR="00305B18" w:rsidRDefault="00305B18" w:rsidP="00271A89">
      <w:pPr>
        <w:pStyle w:val="CommentText"/>
      </w:pPr>
      <w:r>
        <w:rPr>
          <w:rFonts w:cs="Times New Roman"/>
        </w:rPr>
        <w:t>“</w:t>
      </w:r>
      <w:r w:rsidRPr="003B09F5">
        <w:rPr>
          <w:rFonts w:cs="Times New Roman"/>
        </w:rPr>
        <w:t>However, the composition of the community is shifting (</w:t>
      </w:r>
      <w:r>
        <w:rPr>
          <w:rFonts w:cs="Times New Roman"/>
        </w:rPr>
        <w:fldChar w:fldCharType="begin"/>
      </w:r>
      <w:r>
        <w:rPr>
          <w:rFonts w:cs="Times New Roman"/>
        </w:rPr>
        <w:instrText xml:space="preserve"> REF _Ref25919232 \h </w:instrText>
      </w:r>
      <w:r>
        <w:rPr>
          <w:rFonts w:cs="Times New Roman"/>
        </w:rPr>
      </w:r>
      <w:r>
        <w:rPr>
          <w:rFonts w:cs="Times New Roman"/>
        </w:rPr>
        <w:fldChar w:fldCharType="separate"/>
      </w:r>
      <w:r w:rsidRPr="003B09F5">
        <w:rPr>
          <w:rFonts w:cs="Times New Roman"/>
        </w:rPr>
        <w:t xml:space="preserve">Figure </w:t>
      </w:r>
      <w:r>
        <w:rPr>
          <w:rFonts w:cs="Times New Roman"/>
          <w:noProof/>
        </w:rPr>
        <w:t>13</w:t>
      </w:r>
      <w:r>
        <w:rPr>
          <w:rFonts w:cs="Times New Roman"/>
        </w:rPr>
        <w:fldChar w:fldCharType="end"/>
      </w:r>
      <w:r w:rsidRPr="003B09F5">
        <w:rPr>
          <w:rFonts w:cs="Times New Roman"/>
        </w:rPr>
        <w:t xml:space="preserve">). The communities were relatively stable in terms of composition until 2008 </w:t>
      </w:r>
      <w:r>
        <w:rPr>
          <w:rFonts w:cs="Times New Roman"/>
        </w:rPr>
        <w:t>after</w:t>
      </w:r>
      <w:r w:rsidRPr="003B09F5">
        <w:rPr>
          <w:rFonts w:cs="Times New Roman"/>
        </w:rPr>
        <w:t xml:space="preserve"> water levels</w:t>
      </w:r>
      <w:r>
        <w:rPr>
          <w:rFonts w:cs="Times New Roman"/>
        </w:rPr>
        <w:t xml:space="preserve"> had</w:t>
      </w:r>
      <w:r w:rsidRPr="003B09F5">
        <w:rPr>
          <w:rFonts w:cs="Times New Roman"/>
        </w:rPr>
        <w:t xml:space="preserve"> beg</w:t>
      </w:r>
      <w:r>
        <w:rPr>
          <w:rFonts w:cs="Times New Roman"/>
        </w:rPr>
        <w:t>u</w:t>
      </w:r>
      <w:r w:rsidRPr="003B09F5">
        <w:rPr>
          <w:rFonts w:cs="Times New Roman"/>
        </w:rPr>
        <w:t>n to decline significantly. The current trajectory suggests the dissimilarity between pre-2008 and contemporary communities will continue</w:t>
      </w:r>
      <w:r>
        <w:rPr>
          <w:rFonts w:cs="Times New Roman"/>
        </w:rPr>
        <w:t>”</w:t>
      </w:r>
      <w:r w:rsidRPr="003B09F5">
        <w:rPr>
          <w:rFonts w:cs="Times New Roman"/>
        </w:rPr>
        <w:t>.</w:t>
      </w:r>
    </w:p>
  </w:comment>
  <w:comment w:id="617" w:author="Michael Hammond" w:date="2019-12-19T09:26:00Z" w:initials="MH">
    <w:p w14:paraId="5DCB9201" w14:textId="77777777" w:rsidR="00305B18" w:rsidRDefault="00305B18" w:rsidP="00C76FCB">
      <w:pPr>
        <w:pStyle w:val="CommentText"/>
      </w:pPr>
      <w:r>
        <w:rPr>
          <w:rStyle w:val="CommentReference"/>
        </w:rPr>
        <w:annotationRef/>
      </w:r>
      <w:r>
        <w:t>All these sections need some assessment of what improving current min levels to at or above the threshold would likely mean for water qual, veg dynamics or aquatic macros.</w:t>
      </w:r>
    </w:p>
  </w:comment>
  <w:comment w:id="619" w:author="Michael Hammond" w:date="2019-12-19T09:27:00Z" w:initials="MH">
    <w:p w14:paraId="65AD1118" w14:textId="77777777" w:rsidR="00305B18" w:rsidRDefault="00305B18" w:rsidP="00C76FCB">
      <w:pPr>
        <w:pStyle w:val="CommentText"/>
      </w:pPr>
      <w:r>
        <w:rPr>
          <w:rStyle w:val="CommentReference"/>
        </w:rPr>
        <w:annotationRef/>
      </w:r>
      <w:r>
        <w:t xml:space="preserve">Managing levels to the threshold level represents a rise in levels </w:t>
      </w:r>
    </w:p>
  </w:comment>
  <w:comment w:id="626" w:author="Natasha Del Borrello" w:date="2019-12-09T15:51:00Z" w:initials="NDB">
    <w:p w14:paraId="3B75B2AA" w14:textId="77777777" w:rsidR="00305B18" w:rsidRDefault="00305B18" w:rsidP="00C76FCB">
      <w:pPr>
        <w:pStyle w:val="CommentText"/>
      </w:pPr>
      <w:r>
        <w:rPr>
          <w:rStyle w:val="CommentReference"/>
        </w:rPr>
        <w:annotationRef/>
      </w:r>
      <w:r>
        <w:t>This and similar figures in the report for the macroinvertebrates need further explanation</w:t>
      </w:r>
    </w:p>
  </w:comment>
  <w:comment w:id="628" w:author="Michael Hammond" w:date="2019-12-19T09:29:00Z" w:initials="MH">
    <w:p w14:paraId="493934D4" w14:textId="77777777" w:rsidR="00305B18" w:rsidRDefault="00305B18" w:rsidP="00914BB6">
      <w:pPr>
        <w:pStyle w:val="CommentText"/>
      </w:pPr>
      <w:r>
        <w:rPr>
          <w:rStyle w:val="CommentReference"/>
        </w:rPr>
        <w:annotationRef/>
      </w:r>
      <w:r>
        <w:t>All these sections need some assessment of what improving levels to the threshold would likely mean for water qual, veg dynamics or aquatic macros.</w:t>
      </w:r>
    </w:p>
  </w:comment>
  <w:comment w:id="630" w:author="Natasha Del Borrello" w:date="2019-12-11T12:01:00Z" w:initials="NDB">
    <w:p w14:paraId="32AC87E0" w14:textId="77777777" w:rsidR="00305B18" w:rsidRDefault="00305B18" w:rsidP="00914BB6">
      <w:pPr>
        <w:pStyle w:val="CommentText"/>
      </w:pPr>
      <w:r>
        <w:rPr>
          <w:rStyle w:val="CommentReference"/>
        </w:rPr>
        <w:annotationRef/>
      </w:r>
      <w:r>
        <w:t>It’s difficult to see on the plot as the years are not marked (apart from 1996 and 2015).</w:t>
      </w:r>
    </w:p>
  </w:comment>
  <w:comment w:id="631" w:author="Michael Hammond" w:date="2019-12-19T09:30:00Z" w:initials="MH">
    <w:p w14:paraId="1FE57491" w14:textId="77777777" w:rsidR="00305B18" w:rsidRDefault="00305B18" w:rsidP="00914BB6">
      <w:pPr>
        <w:pStyle w:val="CommentText"/>
      </w:pPr>
      <w:r>
        <w:rPr>
          <w:rStyle w:val="CommentReference"/>
        </w:rPr>
        <w:annotationRef/>
      </w:r>
      <w:r>
        <w:t>Good – relating to threshold level</w:t>
      </w:r>
    </w:p>
  </w:comment>
  <w:comment w:id="633" w:author="Michael Hammond" w:date="2019-12-19T09:31:00Z" w:initials="MH">
    <w:p w14:paraId="40B5B07F" w14:textId="77777777" w:rsidR="00305B18" w:rsidRDefault="00305B18" w:rsidP="00914BB6">
      <w:pPr>
        <w:pStyle w:val="CommentText"/>
      </w:pPr>
      <w:r>
        <w:rPr>
          <w:rStyle w:val="CommentReference"/>
        </w:rPr>
        <w:annotationRef/>
      </w:r>
      <w:r>
        <w:t>Squashed formatting</w:t>
      </w:r>
    </w:p>
  </w:comment>
  <w:comment w:id="640" w:author="Michael Hammond" w:date="2019-12-19T09:34:00Z" w:initials="MH">
    <w:p w14:paraId="78CB2751" w14:textId="77777777" w:rsidR="00305B18" w:rsidRDefault="00305B18" w:rsidP="008C0DEE">
      <w:pPr>
        <w:pStyle w:val="CommentText"/>
      </w:pPr>
      <w:r>
        <w:rPr>
          <w:rStyle w:val="CommentReference"/>
        </w:rPr>
        <w:annotationRef/>
      </w:r>
      <w:r>
        <w:t xml:space="preserve">Fair to say that managing levels to the proposed threshold would likely improve acidity over time? </w:t>
      </w:r>
    </w:p>
  </w:comment>
  <w:comment w:id="642" w:author="Michael Hammond" w:date="2019-12-19T09:34:00Z" w:initials="MH">
    <w:p w14:paraId="24B0348E" w14:textId="77777777" w:rsidR="00305B18" w:rsidRDefault="00305B18" w:rsidP="008C0DEE">
      <w:pPr>
        <w:pStyle w:val="CommentText"/>
      </w:pPr>
      <w:r>
        <w:rPr>
          <w:rStyle w:val="CommentReference"/>
        </w:rPr>
        <w:annotationRef/>
      </w:r>
      <w:r>
        <w:t>good</w:t>
      </w:r>
    </w:p>
  </w:comment>
  <w:comment w:id="644" w:author="Michael Hammond" w:date="2019-12-19T09:35:00Z" w:initials="MH">
    <w:p w14:paraId="16DCF53E" w14:textId="77777777" w:rsidR="00305B18" w:rsidRDefault="00305B18" w:rsidP="008C0DEE">
      <w:pPr>
        <w:pStyle w:val="CommentText"/>
      </w:pPr>
      <w:r>
        <w:rPr>
          <w:rStyle w:val="CommentReference"/>
        </w:rPr>
        <w:annotationRef/>
      </w:r>
      <w:r>
        <w:t>managing levels to the threshold level would likely mean….</w:t>
      </w:r>
    </w:p>
  </w:comment>
  <w:comment w:id="659" w:author="Michael Hammond" w:date="2019-12-19T13:28:00Z" w:initials="MH">
    <w:p w14:paraId="3AEFC296" w14:textId="77777777" w:rsidR="00305B18" w:rsidRDefault="00305B18" w:rsidP="00FF7397">
      <w:pPr>
        <w:pStyle w:val="CommentText"/>
      </w:pPr>
      <w:r>
        <w:rPr>
          <w:rStyle w:val="CommentReference"/>
        </w:rPr>
        <w:annotationRef/>
      </w:r>
      <w:r>
        <w:t>All these sections need some assessment of what improving levels to the threshold would likely mean for water qual, veg dynamics or aquatic macros.</w:t>
      </w:r>
    </w:p>
  </w:comment>
  <w:comment w:id="663" w:author="Michael Hammond" w:date="2019-12-19T13:29:00Z" w:initials="MH">
    <w:p w14:paraId="1B08DA3F" w14:textId="77777777" w:rsidR="00305B18" w:rsidRDefault="00305B18" w:rsidP="00FF7397">
      <w:pPr>
        <w:pStyle w:val="CommentText"/>
      </w:pPr>
      <w:r>
        <w:rPr>
          <w:rStyle w:val="CommentReference"/>
        </w:rPr>
        <w:annotationRef/>
      </w:r>
      <w:r>
        <w:t>squashed</w:t>
      </w:r>
    </w:p>
  </w:comment>
  <w:comment w:id="673" w:author="Natasha Del Borrello" w:date="2019-12-11T16:03:00Z" w:initials="NDB">
    <w:p w14:paraId="520B82CA" w14:textId="77777777" w:rsidR="00305B18" w:rsidRDefault="00305B18" w:rsidP="002E48C9">
      <w:pPr>
        <w:pStyle w:val="CommentText"/>
      </w:pPr>
      <w:r>
        <w:rPr>
          <w:rStyle w:val="CommentReference"/>
        </w:rPr>
        <w:annotationRef/>
      </w:r>
      <w:r>
        <w:t>No plot to show this?</w:t>
      </w:r>
    </w:p>
  </w:comment>
  <w:comment w:id="674" w:author="Christopher Kavazos" w:date="2020-01-07T14:25:00Z" w:initials="CK">
    <w:p w14:paraId="0D9EAB24" w14:textId="0DC16094" w:rsidR="00305B18" w:rsidRDefault="00305B18">
      <w:pPr>
        <w:pStyle w:val="CommentText"/>
      </w:pPr>
      <w:r>
        <w:rPr>
          <w:rStyle w:val="CommentReference"/>
        </w:rPr>
        <w:annotationRef/>
      </w:r>
      <w:r>
        <w:t>No as no species had significant posteriors</w:t>
      </w:r>
    </w:p>
  </w:comment>
  <w:comment w:id="684" w:author="Natasha Del Borrello" w:date="2019-12-12T15:54:00Z" w:initials="NDB">
    <w:p w14:paraId="35C30BBC" w14:textId="77777777" w:rsidR="00305B18" w:rsidRDefault="00305B18" w:rsidP="00611FEC">
      <w:pPr>
        <w:pStyle w:val="CommentText"/>
      </w:pPr>
      <w:r>
        <w:rPr>
          <w:rStyle w:val="CommentReference"/>
        </w:rPr>
        <w:annotationRef/>
      </w:r>
      <w:r>
        <w:t>It’s difficult to see this on the plot when only the end years are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AD32E2" w15:done="1"/>
  <w15:commentEx w15:paraId="7BF90F8F" w15:done="1"/>
  <w15:commentEx w15:paraId="1CD6D8B0" w15:paraIdParent="7BF90F8F" w15:done="1"/>
  <w15:commentEx w15:paraId="57F5BF89" w15:done="1"/>
  <w15:commentEx w15:paraId="1C53BADF" w15:paraIdParent="57F5BF89" w15:done="1"/>
  <w15:commentEx w15:paraId="20CAD40E" w15:done="1"/>
  <w15:commentEx w15:paraId="014145F4" w15:paraIdParent="20CAD40E" w15:done="1"/>
  <w15:commentEx w15:paraId="3E72D030" w15:done="1"/>
  <w15:commentEx w15:paraId="55A98B8A" w15:paraIdParent="3E72D030" w15:done="1"/>
  <w15:commentEx w15:paraId="3894A103" w15:done="1"/>
  <w15:commentEx w15:paraId="4E125D45" w15:paraIdParent="3894A103" w15:done="1"/>
  <w15:commentEx w15:paraId="5D32286F" w15:done="1"/>
  <w15:commentEx w15:paraId="5A70E99C" w15:done="0"/>
  <w15:commentEx w15:paraId="0D99A384" w15:paraIdParent="5A70E99C" w15:done="0"/>
  <w15:commentEx w15:paraId="49649994" w15:done="1"/>
  <w15:commentEx w15:paraId="2CB9351D" w15:done="1"/>
  <w15:commentEx w15:paraId="75A07C15" w15:paraIdParent="2CB9351D" w15:done="1"/>
  <w15:commentEx w15:paraId="494462CC" w15:done="0"/>
  <w15:commentEx w15:paraId="4EE9D37D" w15:done="0"/>
  <w15:commentEx w15:paraId="7B6353B3" w15:done="0"/>
  <w15:commentEx w15:paraId="2F11933E" w15:done="1"/>
  <w15:commentEx w15:paraId="504A78A1" w15:done="1"/>
  <w15:commentEx w15:paraId="27DEDB68" w15:paraIdParent="504A78A1" w15:done="1"/>
  <w15:commentEx w15:paraId="651F018A" w15:done="0"/>
  <w15:commentEx w15:paraId="01880AFD" w15:done="0"/>
  <w15:commentEx w15:paraId="5CD66EC5" w15:done="1"/>
  <w15:commentEx w15:paraId="4B750773" w15:paraIdParent="5CD66EC5" w15:done="1"/>
  <w15:commentEx w15:paraId="08E20595" w15:done="1"/>
  <w15:commentEx w15:paraId="164C0408" w15:paraIdParent="08E20595" w15:done="1"/>
  <w15:commentEx w15:paraId="3C98E7AF" w15:done="1"/>
  <w15:commentEx w15:paraId="6DDAAF24" w15:paraIdParent="3C98E7AF" w15:done="1"/>
  <w15:commentEx w15:paraId="5FA838AF" w15:done="1"/>
  <w15:commentEx w15:paraId="2D9BF606" w15:paraIdParent="5FA838AF" w15:done="1"/>
  <w15:commentEx w15:paraId="4C32AFBB" w15:done="1"/>
  <w15:commentEx w15:paraId="71B6B0DD" w15:done="1"/>
  <w15:commentEx w15:paraId="08AC014E" w15:done="1"/>
  <w15:commentEx w15:paraId="49CAF8E4" w15:paraIdParent="08AC014E" w15:done="1"/>
  <w15:commentEx w15:paraId="6C460C92" w15:done="1"/>
  <w15:commentEx w15:paraId="7F655CD2" w15:paraIdParent="6C460C92" w15:done="1"/>
  <w15:commentEx w15:paraId="38CE8103" w15:paraIdParent="6C460C92" w15:done="1"/>
  <w15:commentEx w15:paraId="7E401A87" w15:done="1"/>
  <w15:commentEx w15:paraId="7C96A100" w15:paraIdParent="7E401A87" w15:done="1"/>
  <w15:commentEx w15:paraId="3290BE1D" w15:done="1"/>
  <w15:commentEx w15:paraId="16CDC7B5" w15:done="0"/>
  <w15:commentEx w15:paraId="35E3C468" w15:done="1"/>
  <w15:commentEx w15:paraId="4501F0BD" w15:paraIdParent="35E3C468" w15:done="1"/>
  <w15:commentEx w15:paraId="27A86524" w15:done="1"/>
  <w15:commentEx w15:paraId="5F1AE575" w15:paraIdParent="27A86524" w15:done="1"/>
  <w15:commentEx w15:paraId="51DBD24F" w15:done="1"/>
  <w15:commentEx w15:paraId="2B7314AF" w15:paraIdParent="51DBD24F" w15:done="1"/>
  <w15:commentEx w15:paraId="196B0FD6" w15:done="1"/>
  <w15:commentEx w15:paraId="0AF38CFF" w15:paraIdParent="196B0FD6" w15:done="1"/>
  <w15:commentEx w15:paraId="73B2A30A" w15:done="1"/>
  <w15:commentEx w15:paraId="59BCAB82" w15:paraIdParent="73B2A30A" w15:done="1"/>
  <w15:commentEx w15:paraId="649698C3" w15:done="0"/>
  <w15:commentEx w15:paraId="2324B673" w15:done="0"/>
  <w15:commentEx w15:paraId="5B0AF736" w15:done="1"/>
  <w15:commentEx w15:paraId="1BD7F513" w15:paraIdParent="5B0AF736" w15:done="1"/>
  <w15:commentEx w15:paraId="4EBAB359" w15:done="0"/>
  <w15:commentEx w15:paraId="121CE8C4" w15:paraIdParent="4EBAB359" w15:done="0"/>
  <w15:commentEx w15:paraId="6AD975BE" w15:done="1"/>
  <w15:commentEx w15:paraId="1879739A" w15:done="1"/>
  <w15:commentEx w15:paraId="6B0B1645" w15:done="1"/>
  <w15:commentEx w15:paraId="4FF9823F" w15:done="1"/>
  <w15:commentEx w15:paraId="3557C531" w15:paraIdParent="4FF9823F" w15:done="1"/>
  <w15:commentEx w15:paraId="62B1A8D8" w15:paraIdParent="4FF9823F" w15:done="1"/>
  <w15:commentEx w15:paraId="205AFDFF" w15:done="1"/>
  <w15:commentEx w15:paraId="5DCEEF49" w15:done="1"/>
  <w15:commentEx w15:paraId="60E494C6" w15:done="1"/>
  <w15:commentEx w15:paraId="43A3C532" w15:done="1"/>
  <w15:commentEx w15:paraId="2426DF3B" w15:paraIdParent="43A3C532" w15:done="1"/>
  <w15:commentEx w15:paraId="48D1B2FE" w15:done="1"/>
  <w15:commentEx w15:paraId="2F62A403" w15:done="1"/>
  <w15:commentEx w15:paraId="6F9CA522" w15:done="1"/>
  <w15:commentEx w15:paraId="6563140A" w15:done="1"/>
  <w15:commentEx w15:paraId="58166021" w15:done="0"/>
  <w15:commentEx w15:paraId="6D72A827" w15:done="0"/>
  <w15:commentEx w15:paraId="62A9DC06" w15:done="0"/>
  <w15:commentEx w15:paraId="6E0B455C" w15:done="0"/>
  <w15:commentEx w15:paraId="17E2C957" w15:done="0"/>
  <w15:commentEx w15:paraId="7252D868" w15:done="0"/>
  <w15:commentEx w15:paraId="56A62413" w15:done="0"/>
  <w15:commentEx w15:paraId="4D76438A" w15:done="0"/>
  <w15:commentEx w15:paraId="4D09DEAC" w15:done="0"/>
  <w15:commentEx w15:paraId="0EB048A6" w15:paraIdParent="4D09DEAC" w15:done="0"/>
  <w15:commentEx w15:paraId="1BDFCBD1" w15:done="0"/>
  <w15:commentEx w15:paraId="739ADDA6" w15:done="0"/>
  <w15:commentEx w15:paraId="13E331FA" w15:done="0"/>
  <w15:commentEx w15:paraId="07B261FD" w15:done="0"/>
  <w15:commentEx w15:paraId="6165D883" w15:done="0"/>
  <w15:commentEx w15:paraId="18B39393" w15:done="0"/>
  <w15:commentEx w15:paraId="3A3B3A02" w15:done="0"/>
  <w15:commentEx w15:paraId="5DCB9201" w15:done="0"/>
  <w15:commentEx w15:paraId="65AD1118" w15:done="0"/>
  <w15:commentEx w15:paraId="3B75B2AA" w15:done="0"/>
  <w15:commentEx w15:paraId="493934D4" w15:done="0"/>
  <w15:commentEx w15:paraId="32AC87E0" w15:done="0"/>
  <w15:commentEx w15:paraId="1FE57491" w15:done="1"/>
  <w15:commentEx w15:paraId="40B5B07F" w15:done="1"/>
  <w15:commentEx w15:paraId="78CB2751" w15:done="0"/>
  <w15:commentEx w15:paraId="24B0348E" w15:done="0"/>
  <w15:commentEx w15:paraId="16DCF53E" w15:done="0"/>
  <w15:commentEx w15:paraId="3AEFC296" w15:done="0"/>
  <w15:commentEx w15:paraId="1B08DA3F" w15:done="0"/>
  <w15:commentEx w15:paraId="520B82CA" w15:done="1"/>
  <w15:commentEx w15:paraId="0D9EAB24" w15:paraIdParent="520B82CA" w15:done="1"/>
  <w15:commentEx w15:paraId="35C30BB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AD32E2" w16cid:durableId="21BD83BC"/>
  <w16cid:commentId w16cid:paraId="7BF90F8F" w16cid:durableId="21F7874B"/>
  <w16cid:commentId w16cid:paraId="1CD6D8B0" w16cid:durableId="21F7874A"/>
  <w16cid:commentId w16cid:paraId="1C53BADF" w16cid:durableId="21BD9A93"/>
  <w16cid:commentId w16cid:paraId="014145F4" w16cid:durableId="21BD9C81"/>
  <w16cid:commentId w16cid:paraId="3E72D030" w16cid:durableId="21BEC7B3"/>
  <w16cid:commentId w16cid:paraId="55A98B8A" w16cid:durableId="21BEC7B4"/>
  <w16cid:commentId w16cid:paraId="3894A103" w16cid:durableId="21BD83C3"/>
  <w16cid:commentId w16cid:paraId="4E125D45" w16cid:durableId="21BD9D41"/>
  <w16cid:commentId w16cid:paraId="5D32286F" w16cid:durableId="21BD83C4"/>
  <w16cid:commentId w16cid:paraId="5A70E99C" w16cid:durableId="21BD83C5"/>
  <w16cid:commentId w16cid:paraId="0D99A384" w16cid:durableId="21BD9D54"/>
  <w16cid:commentId w16cid:paraId="49649994" w16cid:durableId="21BD83C6"/>
  <w16cid:commentId w16cid:paraId="2CB9351D" w16cid:durableId="21BD83C7"/>
  <w16cid:commentId w16cid:paraId="75A07C15" w16cid:durableId="21BDA962"/>
  <w16cid:commentId w16cid:paraId="494462CC" w16cid:durableId="21BDAA03"/>
  <w16cid:commentId w16cid:paraId="4EE9D37D" w16cid:durableId="21BD8413"/>
  <w16cid:commentId w16cid:paraId="7B6353B3" w16cid:durableId="21BD8414"/>
  <w16cid:commentId w16cid:paraId="2F11933E" w16cid:durableId="21BD83CA"/>
  <w16cid:commentId w16cid:paraId="504A78A1" w16cid:durableId="21BD83CB"/>
  <w16cid:commentId w16cid:paraId="27DEDB68" w16cid:durableId="21EF994B"/>
  <w16cid:commentId w16cid:paraId="651F018A" w16cid:durableId="21F7D189"/>
  <w16cid:commentId w16cid:paraId="01880AFD" w16cid:durableId="21BD83D5"/>
  <w16cid:commentId w16cid:paraId="5CD66EC5" w16cid:durableId="21BD83D6"/>
  <w16cid:commentId w16cid:paraId="4B750773" w16cid:durableId="21BDC70D"/>
  <w16cid:commentId w16cid:paraId="08E20595" w16cid:durableId="21BD83D9"/>
  <w16cid:commentId w16cid:paraId="164C0408" w16cid:durableId="21BDD0DB"/>
  <w16cid:commentId w16cid:paraId="3C98E7AF" w16cid:durableId="21BD83DA"/>
  <w16cid:commentId w16cid:paraId="6DDAAF24" w16cid:durableId="21EFADA8"/>
  <w16cid:commentId w16cid:paraId="5FA838AF" w16cid:durableId="21BD83DB"/>
  <w16cid:commentId w16cid:paraId="2D9BF606" w16cid:durableId="21EFADB4"/>
  <w16cid:commentId w16cid:paraId="4C32AFBB" w16cid:durableId="21BD83DC"/>
  <w16cid:commentId w16cid:paraId="71B6B0DD" w16cid:durableId="21BD83E3"/>
  <w16cid:commentId w16cid:paraId="08AC014E" w16cid:durableId="21BD83E4"/>
  <w16cid:commentId w16cid:paraId="49CAF8E4" w16cid:durableId="21EFA313"/>
  <w16cid:commentId w16cid:paraId="6C460C92" w16cid:durableId="21BD83DD"/>
  <w16cid:commentId w16cid:paraId="7F655CD2" w16cid:durableId="21BDD20B"/>
  <w16cid:commentId w16cid:paraId="38CE8103" w16cid:durableId="21EFB42B"/>
  <w16cid:commentId w16cid:paraId="7E401A87" w16cid:durableId="21BD83DE"/>
  <w16cid:commentId w16cid:paraId="7C96A100" w16cid:durableId="21EFB421"/>
  <w16cid:commentId w16cid:paraId="3290BE1D" w16cid:durableId="21BD83DF"/>
  <w16cid:commentId w16cid:paraId="16CDC7B5" w16cid:durableId="21BD83E0"/>
  <w16cid:commentId w16cid:paraId="35E3C468" w16cid:durableId="21BD83E1"/>
  <w16cid:commentId w16cid:paraId="4501F0BD" w16cid:durableId="21EFB78C"/>
  <w16cid:commentId w16cid:paraId="27A86524" w16cid:durableId="21BD83E6"/>
  <w16cid:commentId w16cid:paraId="5F1AE575" w16cid:durableId="21EFB7DE"/>
  <w16cid:commentId w16cid:paraId="51DBD24F" w16cid:durableId="21BD83EB"/>
  <w16cid:commentId w16cid:paraId="2B7314AF" w16cid:durableId="21EFBC84"/>
  <w16cid:commentId w16cid:paraId="196B0FD6" w16cid:durableId="21BD83F0"/>
  <w16cid:commentId w16cid:paraId="0AF38CFF" w16cid:durableId="21EFBC9E"/>
  <w16cid:commentId w16cid:paraId="73B2A30A" w16cid:durableId="21BD83F1"/>
  <w16cid:commentId w16cid:paraId="59BCAB82" w16cid:durableId="21BED6A2"/>
  <w16cid:commentId w16cid:paraId="649698C3" w16cid:durableId="21F1496A"/>
  <w16cid:commentId w16cid:paraId="2324B673" w16cid:durableId="21BD83F5"/>
  <w16cid:commentId w16cid:paraId="5B0AF736" w16cid:durableId="21BD83F6"/>
  <w16cid:commentId w16cid:paraId="1BD7F513" w16cid:durableId="21BDE895"/>
  <w16cid:commentId w16cid:paraId="4EBAB359" w16cid:durableId="21BD83F7"/>
  <w16cid:commentId w16cid:paraId="121CE8C4" w16cid:durableId="21BDDD19"/>
  <w16cid:commentId w16cid:paraId="6AD975BE" w16cid:durableId="21BD83F8"/>
  <w16cid:commentId w16cid:paraId="1879739A" w16cid:durableId="21BD83F9"/>
  <w16cid:commentId w16cid:paraId="6B0B1645" w16cid:durableId="21BD83FA"/>
  <w16cid:commentId w16cid:paraId="4FF9823F" w16cid:durableId="21BD83FB"/>
  <w16cid:commentId w16cid:paraId="3557C531" w16cid:durableId="21BE372B"/>
  <w16cid:commentId w16cid:paraId="62B1A8D8" w16cid:durableId="21EFC9A3"/>
  <w16cid:commentId w16cid:paraId="205AFDFF" w16cid:durableId="21BD8400"/>
  <w16cid:commentId w16cid:paraId="5DCEEF49" w16cid:durableId="21BD8401"/>
  <w16cid:commentId w16cid:paraId="60E494C6" w16cid:durableId="21BD83FC"/>
  <w16cid:commentId w16cid:paraId="43A3C532" w16cid:durableId="21EFCCEB"/>
  <w16cid:commentId w16cid:paraId="2426DF3B" w16cid:durableId="21EFCD35"/>
  <w16cid:commentId w16cid:paraId="48D1B2FE" w16cid:durableId="21BD8404"/>
  <w16cid:commentId w16cid:paraId="2F62A403" w16cid:durableId="21BD8405"/>
  <w16cid:commentId w16cid:paraId="6F9CA522" w16cid:durableId="21BD8407"/>
  <w16cid:commentId w16cid:paraId="6563140A" w16cid:durableId="21BD8408"/>
  <w16cid:commentId w16cid:paraId="58166021" w16cid:durableId="21BD840D"/>
  <w16cid:commentId w16cid:paraId="6D72A827" w16cid:durableId="21BD840E"/>
  <w16cid:commentId w16cid:paraId="62A9DC06" w16cid:durableId="21BD840F"/>
  <w16cid:commentId w16cid:paraId="6E0B455C" w16cid:durableId="21BD8410"/>
  <w16cid:commentId w16cid:paraId="17E2C957" w16cid:durableId="21BD8411"/>
  <w16cid:commentId w16cid:paraId="7252D868" w16cid:durableId="21BD8412"/>
  <w16cid:commentId w16cid:paraId="56A62413" w16cid:durableId="21BD83C9"/>
  <w16cid:commentId w16cid:paraId="4D76438A" w16cid:durableId="21BD83CC"/>
  <w16cid:commentId w16cid:paraId="4D09DEAC" w16cid:durableId="21BD83CD"/>
  <w16cid:commentId w16cid:paraId="0EB048A6" w16cid:durableId="21BD83CE"/>
  <w16cid:commentId w16cid:paraId="1BDFCBD1" w16cid:durableId="21BD83CF"/>
  <w16cid:commentId w16cid:paraId="739ADDA6" w16cid:durableId="21BD83D0"/>
  <w16cid:commentId w16cid:paraId="13E331FA" w16cid:durableId="21BD83D2"/>
  <w16cid:commentId w16cid:paraId="07B261FD" w16cid:durableId="21BD83D3"/>
  <w16cid:commentId w16cid:paraId="6165D883" w16cid:durableId="21BD83D4"/>
  <w16cid:commentId w16cid:paraId="18B39393" w16cid:durableId="21BD83E2"/>
  <w16cid:commentId w16cid:paraId="3A3B3A02" w16cid:durableId="21BD83E5"/>
  <w16cid:commentId w16cid:paraId="5DCB9201" w16cid:durableId="21BD83E8"/>
  <w16cid:commentId w16cid:paraId="65AD1118" w16cid:durableId="21BD83E9"/>
  <w16cid:commentId w16cid:paraId="3B75B2AA" w16cid:durableId="21BD83EA"/>
  <w16cid:commentId w16cid:paraId="493934D4" w16cid:durableId="21BD83EC"/>
  <w16cid:commentId w16cid:paraId="32AC87E0" w16cid:durableId="21BD83ED"/>
  <w16cid:commentId w16cid:paraId="1FE57491" w16cid:durableId="21BD83EE"/>
  <w16cid:commentId w16cid:paraId="40B5B07F" w16cid:durableId="21BD83EF"/>
  <w16cid:commentId w16cid:paraId="78CB2751" w16cid:durableId="21BD83F2"/>
  <w16cid:commentId w16cid:paraId="24B0348E" w16cid:durableId="21BD83F3"/>
  <w16cid:commentId w16cid:paraId="16DCF53E" w16cid:durableId="21BD83F4"/>
  <w16cid:commentId w16cid:paraId="3AEFC296" w16cid:durableId="21BD83FF"/>
  <w16cid:commentId w16cid:paraId="1B08DA3F" w16cid:durableId="21BD8402"/>
  <w16cid:commentId w16cid:paraId="520B82CA" w16cid:durableId="21BD8409"/>
  <w16cid:commentId w16cid:paraId="0D9EAB24" w16cid:durableId="21BF1346"/>
  <w16cid:commentId w16cid:paraId="35C30BBC" w16cid:durableId="21BD84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A812BF" w14:textId="77777777" w:rsidR="0074588B" w:rsidRDefault="0074588B">
      <w:pPr>
        <w:spacing w:after="0"/>
      </w:pPr>
      <w:r>
        <w:separator/>
      </w:r>
    </w:p>
  </w:endnote>
  <w:endnote w:type="continuationSeparator" w:id="0">
    <w:p w14:paraId="54D75AB5" w14:textId="77777777" w:rsidR="0074588B" w:rsidRDefault="0074588B">
      <w:pPr>
        <w:spacing w:after="0"/>
      </w:pPr>
      <w:r>
        <w:continuationSeparator/>
      </w:r>
    </w:p>
  </w:endnote>
  <w:endnote w:type="continuationNotice" w:id="1">
    <w:p w14:paraId="26B3E893" w14:textId="77777777" w:rsidR="0074588B" w:rsidRDefault="0074588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MRoman10-Regular">
    <w:altName w:val="Calibri"/>
    <w:panose1 w:val="00000000000000000000"/>
    <w:charset w:val="00"/>
    <w:family w:val="auto"/>
    <w:notTrueType/>
    <w:pitch w:val="default"/>
    <w:sig w:usb0="00000003" w:usb1="00000000" w:usb2="00000000" w:usb3="00000000" w:csb0="00000001" w:csb1="00000000"/>
  </w:font>
  <w:font w:name="Oswald">
    <w:altName w:val="Arial Narrow"/>
    <w:panose1 w:val="00000000000000000000"/>
    <w:charset w:val="00"/>
    <w:family w:val="swiss"/>
    <w:notTrueType/>
    <w:pitch w:val="default"/>
    <w:sig w:usb0="00000003" w:usb1="00000000" w:usb2="00000000" w:usb3="00000000" w:csb0="00000001" w:csb1="00000000"/>
  </w:font>
  <w:font w:name="OpenSans">
    <w:altName w:val="Calibri"/>
    <w:panose1 w:val="00000000000000000000"/>
    <w:charset w:val="00"/>
    <w:family w:val="auto"/>
    <w:notTrueType/>
    <w:pitch w:val="default"/>
    <w:sig w:usb0="00000003" w:usb1="00000000" w:usb2="00000000" w:usb3="00000000" w:csb0="00000001" w:csb1="00000000"/>
  </w:font>
  <w:font w:name="OpenSans-Italic">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A7C63" w14:textId="66C629D4" w:rsidR="00305B18" w:rsidRDefault="00305B18">
    <w:pPr>
      <w:pStyle w:val="Footer"/>
      <w:jc w:val="center"/>
    </w:pPr>
  </w:p>
  <w:p w14:paraId="1B5B8097" w14:textId="77777777" w:rsidR="00305B18" w:rsidRDefault="00305B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8281653"/>
      <w:docPartObj>
        <w:docPartGallery w:val="Page Numbers (Bottom of Page)"/>
        <w:docPartUnique/>
      </w:docPartObj>
    </w:sdtPr>
    <w:sdtEndPr>
      <w:rPr>
        <w:noProof/>
      </w:rPr>
    </w:sdtEndPr>
    <w:sdtContent>
      <w:p w14:paraId="79AF0596" w14:textId="34575F09" w:rsidR="00305B18" w:rsidRDefault="00305B18">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2F559C90" w14:textId="77777777" w:rsidR="00305B18" w:rsidRDefault="00305B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0817413"/>
      <w:docPartObj>
        <w:docPartGallery w:val="Page Numbers (Bottom of Page)"/>
        <w:docPartUnique/>
      </w:docPartObj>
    </w:sdtPr>
    <w:sdtEndPr>
      <w:rPr>
        <w:noProof/>
      </w:rPr>
    </w:sdtEndPr>
    <w:sdtContent>
      <w:p w14:paraId="15F9B43E" w14:textId="1F202F9C" w:rsidR="00305B18" w:rsidRDefault="00305B18">
        <w:pPr>
          <w:pStyle w:val="Footer"/>
          <w:jc w:val="center"/>
        </w:pPr>
        <w:r>
          <w:fldChar w:fldCharType="begin"/>
        </w:r>
        <w:r>
          <w:instrText xml:space="preserve"> PAGE   \* MERGEFORMAT </w:instrText>
        </w:r>
        <w:r>
          <w:fldChar w:fldCharType="separate"/>
        </w:r>
        <w:r>
          <w:rPr>
            <w:noProof/>
          </w:rPr>
          <w:t>112</w:t>
        </w:r>
        <w:r>
          <w:rPr>
            <w:noProof/>
          </w:rPr>
          <w:fldChar w:fldCharType="end"/>
        </w:r>
      </w:p>
    </w:sdtContent>
  </w:sdt>
  <w:p w14:paraId="0E10C104" w14:textId="77777777" w:rsidR="00305B18" w:rsidRDefault="00305B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42F587" w14:textId="77777777" w:rsidR="0074588B" w:rsidRDefault="0074588B">
      <w:r>
        <w:separator/>
      </w:r>
    </w:p>
  </w:footnote>
  <w:footnote w:type="continuationSeparator" w:id="0">
    <w:p w14:paraId="46092E85" w14:textId="77777777" w:rsidR="0074588B" w:rsidRDefault="0074588B">
      <w:r>
        <w:continuationSeparator/>
      </w:r>
    </w:p>
  </w:footnote>
  <w:footnote w:type="continuationNotice" w:id="1">
    <w:p w14:paraId="68162A60" w14:textId="77777777" w:rsidR="0074588B" w:rsidRDefault="0074588B">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7001EB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206E8E7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6800618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FE686BD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71CD7A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07D8536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75456D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A2218E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274608F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335E2A3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9880A3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1996A24"/>
    <w:multiLevelType w:val="hybridMultilevel"/>
    <w:tmpl w:val="567C532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067B5587"/>
    <w:multiLevelType w:val="multilevel"/>
    <w:tmpl w:val="0C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0E8B2C38"/>
    <w:multiLevelType w:val="hybridMultilevel"/>
    <w:tmpl w:val="44F02482"/>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70CD2DE"/>
    <w:multiLevelType w:val="multilevel"/>
    <w:tmpl w:val="8B6E78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1936524D"/>
    <w:multiLevelType w:val="hybridMultilevel"/>
    <w:tmpl w:val="1F44F578"/>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C1AE401"/>
    <w:multiLevelType w:val="multilevel"/>
    <w:tmpl w:val="81E48F4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D221B3F"/>
    <w:multiLevelType w:val="multilevel"/>
    <w:tmpl w:val="E6446744"/>
    <w:lvl w:ilvl="0">
      <w:start w:val="1"/>
      <w:numFmt w:val="decimal"/>
      <w:lvlText w:val="%1)"/>
      <w:lvlJc w:val="left"/>
      <w:pPr>
        <w:ind w:left="360" w:hanging="360"/>
      </w:pPr>
      <w:rPr>
        <w:rFonts w:hint="default"/>
      </w:rPr>
    </w:lvl>
    <w:lvl w:ilvl="1">
      <w:start w:val="1"/>
      <w:numFmt w:val="bullet"/>
      <w:lvlText w:val="o"/>
      <w:lvlJc w:val="left"/>
      <w:pPr>
        <w:ind w:left="720" w:hanging="360"/>
      </w:pPr>
      <w:rPr>
        <w:rFonts w:ascii="Courier New" w:hAnsi="Courier New" w:cs="Courier New"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6C143F9"/>
    <w:multiLevelType w:val="hybridMultilevel"/>
    <w:tmpl w:val="DE3E945E"/>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1114913"/>
    <w:multiLevelType w:val="multilevel"/>
    <w:tmpl w:val="4D1CA9CE"/>
    <w:lvl w:ilvl="0">
      <w:start w:val="1"/>
      <w:numFmt w:val="decimal"/>
      <w:lvlText w:val="%1)"/>
      <w:lvlJc w:val="left"/>
      <w:pPr>
        <w:ind w:left="360" w:hanging="360"/>
      </w:pPr>
      <w:rPr>
        <w:rFonts w:hint="default"/>
      </w:rPr>
    </w:lvl>
    <w:lvl w:ilvl="1">
      <w:start w:val="1"/>
      <w:numFmt w:val="bullet"/>
      <w:lvlText w:val="o"/>
      <w:lvlJc w:val="left"/>
      <w:pPr>
        <w:ind w:left="720" w:hanging="360"/>
      </w:pPr>
      <w:rPr>
        <w:rFonts w:ascii="Courier New" w:hAnsi="Courier New" w:cs="Courier New"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42B4B0F"/>
    <w:multiLevelType w:val="hybridMultilevel"/>
    <w:tmpl w:val="F516E9A4"/>
    <w:lvl w:ilvl="0" w:tplc="EC60E028">
      <w:start w:val="9"/>
      <w:numFmt w:val="bullet"/>
      <w:lvlText w:val="-"/>
      <w:lvlJc w:val="left"/>
      <w:pPr>
        <w:ind w:left="720" w:hanging="360"/>
      </w:pPr>
      <w:rPr>
        <w:rFonts w:ascii="Cambria" w:eastAsiaTheme="minorHAnsi" w:hAnsi="Cambr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7FA0E7B"/>
    <w:multiLevelType w:val="hybridMultilevel"/>
    <w:tmpl w:val="D5E65AAA"/>
    <w:lvl w:ilvl="0" w:tplc="9A66C80A">
      <w:numFmt w:val="bullet"/>
      <w:lvlText w:val="-"/>
      <w:lvlJc w:val="left"/>
      <w:pPr>
        <w:ind w:left="720" w:hanging="360"/>
      </w:pPr>
      <w:rPr>
        <w:rFonts w:ascii="Cambria" w:eastAsiaTheme="minorHAnsi" w:hAnsi="Cambr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8C57D19"/>
    <w:multiLevelType w:val="hybridMultilevel"/>
    <w:tmpl w:val="0CDEDBBC"/>
    <w:lvl w:ilvl="0" w:tplc="0C090017">
      <w:start w:val="2"/>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7CF34074"/>
    <w:multiLevelType w:val="hybridMultilevel"/>
    <w:tmpl w:val="E88031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4"/>
  </w:num>
  <w:num w:numId="2">
    <w:abstractNumId w:val="14"/>
  </w:num>
  <w:num w:numId="3">
    <w:abstractNumId w:val="0"/>
  </w:num>
  <w:num w:numId="4">
    <w:abstractNumId w:val="0"/>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20"/>
  </w:num>
  <w:num w:numId="16">
    <w:abstractNumId w:val="21"/>
  </w:num>
  <w:num w:numId="17">
    <w:abstractNumId w:val="12"/>
  </w:num>
  <w:num w:numId="18">
    <w:abstractNumId w:val="19"/>
  </w:num>
  <w:num w:numId="19">
    <w:abstractNumId w:val="22"/>
  </w:num>
  <w:num w:numId="20">
    <w:abstractNumId w:val="17"/>
  </w:num>
  <w:num w:numId="21">
    <w:abstractNumId w:val="11"/>
  </w:num>
  <w:num w:numId="22">
    <w:abstractNumId w:val="13"/>
  </w:num>
  <w:num w:numId="23">
    <w:abstractNumId w:val="18"/>
  </w:num>
  <w:num w:numId="24">
    <w:abstractNumId w:val="15"/>
  </w:num>
  <w:num w:numId="25">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ristopher Kavazos">
    <w15:presenceInfo w15:providerId="Windows Live" w15:userId="7007e72b0a1ac2a2"/>
  </w15:person>
  <w15:person w15:author="Michael Hammond">
    <w15:presenceInfo w15:providerId="None" w15:userId="Michael Hammond"/>
  </w15:person>
  <w15:person w15:author="Natasha Del Borrello">
    <w15:presenceInfo w15:providerId="AD" w15:userId="S-1-5-21-3707323128-2635616194-1489384558-17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0C84"/>
    <w:rsid w:val="00000CAD"/>
    <w:rsid w:val="00001463"/>
    <w:rsid w:val="000029A0"/>
    <w:rsid w:val="0000421F"/>
    <w:rsid w:val="00005480"/>
    <w:rsid w:val="000077A6"/>
    <w:rsid w:val="00010FF7"/>
    <w:rsid w:val="000112FB"/>
    <w:rsid w:val="000116C0"/>
    <w:rsid w:val="00011C8B"/>
    <w:rsid w:val="00011E40"/>
    <w:rsid w:val="00011FCB"/>
    <w:rsid w:val="00013E4C"/>
    <w:rsid w:val="000155FB"/>
    <w:rsid w:val="00016946"/>
    <w:rsid w:val="00020D59"/>
    <w:rsid w:val="00021B1C"/>
    <w:rsid w:val="00023E16"/>
    <w:rsid w:val="00024184"/>
    <w:rsid w:val="0002433B"/>
    <w:rsid w:val="00024AD8"/>
    <w:rsid w:val="00024E96"/>
    <w:rsid w:val="00026E5C"/>
    <w:rsid w:val="00027B7F"/>
    <w:rsid w:val="0003305E"/>
    <w:rsid w:val="00034D70"/>
    <w:rsid w:val="00035D97"/>
    <w:rsid w:val="00036CBF"/>
    <w:rsid w:val="00037079"/>
    <w:rsid w:val="00042ECD"/>
    <w:rsid w:val="000447C7"/>
    <w:rsid w:val="000453AB"/>
    <w:rsid w:val="00046E22"/>
    <w:rsid w:val="00047D59"/>
    <w:rsid w:val="00050E70"/>
    <w:rsid w:val="00050F55"/>
    <w:rsid w:val="0005117E"/>
    <w:rsid w:val="000514BC"/>
    <w:rsid w:val="000520C9"/>
    <w:rsid w:val="00055C15"/>
    <w:rsid w:val="000568B6"/>
    <w:rsid w:val="00057C80"/>
    <w:rsid w:val="00057D54"/>
    <w:rsid w:val="00057DAE"/>
    <w:rsid w:val="000640E1"/>
    <w:rsid w:val="00064497"/>
    <w:rsid w:val="000644CB"/>
    <w:rsid w:val="000671D0"/>
    <w:rsid w:val="0007085A"/>
    <w:rsid w:val="00072A4C"/>
    <w:rsid w:val="00076038"/>
    <w:rsid w:val="00082D83"/>
    <w:rsid w:val="00083567"/>
    <w:rsid w:val="000839AE"/>
    <w:rsid w:val="00084F56"/>
    <w:rsid w:val="0008533B"/>
    <w:rsid w:val="00085A8A"/>
    <w:rsid w:val="00086A18"/>
    <w:rsid w:val="00087AAD"/>
    <w:rsid w:val="00090F34"/>
    <w:rsid w:val="0009126C"/>
    <w:rsid w:val="00091BAF"/>
    <w:rsid w:val="0009266B"/>
    <w:rsid w:val="00092BDE"/>
    <w:rsid w:val="00092FD6"/>
    <w:rsid w:val="000944F1"/>
    <w:rsid w:val="00095546"/>
    <w:rsid w:val="00095908"/>
    <w:rsid w:val="000966A6"/>
    <w:rsid w:val="0009766B"/>
    <w:rsid w:val="000A1AAA"/>
    <w:rsid w:val="000A36EC"/>
    <w:rsid w:val="000A3A69"/>
    <w:rsid w:val="000A4539"/>
    <w:rsid w:val="000A55B4"/>
    <w:rsid w:val="000A7755"/>
    <w:rsid w:val="000B057C"/>
    <w:rsid w:val="000B28D1"/>
    <w:rsid w:val="000B2947"/>
    <w:rsid w:val="000B32FA"/>
    <w:rsid w:val="000B3307"/>
    <w:rsid w:val="000B3842"/>
    <w:rsid w:val="000B5A1B"/>
    <w:rsid w:val="000B7127"/>
    <w:rsid w:val="000B732B"/>
    <w:rsid w:val="000C3D1E"/>
    <w:rsid w:val="000C5760"/>
    <w:rsid w:val="000C5B96"/>
    <w:rsid w:val="000C634B"/>
    <w:rsid w:val="000C7EA0"/>
    <w:rsid w:val="000D225E"/>
    <w:rsid w:val="000D3158"/>
    <w:rsid w:val="000D3BD8"/>
    <w:rsid w:val="000D40E0"/>
    <w:rsid w:val="000D4118"/>
    <w:rsid w:val="000D657C"/>
    <w:rsid w:val="000D6675"/>
    <w:rsid w:val="000E1702"/>
    <w:rsid w:val="000E3289"/>
    <w:rsid w:val="000E6C54"/>
    <w:rsid w:val="000E7669"/>
    <w:rsid w:val="000E7BEF"/>
    <w:rsid w:val="000F0231"/>
    <w:rsid w:val="000F02B4"/>
    <w:rsid w:val="000F3858"/>
    <w:rsid w:val="000F4B4F"/>
    <w:rsid w:val="000F5242"/>
    <w:rsid w:val="000F73DE"/>
    <w:rsid w:val="000F79C6"/>
    <w:rsid w:val="000F7F16"/>
    <w:rsid w:val="00102C29"/>
    <w:rsid w:val="00103649"/>
    <w:rsid w:val="00103A69"/>
    <w:rsid w:val="001049DF"/>
    <w:rsid w:val="0010541B"/>
    <w:rsid w:val="00106439"/>
    <w:rsid w:val="00106B96"/>
    <w:rsid w:val="0011003C"/>
    <w:rsid w:val="00110F74"/>
    <w:rsid w:val="0011117E"/>
    <w:rsid w:val="00113A4B"/>
    <w:rsid w:val="00114A62"/>
    <w:rsid w:val="00114EAD"/>
    <w:rsid w:val="001155DB"/>
    <w:rsid w:val="00115F3B"/>
    <w:rsid w:val="00117082"/>
    <w:rsid w:val="0011744F"/>
    <w:rsid w:val="0011789D"/>
    <w:rsid w:val="0012024C"/>
    <w:rsid w:val="001220F5"/>
    <w:rsid w:val="001224C9"/>
    <w:rsid w:val="001230EE"/>
    <w:rsid w:val="00124C90"/>
    <w:rsid w:val="0012555B"/>
    <w:rsid w:val="001255AA"/>
    <w:rsid w:val="0012599A"/>
    <w:rsid w:val="00126740"/>
    <w:rsid w:val="001274C9"/>
    <w:rsid w:val="0012774D"/>
    <w:rsid w:val="00131268"/>
    <w:rsid w:val="001322DB"/>
    <w:rsid w:val="00132FF2"/>
    <w:rsid w:val="0013379B"/>
    <w:rsid w:val="00137450"/>
    <w:rsid w:val="00142703"/>
    <w:rsid w:val="00142AEE"/>
    <w:rsid w:val="001432FA"/>
    <w:rsid w:val="00143C4B"/>
    <w:rsid w:val="001445C2"/>
    <w:rsid w:val="001474B4"/>
    <w:rsid w:val="00147EA1"/>
    <w:rsid w:val="001504FD"/>
    <w:rsid w:val="001551D5"/>
    <w:rsid w:val="00156D7D"/>
    <w:rsid w:val="00156FE4"/>
    <w:rsid w:val="00157BA0"/>
    <w:rsid w:val="00160FA5"/>
    <w:rsid w:val="00163441"/>
    <w:rsid w:val="001639A0"/>
    <w:rsid w:val="0016550F"/>
    <w:rsid w:val="00165588"/>
    <w:rsid w:val="00165F07"/>
    <w:rsid w:val="00166695"/>
    <w:rsid w:val="00166878"/>
    <w:rsid w:val="00167118"/>
    <w:rsid w:val="00167384"/>
    <w:rsid w:val="00172432"/>
    <w:rsid w:val="00172E4D"/>
    <w:rsid w:val="00174039"/>
    <w:rsid w:val="001743B4"/>
    <w:rsid w:val="00175DEE"/>
    <w:rsid w:val="00176722"/>
    <w:rsid w:val="00177182"/>
    <w:rsid w:val="00177E6E"/>
    <w:rsid w:val="0018165F"/>
    <w:rsid w:val="00182EAD"/>
    <w:rsid w:val="00184049"/>
    <w:rsid w:val="001846CC"/>
    <w:rsid w:val="00184DF1"/>
    <w:rsid w:val="0018522B"/>
    <w:rsid w:val="0018533F"/>
    <w:rsid w:val="00185904"/>
    <w:rsid w:val="00187A45"/>
    <w:rsid w:val="00187CD4"/>
    <w:rsid w:val="00187EBF"/>
    <w:rsid w:val="00190027"/>
    <w:rsid w:val="001920F4"/>
    <w:rsid w:val="00194B3C"/>
    <w:rsid w:val="00194E4C"/>
    <w:rsid w:val="00195280"/>
    <w:rsid w:val="001958E1"/>
    <w:rsid w:val="001A59BA"/>
    <w:rsid w:val="001A5E5E"/>
    <w:rsid w:val="001A6BBC"/>
    <w:rsid w:val="001A72E6"/>
    <w:rsid w:val="001A7494"/>
    <w:rsid w:val="001B03DC"/>
    <w:rsid w:val="001B3840"/>
    <w:rsid w:val="001B3AFA"/>
    <w:rsid w:val="001B7F32"/>
    <w:rsid w:val="001C3794"/>
    <w:rsid w:val="001C402F"/>
    <w:rsid w:val="001C6746"/>
    <w:rsid w:val="001C75DE"/>
    <w:rsid w:val="001C7C7C"/>
    <w:rsid w:val="001D05B0"/>
    <w:rsid w:val="001D3E72"/>
    <w:rsid w:val="001D42C3"/>
    <w:rsid w:val="001D584F"/>
    <w:rsid w:val="001E15FD"/>
    <w:rsid w:val="001E3BAE"/>
    <w:rsid w:val="001E44B1"/>
    <w:rsid w:val="001E6A01"/>
    <w:rsid w:val="001F3367"/>
    <w:rsid w:val="001F3893"/>
    <w:rsid w:val="001F4BA5"/>
    <w:rsid w:val="0020168A"/>
    <w:rsid w:val="00202436"/>
    <w:rsid w:val="00203ECF"/>
    <w:rsid w:val="00205308"/>
    <w:rsid w:val="002057BC"/>
    <w:rsid w:val="00205BA8"/>
    <w:rsid w:val="002077BB"/>
    <w:rsid w:val="0021042B"/>
    <w:rsid w:val="00212B80"/>
    <w:rsid w:val="00212C2D"/>
    <w:rsid w:val="002130E8"/>
    <w:rsid w:val="00214956"/>
    <w:rsid w:val="00215B5A"/>
    <w:rsid w:val="0021653F"/>
    <w:rsid w:val="00217AEF"/>
    <w:rsid w:val="00217F77"/>
    <w:rsid w:val="002212CD"/>
    <w:rsid w:val="0022217B"/>
    <w:rsid w:val="002226DF"/>
    <w:rsid w:val="00224C80"/>
    <w:rsid w:val="00225C5A"/>
    <w:rsid w:val="002268A3"/>
    <w:rsid w:val="00227149"/>
    <w:rsid w:val="002301E4"/>
    <w:rsid w:val="002307D4"/>
    <w:rsid w:val="00236970"/>
    <w:rsid w:val="00236F91"/>
    <w:rsid w:val="002411F4"/>
    <w:rsid w:val="00241BA6"/>
    <w:rsid w:val="00241DC0"/>
    <w:rsid w:val="00243E11"/>
    <w:rsid w:val="002448A0"/>
    <w:rsid w:val="00247169"/>
    <w:rsid w:val="0025044F"/>
    <w:rsid w:val="00250F73"/>
    <w:rsid w:val="00250FEC"/>
    <w:rsid w:val="0025198F"/>
    <w:rsid w:val="002519FE"/>
    <w:rsid w:val="00252524"/>
    <w:rsid w:val="00253B3F"/>
    <w:rsid w:val="00255154"/>
    <w:rsid w:val="00257FC7"/>
    <w:rsid w:val="0026057A"/>
    <w:rsid w:val="00260E0B"/>
    <w:rsid w:val="002611DF"/>
    <w:rsid w:val="00261D91"/>
    <w:rsid w:val="00263F16"/>
    <w:rsid w:val="00264ED9"/>
    <w:rsid w:val="00265748"/>
    <w:rsid w:val="002678A9"/>
    <w:rsid w:val="00271A89"/>
    <w:rsid w:val="00271BF8"/>
    <w:rsid w:val="00272F1C"/>
    <w:rsid w:val="0027305E"/>
    <w:rsid w:val="00276493"/>
    <w:rsid w:val="00277CE3"/>
    <w:rsid w:val="00281032"/>
    <w:rsid w:val="0028392D"/>
    <w:rsid w:val="00285288"/>
    <w:rsid w:val="00287720"/>
    <w:rsid w:val="0029098A"/>
    <w:rsid w:val="002926D9"/>
    <w:rsid w:val="00293A3C"/>
    <w:rsid w:val="0029441A"/>
    <w:rsid w:val="00294498"/>
    <w:rsid w:val="002952F1"/>
    <w:rsid w:val="00295581"/>
    <w:rsid w:val="00295F2C"/>
    <w:rsid w:val="00297939"/>
    <w:rsid w:val="002A11D2"/>
    <w:rsid w:val="002A1A83"/>
    <w:rsid w:val="002A1D02"/>
    <w:rsid w:val="002A2B10"/>
    <w:rsid w:val="002A4589"/>
    <w:rsid w:val="002A5056"/>
    <w:rsid w:val="002A6B96"/>
    <w:rsid w:val="002B0079"/>
    <w:rsid w:val="002B0BE2"/>
    <w:rsid w:val="002B24AE"/>
    <w:rsid w:val="002B26A4"/>
    <w:rsid w:val="002B483B"/>
    <w:rsid w:val="002B4D27"/>
    <w:rsid w:val="002B4DC0"/>
    <w:rsid w:val="002B5AE4"/>
    <w:rsid w:val="002B78B2"/>
    <w:rsid w:val="002B7D88"/>
    <w:rsid w:val="002C0046"/>
    <w:rsid w:val="002C070C"/>
    <w:rsid w:val="002C1A28"/>
    <w:rsid w:val="002C2831"/>
    <w:rsid w:val="002C291F"/>
    <w:rsid w:val="002C3529"/>
    <w:rsid w:val="002C5DE1"/>
    <w:rsid w:val="002C6201"/>
    <w:rsid w:val="002C73E7"/>
    <w:rsid w:val="002D36CF"/>
    <w:rsid w:val="002D3A49"/>
    <w:rsid w:val="002D50BA"/>
    <w:rsid w:val="002E00F3"/>
    <w:rsid w:val="002E121C"/>
    <w:rsid w:val="002E1E8D"/>
    <w:rsid w:val="002E2404"/>
    <w:rsid w:val="002E33A5"/>
    <w:rsid w:val="002E48C9"/>
    <w:rsid w:val="002E6585"/>
    <w:rsid w:val="002F12D3"/>
    <w:rsid w:val="002F2869"/>
    <w:rsid w:val="002F2D79"/>
    <w:rsid w:val="002F3052"/>
    <w:rsid w:val="002F4210"/>
    <w:rsid w:val="002F435A"/>
    <w:rsid w:val="002F5209"/>
    <w:rsid w:val="002F75ED"/>
    <w:rsid w:val="002F797D"/>
    <w:rsid w:val="00300E54"/>
    <w:rsid w:val="003010B8"/>
    <w:rsid w:val="003010CB"/>
    <w:rsid w:val="003011ED"/>
    <w:rsid w:val="003013C4"/>
    <w:rsid w:val="00302B38"/>
    <w:rsid w:val="00302D7D"/>
    <w:rsid w:val="00302FAB"/>
    <w:rsid w:val="003034CA"/>
    <w:rsid w:val="003044BD"/>
    <w:rsid w:val="00305A74"/>
    <w:rsid w:val="00305B18"/>
    <w:rsid w:val="00305F47"/>
    <w:rsid w:val="003074DA"/>
    <w:rsid w:val="00307A79"/>
    <w:rsid w:val="00311822"/>
    <w:rsid w:val="00311968"/>
    <w:rsid w:val="00312E88"/>
    <w:rsid w:val="0031459F"/>
    <w:rsid w:val="00314945"/>
    <w:rsid w:val="00314E56"/>
    <w:rsid w:val="003166FE"/>
    <w:rsid w:val="00317B4C"/>
    <w:rsid w:val="00320499"/>
    <w:rsid w:val="0032231A"/>
    <w:rsid w:val="00326731"/>
    <w:rsid w:val="00331515"/>
    <w:rsid w:val="00331600"/>
    <w:rsid w:val="00331E9E"/>
    <w:rsid w:val="0033315C"/>
    <w:rsid w:val="0033386E"/>
    <w:rsid w:val="0033498A"/>
    <w:rsid w:val="00337696"/>
    <w:rsid w:val="00340892"/>
    <w:rsid w:val="003414D3"/>
    <w:rsid w:val="00341F10"/>
    <w:rsid w:val="00341F48"/>
    <w:rsid w:val="00344A1B"/>
    <w:rsid w:val="00344A98"/>
    <w:rsid w:val="00346EB5"/>
    <w:rsid w:val="00347721"/>
    <w:rsid w:val="003515D2"/>
    <w:rsid w:val="0035235E"/>
    <w:rsid w:val="0035364B"/>
    <w:rsid w:val="003538BF"/>
    <w:rsid w:val="0035428C"/>
    <w:rsid w:val="00356E4D"/>
    <w:rsid w:val="003573F7"/>
    <w:rsid w:val="003579D1"/>
    <w:rsid w:val="0036189F"/>
    <w:rsid w:val="00361D8D"/>
    <w:rsid w:val="00365B66"/>
    <w:rsid w:val="00371B65"/>
    <w:rsid w:val="0037361B"/>
    <w:rsid w:val="00375BB7"/>
    <w:rsid w:val="0037684F"/>
    <w:rsid w:val="00376A55"/>
    <w:rsid w:val="00377E3B"/>
    <w:rsid w:val="003813D9"/>
    <w:rsid w:val="00383A80"/>
    <w:rsid w:val="00385FD4"/>
    <w:rsid w:val="00387590"/>
    <w:rsid w:val="003879B5"/>
    <w:rsid w:val="00391429"/>
    <w:rsid w:val="0039246A"/>
    <w:rsid w:val="00393ACC"/>
    <w:rsid w:val="003964D9"/>
    <w:rsid w:val="00397356"/>
    <w:rsid w:val="00397362"/>
    <w:rsid w:val="003A0736"/>
    <w:rsid w:val="003A0DE2"/>
    <w:rsid w:val="003A1B90"/>
    <w:rsid w:val="003A1D70"/>
    <w:rsid w:val="003A1FA1"/>
    <w:rsid w:val="003A4C2E"/>
    <w:rsid w:val="003A53DC"/>
    <w:rsid w:val="003A6645"/>
    <w:rsid w:val="003A6BD4"/>
    <w:rsid w:val="003A6EE6"/>
    <w:rsid w:val="003B09F5"/>
    <w:rsid w:val="003B105B"/>
    <w:rsid w:val="003B1508"/>
    <w:rsid w:val="003B2221"/>
    <w:rsid w:val="003B3322"/>
    <w:rsid w:val="003B5E76"/>
    <w:rsid w:val="003B6957"/>
    <w:rsid w:val="003B7ABF"/>
    <w:rsid w:val="003C1A84"/>
    <w:rsid w:val="003C3632"/>
    <w:rsid w:val="003C37C8"/>
    <w:rsid w:val="003C442D"/>
    <w:rsid w:val="003C4BE9"/>
    <w:rsid w:val="003C5722"/>
    <w:rsid w:val="003C5BBA"/>
    <w:rsid w:val="003C6389"/>
    <w:rsid w:val="003C668E"/>
    <w:rsid w:val="003C683F"/>
    <w:rsid w:val="003D2E03"/>
    <w:rsid w:val="003D55CA"/>
    <w:rsid w:val="003D6676"/>
    <w:rsid w:val="003D69D3"/>
    <w:rsid w:val="003D73F0"/>
    <w:rsid w:val="003D7C13"/>
    <w:rsid w:val="003E15F7"/>
    <w:rsid w:val="003E20F7"/>
    <w:rsid w:val="003E22E5"/>
    <w:rsid w:val="003E3795"/>
    <w:rsid w:val="003E45F6"/>
    <w:rsid w:val="003E58AD"/>
    <w:rsid w:val="003E5A30"/>
    <w:rsid w:val="003E5B43"/>
    <w:rsid w:val="003E7448"/>
    <w:rsid w:val="003F5322"/>
    <w:rsid w:val="003F6174"/>
    <w:rsid w:val="00401AA0"/>
    <w:rsid w:val="00405310"/>
    <w:rsid w:val="00406071"/>
    <w:rsid w:val="00411827"/>
    <w:rsid w:val="00412D0F"/>
    <w:rsid w:val="0041346D"/>
    <w:rsid w:val="004145D8"/>
    <w:rsid w:val="004150C5"/>
    <w:rsid w:val="00415139"/>
    <w:rsid w:val="00415A81"/>
    <w:rsid w:val="00415C72"/>
    <w:rsid w:val="00415EF0"/>
    <w:rsid w:val="0041719A"/>
    <w:rsid w:val="0042087F"/>
    <w:rsid w:val="00423982"/>
    <w:rsid w:val="00424CD9"/>
    <w:rsid w:val="0042505F"/>
    <w:rsid w:val="004256F8"/>
    <w:rsid w:val="00426155"/>
    <w:rsid w:val="00433ED0"/>
    <w:rsid w:val="004344CA"/>
    <w:rsid w:val="00435360"/>
    <w:rsid w:val="0043712B"/>
    <w:rsid w:val="00437343"/>
    <w:rsid w:val="00437BDA"/>
    <w:rsid w:val="00440E87"/>
    <w:rsid w:val="0044242C"/>
    <w:rsid w:val="00442BE6"/>
    <w:rsid w:val="00444B7B"/>
    <w:rsid w:val="00446042"/>
    <w:rsid w:val="00446C2D"/>
    <w:rsid w:val="00450028"/>
    <w:rsid w:val="0045133C"/>
    <w:rsid w:val="004529F1"/>
    <w:rsid w:val="00452F5D"/>
    <w:rsid w:val="00453DF2"/>
    <w:rsid w:val="004549E1"/>
    <w:rsid w:val="00454C6E"/>
    <w:rsid w:val="004553A2"/>
    <w:rsid w:val="004554D1"/>
    <w:rsid w:val="0046034D"/>
    <w:rsid w:val="00460857"/>
    <w:rsid w:val="00460FC9"/>
    <w:rsid w:val="004619D7"/>
    <w:rsid w:val="00464BED"/>
    <w:rsid w:val="004664E4"/>
    <w:rsid w:val="00466898"/>
    <w:rsid w:val="0046705A"/>
    <w:rsid w:val="004719D5"/>
    <w:rsid w:val="0047337A"/>
    <w:rsid w:val="0047359E"/>
    <w:rsid w:val="00475B76"/>
    <w:rsid w:val="00476A19"/>
    <w:rsid w:val="00476CBE"/>
    <w:rsid w:val="004777D6"/>
    <w:rsid w:val="00480005"/>
    <w:rsid w:val="00480A84"/>
    <w:rsid w:val="00481044"/>
    <w:rsid w:val="00484145"/>
    <w:rsid w:val="004847B1"/>
    <w:rsid w:val="00484C87"/>
    <w:rsid w:val="004854C4"/>
    <w:rsid w:val="00487D2C"/>
    <w:rsid w:val="00492BCA"/>
    <w:rsid w:val="00493106"/>
    <w:rsid w:val="00493D65"/>
    <w:rsid w:val="004947E1"/>
    <w:rsid w:val="004952BF"/>
    <w:rsid w:val="00495E75"/>
    <w:rsid w:val="004961E6"/>
    <w:rsid w:val="004963F2"/>
    <w:rsid w:val="00496E2D"/>
    <w:rsid w:val="00496F5E"/>
    <w:rsid w:val="00497650"/>
    <w:rsid w:val="004A0A66"/>
    <w:rsid w:val="004A2DD0"/>
    <w:rsid w:val="004A34B7"/>
    <w:rsid w:val="004A3A70"/>
    <w:rsid w:val="004A501A"/>
    <w:rsid w:val="004A6F55"/>
    <w:rsid w:val="004A76D8"/>
    <w:rsid w:val="004B0E9C"/>
    <w:rsid w:val="004B46BB"/>
    <w:rsid w:val="004B5E9B"/>
    <w:rsid w:val="004C3AD6"/>
    <w:rsid w:val="004D213D"/>
    <w:rsid w:val="004D2313"/>
    <w:rsid w:val="004D3FF4"/>
    <w:rsid w:val="004E0406"/>
    <w:rsid w:val="004E29B3"/>
    <w:rsid w:val="004E35D1"/>
    <w:rsid w:val="004E378F"/>
    <w:rsid w:val="004F0645"/>
    <w:rsid w:val="004F1D6C"/>
    <w:rsid w:val="004F46ED"/>
    <w:rsid w:val="004F5C78"/>
    <w:rsid w:val="004F740E"/>
    <w:rsid w:val="00501CF7"/>
    <w:rsid w:val="00502299"/>
    <w:rsid w:val="00505792"/>
    <w:rsid w:val="00506625"/>
    <w:rsid w:val="00506DA5"/>
    <w:rsid w:val="005117AA"/>
    <w:rsid w:val="00511B6A"/>
    <w:rsid w:val="00511EC4"/>
    <w:rsid w:val="005127CF"/>
    <w:rsid w:val="00515726"/>
    <w:rsid w:val="00520422"/>
    <w:rsid w:val="00521917"/>
    <w:rsid w:val="00521ACA"/>
    <w:rsid w:val="0052229D"/>
    <w:rsid w:val="005223D9"/>
    <w:rsid w:val="00522D25"/>
    <w:rsid w:val="005234D0"/>
    <w:rsid w:val="00524698"/>
    <w:rsid w:val="005266B7"/>
    <w:rsid w:val="00531298"/>
    <w:rsid w:val="00531666"/>
    <w:rsid w:val="00532BFC"/>
    <w:rsid w:val="005348C8"/>
    <w:rsid w:val="0053653A"/>
    <w:rsid w:val="005366C3"/>
    <w:rsid w:val="00536BE4"/>
    <w:rsid w:val="00536CAD"/>
    <w:rsid w:val="005370AC"/>
    <w:rsid w:val="00537312"/>
    <w:rsid w:val="00537DD5"/>
    <w:rsid w:val="00540C87"/>
    <w:rsid w:val="00541CDC"/>
    <w:rsid w:val="00542D71"/>
    <w:rsid w:val="00545DB2"/>
    <w:rsid w:val="00547023"/>
    <w:rsid w:val="00551096"/>
    <w:rsid w:val="0055111B"/>
    <w:rsid w:val="005515FC"/>
    <w:rsid w:val="00552BDF"/>
    <w:rsid w:val="00552F9B"/>
    <w:rsid w:val="005542F6"/>
    <w:rsid w:val="005544D7"/>
    <w:rsid w:val="005544E8"/>
    <w:rsid w:val="0056020C"/>
    <w:rsid w:val="00560C8D"/>
    <w:rsid w:val="005626C1"/>
    <w:rsid w:val="00571582"/>
    <w:rsid w:val="005718D4"/>
    <w:rsid w:val="00571BFC"/>
    <w:rsid w:val="00571D4C"/>
    <w:rsid w:val="005724CA"/>
    <w:rsid w:val="00572D6D"/>
    <w:rsid w:val="00572E5B"/>
    <w:rsid w:val="005746CA"/>
    <w:rsid w:val="00577045"/>
    <w:rsid w:val="00577099"/>
    <w:rsid w:val="005770AA"/>
    <w:rsid w:val="00577AC2"/>
    <w:rsid w:val="005804E8"/>
    <w:rsid w:val="005818EF"/>
    <w:rsid w:val="00581C8E"/>
    <w:rsid w:val="00581E23"/>
    <w:rsid w:val="00582373"/>
    <w:rsid w:val="0058433F"/>
    <w:rsid w:val="005846DB"/>
    <w:rsid w:val="005847E0"/>
    <w:rsid w:val="00584DF3"/>
    <w:rsid w:val="00585210"/>
    <w:rsid w:val="005861C8"/>
    <w:rsid w:val="005863C8"/>
    <w:rsid w:val="0058714F"/>
    <w:rsid w:val="005907C3"/>
    <w:rsid w:val="00590956"/>
    <w:rsid w:val="00590D07"/>
    <w:rsid w:val="00590E78"/>
    <w:rsid w:val="0059241B"/>
    <w:rsid w:val="0059283C"/>
    <w:rsid w:val="00593790"/>
    <w:rsid w:val="005959EF"/>
    <w:rsid w:val="0059640A"/>
    <w:rsid w:val="00596B6C"/>
    <w:rsid w:val="005976F1"/>
    <w:rsid w:val="005A17A5"/>
    <w:rsid w:val="005A2D20"/>
    <w:rsid w:val="005A4C28"/>
    <w:rsid w:val="005A6A65"/>
    <w:rsid w:val="005B082B"/>
    <w:rsid w:val="005B1B2C"/>
    <w:rsid w:val="005B20CF"/>
    <w:rsid w:val="005B292B"/>
    <w:rsid w:val="005B3521"/>
    <w:rsid w:val="005B3701"/>
    <w:rsid w:val="005B3DAA"/>
    <w:rsid w:val="005B6300"/>
    <w:rsid w:val="005B6677"/>
    <w:rsid w:val="005B7592"/>
    <w:rsid w:val="005B7F24"/>
    <w:rsid w:val="005C086A"/>
    <w:rsid w:val="005C1609"/>
    <w:rsid w:val="005C24C3"/>
    <w:rsid w:val="005C26CA"/>
    <w:rsid w:val="005C4487"/>
    <w:rsid w:val="005C5585"/>
    <w:rsid w:val="005C5E09"/>
    <w:rsid w:val="005C643B"/>
    <w:rsid w:val="005D00C7"/>
    <w:rsid w:val="005D04FE"/>
    <w:rsid w:val="005D0F16"/>
    <w:rsid w:val="005D2675"/>
    <w:rsid w:val="005D3DFC"/>
    <w:rsid w:val="005D6919"/>
    <w:rsid w:val="005E0698"/>
    <w:rsid w:val="005E118D"/>
    <w:rsid w:val="005E13D0"/>
    <w:rsid w:val="005E16E6"/>
    <w:rsid w:val="005E1D36"/>
    <w:rsid w:val="005E3B13"/>
    <w:rsid w:val="005E446E"/>
    <w:rsid w:val="005E499B"/>
    <w:rsid w:val="005E4CC0"/>
    <w:rsid w:val="005E513B"/>
    <w:rsid w:val="005E5F8A"/>
    <w:rsid w:val="005E6648"/>
    <w:rsid w:val="005E6B38"/>
    <w:rsid w:val="005E71ED"/>
    <w:rsid w:val="005E727E"/>
    <w:rsid w:val="005E7A6F"/>
    <w:rsid w:val="005F035A"/>
    <w:rsid w:val="005F0B68"/>
    <w:rsid w:val="005F11B0"/>
    <w:rsid w:val="005F3D10"/>
    <w:rsid w:val="005F5504"/>
    <w:rsid w:val="005F58AE"/>
    <w:rsid w:val="006001FD"/>
    <w:rsid w:val="006006B1"/>
    <w:rsid w:val="0060102C"/>
    <w:rsid w:val="006021BB"/>
    <w:rsid w:val="006029F2"/>
    <w:rsid w:val="00602E14"/>
    <w:rsid w:val="00603C05"/>
    <w:rsid w:val="00605A84"/>
    <w:rsid w:val="0060730F"/>
    <w:rsid w:val="00607338"/>
    <w:rsid w:val="00607DBC"/>
    <w:rsid w:val="00610B92"/>
    <w:rsid w:val="00610C28"/>
    <w:rsid w:val="006110AD"/>
    <w:rsid w:val="006111EB"/>
    <w:rsid w:val="00611261"/>
    <w:rsid w:val="00611FEC"/>
    <w:rsid w:val="006124C4"/>
    <w:rsid w:val="00615A90"/>
    <w:rsid w:val="00616517"/>
    <w:rsid w:val="00617B77"/>
    <w:rsid w:val="006205ED"/>
    <w:rsid w:val="00621010"/>
    <w:rsid w:val="00621D09"/>
    <w:rsid w:val="00622958"/>
    <w:rsid w:val="00623DFF"/>
    <w:rsid w:val="00624317"/>
    <w:rsid w:val="00624513"/>
    <w:rsid w:val="00625325"/>
    <w:rsid w:val="00627166"/>
    <w:rsid w:val="00630994"/>
    <w:rsid w:val="006312ED"/>
    <w:rsid w:val="006320EB"/>
    <w:rsid w:val="00634780"/>
    <w:rsid w:val="006349DA"/>
    <w:rsid w:val="006401F4"/>
    <w:rsid w:val="00640A9B"/>
    <w:rsid w:val="00640E62"/>
    <w:rsid w:val="00640EC0"/>
    <w:rsid w:val="0064292E"/>
    <w:rsid w:val="00643367"/>
    <w:rsid w:val="00645B0D"/>
    <w:rsid w:val="00645F42"/>
    <w:rsid w:val="00646610"/>
    <w:rsid w:val="006502CA"/>
    <w:rsid w:val="00650B64"/>
    <w:rsid w:val="00653742"/>
    <w:rsid w:val="0065471D"/>
    <w:rsid w:val="00655519"/>
    <w:rsid w:val="00656833"/>
    <w:rsid w:val="00656BCC"/>
    <w:rsid w:val="00656FDF"/>
    <w:rsid w:val="00657E45"/>
    <w:rsid w:val="00661C27"/>
    <w:rsid w:val="006651CA"/>
    <w:rsid w:val="006660F1"/>
    <w:rsid w:val="006660FB"/>
    <w:rsid w:val="00666C0E"/>
    <w:rsid w:val="00667578"/>
    <w:rsid w:val="00667604"/>
    <w:rsid w:val="0067065F"/>
    <w:rsid w:val="006731C3"/>
    <w:rsid w:val="00673281"/>
    <w:rsid w:val="00674C3E"/>
    <w:rsid w:val="00674E00"/>
    <w:rsid w:val="00675EAE"/>
    <w:rsid w:val="00677638"/>
    <w:rsid w:val="0068000B"/>
    <w:rsid w:val="0068038D"/>
    <w:rsid w:val="00680BC8"/>
    <w:rsid w:val="006820F5"/>
    <w:rsid w:val="0068277C"/>
    <w:rsid w:val="006828CD"/>
    <w:rsid w:val="0068678F"/>
    <w:rsid w:val="0068697B"/>
    <w:rsid w:val="006878DF"/>
    <w:rsid w:val="00693763"/>
    <w:rsid w:val="006938C8"/>
    <w:rsid w:val="00693B7C"/>
    <w:rsid w:val="00694E58"/>
    <w:rsid w:val="006953BE"/>
    <w:rsid w:val="00696BFA"/>
    <w:rsid w:val="00697861"/>
    <w:rsid w:val="006A06F1"/>
    <w:rsid w:val="006A0D9A"/>
    <w:rsid w:val="006A2762"/>
    <w:rsid w:val="006A2BFF"/>
    <w:rsid w:val="006A3EB5"/>
    <w:rsid w:val="006A53B2"/>
    <w:rsid w:val="006A57C5"/>
    <w:rsid w:val="006A58E8"/>
    <w:rsid w:val="006A76DF"/>
    <w:rsid w:val="006B08C4"/>
    <w:rsid w:val="006B0AEB"/>
    <w:rsid w:val="006B0C25"/>
    <w:rsid w:val="006B119A"/>
    <w:rsid w:val="006B1631"/>
    <w:rsid w:val="006B1D0E"/>
    <w:rsid w:val="006B2373"/>
    <w:rsid w:val="006B335C"/>
    <w:rsid w:val="006B3B96"/>
    <w:rsid w:val="006B41D1"/>
    <w:rsid w:val="006B45CC"/>
    <w:rsid w:val="006B500A"/>
    <w:rsid w:val="006B70D6"/>
    <w:rsid w:val="006C0D2D"/>
    <w:rsid w:val="006C0FCD"/>
    <w:rsid w:val="006C386E"/>
    <w:rsid w:val="006C465E"/>
    <w:rsid w:val="006C6981"/>
    <w:rsid w:val="006C702E"/>
    <w:rsid w:val="006D19D5"/>
    <w:rsid w:val="006D26A4"/>
    <w:rsid w:val="006D293B"/>
    <w:rsid w:val="006D37DF"/>
    <w:rsid w:val="006D3BCE"/>
    <w:rsid w:val="006D452C"/>
    <w:rsid w:val="006D6117"/>
    <w:rsid w:val="006D7A4D"/>
    <w:rsid w:val="006E1707"/>
    <w:rsid w:val="006E1B02"/>
    <w:rsid w:val="006E1BB1"/>
    <w:rsid w:val="006E5232"/>
    <w:rsid w:val="006E5F54"/>
    <w:rsid w:val="006E68F7"/>
    <w:rsid w:val="006E7227"/>
    <w:rsid w:val="006E724A"/>
    <w:rsid w:val="006E7FFA"/>
    <w:rsid w:val="006F062A"/>
    <w:rsid w:val="006F0AF2"/>
    <w:rsid w:val="006F16CA"/>
    <w:rsid w:val="006F21CD"/>
    <w:rsid w:val="006F391E"/>
    <w:rsid w:val="006F3E30"/>
    <w:rsid w:val="006F56F8"/>
    <w:rsid w:val="006F642B"/>
    <w:rsid w:val="006F66E9"/>
    <w:rsid w:val="006F6F3A"/>
    <w:rsid w:val="0070043C"/>
    <w:rsid w:val="00701F60"/>
    <w:rsid w:val="0070233B"/>
    <w:rsid w:val="00702EED"/>
    <w:rsid w:val="00703BCB"/>
    <w:rsid w:val="00704D5B"/>
    <w:rsid w:val="0070530B"/>
    <w:rsid w:val="00705769"/>
    <w:rsid w:val="007061D1"/>
    <w:rsid w:val="00711C2A"/>
    <w:rsid w:val="00713E25"/>
    <w:rsid w:val="00715503"/>
    <w:rsid w:val="0071584D"/>
    <w:rsid w:val="00716AB9"/>
    <w:rsid w:val="00717182"/>
    <w:rsid w:val="00717412"/>
    <w:rsid w:val="007177D1"/>
    <w:rsid w:val="00717D35"/>
    <w:rsid w:val="00717E41"/>
    <w:rsid w:val="00721131"/>
    <w:rsid w:val="00721D51"/>
    <w:rsid w:val="00722CBA"/>
    <w:rsid w:val="00725A14"/>
    <w:rsid w:val="007277BA"/>
    <w:rsid w:val="00727ACE"/>
    <w:rsid w:val="007306E4"/>
    <w:rsid w:val="00732DAA"/>
    <w:rsid w:val="00736116"/>
    <w:rsid w:val="00736227"/>
    <w:rsid w:val="007363FB"/>
    <w:rsid w:val="00741FF1"/>
    <w:rsid w:val="0074296D"/>
    <w:rsid w:val="00742C7A"/>
    <w:rsid w:val="00742CEA"/>
    <w:rsid w:val="00743622"/>
    <w:rsid w:val="007440C8"/>
    <w:rsid w:val="00744EE5"/>
    <w:rsid w:val="0074588B"/>
    <w:rsid w:val="00746074"/>
    <w:rsid w:val="007473F9"/>
    <w:rsid w:val="00751B91"/>
    <w:rsid w:val="00752045"/>
    <w:rsid w:val="00752BA0"/>
    <w:rsid w:val="0075312A"/>
    <w:rsid w:val="00753CC6"/>
    <w:rsid w:val="00755994"/>
    <w:rsid w:val="007607F9"/>
    <w:rsid w:val="00765125"/>
    <w:rsid w:val="00765D82"/>
    <w:rsid w:val="00766910"/>
    <w:rsid w:val="00766FA4"/>
    <w:rsid w:val="00770EE8"/>
    <w:rsid w:val="00770FCB"/>
    <w:rsid w:val="00775D86"/>
    <w:rsid w:val="00776C05"/>
    <w:rsid w:val="00780807"/>
    <w:rsid w:val="00781CAB"/>
    <w:rsid w:val="00781E33"/>
    <w:rsid w:val="00783F9C"/>
    <w:rsid w:val="0078411A"/>
    <w:rsid w:val="00784D58"/>
    <w:rsid w:val="00785318"/>
    <w:rsid w:val="00785529"/>
    <w:rsid w:val="00786125"/>
    <w:rsid w:val="0078714A"/>
    <w:rsid w:val="00787165"/>
    <w:rsid w:val="007874BD"/>
    <w:rsid w:val="00787651"/>
    <w:rsid w:val="007904AE"/>
    <w:rsid w:val="00790D86"/>
    <w:rsid w:val="00791244"/>
    <w:rsid w:val="007918CC"/>
    <w:rsid w:val="00793C0B"/>
    <w:rsid w:val="00794313"/>
    <w:rsid w:val="007955CA"/>
    <w:rsid w:val="00796AD6"/>
    <w:rsid w:val="00797981"/>
    <w:rsid w:val="007A0C27"/>
    <w:rsid w:val="007A1260"/>
    <w:rsid w:val="007A290F"/>
    <w:rsid w:val="007A2B91"/>
    <w:rsid w:val="007A36F2"/>
    <w:rsid w:val="007A3CDA"/>
    <w:rsid w:val="007A4ED9"/>
    <w:rsid w:val="007A6270"/>
    <w:rsid w:val="007A684E"/>
    <w:rsid w:val="007A7DBC"/>
    <w:rsid w:val="007B058C"/>
    <w:rsid w:val="007B12A5"/>
    <w:rsid w:val="007B181F"/>
    <w:rsid w:val="007B18E0"/>
    <w:rsid w:val="007B2FB5"/>
    <w:rsid w:val="007B37F3"/>
    <w:rsid w:val="007B3B59"/>
    <w:rsid w:val="007B7FEC"/>
    <w:rsid w:val="007C1315"/>
    <w:rsid w:val="007C1A40"/>
    <w:rsid w:val="007C2274"/>
    <w:rsid w:val="007C3036"/>
    <w:rsid w:val="007C3668"/>
    <w:rsid w:val="007C530D"/>
    <w:rsid w:val="007C588D"/>
    <w:rsid w:val="007C6C9F"/>
    <w:rsid w:val="007C73FB"/>
    <w:rsid w:val="007D0E4C"/>
    <w:rsid w:val="007D1810"/>
    <w:rsid w:val="007D3B9E"/>
    <w:rsid w:val="007D40BD"/>
    <w:rsid w:val="007D4325"/>
    <w:rsid w:val="007D4B69"/>
    <w:rsid w:val="007D4B6A"/>
    <w:rsid w:val="007D5757"/>
    <w:rsid w:val="007D6957"/>
    <w:rsid w:val="007E2981"/>
    <w:rsid w:val="007E3153"/>
    <w:rsid w:val="007E3572"/>
    <w:rsid w:val="007E3B83"/>
    <w:rsid w:val="007E4B1C"/>
    <w:rsid w:val="007E5928"/>
    <w:rsid w:val="007E5E3A"/>
    <w:rsid w:val="007E6B71"/>
    <w:rsid w:val="007E7578"/>
    <w:rsid w:val="007F49A7"/>
    <w:rsid w:val="007F5BD4"/>
    <w:rsid w:val="007F7C6C"/>
    <w:rsid w:val="00800A3C"/>
    <w:rsid w:val="008054F1"/>
    <w:rsid w:val="00806BAB"/>
    <w:rsid w:val="00811A6E"/>
    <w:rsid w:val="00812C20"/>
    <w:rsid w:val="00813612"/>
    <w:rsid w:val="0081424A"/>
    <w:rsid w:val="008144E8"/>
    <w:rsid w:val="00815416"/>
    <w:rsid w:val="0081558C"/>
    <w:rsid w:val="00821C4C"/>
    <w:rsid w:val="00821C50"/>
    <w:rsid w:val="00823973"/>
    <w:rsid w:val="00824231"/>
    <w:rsid w:val="00824964"/>
    <w:rsid w:val="00830B40"/>
    <w:rsid w:val="00832088"/>
    <w:rsid w:val="0083271D"/>
    <w:rsid w:val="00832C23"/>
    <w:rsid w:val="008337E2"/>
    <w:rsid w:val="00833AF7"/>
    <w:rsid w:val="00834328"/>
    <w:rsid w:val="00835650"/>
    <w:rsid w:val="00835827"/>
    <w:rsid w:val="00835C78"/>
    <w:rsid w:val="00837EB8"/>
    <w:rsid w:val="00841162"/>
    <w:rsid w:val="0084188A"/>
    <w:rsid w:val="00841F7F"/>
    <w:rsid w:val="008440DC"/>
    <w:rsid w:val="00844606"/>
    <w:rsid w:val="00844ACB"/>
    <w:rsid w:val="00846E66"/>
    <w:rsid w:val="00847A2E"/>
    <w:rsid w:val="008516DD"/>
    <w:rsid w:val="008524CE"/>
    <w:rsid w:val="00854BD4"/>
    <w:rsid w:val="00855C4B"/>
    <w:rsid w:val="00856B64"/>
    <w:rsid w:val="00857273"/>
    <w:rsid w:val="0085773E"/>
    <w:rsid w:val="00857999"/>
    <w:rsid w:val="008618BC"/>
    <w:rsid w:val="00861A71"/>
    <w:rsid w:val="00861C31"/>
    <w:rsid w:val="00862D64"/>
    <w:rsid w:val="0086372D"/>
    <w:rsid w:val="00866839"/>
    <w:rsid w:val="008718BF"/>
    <w:rsid w:val="008734EB"/>
    <w:rsid w:val="00874162"/>
    <w:rsid w:val="00874B82"/>
    <w:rsid w:val="00875484"/>
    <w:rsid w:val="00876EB9"/>
    <w:rsid w:val="008801E1"/>
    <w:rsid w:val="00880D08"/>
    <w:rsid w:val="0088178A"/>
    <w:rsid w:val="00882069"/>
    <w:rsid w:val="008838A0"/>
    <w:rsid w:val="008862F9"/>
    <w:rsid w:val="0089356A"/>
    <w:rsid w:val="008954A1"/>
    <w:rsid w:val="0089688D"/>
    <w:rsid w:val="008A0174"/>
    <w:rsid w:val="008A1AA4"/>
    <w:rsid w:val="008A2BF5"/>
    <w:rsid w:val="008A49C4"/>
    <w:rsid w:val="008A6532"/>
    <w:rsid w:val="008A6A83"/>
    <w:rsid w:val="008A7481"/>
    <w:rsid w:val="008A7ECB"/>
    <w:rsid w:val="008B0AB4"/>
    <w:rsid w:val="008B1DD4"/>
    <w:rsid w:val="008B3235"/>
    <w:rsid w:val="008B4FBC"/>
    <w:rsid w:val="008B56FE"/>
    <w:rsid w:val="008B6CB8"/>
    <w:rsid w:val="008B736B"/>
    <w:rsid w:val="008C0DEE"/>
    <w:rsid w:val="008C1911"/>
    <w:rsid w:val="008C75A4"/>
    <w:rsid w:val="008C7EA5"/>
    <w:rsid w:val="008D0980"/>
    <w:rsid w:val="008D15F7"/>
    <w:rsid w:val="008D3B4F"/>
    <w:rsid w:val="008D4839"/>
    <w:rsid w:val="008D67BE"/>
    <w:rsid w:val="008D6863"/>
    <w:rsid w:val="008E071F"/>
    <w:rsid w:val="008E195A"/>
    <w:rsid w:val="008E4C78"/>
    <w:rsid w:val="008E4E52"/>
    <w:rsid w:val="008E597C"/>
    <w:rsid w:val="008E5E04"/>
    <w:rsid w:val="008E6DD7"/>
    <w:rsid w:val="008F0397"/>
    <w:rsid w:val="008F0EBC"/>
    <w:rsid w:val="008F1C4E"/>
    <w:rsid w:val="008F1D58"/>
    <w:rsid w:val="008F5079"/>
    <w:rsid w:val="008F50A2"/>
    <w:rsid w:val="008F5DDA"/>
    <w:rsid w:val="008F771A"/>
    <w:rsid w:val="008F797F"/>
    <w:rsid w:val="008F7E7D"/>
    <w:rsid w:val="00901479"/>
    <w:rsid w:val="0090206E"/>
    <w:rsid w:val="00903054"/>
    <w:rsid w:val="00904C08"/>
    <w:rsid w:val="0090510E"/>
    <w:rsid w:val="00905D92"/>
    <w:rsid w:val="009065AF"/>
    <w:rsid w:val="009065F4"/>
    <w:rsid w:val="009075BD"/>
    <w:rsid w:val="00910705"/>
    <w:rsid w:val="00913087"/>
    <w:rsid w:val="00914BB6"/>
    <w:rsid w:val="0091507B"/>
    <w:rsid w:val="00925890"/>
    <w:rsid w:val="00925B1C"/>
    <w:rsid w:val="009300D7"/>
    <w:rsid w:val="00930F45"/>
    <w:rsid w:val="00933366"/>
    <w:rsid w:val="00933D36"/>
    <w:rsid w:val="00935754"/>
    <w:rsid w:val="00936E22"/>
    <w:rsid w:val="00937678"/>
    <w:rsid w:val="0094211B"/>
    <w:rsid w:val="00943B53"/>
    <w:rsid w:val="00945104"/>
    <w:rsid w:val="00951EA4"/>
    <w:rsid w:val="00952823"/>
    <w:rsid w:val="00954E4F"/>
    <w:rsid w:val="00957A15"/>
    <w:rsid w:val="00960F98"/>
    <w:rsid w:val="00961A07"/>
    <w:rsid w:val="0096209A"/>
    <w:rsid w:val="00963A11"/>
    <w:rsid w:val="009705A4"/>
    <w:rsid w:val="00970B5F"/>
    <w:rsid w:val="00972EF0"/>
    <w:rsid w:val="00976F68"/>
    <w:rsid w:val="0097711D"/>
    <w:rsid w:val="00977C8E"/>
    <w:rsid w:val="00981292"/>
    <w:rsid w:val="009824AA"/>
    <w:rsid w:val="00982843"/>
    <w:rsid w:val="00984D81"/>
    <w:rsid w:val="00987C79"/>
    <w:rsid w:val="00990BDD"/>
    <w:rsid w:val="00990CA7"/>
    <w:rsid w:val="009918B6"/>
    <w:rsid w:val="00991D47"/>
    <w:rsid w:val="00992EAD"/>
    <w:rsid w:val="0099466E"/>
    <w:rsid w:val="0099483D"/>
    <w:rsid w:val="0099486A"/>
    <w:rsid w:val="0099553B"/>
    <w:rsid w:val="0099576C"/>
    <w:rsid w:val="00996A97"/>
    <w:rsid w:val="00996DD7"/>
    <w:rsid w:val="00997EA2"/>
    <w:rsid w:val="009A07B3"/>
    <w:rsid w:val="009A101D"/>
    <w:rsid w:val="009A1F27"/>
    <w:rsid w:val="009A2EC8"/>
    <w:rsid w:val="009A33A7"/>
    <w:rsid w:val="009A369F"/>
    <w:rsid w:val="009A3F59"/>
    <w:rsid w:val="009A7621"/>
    <w:rsid w:val="009A7B4F"/>
    <w:rsid w:val="009A7E22"/>
    <w:rsid w:val="009A7E35"/>
    <w:rsid w:val="009B0697"/>
    <w:rsid w:val="009B2084"/>
    <w:rsid w:val="009B2598"/>
    <w:rsid w:val="009B669A"/>
    <w:rsid w:val="009B6C2B"/>
    <w:rsid w:val="009B710F"/>
    <w:rsid w:val="009C1840"/>
    <w:rsid w:val="009C1DFF"/>
    <w:rsid w:val="009C2293"/>
    <w:rsid w:val="009C45C5"/>
    <w:rsid w:val="009C4904"/>
    <w:rsid w:val="009C6865"/>
    <w:rsid w:val="009D15BE"/>
    <w:rsid w:val="009D1F89"/>
    <w:rsid w:val="009D3537"/>
    <w:rsid w:val="009D3E89"/>
    <w:rsid w:val="009D6909"/>
    <w:rsid w:val="009E0C47"/>
    <w:rsid w:val="009E1052"/>
    <w:rsid w:val="009E242A"/>
    <w:rsid w:val="009E351D"/>
    <w:rsid w:val="009E575A"/>
    <w:rsid w:val="009E5D2E"/>
    <w:rsid w:val="009E62C7"/>
    <w:rsid w:val="009F0F69"/>
    <w:rsid w:val="009F300C"/>
    <w:rsid w:val="009F3FDA"/>
    <w:rsid w:val="009F5CAF"/>
    <w:rsid w:val="009F5D04"/>
    <w:rsid w:val="009F6B4F"/>
    <w:rsid w:val="009F7CF1"/>
    <w:rsid w:val="00A008E3"/>
    <w:rsid w:val="00A0192D"/>
    <w:rsid w:val="00A02D9D"/>
    <w:rsid w:val="00A03DB6"/>
    <w:rsid w:val="00A04E66"/>
    <w:rsid w:val="00A05414"/>
    <w:rsid w:val="00A104FF"/>
    <w:rsid w:val="00A1158C"/>
    <w:rsid w:val="00A11ACC"/>
    <w:rsid w:val="00A142A2"/>
    <w:rsid w:val="00A14ACE"/>
    <w:rsid w:val="00A15EAD"/>
    <w:rsid w:val="00A17A56"/>
    <w:rsid w:val="00A200FB"/>
    <w:rsid w:val="00A20FA4"/>
    <w:rsid w:val="00A22BD0"/>
    <w:rsid w:val="00A245C8"/>
    <w:rsid w:val="00A25D66"/>
    <w:rsid w:val="00A31F64"/>
    <w:rsid w:val="00A352D6"/>
    <w:rsid w:val="00A35827"/>
    <w:rsid w:val="00A35F19"/>
    <w:rsid w:val="00A413BC"/>
    <w:rsid w:val="00A4367F"/>
    <w:rsid w:val="00A436A2"/>
    <w:rsid w:val="00A4435B"/>
    <w:rsid w:val="00A45DC1"/>
    <w:rsid w:val="00A50AA3"/>
    <w:rsid w:val="00A517F5"/>
    <w:rsid w:val="00A5314A"/>
    <w:rsid w:val="00A5318A"/>
    <w:rsid w:val="00A53695"/>
    <w:rsid w:val="00A5516F"/>
    <w:rsid w:val="00A578F8"/>
    <w:rsid w:val="00A609BB"/>
    <w:rsid w:val="00A60E7F"/>
    <w:rsid w:val="00A61DAC"/>
    <w:rsid w:val="00A628B4"/>
    <w:rsid w:val="00A637B0"/>
    <w:rsid w:val="00A6446A"/>
    <w:rsid w:val="00A65080"/>
    <w:rsid w:val="00A66291"/>
    <w:rsid w:val="00A67C06"/>
    <w:rsid w:val="00A67F40"/>
    <w:rsid w:val="00A709BA"/>
    <w:rsid w:val="00A74D95"/>
    <w:rsid w:val="00A75325"/>
    <w:rsid w:val="00A7757E"/>
    <w:rsid w:val="00A810BD"/>
    <w:rsid w:val="00A8147C"/>
    <w:rsid w:val="00A81DC2"/>
    <w:rsid w:val="00A826F6"/>
    <w:rsid w:val="00A8309D"/>
    <w:rsid w:val="00A86044"/>
    <w:rsid w:val="00A86F95"/>
    <w:rsid w:val="00A872C9"/>
    <w:rsid w:val="00A879E3"/>
    <w:rsid w:val="00A92020"/>
    <w:rsid w:val="00A93A8E"/>
    <w:rsid w:val="00A958B1"/>
    <w:rsid w:val="00A95DEF"/>
    <w:rsid w:val="00A95E8E"/>
    <w:rsid w:val="00A97807"/>
    <w:rsid w:val="00AA0324"/>
    <w:rsid w:val="00AA1E83"/>
    <w:rsid w:val="00AA2C95"/>
    <w:rsid w:val="00AA4684"/>
    <w:rsid w:val="00AA583F"/>
    <w:rsid w:val="00AA5FC7"/>
    <w:rsid w:val="00AB2494"/>
    <w:rsid w:val="00AB2ACC"/>
    <w:rsid w:val="00AB3034"/>
    <w:rsid w:val="00AB32B9"/>
    <w:rsid w:val="00AB7380"/>
    <w:rsid w:val="00AB74BD"/>
    <w:rsid w:val="00AC00B6"/>
    <w:rsid w:val="00AC31BE"/>
    <w:rsid w:val="00AC3BC2"/>
    <w:rsid w:val="00AC6152"/>
    <w:rsid w:val="00AD1CD2"/>
    <w:rsid w:val="00AD5C64"/>
    <w:rsid w:val="00AE163F"/>
    <w:rsid w:val="00AE2099"/>
    <w:rsid w:val="00AE2278"/>
    <w:rsid w:val="00AE3627"/>
    <w:rsid w:val="00AE3AF0"/>
    <w:rsid w:val="00AE4006"/>
    <w:rsid w:val="00AE6873"/>
    <w:rsid w:val="00AE73BB"/>
    <w:rsid w:val="00AF0852"/>
    <w:rsid w:val="00AF0AC1"/>
    <w:rsid w:val="00AF1D8E"/>
    <w:rsid w:val="00AF2901"/>
    <w:rsid w:val="00AF59FA"/>
    <w:rsid w:val="00B0014B"/>
    <w:rsid w:val="00B0087C"/>
    <w:rsid w:val="00B009DF"/>
    <w:rsid w:val="00B02519"/>
    <w:rsid w:val="00B02F47"/>
    <w:rsid w:val="00B03619"/>
    <w:rsid w:val="00B03878"/>
    <w:rsid w:val="00B11235"/>
    <w:rsid w:val="00B1141E"/>
    <w:rsid w:val="00B11470"/>
    <w:rsid w:val="00B131E8"/>
    <w:rsid w:val="00B1341C"/>
    <w:rsid w:val="00B149E7"/>
    <w:rsid w:val="00B14F27"/>
    <w:rsid w:val="00B15421"/>
    <w:rsid w:val="00B15874"/>
    <w:rsid w:val="00B15E82"/>
    <w:rsid w:val="00B1769D"/>
    <w:rsid w:val="00B17D48"/>
    <w:rsid w:val="00B20941"/>
    <w:rsid w:val="00B212E1"/>
    <w:rsid w:val="00B213BA"/>
    <w:rsid w:val="00B21B61"/>
    <w:rsid w:val="00B22911"/>
    <w:rsid w:val="00B22EC8"/>
    <w:rsid w:val="00B23D47"/>
    <w:rsid w:val="00B2551B"/>
    <w:rsid w:val="00B2585B"/>
    <w:rsid w:val="00B30E73"/>
    <w:rsid w:val="00B31F18"/>
    <w:rsid w:val="00B336DD"/>
    <w:rsid w:val="00B36B50"/>
    <w:rsid w:val="00B419CF"/>
    <w:rsid w:val="00B423A8"/>
    <w:rsid w:val="00B457CE"/>
    <w:rsid w:val="00B46D21"/>
    <w:rsid w:val="00B51F16"/>
    <w:rsid w:val="00B55E6D"/>
    <w:rsid w:val="00B601DF"/>
    <w:rsid w:val="00B605D9"/>
    <w:rsid w:val="00B61054"/>
    <w:rsid w:val="00B6119B"/>
    <w:rsid w:val="00B63EBE"/>
    <w:rsid w:val="00B6465E"/>
    <w:rsid w:val="00B646EF"/>
    <w:rsid w:val="00B64D66"/>
    <w:rsid w:val="00B679D0"/>
    <w:rsid w:val="00B7038B"/>
    <w:rsid w:val="00B73D9A"/>
    <w:rsid w:val="00B7444F"/>
    <w:rsid w:val="00B75121"/>
    <w:rsid w:val="00B751E7"/>
    <w:rsid w:val="00B75B5B"/>
    <w:rsid w:val="00B75F5F"/>
    <w:rsid w:val="00B7744E"/>
    <w:rsid w:val="00B77A35"/>
    <w:rsid w:val="00B81492"/>
    <w:rsid w:val="00B84B08"/>
    <w:rsid w:val="00B866EF"/>
    <w:rsid w:val="00B86B75"/>
    <w:rsid w:val="00B879D0"/>
    <w:rsid w:val="00B87A46"/>
    <w:rsid w:val="00B913B5"/>
    <w:rsid w:val="00B915C3"/>
    <w:rsid w:val="00B92CC6"/>
    <w:rsid w:val="00B9456B"/>
    <w:rsid w:val="00B94C30"/>
    <w:rsid w:val="00B95406"/>
    <w:rsid w:val="00B95720"/>
    <w:rsid w:val="00B95DD2"/>
    <w:rsid w:val="00B969D4"/>
    <w:rsid w:val="00B96A27"/>
    <w:rsid w:val="00B971CD"/>
    <w:rsid w:val="00BA0335"/>
    <w:rsid w:val="00BA23A4"/>
    <w:rsid w:val="00BA43BD"/>
    <w:rsid w:val="00BA5BE6"/>
    <w:rsid w:val="00BA6253"/>
    <w:rsid w:val="00BB05A2"/>
    <w:rsid w:val="00BB12B7"/>
    <w:rsid w:val="00BB1C6D"/>
    <w:rsid w:val="00BB1D9F"/>
    <w:rsid w:val="00BB5F36"/>
    <w:rsid w:val="00BB6037"/>
    <w:rsid w:val="00BB666C"/>
    <w:rsid w:val="00BC01CF"/>
    <w:rsid w:val="00BC0ACC"/>
    <w:rsid w:val="00BC0C4D"/>
    <w:rsid w:val="00BC18DE"/>
    <w:rsid w:val="00BC3E15"/>
    <w:rsid w:val="00BC454A"/>
    <w:rsid w:val="00BC4742"/>
    <w:rsid w:val="00BC48D5"/>
    <w:rsid w:val="00BC6671"/>
    <w:rsid w:val="00BC6943"/>
    <w:rsid w:val="00BC70BD"/>
    <w:rsid w:val="00BC7F86"/>
    <w:rsid w:val="00BD0360"/>
    <w:rsid w:val="00BD076F"/>
    <w:rsid w:val="00BD4E36"/>
    <w:rsid w:val="00BD7CD7"/>
    <w:rsid w:val="00BE032D"/>
    <w:rsid w:val="00BE0B7D"/>
    <w:rsid w:val="00BE0F91"/>
    <w:rsid w:val="00BE26E4"/>
    <w:rsid w:val="00BE35E9"/>
    <w:rsid w:val="00BE58D1"/>
    <w:rsid w:val="00BE59F5"/>
    <w:rsid w:val="00BE6F0F"/>
    <w:rsid w:val="00BF096D"/>
    <w:rsid w:val="00BF0A67"/>
    <w:rsid w:val="00BF0D01"/>
    <w:rsid w:val="00BF12C9"/>
    <w:rsid w:val="00BF176D"/>
    <w:rsid w:val="00BF1E47"/>
    <w:rsid w:val="00BF22C7"/>
    <w:rsid w:val="00BF2B5B"/>
    <w:rsid w:val="00BF4CB1"/>
    <w:rsid w:val="00BF4FF7"/>
    <w:rsid w:val="00BF528D"/>
    <w:rsid w:val="00BF56FE"/>
    <w:rsid w:val="00C04041"/>
    <w:rsid w:val="00C0485C"/>
    <w:rsid w:val="00C04D7C"/>
    <w:rsid w:val="00C04EAF"/>
    <w:rsid w:val="00C057AF"/>
    <w:rsid w:val="00C05A0D"/>
    <w:rsid w:val="00C07A5D"/>
    <w:rsid w:val="00C10909"/>
    <w:rsid w:val="00C11B98"/>
    <w:rsid w:val="00C1205C"/>
    <w:rsid w:val="00C12511"/>
    <w:rsid w:val="00C136E7"/>
    <w:rsid w:val="00C137EC"/>
    <w:rsid w:val="00C1596D"/>
    <w:rsid w:val="00C16D12"/>
    <w:rsid w:val="00C20E3E"/>
    <w:rsid w:val="00C23E5B"/>
    <w:rsid w:val="00C2499B"/>
    <w:rsid w:val="00C25203"/>
    <w:rsid w:val="00C25E3E"/>
    <w:rsid w:val="00C25FF2"/>
    <w:rsid w:val="00C266CA"/>
    <w:rsid w:val="00C26EE8"/>
    <w:rsid w:val="00C26F52"/>
    <w:rsid w:val="00C31318"/>
    <w:rsid w:val="00C323F0"/>
    <w:rsid w:val="00C326E8"/>
    <w:rsid w:val="00C34F5F"/>
    <w:rsid w:val="00C36279"/>
    <w:rsid w:val="00C3641E"/>
    <w:rsid w:val="00C379C5"/>
    <w:rsid w:val="00C4085E"/>
    <w:rsid w:val="00C40DB1"/>
    <w:rsid w:val="00C436FA"/>
    <w:rsid w:val="00C45B50"/>
    <w:rsid w:val="00C4655A"/>
    <w:rsid w:val="00C50731"/>
    <w:rsid w:val="00C53131"/>
    <w:rsid w:val="00C531E6"/>
    <w:rsid w:val="00C628C8"/>
    <w:rsid w:val="00C65960"/>
    <w:rsid w:val="00C701E8"/>
    <w:rsid w:val="00C70C00"/>
    <w:rsid w:val="00C7241E"/>
    <w:rsid w:val="00C73972"/>
    <w:rsid w:val="00C7434B"/>
    <w:rsid w:val="00C74EBE"/>
    <w:rsid w:val="00C74F20"/>
    <w:rsid w:val="00C76FCB"/>
    <w:rsid w:val="00C80545"/>
    <w:rsid w:val="00C81131"/>
    <w:rsid w:val="00C81B61"/>
    <w:rsid w:val="00C82299"/>
    <w:rsid w:val="00C83096"/>
    <w:rsid w:val="00C831C2"/>
    <w:rsid w:val="00C8350D"/>
    <w:rsid w:val="00C84249"/>
    <w:rsid w:val="00C90EBE"/>
    <w:rsid w:val="00C91B33"/>
    <w:rsid w:val="00C91FCE"/>
    <w:rsid w:val="00C92A7C"/>
    <w:rsid w:val="00C94150"/>
    <w:rsid w:val="00C96425"/>
    <w:rsid w:val="00C9762B"/>
    <w:rsid w:val="00CA1F60"/>
    <w:rsid w:val="00CA2B9F"/>
    <w:rsid w:val="00CA3EF6"/>
    <w:rsid w:val="00CA46E2"/>
    <w:rsid w:val="00CA5E39"/>
    <w:rsid w:val="00CA6017"/>
    <w:rsid w:val="00CB29F8"/>
    <w:rsid w:val="00CB32C7"/>
    <w:rsid w:val="00CB33E4"/>
    <w:rsid w:val="00CB4551"/>
    <w:rsid w:val="00CB4B0F"/>
    <w:rsid w:val="00CB5C8E"/>
    <w:rsid w:val="00CB6976"/>
    <w:rsid w:val="00CB6B88"/>
    <w:rsid w:val="00CC0BE8"/>
    <w:rsid w:val="00CC2BA6"/>
    <w:rsid w:val="00CC2D1A"/>
    <w:rsid w:val="00CC319B"/>
    <w:rsid w:val="00CC6BAC"/>
    <w:rsid w:val="00CC7295"/>
    <w:rsid w:val="00CC7D25"/>
    <w:rsid w:val="00CD00C9"/>
    <w:rsid w:val="00CD1E25"/>
    <w:rsid w:val="00CD2B8F"/>
    <w:rsid w:val="00CD2C42"/>
    <w:rsid w:val="00CD47DB"/>
    <w:rsid w:val="00CD4D5A"/>
    <w:rsid w:val="00CD6867"/>
    <w:rsid w:val="00CD6B02"/>
    <w:rsid w:val="00CD7C9E"/>
    <w:rsid w:val="00CE4A13"/>
    <w:rsid w:val="00CE6904"/>
    <w:rsid w:val="00CF2388"/>
    <w:rsid w:val="00CF2E75"/>
    <w:rsid w:val="00CF34EC"/>
    <w:rsid w:val="00CF4C8F"/>
    <w:rsid w:val="00CF5805"/>
    <w:rsid w:val="00CF7CC3"/>
    <w:rsid w:val="00D0018A"/>
    <w:rsid w:val="00D00C34"/>
    <w:rsid w:val="00D00C63"/>
    <w:rsid w:val="00D022FA"/>
    <w:rsid w:val="00D02EB8"/>
    <w:rsid w:val="00D02F61"/>
    <w:rsid w:val="00D04932"/>
    <w:rsid w:val="00D055D0"/>
    <w:rsid w:val="00D05E92"/>
    <w:rsid w:val="00D065D1"/>
    <w:rsid w:val="00D07235"/>
    <w:rsid w:val="00D104E5"/>
    <w:rsid w:val="00D11B9B"/>
    <w:rsid w:val="00D13E90"/>
    <w:rsid w:val="00D1768D"/>
    <w:rsid w:val="00D206A3"/>
    <w:rsid w:val="00D212E2"/>
    <w:rsid w:val="00D21F7A"/>
    <w:rsid w:val="00D22E63"/>
    <w:rsid w:val="00D23B19"/>
    <w:rsid w:val="00D2471A"/>
    <w:rsid w:val="00D24A22"/>
    <w:rsid w:val="00D24C1B"/>
    <w:rsid w:val="00D25935"/>
    <w:rsid w:val="00D25DF0"/>
    <w:rsid w:val="00D2607E"/>
    <w:rsid w:val="00D26734"/>
    <w:rsid w:val="00D27047"/>
    <w:rsid w:val="00D270F2"/>
    <w:rsid w:val="00D30774"/>
    <w:rsid w:val="00D30D01"/>
    <w:rsid w:val="00D30E93"/>
    <w:rsid w:val="00D31561"/>
    <w:rsid w:val="00D3422F"/>
    <w:rsid w:val="00D358D1"/>
    <w:rsid w:val="00D36741"/>
    <w:rsid w:val="00D40107"/>
    <w:rsid w:val="00D403F2"/>
    <w:rsid w:val="00D409D5"/>
    <w:rsid w:val="00D40A78"/>
    <w:rsid w:val="00D43C15"/>
    <w:rsid w:val="00D44A94"/>
    <w:rsid w:val="00D46F1B"/>
    <w:rsid w:val="00D46F6E"/>
    <w:rsid w:val="00D47729"/>
    <w:rsid w:val="00D477D4"/>
    <w:rsid w:val="00D50485"/>
    <w:rsid w:val="00D51B92"/>
    <w:rsid w:val="00D51DFA"/>
    <w:rsid w:val="00D51F51"/>
    <w:rsid w:val="00D52F33"/>
    <w:rsid w:val="00D53535"/>
    <w:rsid w:val="00D5354D"/>
    <w:rsid w:val="00D54B31"/>
    <w:rsid w:val="00D54E8F"/>
    <w:rsid w:val="00D56561"/>
    <w:rsid w:val="00D57F93"/>
    <w:rsid w:val="00D60066"/>
    <w:rsid w:val="00D614AC"/>
    <w:rsid w:val="00D618E7"/>
    <w:rsid w:val="00D621E7"/>
    <w:rsid w:val="00D629AF"/>
    <w:rsid w:val="00D62BE3"/>
    <w:rsid w:val="00D63BE4"/>
    <w:rsid w:val="00D66973"/>
    <w:rsid w:val="00D669BF"/>
    <w:rsid w:val="00D67818"/>
    <w:rsid w:val="00D678F4"/>
    <w:rsid w:val="00D717EC"/>
    <w:rsid w:val="00D73653"/>
    <w:rsid w:val="00D74A4C"/>
    <w:rsid w:val="00D75615"/>
    <w:rsid w:val="00D76339"/>
    <w:rsid w:val="00D7778C"/>
    <w:rsid w:val="00D77D8C"/>
    <w:rsid w:val="00D80CA2"/>
    <w:rsid w:val="00D80E9A"/>
    <w:rsid w:val="00D8184D"/>
    <w:rsid w:val="00D828AA"/>
    <w:rsid w:val="00D85382"/>
    <w:rsid w:val="00D85601"/>
    <w:rsid w:val="00D85834"/>
    <w:rsid w:val="00D85884"/>
    <w:rsid w:val="00D8766C"/>
    <w:rsid w:val="00D914D8"/>
    <w:rsid w:val="00D91E2A"/>
    <w:rsid w:val="00D93335"/>
    <w:rsid w:val="00D93F51"/>
    <w:rsid w:val="00D9420D"/>
    <w:rsid w:val="00D97B5C"/>
    <w:rsid w:val="00DA2C62"/>
    <w:rsid w:val="00DA3785"/>
    <w:rsid w:val="00DA4EC4"/>
    <w:rsid w:val="00DA5717"/>
    <w:rsid w:val="00DA58F9"/>
    <w:rsid w:val="00DA7257"/>
    <w:rsid w:val="00DA725D"/>
    <w:rsid w:val="00DA7A72"/>
    <w:rsid w:val="00DB0FB0"/>
    <w:rsid w:val="00DB43CB"/>
    <w:rsid w:val="00DB7664"/>
    <w:rsid w:val="00DC049F"/>
    <w:rsid w:val="00DC07BB"/>
    <w:rsid w:val="00DC16F0"/>
    <w:rsid w:val="00DC1C88"/>
    <w:rsid w:val="00DC25B6"/>
    <w:rsid w:val="00DC379C"/>
    <w:rsid w:val="00DC5DA7"/>
    <w:rsid w:val="00DC5EDD"/>
    <w:rsid w:val="00DC6019"/>
    <w:rsid w:val="00DC6AF5"/>
    <w:rsid w:val="00DD1629"/>
    <w:rsid w:val="00DD1F8B"/>
    <w:rsid w:val="00DD20E2"/>
    <w:rsid w:val="00DD2311"/>
    <w:rsid w:val="00DD451D"/>
    <w:rsid w:val="00DD491D"/>
    <w:rsid w:val="00DD6C76"/>
    <w:rsid w:val="00DD753B"/>
    <w:rsid w:val="00DD7A5F"/>
    <w:rsid w:val="00DD7D18"/>
    <w:rsid w:val="00DE1EE2"/>
    <w:rsid w:val="00DE24E4"/>
    <w:rsid w:val="00DE2553"/>
    <w:rsid w:val="00DE2B87"/>
    <w:rsid w:val="00DE487D"/>
    <w:rsid w:val="00DF1386"/>
    <w:rsid w:val="00DF2916"/>
    <w:rsid w:val="00DF2969"/>
    <w:rsid w:val="00DF4CCA"/>
    <w:rsid w:val="00DF5B55"/>
    <w:rsid w:val="00DF70D1"/>
    <w:rsid w:val="00DF76E8"/>
    <w:rsid w:val="00DF7735"/>
    <w:rsid w:val="00E010D1"/>
    <w:rsid w:val="00E0136A"/>
    <w:rsid w:val="00E01422"/>
    <w:rsid w:val="00E02BA7"/>
    <w:rsid w:val="00E055FC"/>
    <w:rsid w:val="00E05952"/>
    <w:rsid w:val="00E1052A"/>
    <w:rsid w:val="00E161BA"/>
    <w:rsid w:val="00E1641A"/>
    <w:rsid w:val="00E165C6"/>
    <w:rsid w:val="00E16B51"/>
    <w:rsid w:val="00E17706"/>
    <w:rsid w:val="00E17F2D"/>
    <w:rsid w:val="00E20EBA"/>
    <w:rsid w:val="00E2390A"/>
    <w:rsid w:val="00E23E8B"/>
    <w:rsid w:val="00E2612A"/>
    <w:rsid w:val="00E264E9"/>
    <w:rsid w:val="00E26E6E"/>
    <w:rsid w:val="00E314D4"/>
    <w:rsid w:val="00E315A3"/>
    <w:rsid w:val="00E353C1"/>
    <w:rsid w:val="00E35CB2"/>
    <w:rsid w:val="00E3659C"/>
    <w:rsid w:val="00E37B27"/>
    <w:rsid w:val="00E4109B"/>
    <w:rsid w:val="00E44391"/>
    <w:rsid w:val="00E447E0"/>
    <w:rsid w:val="00E5180C"/>
    <w:rsid w:val="00E52289"/>
    <w:rsid w:val="00E5241E"/>
    <w:rsid w:val="00E5304D"/>
    <w:rsid w:val="00E53FED"/>
    <w:rsid w:val="00E5466B"/>
    <w:rsid w:val="00E554EC"/>
    <w:rsid w:val="00E563A4"/>
    <w:rsid w:val="00E57C40"/>
    <w:rsid w:val="00E60085"/>
    <w:rsid w:val="00E6030F"/>
    <w:rsid w:val="00E60584"/>
    <w:rsid w:val="00E60A97"/>
    <w:rsid w:val="00E610A6"/>
    <w:rsid w:val="00E61558"/>
    <w:rsid w:val="00E61FA1"/>
    <w:rsid w:val="00E62137"/>
    <w:rsid w:val="00E62AE8"/>
    <w:rsid w:val="00E62F0C"/>
    <w:rsid w:val="00E65600"/>
    <w:rsid w:val="00E71296"/>
    <w:rsid w:val="00E7192A"/>
    <w:rsid w:val="00E73D03"/>
    <w:rsid w:val="00E74722"/>
    <w:rsid w:val="00E74E23"/>
    <w:rsid w:val="00E7771E"/>
    <w:rsid w:val="00E77FBF"/>
    <w:rsid w:val="00E8068E"/>
    <w:rsid w:val="00E8455C"/>
    <w:rsid w:val="00E9097E"/>
    <w:rsid w:val="00E9141B"/>
    <w:rsid w:val="00E91421"/>
    <w:rsid w:val="00E923FC"/>
    <w:rsid w:val="00E94371"/>
    <w:rsid w:val="00E97F56"/>
    <w:rsid w:val="00EA0241"/>
    <w:rsid w:val="00EA281B"/>
    <w:rsid w:val="00EA3AC7"/>
    <w:rsid w:val="00EA514F"/>
    <w:rsid w:val="00EB00DE"/>
    <w:rsid w:val="00EB1387"/>
    <w:rsid w:val="00EB436E"/>
    <w:rsid w:val="00EB6393"/>
    <w:rsid w:val="00EB6659"/>
    <w:rsid w:val="00EC0E6F"/>
    <w:rsid w:val="00EC1D8A"/>
    <w:rsid w:val="00EC43AE"/>
    <w:rsid w:val="00ED06F0"/>
    <w:rsid w:val="00ED166A"/>
    <w:rsid w:val="00ED2852"/>
    <w:rsid w:val="00ED2E14"/>
    <w:rsid w:val="00ED2F9E"/>
    <w:rsid w:val="00ED34A5"/>
    <w:rsid w:val="00ED3DD5"/>
    <w:rsid w:val="00ED546C"/>
    <w:rsid w:val="00ED75D3"/>
    <w:rsid w:val="00EE1800"/>
    <w:rsid w:val="00EE7847"/>
    <w:rsid w:val="00EF05FC"/>
    <w:rsid w:val="00EF0606"/>
    <w:rsid w:val="00EF0C55"/>
    <w:rsid w:val="00EF16A6"/>
    <w:rsid w:val="00EF46E0"/>
    <w:rsid w:val="00EF48BC"/>
    <w:rsid w:val="00EF4A19"/>
    <w:rsid w:val="00EF532E"/>
    <w:rsid w:val="00EF7576"/>
    <w:rsid w:val="00F028A3"/>
    <w:rsid w:val="00F04A11"/>
    <w:rsid w:val="00F050BC"/>
    <w:rsid w:val="00F053B4"/>
    <w:rsid w:val="00F0739B"/>
    <w:rsid w:val="00F07DB5"/>
    <w:rsid w:val="00F1109F"/>
    <w:rsid w:val="00F119C7"/>
    <w:rsid w:val="00F13907"/>
    <w:rsid w:val="00F1526C"/>
    <w:rsid w:val="00F237B9"/>
    <w:rsid w:val="00F25C19"/>
    <w:rsid w:val="00F2664E"/>
    <w:rsid w:val="00F272EA"/>
    <w:rsid w:val="00F27C9F"/>
    <w:rsid w:val="00F27F52"/>
    <w:rsid w:val="00F30885"/>
    <w:rsid w:val="00F31DF9"/>
    <w:rsid w:val="00F31F08"/>
    <w:rsid w:val="00F356F1"/>
    <w:rsid w:val="00F35806"/>
    <w:rsid w:val="00F37E49"/>
    <w:rsid w:val="00F37E57"/>
    <w:rsid w:val="00F40074"/>
    <w:rsid w:val="00F400D1"/>
    <w:rsid w:val="00F405F5"/>
    <w:rsid w:val="00F417CE"/>
    <w:rsid w:val="00F41DD6"/>
    <w:rsid w:val="00F4479D"/>
    <w:rsid w:val="00F44926"/>
    <w:rsid w:val="00F46107"/>
    <w:rsid w:val="00F46B5A"/>
    <w:rsid w:val="00F47E62"/>
    <w:rsid w:val="00F52C5C"/>
    <w:rsid w:val="00F5331C"/>
    <w:rsid w:val="00F53A28"/>
    <w:rsid w:val="00F53E0D"/>
    <w:rsid w:val="00F55195"/>
    <w:rsid w:val="00F55A9C"/>
    <w:rsid w:val="00F5605B"/>
    <w:rsid w:val="00F56359"/>
    <w:rsid w:val="00F5743B"/>
    <w:rsid w:val="00F60E06"/>
    <w:rsid w:val="00F6213E"/>
    <w:rsid w:val="00F62BCF"/>
    <w:rsid w:val="00F64471"/>
    <w:rsid w:val="00F6677D"/>
    <w:rsid w:val="00F66C93"/>
    <w:rsid w:val="00F67449"/>
    <w:rsid w:val="00F6789A"/>
    <w:rsid w:val="00F7146D"/>
    <w:rsid w:val="00F72EBC"/>
    <w:rsid w:val="00F72FB7"/>
    <w:rsid w:val="00F7357E"/>
    <w:rsid w:val="00F76DE8"/>
    <w:rsid w:val="00F76EBA"/>
    <w:rsid w:val="00F77003"/>
    <w:rsid w:val="00F8112B"/>
    <w:rsid w:val="00F8141B"/>
    <w:rsid w:val="00F842EA"/>
    <w:rsid w:val="00F855C3"/>
    <w:rsid w:val="00F85F0C"/>
    <w:rsid w:val="00F87EBE"/>
    <w:rsid w:val="00F90108"/>
    <w:rsid w:val="00F9084B"/>
    <w:rsid w:val="00F9094A"/>
    <w:rsid w:val="00F91A15"/>
    <w:rsid w:val="00F91BD6"/>
    <w:rsid w:val="00F92DE9"/>
    <w:rsid w:val="00F94D07"/>
    <w:rsid w:val="00F953FF"/>
    <w:rsid w:val="00F96D3E"/>
    <w:rsid w:val="00FA11B7"/>
    <w:rsid w:val="00FA17DA"/>
    <w:rsid w:val="00FA1B9F"/>
    <w:rsid w:val="00FA23FD"/>
    <w:rsid w:val="00FA32F0"/>
    <w:rsid w:val="00FA424B"/>
    <w:rsid w:val="00FA45E5"/>
    <w:rsid w:val="00FA604C"/>
    <w:rsid w:val="00FA688A"/>
    <w:rsid w:val="00FA6A6E"/>
    <w:rsid w:val="00FA77FB"/>
    <w:rsid w:val="00FA7B03"/>
    <w:rsid w:val="00FB199A"/>
    <w:rsid w:val="00FB22FA"/>
    <w:rsid w:val="00FB3640"/>
    <w:rsid w:val="00FB4273"/>
    <w:rsid w:val="00FB43D7"/>
    <w:rsid w:val="00FB4438"/>
    <w:rsid w:val="00FB4D96"/>
    <w:rsid w:val="00FC060F"/>
    <w:rsid w:val="00FC1E2D"/>
    <w:rsid w:val="00FC2E86"/>
    <w:rsid w:val="00FC4B85"/>
    <w:rsid w:val="00FC4C96"/>
    <w:rsid w:val="00FC4C98"/>
    <w:rsid w:val="00FC5B31"/>
    <w:rsid w:val="00FD0E6B"/>
    <w:rsid w:val="00FD0F3E"/>
    <w:rsid w:val="00FD3AF0"/>
    <w:rsid w:val="00FD4003"/>
    <w:rsid w:val="00FD4F1E"/>
    <w:rsid w:val="00FD5990"/>
    <w:rsid w:val="00FE22B9"/>
    <w:rsid w:val="00FE45AC"/>
    <w:rsid w:val="00FE5CD7"/>
    <w:rsid w:val="00FE5D1C"/>
    <w:rsid w:val="00FE645D"/>
    <w:rsid w:val="00FE7921"/>
    <w:rsid w:val="00FE7B10"/>
    <w:rsid w:val="00FF054D"/>
    <w:rsid w:val="00FF125C"/>
    <w:rsid w:val="00FF34C3"/>
    <w:rsid w:val="00FF3E4C"/>
    <w:rsid w:val="00FF4442"/>
    <w:rsid w:val="00FF53DB"/>
    <w:rsid w:val="00FF701B"/>
    <w:rsid w:val="00FF7397"/>
    <w:rsid w:val="183609D2"/>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71E08"/>
  <w15:docId w15:val="{85F94BDA-F46B-4B1F-BEF4-6922EB6C1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B5F36"/>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BB5F36"/>
    <w:pPr>
      <w:keepNext/>
      <w:keepLines/>
      <w:spacing w:before="200" w:after="0"/>
      <w:outlineLvl w:val="1"/>
    </w:pPr>
    <w:rPr>
      <w:rFonts w:ascii="Times New Roman" w:eastAsiaTheme="majorEastAsia" w:hAnsi="Times New Roman" w:cstheme="majorBidi"/>
      <w:b/>
      <w:bCs/>
      <w:sz w:val="32"/>
      <w:szCs w:val="32"/>
    </w:rPr>
  </w:style>
  <w:style w:type="paragraph" w:styleId="Heading3">
    <w:name w:val="heading 3"/>
    <w:basedOn w:val="Normal"/>
    <w:next w:val="BodyText"/>
    <w:uiPriority w:val="9"/>
    <w:unhideWhenUsed/>
    <w:qFormat/>
    <w:rsid w:val="00BB5F36"/>
    <w:pPr>
      <w:keepNext/>
      <w:keepLines/>
      <w:spacing w:before="200" w:after="0"/>
      <w:outlineLvl w:val="2"/>
    </w:pPr>
    <w:rPr>
      <w:rFonts w:ascii="Times New Roman" w:eastAsiaTheme="majorEastAsia" w:hAnsi="Times New Roman" w:cstheme="majorBidi"/>
      <w:b/>
      <w:bCs/>
      <w:sz w:val="28"/>
      <w:szCs w:val="28"/>
    </w:rPr>
  </w:style>
  <w:style w:type="paragraph" w:styleId="Heading4">
    <w:name w:val="heading 4"/>
    <w:basedOn w:val="Normal"/>
    <w:next w:val="BodyText"/>
    <w:uiPriority w:val="9"/>
    <w:unhideWhenUsed/>
    <w:qFormat/>
    <w:rsid w:val="00C7434B"/>
    <w:pPr>
      <w:keepNext/>
      <w:keepLines/>
      <w:spacing w:before="200" w:after="0"/>
      <w:outlineLvl w:val="3"/>
    </w:pPr>
    <w:rPr>
      <w:rFonts w:asciiTheme="majorHAnsi" w:eastAsiaTheme="majorEastAsia" w:hAnsiTheme="majorHAnsi" w:cstheme="majorBidi"/>
      <w:b/>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2C2831"/>
    <w:pPr>
      <w:spacing w:before="180" w:after="180"/>
      <w:jc w:val="both"/>
    </w:pPr>
    <w:rPr>
      <w:rFonts w:ascii="Times New Roman" w:hAnsi="Times New Roman"/>
      <w:sz w:val="22"/>
    </w:rPr>
  </w:style>
  <w:style w:type="paragraph" w:customStyle="1" w:styleId="FirstParagraph">
    <w:name w:val="First Paragraph"/>
    <w:basedOn w:val="BodyText"/>
    <w:next w:val="BodyText"/>
    <w:qFormat/>
    <w:rsid w:val="004E0406"/>
  </w:style>
  <w:style w:type="paragraph" w:customStyle="1" w:styleId="Compact">
    <w:name w:val="Compact"/>
    <w:basedOn w:val="BodyText"/>
    <w:qFormat/>
    <w:pPr>
      <w:spacing w:before="36" w:after="36"/>
    </w:pPr>
  </w:style>
  <w:style w:type="paragraph" w:styleId="Title">
    <w:name w:val="Title"/>
    <w:basedOn w:val="Normal"/>
    <w:next w:val="BodyText"/>
    <w:qFormat/>
    <w:rsid w:val="007A684E"/>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unhideWhenUsed/>
    <w:qFormat/>
    <w:rsid w:val="00FA23FD"/>
    <w:pPr>
      <w:spacing w:after="0"/>
    </w:pPr>
    <w:rPr>
      <w:sz w:val="20"/>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qFormat/>
    <w:rsid w:val="00577045"/>
    <w:pPr>
      <w:spacing w:after="0"/>
      <w:jc w:val="both"/>
    </w:pPr>
    <w:rPr>
      <w:sz w:val="22"/>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577045"/>
    <w:rPr>
      <w:sz w:val="22"/>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sz w:val="22"/>
      <w:vertAlign w:val="superscript"/>
    </w:rPr>
  </w:style>
  <w:style w:type="character" w:styleId="Hyperlink">
    <w:name w:val="Hyperlink"/>
    <w:basedOn w:val="CaptionChar"/>
    <w:uiPriority w:val="99"/>
    <w:rPr>
      <w:color w:val="4F81BD" w:themeColor="accent1"/>
      <w:sz w:val="2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2C5DE1"/>
    <w:pPr>
      <w:spacing w:after="100"/>
    </w:pPr>
  </w:style>
  <w:style w:type="paragraph" w:styleId="TOC2">
    <w:name w:val="toc 2"/>
    <w:basedOn w:val="Normal"/>
    <w:next w:val="Normal"/>
    <w:autoRedefine/>
    <w:uiPriority w:val="39"/>
    <w:unhideWhenUsed/>
    <w:rsid w:val="002C5DE1"/>
    <w:pPr>
      <w:spacing w:after="100"/>
      <w:ind w:left="240"/>
    </w:pPr>
  </w:style>
  <w:style w:type="paragraph" w:styleId="TOC3">
    <w:name w:val="toc 3"/>
    <w:basedOn w:val="Normal"/>
    <w:next w:val="Normal"/>
    <w:autoRedefine/>
    <w:uiPriority w:val="39"/>
    <w:unhideWhenUsed/>
    <w:rsid w:val="002C5DE1"/>
    <w:pPr>
      <w:spacing w:after="100"/>
      <w:ind w:left="480"/>
    </w:pPr>
  </w:style>
  <w:style w:type="paragraph" w:styleId="TOC4">
    <w:name w:val="toc 4"/>
    <w:basedOn w:val="Normal"/>
    <w:next w:val="Normal"/>
    <w:autoRedefine/>
    <w:uiPriority w:val="39"/>
    <w:unhideWhenUsed/>
    <w:rsid w:val="002C5DE1"/>
    <w:pPr>
      <w:spacing w:after="100" w:line="259" w:lineRule="auto"/>
      <w:ind w:left="660"/>
    </w:pPr>
    <w:rPr>
      <w:rFonts w:eastAsiaTheme="minorEastAsia"/>
      <w:sz w:val="22"/>
      <w:szCs w:val="22"/>
      <w:lang w:val="en-AU" w:eastAsia="en-AU"/>
    </w:rPr>
  </w:style>
  <w:style w:type="paragraph" w:styleId="TOC5">
    <w:name w:val="toc 5"/>
    <w:basedOn w:val="Normal"/>
    <w:next w:val="Normal"/>
    <w:autoRedefine/>
    <w:uiPriority w:val="39"/>
    <w:unhideWhenUsed/>
    <w:rsid w:val="002C5DE1"/>
    <w:pPr>
      <w:spacing w:after="100" w:line="259" w:lineRule="auto"/>
      <w:ind w:left="880"/>
    </w:pPr>
    <w:rPr>
      <w:rFonts w:eastAsiaTheme="minorEastAsia"/>
      <w:sz w:val="22"/>
      <w:szCs w:val="22"/>
      <w:lang w:val="en-AU" w:eastAsia="en-AU"/>
    </w:rPr>
  </w:style>
  <w:style w:type="paragraph" w:styleId="TOC6">
    <w:name w:val="toc 6"/>
    <w:basedOn w:val="Normal"/>
    <w:next w:val="Normal"/>
    <w:autoRedefine/>
    <w:uiPriority w:val="39"/>
    <w:unhideWhenUsed/>
    <w:rsid w:val="002C5DE1"/>
    <w:pPr>
      <w:spacing w:after="100" w:line="259" w:lineRule="auto"/>
      <w:ind w:left="1100"/>
    </w:pPr>
    <w:rPr>
      <w:rFonts w:eastAsiaTheme="minorEastAsia"/>
      <w:sz w:val="22"/>
      <w:szCs w:val="22"/>
      <w:lang w:val="en-AU" w:eastAsia="en-AU"/>
    </w:rPr>
  </w:style>
  <w:style w:type="paragraph" w:styleId="TOC7">
    <w:name w:val="toc 7"/>
    <w:basedOn w:val="Normal"/>
    <w:next w:val="Normal"/>
    <w:autoRedefine/>
    <w:uiPriority w:val="39"/>
    <w:unhideWhenUsed/>
    <w:rsid w:val="002C5DE1"/>
    <w:pPr>
      <w:spacing w:after="100" w:line="259" w:lineRule="auto"/>
      <w:ind w:left="1320"/>
    </w:pPr>
    <w:rPr>
      <w:rFonts w:eastAsiaTheme="minorEastAsia"/>
      <w:sz w:val="22"/>
      <w:szCs w:val="22"/>
      <w:lang w:val="en-AU" w:eastAsia="en-AU"/>
    </w:rPr>
  </w:style>
  <w:style w:type="paragraph" w:styleId="TOC8">
    <w:name w:val="toc 8"/>
    <w:basedOn w:val="Normal"/>
    <w:next w:val="Normal"/>
    <w:autoRedefine/>
    <w:uiPriority w:val="39"/>
    <w:unhideWhenUsed/>
    <w:rsid w:val="002C5DE1"/>
    <w:pPr>
      <w:spacing w:after="100" w:line="259" w:lineRule="auto"/>
      <w:ind w:left="1540"/>
    </w:pPr>
    <w:rPr>
      <w:rFonts w:eastAsiaTheme="minorEastAsia"/>
      <w:sz w:val="22"/>
      <w:szCs w:val="22"/>
      <w:lang w:val="en-AU" w:eastAsia="en-AU"/>
    </w:rPr>
  </w:style>
  <w:style w:type="paragraph" w:styleId="TOC9">
    <w:name w:val="toc 9"/>
    <w:basedOn w:val="Normal"/>
    <w:next w:val="Normal"/>
    <w:autoRedefine/>
    <w:uiPriority w:val="39"/>
    <w:unhideWhenUsed/>
    <w:rsid w:val="002C5DE1"/>
    <w:pPr>
      <w:spacing w:after="100" w:line="259" w:lineRule="auto"/>
      <w:ind w:left="1760"/>
    </w:pPr>
    <w:rPr>
      <w:rFonts w:eastAsiaTheme="minorEastAsia"/>
      <w:sz w:val="22"/>
      <w:szCs w:val="22"/>
      <w:lang w:val="en-AU" w:eastAsia="en-AU"/>
    </w:rPr>
  </w:style>
  <w:style w:type="character" w:customStyle="1" w:styleId="UnresolvedMention1">
    <w:name w:val="Unresolved Mention1"/>
    <w:basedOn w:val="DefaultParagraphFont"/>
    <w:uiPriority w:val="99"/>
    <w:semiHidden/>
    <w:unhideWhenUsed/>
    <w:rsid w:val="002C5DE1"/>
    <w:rPr>
      <w:color w:val="605E5C"/>
      <w:shd w:val="clear" w:color="auto" w:fill="E1DFDD"/>
    </w:rPr>
  </w:style>
  <w:style w:type="table" w:styleId="TableGrid">
    <w:name w:val="Table Grid"/>
    <w:basedOn w:val="TableNormal"/>
    <w:uiPriority w:val="39"/>
    <w:rsid w:val="0018522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DA2C62"/>
    <w:rPr>
      <w:rFonts w:ascii="Times New Roman" w:hAnsi="Times New Roman"/>
      <w:sz w:val="22"/>
    </w:rPr>
  </w:style>
  <w:style w:type="paragraph" w:styleId="BalloonText">
    <w:name w:val="Balloon Text"/>
    <w:basedOn w:val="Normal"/>
    <w:link w:val="BalloonTextChar"/>
    <w:semiHidden/>
    <w:unhideWhenUsed/>
    <w:rsid w:val="00FF53D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F53DB"/>
    <w:rPr>
      <w:rFonts w:ascii="Segoe UI" w:hAnsi="Segoe UI" w:cs="Segoe UI"/>
      <w:sz w:val="18"/>
      <w:szCs w:val="18"/>
    </w:rPr>
  </w:style>
  <w:style w:type="character" w:styleId="CommentReference">
    <w:name w:val="annotation reference"/>
    <w:basedOn w:val="DefaultParagraphFont"/>
    <w:semiHidden/>
    <w:unhideWhenUsed/>
    <w:rsid w:val="003D6676"/>
    <w:rPr>
      <w:sz w:val="16"/>
      <w:szCs w:val="16"/>
    </w:rPr>
  </w:style>
  <w:style w:type="paragraph" w:styleId="CommentText">
    <w:name w:val="annotation text"/>
    <w:basedOn w:val="Normal"/>
    <w:link w:val="CommentTextChar"/>
    <w:semiHidden/>
    <w:unhideWhenUsed/>
    <w:rsid w:val="003D6676"/>
    <w:rPr>
      <w:sz w:val="20"/>
      <w:szCs w:val="20"/>
    </w:rPr>
  </w:style>
  <w:style w:type="character" w:customStyle="1" w:styleId="CommentTextChar">
    <w:name w:val="Comment Text Char"/>
    <w:basedOn w:val="DefaultParagraphFont"/>
    <w:link w:val="CommentText"/>
    <w:semiHidden/>
    <w:rsid w:val="003D6676"/>
    <w:rPr>
      <w:sz w:val="20"/>
      <w:szCs w:val="20"/>
    </w:rPr>
  </w:style>
  <w:style w:type="paragraph" w:styleId="CommentSubject">
    <w:name w:val="annotation subject"/>
    <w:basedOn w:val="CommentText"/>
    <w:next w:val="CommentText"/>
    <w:link w:val="CommentSubjectChar"/>
    <w:semiHidden/>
    <w:unhideWhenUsed/>
    <w:rsid w:val="003D6676"/>
    <w:rPr>
      <w:b/>
      <w:bCs/>
    </w:rPr>
  </w:style>
  <w:style w:type="character" w:customStyle="1" w:styleId="CommentSubjectChar">
    <w:name w:val="Comment Subject Char"/>
    <w:basedOn w:val="CommentTextChar"/>
    <w:link w:val="CommentSubject"/>
    <w:semiHidden/>
    <w:rsid w:val="003D6676"/>
    <w:rPr>
      <w:b/>
      <w:bCs/>
      <w:sz w:val="20"/>
      <w:szCs w:val="20"/>
    </w:rPr>
  </w:style>
  <w:style w:type="paragraph" w:styleId="Header">
    <w:name w:val="header"/>
    <w:basedOn w:val="Normal"/>
    <w:link w:val="HeaderChar"/>
    <w:unhideWhenUsed/>
    <w:rsid w:val="000520C9"/>
    <w:pPr>
      <w:tabs>
        <w:tab w:val="center" w:pos="4513"/>
        <w:tab w:val="right" w:pos="9026"/>
      </w:tabs>
      <w:spacing w:after="0"/>
    </w:pPr>
  </w:style>
  <w:style w:type="character" w:customStyle="1" w:styleId="HeaderChar">
    <w:name w:val="Header Char"/>
    <w:basedOn w:val="DefaultParagraphFont"/>
    <w:link w:val="Header"/>
    <w:rsid w:val="000520C9"/>
  </w:style>
  <w:style w:type="paragraph" w:styleId="Footer">
    <w:name w:val="footer"/>
    <w:basedOn w:val="Normal"/>
    <w:link w:val="FooterChar"/>
    <w:uiPriority w:val="99"/>
    <w:unhideWhenUsed/>
    <w:rsid w:val="000520C9"/>
    <w:pPr>
      <w:tabs>
        <w:tab w:val="center" w:pos="4513"/>
        <w:tab w:val="right" w:pos="9026"/>
      </w:tabs>
      <w:spacing w:after="0"/>
    </w:pPr>
  </w:style>
  <w:style w:type="character" w:customStyle="1" w:styleId="FooterChar">
    <w:name w:val="Footer Char"/>
    <w:basedOn w:val="DefaultParagraphFont"/>
    <w:link w:val="Footer"/>
    <w:uiPriority w:val="99"/>
    <w:rsid w:val="000520C9"/>
  </w:style>
  <w:style w:type="character" w:customStyle="1" w:styleId="UnresolvedMention2">
    <w:name w:val="Unresolved Mention2"/>
    <w:basedOn w:val="DefaultParagraphFont"/>
    <w:uiPriority w:val="99"/>
    <w:semiHidden/>
    <w:unhideWhenUsed/>
    <w:rsid w:val="00E3659C"/>
    <w:rPr>
      <w:color w:val="605E5C"/>
      <w:shd w:val="clear" w:color="auto" w:fill="E1DFDD"/>
    </w:rPr>
  </w:style>
  <w:style w:type="character" w:styleId="UnresolvedMention">
    <w:name w:val="Unresolved Mention"/>
    <w:basedOn w:val="DefaultParagraphFont"/>
    <w:uiPriority w:val="99"/>
    <w:semiHidden/>
    <w:unhideWhenUsed/>
    <w:rsid w:val="00B2551B"/>
    <w:rPr>
      <w:color w:val="605E5C"/>
      <w:shd w:val="clear" w:color="auto" w:fill="E1DFDD"/>
    </w:rPr>
  </w:style>
  <w:style w:type="paragraph" w:styleId="Revision">
    <w:name w:val="Revision"/>
    <w:hidden/>
    <w:semiHidden/>
    <w:rsid w:val="000D315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doi.org/10.1007/s10750-008-9692-6"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doi.org/10.1111/2041-210X.12514" TargetMode="External"/><Relationship Id="rId40" Type="http://schemas.openxmlformats.org/officeDocument/2006/relationships/hyperlink" Target="https://doi.org/10.1111/j.1467-9868.2010.00749.x"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1.png"/><Relationship Id="rId82"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www.water.wa.gov.au/maps-and-data/monitoring/water-information-reportin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doi.org/10.1016/j.foreco.2018.04.032"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hyperlink" Target="https://doi.org/10.1007/s00442-001-0855-7"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doi.org/10.1175/JCLI3700.1" TargetMode="External"/><Relationship Id="rId49" Type="http://schemas.openxmlformats.org/officeDocument/2006/relationships/image" Target="media/image29.png"/><Relationship Id="rId5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DD56D-2587-4979-AB1E-5F030EDEE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2081</TotalTime>
  <Pages>139</Pages>
  <Words>35486</Words>
  <Characters>202271</Characters>
  <Application>Microsoft Office Word</Application>
  <DocSecurity>0</DocSecurity>
  <Lines>1685</Lines>
  <Paragraphs>474</Paragraphs>
  <ScaleCrop>false</ScaleCrop>
  <HeadingPairs>
    <vt:vector size="2" baseType="variant">
      <vt:variant>
        <vt:lpstr>Title</vt:lpstr>
      </vt:variant>
      <vt:variant>
        <vt:i4>1</vt:i4>
      </vt:variant>
    </vt:vector>
  </HeadingPairs>
  <TitlesOfParts>
    <vt:vector size="1" baseType="lpstr">
      <vt:lpstr>Review of 2030 Proposed Revised Water Thresholds - Gnangara Mound</vt:lpstr>
    </vt:vector>
  </TitlesOfParts>
  <Company/>
  <LinksUpToDate>false</LinksUpToDate>
  <CharactersWithSpaces>237283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Review of 2030 Proposed Revised Water Thresholds - Gnangara Mound</dc:title>
  <dc:subject/>
  <dc:creator>Christopher Kavazos, Grant Buller, Pierre Horwitz, Ray Froend</dc:creator>
  <cp:keywords/>
  <cp:lastModifiedBy>Christopher Kavazos</cp:lastModifiedBy>
  <cp:revision>1422</cp:revision>
  <dcterms:created xsi:type="dcterms:W3CDTF">2019-12-18T11:13:00Z</dcterms:created>
  <dcterms:modified xsi:type="dcterms:W3CDTF">2020-02-19T02:55:00Z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http://www.zotero.org/styles/fems-microbiology-ecology</vt:lpwstr>
  </property>
  <property fmtid="{D5CDD505-2E9C-101B-9397-08002B2CF9AE}" pid="11" name="Mendeley Recent Style Name 4_1">
    <vt:lpwstr>FEMS Microbiology Ecology</vt:lpwstr>
  </property>
  <property fmtid="{D5CDD505-2E9C-101B-9397-08002B2CF9AE}" pid="12" name="Mendeley Recent Style Id 5_1">
    <vt:lpwstr>http://www.zotero.org/styles/global-and-planetary-change</vt:lpwstr>
  </property>
  <property fmtid="{D5CDD505-2E9C-101B-9397-08002B2CF9AE}" pid="13" name="Mendeley Recent Style Name 5_1">
    <vt:lpwstr>Global and Planetary Change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http://www.zotero.org/styles/science-of-the-total-environment</vt:lpwstr>
  </property>
  <property fmtid="{D5CDD505-2E9C-101B-9397-08002B2CF9AE}" pid="21" name="Mendeley Recent Style Name 9_1">
    <vt:lpwstr>Science of the Total Environment</vt:lpwstr>
  </property>
</Properties>
</file>